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bookmarkStart w:id="0" w:name="_Hlk83212587"/>
      <w:commentRangeStart w:id="1"/>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commentRangeEnd w:id="1"/>
      <w:r w:rsidR="008E48B0">
        <w:rPr>
          <w:rStyle w:val="CommentReference"/>
        </w:rPr>
        <w:commentReference w:id="1"/>
      </w:r>
    </w:p>
    <w:bookmarkEnd w:id="0"/>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w:t>
      </w:r>
      <w:commentRangeStart w:id="3"/>
      <w:r w:rsidRPr="007418CF">
        <w:rPr>
          <w:rFonts w:ascii="Times New Roman" w:hAnsi="Times New Roman" w:cs="Times New Roman"/>
          <w:b/>
          <w:sz w:val="24"/>
          <w:szCs w:val="24"/>
        </w:rPr>
        <w:t xml:space="preserve">manuscript </w:t>
      </w:r>
      <w:commentRangeEnd w:id="3"/>
      <w:r w:rsidR="00F9141C">
        <w:rPr>
          <w:rStyle w:val="CommentReference"/>
        </w:rPr>
        <w:commentReference w:id="3"/>
      </w:r>
    </w:p>
    <w:p w14:paraId="3C2DE177" w14:textId="391ED91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w:t>
      </w:r>
      <w:proofErr w:type="spellStart"/>
      <w:ins w:id="4" w:author="Meyer, Michael Frederick" w:date="2021-11-19T14:25:00Z">
        <w:r w:rsidR="00F9141C">
          <w:rPr>
            <w:rFonts w:ascii="Times New Roman" w:hAnsi="Times New Roman" w:cs="Times New Roman"/>
            <w:sz w:val="24"/>
            <w:szCs w:val="24"/>
          </w:rPr>
          <w:t>b</w:t>
        </w:r>
      </w:ins>
      <w:r w:rsidR="008043F3">
        <w:rPr>
          <w:rFonts w:ascii="Times New Roman" w:hAnsi="Times New Roman" w:cs="Times New Roman"/>
          <w:sz w:val="24"/>
          <w:szCs w:val="24"/>
        </w:rPr>
        <w:t>filamentous</w:t>
      </w:r>
      <w:proofErr w:type="spellEnd"/>
      <w:r w:rsidR="008043F3">
        <w:rPr>
          <w:rFonts w:ascii="Times New Roman" w:hAnsi="Times New Roman" w:cs="Times New Roman"/>
          <w:sz w:val="24"/>
          <w:szCs w:val="24"/>
        </w:rPr>
        <w:t xml:space="preserve">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xml:space="preserve">. Stable isotope and fatty acid analysis of benthic algae and macroinvertebrates suggested that grazers </w:t>
      </w:r>
      <w:r w:rsidR="0011776C">
        <w:rPr>
          <w:rFonts w:ascii="Times New Roman" w:hAnsi="Times New Roman" w:cs="Times New Roman"/>
          <w:sz w:val="24"/>
          <w:szCs w:val="24"/>
        </w:rPr>
        <w:t xml:space="preserve">may </w:t>
      </w:r>
      <w:r w:rsidRPr="005E5679">
        <w:rPr>
          <w:rFonts w:ascii="Times New Roman" w:hAnsi="Times New Roman" w:cs="Times New Roman"/>
          <w:sz w:val="24"/>
          <w:szCs w:val="24"/>
        </w:rPr>
        <w:t>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3C0D5DC3"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del w:id="5" w:author="Ted" w:date="2021-10-13T15:08:00Z">
        <w:r w:rsidR="00205365" w:rsidRPr="007418CF" w:rsidDel="0011776C">
          <w:rPr>
            <w:rFonts w:ascii="Times New Roman" w:eastAsia="Times New Roman" w:hAnsi="Times New Roman" w:cs="Times New Roman"/>
            <w:sz w:val="24"/>
            <w:szCs w:val="24"/>
            <w:highlight w:val="white"/>
          </w:rPr>
          <w:delText>In particular, n</w:delText>
        </w:r>
      </w:del>
      <w:ins w:id="6" w:author="Ted" w:date="2021-10-13T15:08:00Z">
        <w:r w:rsidR="0011776C">
          <w:rPr>
            <w:rFonts w:ascii="Times New Roman" w:eastAsia="Times New Roman" w:hAnsi="Times New Roman" w:cs="Times New Roman"/>
            <w:sz w:val="24"/>
            <w:szCs w:val="24"/>
            <w:highlight w:val="white"/>
          </w:rPr>
          <w:t>N</w:t>
        </w:r>
      </w:ins>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192EBD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w:t>
      </w:r>
      <w:del w:id="7" w:author="Ted" w:date="2021-10-13T15:12:00Z">
        <w:r w:rsidR="00BE06D7" w:rsidRPr="007418CF" w:rsidDel="00A60734">
          <w:rPr>
            <w:rFonts w:ascii="Times New Roman" w:eastAsia="Times New Roman" w:hAnsi="Times New Roman" w:cs="Times New Roman"/>
            <w:sz w:val="24"/>
            <w:szCs w:val="24"/>
          </w:rPr>
          <w:delText xml:space="preserve"> similar to sewage</w:delText>
        </w:r>
      </w:del>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{"citationID":"RjUqoZkI","properties":{"formattedCitation":"(Hampton et al. 2011; Oleksy et al. 2020; Atkins et al. 2021)","plainCitation":"(Hampton et al. 2011; Oleksy et al. 2020; Atkins et al. 2021)","noteIndex":0},"citationItems":[{"id":400,"uris":["http://zotero.org/users/2645460/items/ED9SBAE6"],"uri":["http://zotero.org/users/2645460/items/ED9SBAE6"],"itemData":{"id":400,"type":"article-journal","container-title":"Marine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F74DDD">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 xml:space="preserve">(Hampton et al. 2011; </w:t>
      </w:r>
      <w:proofErr w:type="spellStart"/>
      <w:r w:rsidR="00E207E2" w:rsidRPr="00E207E2">
        <w:rPr>
          <w:rFonts w:ascii="Times New Roman" w:hAnsi="Times New Roman" w:cs="Times New Roman"/>
          <w:sz w:val="24"/>
        </w:rPr>
        <w:t>Oleksy</w:t>
      </w:r>
      <w:proofErr w:type="spellEnd"/>
      <w:r w:rsidR="00E207E2" w:rsidRPr="00E207E2">
        <w:rPr>
          <w:rFonts w:ascii="Times New Roman" w:hAnsi="Times New Roman" w:cs="Times New Roman"/>
          <w:sz w:val="24"/>
        </w:rPr>
        <w:t xml:space="preserve"> et al. 2020; Atkins et al. 2021)</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192A1D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indicators</w:t>
      </w:r>
      <w:ins w:id="8" w:author="Meyer, Michael Frederick" w:date="2021-09-23T11:35:00Z">
        <w:r w:rsidR="00F55F0D">
          <w:rPr>
            <w:rFonts w:ascii="Times New Roman" w:eastAsia="Times New Roman" w:hAnsi="Times New Roman" w:cs="Times New Roman"/>
            <w:sz w:val="24"/>
            <w:szCs w:val="24"/>
          </w:rPr>
          <w:t xml:space="preserve"> consistently associated with sewage</w:t>
        </w:r>
      </w:ins>
      <w:ins w:id="9" w:author="Meyer, Michael Frederick" w:date="2021-09-24T12:10:00Z">
        <w:r w:rsidR="004629D4">
          <w:rPr>
            <w:rFonts w:ascii="Times New Roman" w:eastAsia="Times New Roman" w:hAnsi="Times New Roman" w:cs="Times New Roman"/>
            <w:sz w:val="24"/>
            <w:szCs w:val="24"/>
          </w:rPr>
          <w:t xml:space="preserve"> loading</w:t>
        </w:r>
      </w:ins>
      <w:ins w:id="10" w:author="Meyer, Michael Frederick" w:date="2021-09-23T11:35:00Z">
        <w:r w:rsidR="00F55F0D">
          <w:rPr>
            <w:rFonts w:ascii="Times New Roman" w:eastAsia="Times New Roman" w:hAnsi="Times New Roman" w:cs="Times New Roman"/>
            <w:sz w:val="24"/>
            <w:szCs w:val="24"/>
          </w:rPr>
          <w:t>,</w:t>
        </w:r>
      </w:ins>
      <w:del w:id="11" w:author="Meyer, Michael Frederick" w:date="2021-08-19T13:24:00Z">
        <w:r w:rsidR="006D3918" w:rsidRPr="007418CF" w:rsidDel="00BC07DC">
          <w:rPr>
            <w:rFonts w:ascii="Times New Roman" w:eastAsia="Times New Roman" w:hAnsi="Times New Roman" w:cs="Times New Roman"/>
            <w:sz w:val="24"/>
            <w:szCs w:val="24"/>
          </w:rPr>
          <w:delText xml:space="preserve"> </w:delText>
        </w:r>
        <w:r w:rsidR="009A6AFC" w:rsidRPr="007418CF" w:rsidDel="00BC07DC">
          <w:rPr>
            <w:rFonts w:ascii="Times New Roman" w:eastAsia="Times New Roman" w:hAnsi="Times New Roman" w:cs="Times New Roman"/>
            <w:sz w:val="24"/>
            <w:szCs w:val="24"/>
          </w:rPr>
          <w:delText xml:space="preserve">consistently associated with </w:delText>
        </w:r>
        <w:r w:rsidR="004C433D" w:rsidDel="00BC07DC">
          <w:rPr>
            <w:rFonts w:ascii="Times New Roman" w:eastAsia="Times New Roman" w:hAnsi="Times New Roman" w:cs="Times New Roman"/>
            <w:sz w:val="24"/>
            <w:szCs w:val="24"/>
          </w:rPr>
          <w:delText>wastewater pollution</w:delText>
        </w:r>
      </w:del>
      <w:del w:id="12" w:author="Meyer, Michael Frederick" w:date="2021-09-23T11:34:00Z">
        <w:r w:rsidR="009A6AFC" w:rsidRPr="007418CF" w:rsidDel="0081223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such as </w:t>
      </w:r>
      <w:bookmarkStart w:id="13"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13"/>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ins w:id="14" w:author="Meyer, Michael Frederick" w:date="2021-09-24T12:11:00Z">
        <w:r w:rsidR="005F0CD8">
          <w:rPr>
            <w:rFonts w:ascii="Times New Roman" w:eastAsia="Times New Roman" w:hAnsi="Times New Roman" w:cs="Times New Roman"/>
            <w:sz w:val="24"/>
            <w:szCs w:val="24"/>
          </w:rPr>
          <w:t>,</w:t>
        </w:r>
      </w:ins>
      <w:del w:id="15" w:author="Meyer, Michael Frederick" w:date="2021-09-23T11:35:00Z">
        <w:r w:rsidR="009A6AFC" w:rsidRPr="007418CF" w:rsidDel="00F55F0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w:t>
      </w:r>
      <w:ins w:id="16" w:author="Meyer, Michael Frederick" w:date="2021-09-23T11:36:00Z">
        <w:r w:rsidR="00F55F0D">
          <w:rPr>
            <w:rFonts w:ascii="Times New Roman" w:eastAsia="Times New Roman" w:hAnsi="Times New Roman" w:cs="Times New Roman"/>
            <w:sz w:val="24"/>
            <w:szCs w:val="24"/>
          </w:rPr>
          <w:t xml:space="preserve">in </w:t>
        </w:r>
      </w:ins>
      <w:del w:id="17" w:author="Meyer, Michael Frederick" w:date="2021-09-23T11:35:00Z">
        <w:r w:rsidRPr="007418CF" w:rsidDel="00F55F0D">
          <w:rPr>
            <w:rFonts w:ascii="Times New Roman" w:eastAsia="Times New Roman" w:hAnsi="Times New Roman" w:cs="Times New Roman"/>
            <w:sz w:val="24"/>
            <w:szCs w:val="24"/>
          </w:rPr>
          <w:delText>as sewage indicators</w:delText>
        </w:r>
      </w:del>
      <w:ins w:id="18" w:author="Meyer, Michael Frederick" w:date="2021-09-23T11:35:00Z">
        <w:r w:rsidR="00F55F0D">
          <w:rPr>
            <w:rFonts w:ascii="Times New Roman" w:eastAsia="Times New Roman" w:hAnsi="Times New Roman" w:cs="Times New Roman"/>
            <w:sz w:val="24"/>
            <w:szCs w:val="24"/>
          </w:rPr>
          <w:t xml:space="preserve">defining </w:t>
        </w:r>
      </w:ins>
      <w:ins w:id="19" w:author="Meyer, Michael Frederick" w:date="2021-09-23T11:36:00Z">
        <w:r w:rsidR="00F55F0D">
          <w:rPr>
            <w:rFonts w:ascii="Times New Roman" w:eastAsia="Times New Roman" w:hAnsi="Times New Roman" w:cs="Times New Roman"/>
            <w:sz w:val="24"/>
            <w:szCs w:val="24"/>
          </w:rPr>
          <w:t>locations of sewage pollution</w:t>
        </w:r>
      </w:ins>
      <w:r w:rsidRPr="007418CF">
        <w:rPr>
          <w:rFonts w:ascii="Times New Roman" w:eastAsia="Times New Roman" w:hAnsi="Times New Roman" w:cs="Times New Roman"/>
          <w:sz w:val="24"/>
          <w:szCs w:val="24"/>
        </w:rPr>
        <w:t xml:space="preserve">.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2018)","dontUpdate":true,"noteIndex":0},"citationItems":[{"id":3860,"uris":["http://zotero.org/users/2645460/items/TJAW58TA"],"uri":["http://zotero.org/users/2645460/items/TJAW58TA"],"itemData":{"id":3860,"type":"article-journal","abstract":"Human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w:t>
      </w:r>
      <w:r w:rsidR="009B319C">
        <w:rPr>
          <w:rFonts w:ascii="Times New Roman" w:hAnsi="Times New Roman" w:cs="Times New Roman"/>
          <w:sz w:val="24"/>
          <w:highlight w:val="white"/>
        </w:rPr>
        <w:t xml:space="preserve">e.g., terrestrial oligotrophication; </w:t>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2011)","dontUpdate":true,"noteIndex":0},"citationItems":[{"id":3858,"uris":["http://zotero.org/users/2645460/items/TA7F8QTE"],"uri":["http://zotero.org/users/2645460/items/TA7F8QTE"],"itemData":{"id":3858,"type":"article-journal","abstract":"Stable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w:t>
      </w:r>
      <w:ins w:id="20" w:author="Meyer, Michael Frederick" w:date="2021-08-19T13:29:00Z">
        <w:r w:rsidR="009B319C">
          <w:rPr>
            <w:rFonts w:ascii="Times New Roman" w:hAnsi="Times New Roman" w:cs="Times New Roman"/>
            <w:sz w:val="24"/>
            <w:highlight w:val="white"/>
          </w:rPr>
          <w:t xml:space="preserve">e.g., </w:t>
        </w:r>
      </w:ins>
      <w:ins w:id="21" w:author="Meyer, Michael Frederick" w:date="2021-08-19T13:30:00Z">
        <w:r w:rsidR="009B319C">
          <w:rPr>
            <w:rFonts w:ascii="Times New Roman" w:hAnsi="Times New Roman" w:cs="Times New Roman"/>
            <w:sz w:val="24"/>
            <w:highlight w:val="white"/>
          </w:rPr>
          <w:t>variation within and between trophic levels</w:t>
        </w:r>
      </w:ins>
      <w:ins w:id="22" w:author="Meyer, Michael Frederick" w:date="2021-08-19T13:29:00Z">
        <w:r w:rsidR="009B319C">
          <w:rPr>
            <w:rFonts w:ascii="Times New Roman" w:hAnsi="Times New Roman" w:cs="Times New Roman"/>
            <w:sz w:val="24"/>
            <w:highlight w:val="white"/>
          </w:rPr>
          <w:t xml:space="preserve">; </w:t>
        </w:r>
      </w:ins>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lastRenderedPageBreak/>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and </w:t>
      </w:r>
      <w:r w:rsidR="00B578FF">
        <w:rPr>
          <w:rFonts w:ascii="Times New Roman" w:eastAsia="Times New Roman" w:hAnsi="Times New Roman" w:cs="Times New Roman"/>
          <w:sz w:val="24"/>
          <w:szCs w:val="24"/>
        </w:rPr>
        <w:t xml:space="preserve">generally </w:t>
      </w:r>
      <w:r w:rsidR="008B27AB">
        <w:rPr>
          <w:rFonts w:ascii="Times New Roman" w:eastAsia="Times New Roman" w:hAnsi="Times New Roman" w:cs="Times New Roman"/>
          <w:sz w:val="24"/>
          <w:szCs w:val="24"/>
        </w:rPr>
        <w:t>are not actively removed from the water column by biota</w:t>
      </w:r>
      <w:del w:id="23" w:author="Meyer, Michael Frederick" w:date="2021-11-01T10:54:00Z">
        <w:r w:rsidR="008B27AB" w:rsidDel="00E207E2">
          <w:rPr>
            <w:rFonts w:ascii="Times New Roman" w:eastAsia="Times New Roman" w:hAnsi="Times New Roman" w:cs="Times New Roman"/>
            <w:sz w:val="24"/>
            <w:szCs w:val="24"/>
          </w:rPr>
          <w:delText xml:space="preserve">, although certain algal </w:delText>
        </w:r>
        <w:r w:rsidR="00B578FF" w:rsidDel="00E207E2">
          <w:rPr>
            <w:rFonts w:ascii="Times New Roman" w:eastAsia="Times New Roman" w:hAnsi="Times New Roman" w:cs="Times New Roman"/>
            <w:sz w:val="24"/>
            <w:szCs w:val="24"/>
          </w:rPr>
          <w:fldChar w:fldCharType="begin"/>
        </w:r>
        <w:r w:rsidR="00B578FF" w:rsidDel="00E207E2">
          <w:rPr>
            <w:rFonts w:ascii="Times New Roman" w:eastAsia="Times New Roman" w:hAnsi="Times New Roman" w:cs="Times New Roman"/>
            <w:sz w:val="24"/>
            <w:szCs w:val="24"/>
          </w:rPr>
          <w:del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delInstrText>
        </w:r>
        <w:r w:rsidR="00B578FF" w:rsidDel="00E207E2">
          <w:rPr>
            <w:rFonts w:ascii="Times New Roman" w:eastAsia="Times New Roman" w:hAnsi="Times New Roman" w:cs="Times New Roman"/>
            <w:sz w:val="24"/>
            <w:szCs w:val="24"/>
          </w:rPr>
          <w:fldChar w:fldCharType="separate"/>
        </w:r>
        <w:r w:rsidR="00B578FF" w:rsidRPr="00104F77" w:rsidDel="00E207E2">
          <w:rPr>
            <w:rFonts w:ascii="Times New Roman" w:hAnsi="Times New Roman" w:cs="Times New Roman"/>
            <w:sz w:val="24"/>
          </w:rPr>
          <w:delText>(Bai and Acharya 2017)</w:delText>
        </w:r>
        <w:r w:rsidR="00B578FF" w:rsidDel="00E207E2">
          <w:rPr>
            <w:rFonts w:ascii="Times New Roman" w:eastAsia="Times New Roman" w:hAnsi="Times New Roman" w:cs="Times New Roman"/>
            <w:sz w:val="24"/>
            <w:szCs w:val="24"/>
          </w:rPr>
          <w:fldChar w:fldCharType="end"/>
        </w:r>
        <w:r w:rsidR="00B578FF" w:rsidDel="00E207E2">
          <w:rPr>
            <w:rFonts w:ascii="Times New Roman" w:eastAsia="Times New Roman" w:hAnsi="Times New Roman" w:cs="Times New Roman"/>
            <w:sz w:val="24"/>
            <w:szCs w:val="24"/>
          </w:rPr>
          <w:delText xml:space="preserve"> </w:delText>
        </w:r>
        <w:r w:rsidR="008B27AB" w:rsidDel="00E207E2">
          <w:rPr>
            <w:rFonts w:ascii="Times New Roman" w:eastAsia="Times New Roman" w:hAnsi="Times New Roman" w:cs="Times New Roman"/>
            <w:sz w:val="24"/>
            <w:szCs w:val="24"/>
          </w:rPr>
          <w:delText xml:space="preserve">and animal </w:delText>
        </w:r>
        <w:r w:rsidR="00B578FF" w:rsidDel="00E207E2">
          <w:rPr>
            <w:rFonts w:ascii="Times New Roman" w:eastAsia="Times New Roman" w:hAnsi="Times New Roman" w:cs="Times New Roman"/>
            <w:sz w:val="24"/>
            <w:szCs w:val="24"/>
          </w:rPr>
          <w:fldChar w:fldCharType="begin"/>
        </w:r>
        <w:r w:rsidR="00B578FF" w:rsidDel="00E207E2">
          <w:rPr>
            <w:rFonts w:ascii="Times New Roman" w:eastAsia="Times New Roman" w:hAnsi="Times New Roman" w:cs="Times New Roman"/>
            <w:sz w:val="24"/>
            <w:szCs w:val="24"/>
          </w:rPr>
          <w:del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delInstrText>
        </w:r>
        <w:r w:rsidR="00B578FF" w:rsidDel="00E207E2">
          <w:rPr>
            <w:rFonts w:ascii="Times New Roman" w:eastAsia="Times New Roman" w:hAnsi="Times New Roman" w:cs="Times New Roman"/>
            <w:sz w:val="24"/>
            <w:szCs w:val="24"/>
          </w:rPr>
          <w:fldChar w:fldCharType="separate"/>
        </w:r>
        <w:r w:rsidR="00B578FF" w:rsidRPr="00104F77" w:rsidDel="00E207E2">
          <w:rPr>
            <w:rFonts w:ascii="Times New Roman" w:hAnsi="Times New Roman" w:cs="Times New Roman"/>
            <w:sz w:val="24"/>
          </w:rPr>
          <w:delText>(Arnnok et al. 2017; Richmond et al. 2018)</w:delText>
        </w:r>
        <w:r w:rsidR="00B578FF" w:rsidDel="00E207E2">
          <w:rPr>
            <w:rFonts w:ascii="Times New Roman" w:eastAsia="Times New Roman" w:hAnsi="Times New Roman" w:cs="Times New Roman"/>
            <w:sz w:val="24"/>
            <w:szCs w:val="24"/>
          </w:rPr>
          <w:fldChar w:fldCharType="end"/>
        </w:r>
        <w:r w:rsidR="00B578FF" w:rsidDel="00E207E2">
          <w:rPr>
            <w:rFonts w:ascii="Times New Roman" w:eastAsia="Times New Roman" w:hAnsi="Times New Roman" w:cs="Times New Roman"/>
            <w:sz w:val="24"/>
            <w:szCs w:val="24"/>
          </w:rPr>
          <w:delText xml:space="preserve"> </w:delText>
        </w:r>
        <w:r w:rsidR="008B27AB" w:rsidDel="00E207E2">
          <w:rPr>
            <w:rFonts w:ascii="Times New Roman" w:eastAsia="Times New Roman" w:hAnsi="Times New Roman" w:cs="Times New Roman"/>
            <w:sz w:val="24"/>
            <w:szCs w:val="24"/>
          </w:rPr>
          <w:delText>taxa have been shown to accumulate specific PPCPs from a broader mixture of co-contaminants</w:delText>
        </w:r>
      </w:del>
      <w:r w:rsidR="008B27AB">
        <w:rPr>
          <w:rFonts w:ascii="Times New Roman" w:eastAsia="Times New Roman" w:hAnsi="Times New Roman" w:cs="Times New Roman"/>
          <w:sz w:val="24"/>
          <w:szCs w:val="24"/>
        </w:rPr>
        <w:t>. Because of PPCPs</w:t>
      </w:r>
      <w:r w:rsidR="00855254">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tendency to not be actively scoured by biota</w:t>
      </w:r>
      <w:r w:rsidR="00B578FF">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w:t>
      </w:r>
      <w:del w:id="24" w:author="Ted" w:date="2021-10-13T15:14:00Z">
        <w:r w:rsidR="00D55324" w:rsidRPr="007418CF" w:rsidDel="00A60734">
          <w:rPr>
            <w:rFonts w:ascii="Times New Roman" w:eastAsia="Times New Roman" w:hAnsi="Times New Roman" w:cs="Times New Roman"/>
            <w:sz w:val="24"/>
            <w:szCs w:val="24"/>
          </w:rPr>
          <w:delText xml:space="preserve">sometimes </w:delText>
        </w:r>
      </w:del>
      <w:ins w:id="25" w:author="Ted" w:date="2021-10-13T15:14:00Z">
        <w:r w:rsidR="00A60734">
          <w:rPr>
            <w:rFonts w:ascii="Times New Roman" w:eastAsia="Times New Roman" w:hAnsi="Times New Roman" w:cs="Times New Roman"/>
            <w:sz w:val="24"/>
            <w:szCs w:val="24"/>
          </w:rPr>
          <w:t>also</w:t>
        </w:r>
        <w:r w:rsidR="00A60734" w:rsidRPr="007418CF">
          <w:rPr>
            <w:rFonts w:ascii="Times New Roman" w:eastAsia="Times New Roman" w:hAnsi="Times New Roman" w:cs="Times New Roman"/>
            <w:sz w:val="24"/>
            <w:szCs w:val="24"/>
          </w:rPr>
          <w:t xml:space="preserve"> </w:t>
        </w:r>
      </w:ins>
      <w:r w:rsidR="00D55324" w:rsidRPr="007418CF">
        <w:rPr>
          <w:rFonts w:ascii="Times New Roman" w:eastAsia="Times New Roman" w:hAnsi="Times New Roman" w:cs="Times New Roman"/>
          <w:sz w:val="24"/>
          <w:szCs w:val="24"/>
        </w:rPr>
        <w:t xml:space="preserve">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{"citationID":"NQhCJnhs","properties":{"formattedCitation":"(Free et al. 2014; Moore et al. 2021)","plainCitation":"(Free et al. 2014; Moore et al. 2021)","noteIndex":0},"citationItems":[{"id":323,"uris":["http://zotero.org/users/2645460/items/C5RBE64X"],"uri":["http://zotero.org/users/2645460/items/C5RBE64X"],"itemData":{"id":323,"type":"article-journal","container-title":"Marine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(Free et al. 2014; Moore et al. 2021)</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del w:id="26" w:author="Meyer, Michael Frederick" w:date="2021-10-29T11:12:00Z">
        <w:r w:rsidR="002351C4" w:rsidDel="00340607">
          <w:rPr>
            <w:rFonts w:ascii="Times New Roman" w:eastAsia="Times New Roman" w:hAnsi="Times New Roman" w:cs="Times New Roman"/>
            <w:sz w:val="24"/>
            <w:szCs w:val="24"/>
          </w:rPr>
          <w:delText>strong</w:delText>
        </w:r>
        <w:r w:rsidR="002351C4" w:rsidRPr="007418CF" w:rsidDel="00340607">
          <w:rPr>
            <w:rFonts w:ascii="Times New Roman" w:eastAsia="Times New Roman" w:hAnsi="Times New Roman" w:cs="Times New Roman"/>
            <w:sz w:val="24"/>
            <w:szCs w:val="24"/>
          </w:rPr>
          <w:delText xml:space="preserve"> </w:delText>
        </w:r>
      </w:del>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5C1EE2EF"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w:t>
      </w:r>
      <w:r w:rsidR="00D8535D" w:rsidRPr="007418CF">
        <w:rPr>
          <w:rFonts w:ascii="Times New Roman" w:eastAsia="Times New Roman" w:hAnsi="Times New Roman" w:cs="Times New Roman"/>
          <w:sz w:val="24"/>
          <w:szCs w:val="24"/>
        </w:rPr>
        <w:lastRenderedPageBreak/>
        <w:t xml:space="preserve">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(Rosenberger et al. 2008; Hampton et 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104F77">
        <w:rPr>
          <w:rFonts w:ascii="Times New Roman" w:hAnsi="Times New Roman" w:cs="Times New Roman"/>
          <w:sz w:val="24"/>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del w:id="27" w:author="Ted" w:date="2021-10-13T15:18:00Z">
        <w:r w:rsidR="00CB3C43" w:rsidRPr="007418CF" w:rsidDel="009B7398">
          <w:rPr>
            <w:rFonts w:ascii="Times New Roman" w:eastAsia="Times New Roman" w:hAnsi="Times New Roman" w:cs="Times New Roman"/>
            <w:sz w:val="24"/>
            <w:szCs w:val="24"/>
          </w:rPr>
          <w:delText xml:space="preserve">each </w:delText>
        </w:r>
        <w:r w:rsidR="00433A07" w:rsidRPr="007418CF" w:rsidDel="009B7398">
          <w:rPr>
            <w:rFonts w:ascii="Times New Roman" w:eastAsia="Times New Roman" w:hAnsi="Times New Roman" w:cs="Times New Roman"/>
            <w:sz w:val="24"/>
            <w:szCs w:val="24"/>
          </w:rPr>
          <w:delText>related</w:delText>
        </w:r>
      </w:del>
      <w:ins w:id="28" w:author="Ted" w:date="2021-10-13T15:18:00Z">
        <w:r w:rsidR="009B7398">
          <w:rPr>
            <w:rFonts w:ascii="Times New Roman" w:eastAsia="Times New Roman" w:hAnsi="Times New Roman" w:cs="Times New Roman"/>
            <w:sz w:val="24"/>
            <w:szCs w:val="24"/>
          </w:rPr>
          <w:t xml:space="preserve">different </w:t>
        </w:r>
      </w:ins>
      <w:ins w:id="29" w:author="Meyer, Michael Frederick" w:date="2021-11-01T14:12:00Z">
        <w:r w:rsidR="00E207E2">
          <w:rPr>
            <w:rFonts w:ascii="Times New Roman" w:eastAsia="Times New Roman" w:hAnsi="Times New Roman" w:cs="Times New Roman"/>
            <w:sz w:val="24"/>
            <w:szCs w:val="24"/>
          </w:rPr>
          <w:t xml:space="preserve">algal </w:t>
        </w:r>
      </w:ins>
      <w:ins w:id="30" w:author="Ted" w:date="2021-10-13T15:18:00Z">
        <w:r w:rsidR="009B7398">
          <w:rPr>
            <w:rFonts w:ascii="Times New Roman" w:eastAsia="Times New Roman" w:hAnsi="Times New Roman" w:cs="Times New Roman"/>
            <w:sz w:val="24"/>
            <w:szCs w:val="24"/>
          </w:rPr>
          <w:t>taxonomic</w:t>
        </w:r>
      </w:ins>
      <w:r w:rsidR="00433A07" w:rsidRPr="007418CF">
        <w:rPr>
          <w:rFonts w:ascii="Times New Roman" w:eastAsia="Times New Roman" w:hAnsi="Times New Roman" w:cs="Times New Roman"/>
          <w:sz w:val="24"/>
          <w:szCs w:val="24"/>
        </w:rPr>
        <w:t xml:space="preserve"> group</w:t>
      </w:r>
      <w:ins w:id="31" w:author="Ted" w:date="2021-10-13T15:18:00Z">
        <w:r w:rsidR="009B7398">
          <w:rPr>
            <w:rFonts w:ascii="Times New Roman" w:eastAsia="Times New Roman" w:hAnsi="Times New Roman" w:cs="Times New Roman"/>
            <w:sz w:val="24"/>
            <w:szCs w:val="24"/>
          </w:rPr>
          <w:t>s</w:t>
        </w:r>
      </w:ins>
      <w:r w:rsidR="00CB3C43" w:rsidRPr="007418CF">
        <w:rPr>
          <w:rFonts w:ascii="Times New Roman" w:eastAsia="Times New Roman" w:hAnsi="Times New Roman" w:cs="Times New Roman"/>
          <w:sz w:val="24"/>
          <w:szCs w:val="24"/>
        </w:rPr>
        <w:t xml:space="preserve"> produce</w:t>
      </w:r>
      <w:del w:id="32" w:author="Ted" w:date="2021-10-13T15:18:00Z">
        <w:r w:rsidR="00CB3C43" w:rsidRPr="007418CF" w:rsidDel="009B7398">
          <w:rPr>
            <w:rFonts w:ascii="Times New Roman" w:eastAsia="Times New Roman" w:hAnsi="Times New Roman" w:cs="Times New Roman"/>
            <w:sz w:val="24"/>
            <w:szCs w:val="24"/>
          </w:rPr>
          <w:delText>s</w:delText>
        </w:r>
      </w:del>
      <w:r w:rsidR="00CB3C43" w:rsidRPr="007418CF">
        <w:rPr>
          <w:rFonts w:ascii="Times New Roman" w:eastAsia="Times New Roman" w:hAnsi="Times New Roman" w:cs="Times New Roman"/>
          <w:sz w:val="24"/>
          <w:szCs w:val="24"/>
        </w:rPr>
        <w:t xml:space="preserve">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2AADCA3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w:t>
      </w:r>
      <w:r w:rsidRPr="007418CF">
        <w:rPr>
          <w:rFonts w:ascii="Times New Roman" w:eastAsia="Times New Roman" w:hAnsi="Times New Roman" w:cs="Times New Roman"/>
          <w:sz w:val="24"/>
          <w:szCs w:val="24"/>
        </w:rPr>
        <w:lastRenderedPageBreak/>
        <w:t xml:space="preserve">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r w:rsidR="005613D8" w:rsidRPr="007418CF">
        <w:rPr>
          <w:rFonts w:ascii="Times New Roman" w:eastAsia="Times New Roman" w:hAnsi="Times New Roman" w:cs="Times New Roman"/>
          <w:i/>
          <w:sz w:val="24"/>
          <w:szCs w:val="24"/>
        </w:rPr>
        <w:t xml:space="preserve">Ulothrix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ins w:id="33" w:author="Meyer, Michael Frederick" w:date="2021-09-23T13:27:00Z">
        <w:r w:rsidR="00DC3374">
          <w:rPr>
            <w:rFonts w:ascii="Times New Roman" w:eastAsia="Times New Roman" w:hAnsi="Times New Roman" w:cs="Times New Roman"/>
            <w:sz w:val="24"/>
            <w:szCs w:val="24"/>
          </w:rPr>
          <w:t xml:space="preserve">unprecedented </w:t>
        </w:r>
      </w:ins>
      <w:ins w:id="34" w:author="Meyer, Michael Frederick" w:date="2021-09-23T11:39:00Z">
        <w:r w:rsidR="00F55F0D">
          <w:rPr>
            <w:rFonts w:ascii="Times New Roman" w:eastAsia="Times New Roman" w:hAnsi="Times New Roman" w:cs="Times New Roman"/>
            <w:sz w:val="24"/>
            <w:szCs w:val="24"/>
          </w:rPr>
          <w:t>increase</w:t>
        </w:r>
      </w:ins>
      <w:ins w:id="35" w:author="Meyer, Michael Frederick" w:date="2021-09-24T12:27:00Z">
        <w:r w:rsidR="005F0CD8">
          <w:rPr>
            <w:rFonts w:ascii="Times New Roman" w:eastAsia="Times New Roman" w:hAnsi="Times New Roman" w:cs="Times New Roman"/>
            <w:sz w:val="24"/>
            <w:szCs w:val="24"/>
          </w:rPr>
          <w:t>s</w:t>
        </w:r>
      </w:ins>
      <w:ins w:id="36" w:author="Meyer, Michael Frederick" w:date="2021-09-23T13:27:00Z">
        <w:r w:rsidR="00DC3374">
          <w:rPr>
            <w:rFonts w:ascii="Times New Roman" w:eastAsia="Times New Roman" w:hAnsi="Times New Roman" w:cs="Times New Roman"/>
            <w:sz w:val="24"/>
            <w:szCs w:val="24"/>
          </w:rPr>
          <w:t xml:space="preserve"> in</w:t>
        </w:r>
      </w:ins>
      <w:ins w:id="37" w:author="Meyer, Michael Frederick" w:date="2021-09-23T11:39:00Z">
        <w:r w:rsidR="00F55F0D">
          <w:rPr>
            <w:rFonts w:ascii="Times New Roman" w:eastAsia="Times New Roman" w:hAnsi="Times New Roman" w:cs="Times New Roman"/>
            <w:sz w:val="24"/>
            <w:szCs w:val="24"/>
          </w:rPr>
          <w:t xml:space="preserve"> </w:t>
        </w:r>
      </w:ins>
      <w:ins w:id="38" w:author="Meyer, Michael Frederick" w:date="2021-08-19T13:32:00Z">
        <w:r w:rsidR="009B319C">
          <w:rPr>
            <w:rFonts w:ascii="Times New Roman" w:eastAsia="Times New Roman" w:hAnsi="Times New Roman" w:cs="Times New Roman"/>
            <w:sz w:val="24"/>
            <w:szCs w:val="24"/>
          </w:rPr>
          <w:t xml:space="preserve">filamentous </w:t>
        </w:r>
      </w:ins>
      <w:ins w:id="39" w:author="Meyer, Michael Frederick" w:date="2021-08-19T13:34:00Z">
        <w:r w:rsidR="009B319C">
          <w:rPr>
            <w:rFonts w:ascii="Times New Roman" w:eastAsia="Times New Roman" w:hAnsi="Times New Roman" w:cs="Times New Roman"/>
            <w:sz w:val="24"/>
            <w:szCs w:val="24"/>
          </w:rPr>
          <w:t xml:space="preserve">green </w:t>
        </w:r>
      </w:ins>
      <w:ins w:id="40" w:author="Meyer, Michael Frederick" w:date="2021-08-19T13:32:00Z">
        <w:r w:rsidR="009B319C">
          <w:rPr>
            <w:rFonts w:ascii="Times New Roman" w:eastAsia="Times New Roman" w:hAnsi="Times New Roman" w:cs="Times New Roman"/>
            <w:sz w:val="24"/>
            <w:szCs w:val="24"/>
          </w:rPr>
          <w:t>alga</w:t>
        </w:r>
      </w:ins>
      <w:ins w:id="41" w:author="Meyer, Michael Frederick" w:date="2021-08-19T13:34:00Z">
        <w:r w:rsidR="009B319C">
          <w:rPr>
            <w:rFonts w:ascii="Times New Roman" w:eastAsia="Times New Roman" w:hAnsi="Times New Roman" w:cs="Times New Roman"/>
            <w:sz w:val="24"/>
            <w:szCs w:val="24"/>
          </w:rPr>
          <w:t>e</w:t>
        </w:r>
      </w:ins>
      <w:ins w:id="42" w:author="Meyer, Michael Frederick" w:date="2021-08-19T13:32:00Z">
        <w:r w:rsidR="009B319C">
          <w:rPr>
            <w:rFonts w:ascii="Times New Roman" w:eastAsia="Times New Roman" w:hAnsi="Times New Roman" w:cs="Times New Roman"/>
            <w:sz w:val="24"/>
            <w:szCs w:val="24"/>
          </w:rPr>
          <w:t xml:space="preserve"> abun</w:t>
        </w:r>
      </w:ins>
      <w:ins w:id="43" w:author="Meyer, Michael Frederick" w:date="2021-08-19T13:33:00Z">
        <w:r w:rsidR="009B319C">
          <w:rPr>
            <w:rFonts w:ascii="Times New Roman" w:eastAsia="Times New Roman" w:hAnsi="Times New Roman" w:cs="Times New Roman"/>
            <w:sz w:val="24"/>
            <w:szCs w:val="24"/>
          </w:rPr>
          <w:t xml:space="preserve">dance, especially </w:t>
        </w:r>
      </w:ins>
      <w:ins w:id="44" w:author="Meyer, Michael Frederick" w:date="2021-09-23T11:38:00Z">
        <w:r w:rsidR="00F55F0D">
          <w:rPr>
            <w:rFonts w:ascii="Times New Roman" w:eastAsia="Times New Roman" w:hAnsi="Times New Roman" w:cs="Times New Roman"/>
            <w:sz w:val="24"/>
            <w:szCs w:val="24"/>
          </w:rPr>
          <w:t xml:space="preserve">increases in </w:t>
        </w:r>
      </w:ins>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ins w:id="45" w:author="Meyer, Michael Frederick" w:date="2021-08-19T13:33:00Z">
        <w:r w:rsidR="009B319C">
          <w:rPr>
            <w:rFonts w:ascii="Times New Roman" w:eastAsia="Times New Roman" w:hAnsi="Times New Roman" w:cs="Times New Roman"/>
            <w:sz w:val="24"/>
            <w:szCs w:val="24"/>
          </w:rPr>
          <w:t xml:space="preserve"> and</w:t>
        </w:r>
      </w:ins>
      <w:r w:rsidR="0001150B" w:rsidRPr="007418CF">
        <w:rPr>
          <w:rFonts w:ascii="Times New Roman" w:eastAsia="Times New Roman" w:hAnsi="Times New Roman" w:cs="Times New Roman"/>
          <w:sz w:val="24"/>
          <w:szCs w:val="24"/>
        </w:rPr>
        <w:t xml:space="preserve"> </w:t>
      </w:r>
      <w:ins w:id="46" w:author="Meyer, Michael Frederick" w:date="2021-08-19T13:33:00Z">
        <w:r w:rsidR="009B319C" w:rsidRPr="007418CF">
          <w:rPr>
            <w:rFonts w:ascii="Times New Roman" w:eastAsia="Times New Roman" w:hAnsi="Times New Roman" w:cs="Times New Roman"/>
            <w:i/>
            <w:sz w:val="24"/>
            <w:szCs w:val="24"/>
          </w:rPr>
          <w:t xml:space="preserve">Ulothrix </w:t>
        </w:r>
        <w:r w:rsidR="009B319C" w:rsidRPr="007418CF">
          <w:rPr>
            <w:rFonts w:ascii="Times New Roman" w:eastAsia="Times New Roman" w:hAnsi="Times New Roman" w:cs="Times New Roman"/>
            <w:sz w:val="24"/>
            <w:szCs w:val="24"/>
          </w:rPr>
          <w:t>spp.</w:t>
        </w:r>
      </w:ins>
      <w:ins w:id="47" w:author="Meyer, Michael Frederick" w:date="2021-09-23T11:38:00Z">
        <w:r w:rsidR="00F55F0D">
          <w:rPr>
            <w:rFonts w:ascii="Times New Roman" w:eastAsia="Times New Roman" w:hAnsi="Times New Roman" w:cs="Times New Roman"/>
            <w:sz w:val="24"/>
            <w:szCs w:val="24"/>
          </w:rPr>
          <w:t xml:space="preserve"> abundance</w:t>
        </w:r>
      </w:ins>
      <w:ins w:id="48" w:author="Meyer, Michael Frederick" w:date="2021-08-19T13:33:00Z">
        <w:r w:rsidR="009B319C">
          <w:rPr>
            <w:rFonts w:ascii="Times New Roman" w:eastAsia="Times New Roman" w:hAnsi="Times New Roman" w:cs="Times New Roman"/>
            <w:sz w:val="24"/>
            <w:szCs w:val="24"/>
          </w:rPr>
          <w:t xml:space="preserve">, </w:t>
        </w:r>
      </w:ins>
      <w:del w:id="49" w:author="Meyer, Michael Frederick" w:date="2021-08-19T13:33:00Z">
        <w:r w:rsidR="0001150B" w:rsidRPr="007418CF" w:rsidDel="009B319C">
          <w:rPr>
            <w:rFonts w:ascii="Times New Roman" w:eastAsia="Times New Roman" w:hAnsi="Times New Roman" w:cs="Times New Roman"/>
            <w:sz w:val="24"/>
            <w:szCs w:val="24"/>
          </w:rPr>
          <w:delText xml:space="preserve">abundance </w:delText>
        </w:r>
        <w:r w:rsidR="00C345FA" w:rsidRPr="007418CF" w:rsidDel="009B319C">
          <w:rPr>
            <w:rFonts w:ascii="Times New Roman" w:eastAsia="Times New Roman" w:hAnsi="Times New Roman" w:cs="Times New Roman"/>
            <w:sz w:val="24"/>
            <w:szCs w:val="24"/>
          </w:rPr>
          <w:delText xml:space="preserve">at </w:delText>
        </w:r>
        <w:r w:rsidR="0001150B" w:rsidRPr="007418CF" w:rsidDel="009B319C">
          <w:rPr>
            <w:rFonts w:ascii="Times New Roman" w:eastAsia="Times New Roman" w:hAnsi="Times New Roman" w:cs="Times New Roman"/>
            <w:sz w:val="24"/>
            <w:szCs w:val="24"/>
          </w:rPr>
          <w:delText xml:space="preserve">unprecedented </w:delText>
        </w:r>
        <w:r w:rsidR="00C345FA" w:rsidRPr="007418CF" w:rsidDel="009B319C">
          <w:rPr>
            <w:rFonts w:ascii="Times New Roman" w:eastAsia="Times New Roman" w:hAnsi="Times New Roman" w:cs="Times New Roman"/>
            <w:sz w:val="24"/>
            <w:szCs w:val="24"/>
          </w:rPr>
          <w:delText xml:space="preserve">levels </w:delText>
        </w:r>
      </w:del>
      <w:del w:id="50" w:author="Meyer, Michael Frederick" w:date="2021-09-23T11:38:00Z">
        <w:r w:rsidR="00C345FA" w:rsidRPr="007418CF" w:rsidDel="00F55F0D">
          <w:rPr>
            <w:rFonts w:ascii="Times New Roman" w:eastAsia="Times New Roman" w:hAnsi="Times New Roman" w:cs="Times New Roman"/>
            <w:sz w:val="24"/>
            <w:szCs w:val="24"/>
          </w:rPr>
          <w:delText xml:space="preserve">are </w:delText>
        </w:r>
      </w:del>
      <w:ins w:id="51" w:author="Meyer, Michael Frederick" w:date="2021-09-23T11:38:00Z">
        <w:del w:id="52" w:author="Ted" w:date="2021-10-13T15:19:00Z">
          <w:r w:rsidR="00F55F0D" w:rsidDel="009B7398">
            <w:rPr>
              <w:rFonts w:ascii="Times New Roman" w:eastAsia="Times New Roman" w:hAnsi="Times New Roman" w:cs="Times New Roman"/>
              <w:sz w:val="24"/>
              <w:szCs w:val="24"/>
            </w:rPr>
            <w:delText>is</w:delText>
          </w:r>
        </w:del>
      </w:ins>
      <w:ins w:id="53" w:author="Ted" w:date="2021-10-13T15:19:00Z">
        <w:r w:rsidR="009B7398">
          <w:rPr>
            <w:rFonts w:ascii="Times New Roman" w:eastAsia="Times New Roman" w:hAnsi="Times New Roman" w:cs="Times New Roman"/>
            <w:sz w:val="24"/>
            <w:szCs w:val="24"/>
          </w:rPr>
          <w:t xml:space="preserve"> are</w:t>
        </w:r>
      </w:ins>
      <w:ins w:id="54" w:author="Meyer, Michael Frederick" w:date="2021-09-23T11:38:00Z">
        <w:r w:rsidR="00F55F0D" w:rsidRPr="007418CF">
          <w:rPr>
            <w:rFonts w:ascii="Times New Roman" w:eastAsia="Times New Roman" w:hAnsi="Times New Roman" w:cs="Times New Roman"/>
            <w:sz w:val="24"/>
            <w:szCs w:val="24"/>
          </w:rPr>
          <w:t xml:space="preserve"> </w:t>
        </w:r>
      </w:ins>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6E2F2B45"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w:t>
      </w:r>
      <w:r w:rsidR="009124F4">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1480E6E3"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del w:id="55" w:author="Meyer, Michael Frederick" w:date="2021-09-23T16:29:00Z">
        <w:r w:rsidR="00AA09EF" w:rsidRPr="007418CF" w:rsidDel="00FF6B7A">
          <w:rPr>
            <w:rFonts w:ascii="Times New Roman" w:eastAsia="Times New Roman" w:hAnsi="Times New Roman" w:cs="Times New Roman"/>
            <w:sz w:val="24"/>
            <w:szCs w:val="24"/>
          </w:rPr>
          <w:delText>; Figure 2</w:delText>
        </w:r>
      </w:del>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w:t>
      </w:r>
      <w:del w:id="56" w:author="Meyer, Michael Frederick" w:date="2021-09-23T16:29:00Z">
        <w:r w:rsidR="00C03D31" w:rsidRPr="007418CF" w:rsidDel="00FF6B7A">
          <w:rPr>
            <w:rFonts w:ascii="Times New Roman" w:eastAsia="Times New Roman" w:hAnsi="Times New Roman" w:cs="Times New Roman"/>
            <w:sz w:val="24"/>
            <w:szCs w:val="24"/>
          </w:rPr>
          <w:delText xml:space="preserve">; Figure 2; </w:delText>
        </w:r>
      </w:del>
      <w:ins w:id="57" w:author="Meyer, Michael Frederick" w:date="2021-09-23T16:29:00Z">
        <w:r w:rsidR="00FF6B7A">
          <w:rPr>
            <w:rFonts w:ascii="Times New Roman" w:eastAsia="Times New Roman" w:hAnsi="Times New Roman" w:cs="Times New Roman"/>
            <w:sz w:val="24"/>
            <w:szCs w:val="24"/>
          </w:rPr>
          <w:t xml:space="preserve"> </w:t>
        </w:r>
      </w:ins>
      <w:r w:rsidR="00C03D31" w:rsidRPr="007418CF">
        <w:rPr>
          <w:rFonts w:ascii="Times New Roman" w:eastAsia="Times New Roman" w:hAnsi="Times New Roman" w:cs="Times New Roman"/>
          <w:sz w:val="24"/>
          <w:szCs w:val="24"/>
        </w:rPr>
        <w:t xml:space="preserve">Table </w:t>
      </w:r>
      <w:ins w:id="58" w:author="Meyer, Michael Frederick" w:date="2021-09-23T16:29:00Z">
        <w:r w:rsidR="00FF6B7A">
          <w:rPr>
            <w:rFonts w:ascii="Times New Roman" w:eastAsia="Times New Roman" w:hAnsi="Times New Roman" w:cs="Times New Roman"/>
            <w:sz w:val="24"/>
            <w:szCs w:val="24"/>
          </w:rPr>
          <w:t>S</w:t>
        </w:r>
      </w:ins>
      <w:r w:rsidR="00C03D31" w:rsidRPr="007418CF">
        <w:rPr>
          <w:rFonts w:ascii="Times New Roman" w:eastAsia="Times New Roman" w:hAnsi="Times New Roman" w:cs="Times New Roman"/>
          <w:sz w:val="24"/>
          <w:szCs w:val="24"/>
        </w:rPr>
        <w:t>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w:t>
      </w:r>
      <w:ins w:id="59" w:author="Meyer, Michael Frederick" w:date="2021-09-23T16:29:00Z">
        <w:r w:rsidR="00FF6B7A">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 xml:space="preserve">1). </w:t>
      </w:r>
      <w:r w:rsidR="00F86DA3">
        <w:rPr>
          <w:rFonts w:ascii="Times New Roman" w:eastAsia="Times New Roman" w:hAnsi="Times New Roman" w:cs="Times New Roman"/>
          <w:sz w:val="24"/>
          <w:szCs w:val="24"/>
        </w:rPr>
        <w:t xml:space="preserve">As previous investigations of nearshore algal communities 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 xml:space="preserve">(Timoshkin et al. 2016, 2018; Volkova </w:t>
      </w:r>
      <w:r w:rsidR="00F86DA3" w:rsidRPr="00850C45">
        <w:rPr>
          <w:rFonts w:ascii="Times New Roman" w:hAnsi="Times New Roman" w:cs="Times New Roman"/>
          <w:sz w:val="24"/>
        </w:rPr>
        <w:lastRenderedPageBreak/>
        <w:t>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w:t>
      </w:r>
      <w:ins w:id="60" w:author="Meyer, Michael Frederick" w:date="2021-09-24T12:29:00Z">
        <w:r w:rsidR="00675D8F">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xml:space="preserve">. </w:t>
      </w:r>
      <w:del w:id="61" w:author="Meyer, Michael Frederick" w:date="2021-10-29T11:13:00Z">
        <w:r w:rsidR="007E6282" w:rsidRPr="007418CF" w:rsidDel="00340607">
          <w:rPr>
            <w:rFonts w:ascii="Times New Roman" w:eastAsia="Times New Roman" w:hAnsi="Times New Roman" w:cs="Times New Roman"/>
            <w:sz w:val="24"/>
            <w:szCs w:val="24"/>
          </w:rPr>
          <w:delText>At each site, air temperature was measured with a mercury thermometer</w:delText>
        </w:r>
        <w:r w:rsidR="00271F4F" w:rsidRPr="007418CF" w:rsidDel="00340607">
          <w:rPr>
            <w:rFonts w:ascii="Times New Roman" w:eastAsia="Times New Roman" w:hAnsi="Times New Roman" w:cs="Times New Roman"/>
            <w:sz w:val="24"/>
            <w:szCs w:val="24"/>
          </w:rPr>
          <w:delText>,</w:delText>
        </w:r>
        <w:r w:rsidR="007E6282" w:rsidRPr="007418CF" w:rsidDel="00340607">
          <w:rPr>
            <w:rFonts w:ascii="Times New Roman" w:eastAsia="Times New Roman" w:hAnsi="Times New Roman" w:cs="Times New Roman"/>
            <w:sz w:val="24"/>
            <w:szCs w:val="24"/>
          </w:rPr>
          <w:delText xml:space="preserve"> and photographs were taken of the substrate and the shoreline.</w:delText>
        </w:r>
        <w:r w:rsidR="00AA5BB3" w:rsidDel="00340607">
          <w:rPr>
            <w:rFonts w:ascii="Times New Roman" w:eastAsia="Times New Roman" w:hAnsi="Times New Roman" w:cs="Times New Roman"/>
            <w:sz w:val="24"/>
            <w:szCs w:val="24"/>
          </w:rPr>
          <w:delText xml:space="preserve"> V</w:delText>
        </w:r>
      </w:del>
      <w:del w:id="62" w:author="Ted" w:date="2021-10-13T15:28:00Z">
        <w:r w:rsidR="00AA5BB3" w:rsidDel="0010322E">
          <w:rPr>
            <w:rFonts w:ascii="Times New Roman" w:eastAsia="Times New Roman" w:hAnsi="Times New Roman" w:cs="Times New Roman"/>
            <w:sz w:val="24"/>
            <w:szCs w:val="24"/>
          </w:rPr>
          <w:delText>isual inspection of substrate photographs suggested that</w:delText>
        </w:r>
      </w:del>
      <w:ins w:id="63" w:author="Ted" w:date="2021-10-13T15:28:00Z">
        <w:r w:rsidR="0010322E">
          <w:rPr>
            <w:rFonts w:ascii="Times New Roman" w:eastAsia="Times New Roman" w:hAnsi="Times New Roman" w:cs="Times New Roman"/>
            <w:sz w:val="24"/>
            <w:szCs w:val="24"/>
          </w:rPr>
          <w:t>The</w:t>
        </w:r>
      </w:ins>
      <w:r w:rsidR="00AA5BB3">
        <w:rPr>
          <w:rFonts w:ascii="Times New Roman" w:eastAsia="Times New Roman" w:hAnsi="Times New Roman" w:cs="Times New Roman"/>
          <w:sz w:val="24"/>
          <w:szCs w:val="24"/>
        </w:rPr>
        <w:t xml:space="preserve">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3DA548D7"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03559631"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w:t>
      </w:r>
      <w:ins w:id="64" w:author="Meyer, Michael Frederick" w:date="2021-09-24T12:32:00Z">
        <w:r w:rsidR="00675D8F">
          <w:rPr>
            <w:rFonts w:ascii="Times New Roman" w:eastAsia="Times New Roman" w:hAnsi="Times New Roman" w:cs="Times New Roman"/>
            <w:sz w:val="24"/>
            <w:szCs w:val="24"/>
          </w:rPr>
          <w:t>ment</w:t>
        </w:r>
      </w:ins>
      <w:del w:id="65" w:author="Meyer, Michael Frederick" w:date="2021-09-24T12:32:00Z">
        <w:r w:rsidR="00250FD8" w:rsidRPr="007418CF" w:rsidDel="00675D8F">
          <w:rPr>
            <w:rFonts w:ascii="Times New Roman" w:eastAsia="Times New Roman" w:hAnsi="Times New Roman" w:cs="Times New Roman"/>
            <w:sz w:val="24"/>
            <w:szCs w:val="24"/>
          </w:rPr>
          <w:delText>ed</w:delText>
        </w:r>
      </w:del>
      <w:del w:id="66" w:author="Meyer, Michael Frederick" w:date="2021-09-24T12:33:00Z">
        <w:r w:rsidR="00250FD8" w:rsidRPr="007418CF" w:rsidDel="00675D8F">
          <w:rPr>
            <w:rFonts w:ascii="Times New Roman" w:eastAsia="Times New Roman" w:hAnsi="Times New Roman" w:cs="Times New Roman"/>
            <w:sz w:val="24"/>
            <w:szCs w:val="24"/>
          </w:rPr>
          <w:delText xml:space="preserve"> location</w:delText>
        </w:r>
      </w:del>
      <w:r w:rsidR="00250FD8" w:rsidRPr="007418CF">
        <w:rPr>
          <w:rFonts w:ascii="Times New Roman" w:eastAsia="Times New Roman" w:hAnsi="Times New Roman" w:cs="Times New Roman"/>
          <w:sz w:val="24"/>
          <w:szCs w:val="24"/>
        </w:rPr>
        <w:t>’s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del w:id="67" w:author="Meyer, Michael Frederick" w:date="2021-10-29T11:13:00Z">
        <w:r w:rsidR="006D4ADB" w:rsidRPr="007418CF" w:rsidDel="00340607">
          <w:rPr>
            <w:rFonts w:ascii="Times New Roman" w:eastAsia="Times New Roman" w:hAnsi="Times New Roman" w:cs="Times New Roman"/>
            <w:sz w:val="24"/>
            <w:szCs w:val="24"/>
          </w:rPr>
          <w:delText xml:space="preserve">contributed away from the shoreline </w:delText>
        </w:r>
      </w:del>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0F9692A4"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w:t>
      </w:r>
      <w:ins w:id="68" w:author="Meyer, Michael Frederick" w:date="2021-09-23T16:30:00Z">
        <w:r w:rsidR="00FF6B7A">
          <w:rPr>
            <w:rFonts w:ascii="Times New Roman" w:eastAsia="Times New Roman" w:hAnsi="Times New Roman" w:cs="Times New Roman"/>
            <w:sz w:val="24"/>
            <w:szCs w:val="24"/>
          </w:rPr>
          <w:t>1B-D</w:t>
        </w:r>
      </w:ins>
      <w:del w:id="69" w:author="Meyer, Michael Frederick" w:date="2021-09-23T16:30:00Z">
        <w:r w:rsidR="00D008F7" w:rsidRPr="007418CF" w:rsidDel="00FF6B7A">
          <w:rPr>
            <w:rFonts w:ascii="Times New Roman" w:eastAsia="Times New Roman" w:hAnsi="Times New Roman" w:cs="Times New Roman"/>
            <w:sz w:val="24"/>
            <w:szCs w:val="24"/>
          </w:rPr>
          <w:delText>2</w:delText>
        </w:r>
      </w:del>
      <w:r w:rsidR="00D008F7" w:rsidRPr="007418CF">
        <w:rPr>
          <w:rFonts w:ascii="Times New Roman" w:eastAsia="Times New Roman" w:hAnsi="Times New Roman" w:cs="Times New Roman"/>
          <w:sz w:val="24"/>
          <w:szCs w:val="24"/>
        </w:rPr>
        <w:t>)</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w:t>
      </w:r>
      <w:ins w:id="70" w:author="Meyer, Michael Frederick" w:date="2021-09-23T16:30:00Z">
        <w:r w:rsidR="00FF6B7A">
          <w:rPr>
            <w:rFonts w:ascii="Times New Roman" w:eastAsia="Times New Roman" w:hAnsi="Times New Roman" w:cs="Times New Roman"/>
            <w:sz w:val="24"/>
            <w:szCs w:val="24"/>
          </w:rPr>
          <w:t>1B-D</w:t>
        </w:r>
      </w:ins>
      <w:del w:id="71" w:author="Meyer, Michael Frederick" w:date="2021-09-23T16:30:00Z">
        <w:r w:rsidR="00D008F7" w:rsidRPr="007418CF" w:rsidDel="00FF6B7A">
          <w:rPr>
            <w:rFonts w:ascii="Times New Roman" w:eastAsia="Times New Roman" w:hAnsi="Times New Roman" w:cs="Times New Roman"/>
            <w:sz w:val="24"/>
            <w:szCs w:val="24"/>
          </w:rPr>
          <w:delText>2</w:delText>
        </w:r>
      </w:del>
      <w:r w:rsidR="00D008F7" w:rsidRPr="007418CF">
        <w:rPr>
          <w:rFonts w:ascii="Times New Roman" w:eastAsia="Times New Roman" w:hAnsi="Times New Roman" w:cs="Times New Roman"/>
          <w:sz w:val="24"/>
          <w:szCs w:val="24"/>
        </w:rPr>
        <w:t>)</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w:t>
      </w:r>
      <w:r w:rsidR="006B4A02" w:rsidRPr="007418CF">
        <w:rPr>
          <w:rFonts w:ascii="Times New Roman" w:eastAsia="Times New Roman" w:hAnsi="Times New Roman" w:cs="Times New Roman"/>
          <w:sz w:val="24"/>
          <w:szCs w:val="24"/>
        </w:rPr>
        <w:lastRenderedPageBreak/>
        <w:t xml:space="preserve">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5D6B9E2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ins w:id="72" w:author="Ted" w:date="2021-10-13T15:31:00Z">
        <w:del w:id="73" w:author="Meyer, Michael Frederick" w:date="2021-11-19T15:05:00Z">
          <w:r w:rsidR="0010322E" w:rsidDel="00F9141C">
            <w:rPr>
              <w:rFonts w:ascii="Times New Roman" w:eastAsia="Times New Roman" w:hAnsi="Times New Roman" w:cs="Times New Roman"/>
              <w:i/>
              <w:sz w:val="24"/>
              <w:szCs w:val="24"/>
            </w:rPr>
            <w:delText>j</w:delText>
          </w:r>
        </w:del>
      </w:ins>
      <w:r w:rsidRPr="007418CF">
        <w:rPr>
          <w:rFonts w:ascii="Times New Roman" w:eastAsia="Times New Roman" w:hAnsi="Times New Roman" w:cs="Times New Roman"/>
          <w:sz w:val="24"/>
          <w:szCs w:val="24"/>
        </w:rPr>
        <w:t xml:space="preserve"> is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12543B8F" w14:textId="56670D3F" w:rsidR="001A1F9C" w:rsidRDefault="001A1F9C" w:rsidP="00F31B90">
      <w:pPr>
        <w:spacing w:line="480" w:lineRule="auto"/>
        <w:rPr>
          <w:ins w:id="74" w:author="Meyer, Michael Frederick" w:date="2021-09-22T14:02:00Z"/>
          <w:rFonts w:ascii="Times New Roman" w:eastAsia="Times New Roman" w:hAnsi="Times New Roman" w:cs="Times New Roman"/>
          <w:sz w:val="24"/>
          <w:szCs w:val="24"/>
        </w:rPr>
      </w:pPr>
    </w:p>
    <w:p w14:paraId="4A740A52" w14:textId="062B8E05" w:rsidR="001A1F9C" w:rsidRDefault="001A1F9C" w:rsidP="00F31B90">
      <w:pPr>
        <w:spacing w:line="480" w:lineRule="auto"/>
        <w:rPr>
          <w:ins w:id="75" w:author="Meyer, Michael Frederick" w:date="2021-09-22T14:01:00Z"/>
          <w:rFonts w:ascii="Times New Roman" w:eastAsia="Times New Roman" w:hAnsi="Times New Roman" w:cs="Times New Roman"/>
          <w:sz w:val="24"/>
          <w:szCs w:val="24"/>
        </w:rPr>
      </w:pPr>
      <w:ins w:id="76" w:author="Meyer, Michael Frederick" w:date="2021-09-22T14:02:00Z">
        <w:r>
          <w:rPr>
            <w:rFonts w:ascii="Times New Roman" w:eastAsia="Times New Roman" w:hAnsi="Times New Roman" w:cs="Times New Roman"/>
            <w:sz w:val="24"/>
            <w:szCs w:val="24"/>
          </w:rPr>
          <w:t xml:space="preserve">Below we briefly describe the data collected along the transect. More detailed methods for sample collection and processing are located in the </w:t>
        </w:r>
      </w:ins>
      <w:ins w:id="77" w:author="Meyer, Michael Frederick" w:date="2021-09-22T14:03:00Z">
        <w:r>
          <w:rPr>
            <w:rFonts w:ascii="Times New Roman" w:eastAsia="Times New Roman" w:hAnsi="Times New Roman" w:cs="Times New Roman"/>
            <w:sz w:val="24"/>
            <w:szCs w:val="24"/>
          </w:rPr>
          <w:t>Supplementary Methods</w:t>
        </w:r>
      </w:ins>
      <w:ins w:id="78" w:author="Meyer, Michael Frederick" w:date="2021-09-22T14:13:00Z">
        <w:r w:rsidR="000748AF">
          <w:rPr>
            <w:rFonts w:ascii="Times New Roman" w:eastAsia="Times New Roman" w:hAnsi="Times New Roman" w:cs="Times New Roman"/>
            <w:sz w:val="24"/>
            <w:szCs w:val="24"/>
          </w:rPr>
          <w:t xml:space="preserve">, </w:t>
        </w:r>
      </w:ins>
      <w:ins w:id="79" w:author="Meyer, Michael Frederick" w:date="2021-09-22T14:03:00Z">
        <w:r>
          <w:rPr>
            <w:rFonts w:ascii="Times New Roman" w:eastAsia="Times New Roman" w:hAnsi="Times New Roman" w:cs="Times New Roman"/>
            <w:sz w:val="24"/>
            <w:szCs w:val="24"/>
          </w:rPr>
          <w:t xml:space="preserve">the </w:t>
        </w:r>
      </w:ins>
      <w:ins w:id="80" w:author="Meyer, Michael Frederick" w:date="2021-09-22T14:11:00Z">
        <w:r>
          <w:rPr>
            <w:rFonts w:ascii="Times New Roman" w:eastAsia="Times New Roman" w:hAnsi="Times New Roman" w:cs="Times New Roman"/>
            <w:sz w:val="24"/>
            <w:szCs w:val="24"/>
          </w:rPr>
          <w:t xml:space="preserve">“protocol.pdf” file </w:t>
        </w:r>
        <w:r w:rsidR="000748AF">
          <w:rPr>
            <w:rFonts w:ascii="Times New Roman" w:eastAsia="Times New Roman" w:hAnsi="Times New Roman" w:cs="Times New Roman"/>
            <w:sz w:val="24"/>
            <w:szCs w:val="24"/>
          </w:rPr>
          <w:t xml:space="preserve">on the Environmental Data Initiative </w:t>
        </w:r>
        <w:r w:rsidR="000748AF">
          <w:rPr>
            <w:rFonts w:ascii="Times New Roman" w:eastAsia="Times New Roman" w:hAnsi="Times New Roman" w:cs="Times New Roman"/>
            <w:sz w:val="24"/>
            <w:szCs w:val="24"/>
          </w:rPr>
          <w:fldChar w:fldCharType="begin"/>
        </w:r>
      </w:ins>
      <w:ins w:id="81" w:author="Meyer, Michael Frederick" w:date="2021-09-22T14:12:00Z">
        <w:r w:rsidR="000748AF">
          <w:rPr>
            <w:rFonts w:ascii="Times New Roman" w:eastAsia="Times New Roman" w:hAnsi="Times New Roman" w:cs="Times New Roman"/>
            <w:sz w:val="24"/>
            <w:szCs w:val="24"/>
          </w:rPr>
          <w:instrText xml:space="preserve"> ADDIN ZOTERO_ITEM CSL_CITATION {"citationID":"qe5I7caW","properties":{"formattedCitation":"(Meyer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ins>
      <w:r w:rsidR="000748AF">
        <w:rPr>
          <w:rFonts w:ascii="Times New Roman" w:eastAsia="Times New Roman" w:hAnsi="Times New Roman" w:cs="Times New Roman"/>
          <w:sz w:val="24"/>
          <w:szCs w:val="24"/>
        </w:rPr>
        <w:fldChar w:fldCharType="separate"/>
      </w:r>
      <w:ins w:id="82" w:author="Meyer, Michael Frederick" w:date="2021-09-22T14:12:00Z">
        <w:r w:rsidR="000748AF" w:rsidRPr="00064ECB">
          <w:rPr>
            <w:rFonts w:ascii="Times New Roman" w:hAnsi="Times New Roman" w:cs="Times New Roman"/>
            <w:sz w:val="24"/>
          </w:rPr>
          <w:t>(Meyer et al. 2020)</w:t>
        </w:r>
      </w:ins>
      <w:ins w:id="83" w:author="Meyer, Michael Frederick" w:date="2021-09-22T14:11:00Z">
        <w:r w:rsidR="000748AF">
          <w:rPr>
            <w:rFonts w:ascii="Times New Roman" w:eastAsia="Times New Roman" w:hAnsi="Times New Roman" w:cs="Times New Roman"/>
            <w:sz w:val="24"/>
            <w:szCs w:val="24"/>
          </w:rPr>
          <w:fldChar w:fldCharType="end"/>
        </w:r>
      </w:ins>
      <w:ins w:id="84" w:author="Meyer, Michael Frederick" w:date="2021-09-22T14:13:00Z">
        <w:r w:rsidR="000748AF">
          <w:rPr>
            <w:rFonts w:ascii="Times New Roman" w:eastAsia="Times New Roman" w:hAnsi="Times New Roman" w:cs="Times New Roman"/>
            <w:sz w:val="24"/>
            <w:szCs w:val="24"/>
          </w:rPr>
          <w:t>, as well as this analysis’s companion data</w:t>
        </w:r>
      </w:ins>
      <w:ins w:id="85" w:author="Meyer, Michael Frederick" w:date="2021-09-22T14:14:00Z">
        <w:r w:rsidR="000748AF">
          <w:rPr>
            <w:rFonts w:ascii="Times New Roman" w:eastAsia="Times New Roman" w:hAnsi="Times New Roman" w:cs="Times New Roman"/>
            <w:sz w:val="24"/>
            <w:szCs w:val="24"/>
          </w:rPr>
          <w:t xml:space="preserve"> manuscript Meyer et al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{"citationID":"a23anmhs0lk","properties":{"formattedCitation":"(Meyer et al. 2021)","plainCitation":"(Meyer et al. 2021)","noteIndex":0},"citationItems":[{"id":4805,"uris":["http://zotero.org/users/2645460/items/RRZ6MT79"],"uri":["http://zotero.org/users/2645460/items/RRZ6MT79"],"itemData":{"id":4805,"type":"article-journal","abstract":"Sewage released from lakeside development can introduce nutrients and micropollutants that can restructure aquatic ecosystems. Lake Baikal, the world's most ancient, biodiverse, and voluminous freshwater lake, has been experiencing localized sewage pollution from lakeside settlements. Nearby increasing filamentous algal abundance suggests benthic communities are responding to localized pollution. We surveyed 40-km of Lake Baikal's southwestern shoreline from 19 to 23 August 2015 for sewage indicators, including pharmaceuticals, personal care products, and microplastics, with colocated periphyton, macroinvertebrate, stable isotope, and fatty acid samplings. The data are structured in a tidy format (a tabular arrangement familiar to limnologists) to encourage reuse. Unique identifiers corresponding to sampling locations are retained throughout all data files to facilitate interoperability among the dataset's 150+ variables. For Lake Baikal studies, these data can support continued monitoring and research efforts. For global studies of lakes, these data can help characterize sewage prevalence and ecological consequences of anthropogenic disturbance across spatial scales.","container-title":"Limnology and Oceanography Letters","DOI":"10.1002/lol2.10219","ISSN":"2378-2242","issue":"n/a","language":"en","note":"_eprint: https://onlinelibrary.wiley.com/doi/pdf/10.1002/lol2.10219","source":"Wiley Online Library","title":"A unified dataset of colocated sewage pollution, periphyton, and benthic macroinvertebrate community and food web structure from Lake Baikal (Siberia)","URL":"https://onlinelibrary.wiley.com/doi/abs/10.1002/lol2.10219","volume":"n/a","author":[{"family":"Meyer","given":"Michael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E."}],"accessed":{"date-parts":[["2021",11,1]]},"issued":{"date-parts":[["2021"]]}}}],"schema":"https://github.com/citation-style-language/schema/raw/master/csl-citation.json"}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szCs w:val="24"/>
        </w:rPr>
        <w:t>(Meyer et al. 2021)</w:t>
      </w:r>
      <w:r w:rsidR="00E207E2">
        <w:rPr>
          <w:rFonts w:ascii="Times New Roman" w:eastAsia="Times New Roman" w:hAnsi="Times New Roman" w:cs="Times New Roman"/>
          <w:sz w:val="24"/>
          <w:szCs w:val="24"/>
        </w:rPr>
        <w:fldChar w:fldCharType="end"/>
      </w:r>
      <w:ins w:id="86" w:author="Ted" w:date="2021-10-13T15:32:00Z">
        <w:del w:id="87" w:author="Meyer, Michael Frederick" w:date="2021-11-01T10:57:00Z">
          <w:r w:rsidR="0010322E" w:rsidDel="00E207E2">
            <w:rPr>
              <w:rFonts w:ascii="Times New Roman" w:eastAsia="Times New Roman" w:hAnsi="Times New Roman" w:cs="Times New Roman"/>
              <w:sz w:val="24"/>
              <w:szCs w:val="24"/>
            </w:rPr>
            <w:delText>accepted?</w:delText>
          </w:r>
        </w:del>
      </w:ins>
      <w:ins w:id="88" w:author="Meyer, Michael Frederick" w:date="2021-09-22T14:12:00Z">
        <w:r w:rsidR="000748AF">
          <w:rPr>
            <w:rFonts w:ascii="Times New Roman" w:eastAsia="Times New Roman" w:hAnsi="Times New Roman" w:cs="Times New Roman"/>
            <w:sz w:val="24"/>
            <w:szCs w:val="24"/>
          </w:rPr>
          <w:t xml:space="preserve">. </w:t>
        </w:r>
      </w:ins>
    </w:p>
    <w:p w14:paraId="6CF3D32C" w14:textId="77777777" w:rsidR="001A1F9C" w:rsidRPr="007418CF" w:rsidRDefault="001A1F9C"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7220907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Kozhov</w:t>
      </w:r>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del w:id="89" w:author="Meyer, Michael Frederick" w:date="2021-09-24T12:43:00Z">
        <w:r w:rsidRPr="007418CF" w:rsidDel="00E4250D">
          <w:rPr>
            <w:rFonts w:ascii="Times New Roman" w:eastAsia="Times New Roman" w:hAnsi="Times New Roman" w:cs="Times New Roman"/>
            <w:sz w:val="24"/>
            <w:szCs w:val="24"/>
          </w:rPr>
          <w:delText xml:space="preserve">Each water sample collection procedure is described below. </w:delText>
        </w:r>
      </w:del>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bookmarkStart w:id="90" w:name="_Hlk83211023"/>
      <w:r w:rsidRPr="007418CF">
        <w:rPr>
          <w:rFonts w:ascii="Times New Roman" w:eastAsia="Times New Roman" w:hAnsi="Times New Roman" w:cs="Times New Roman"/>
          <w:i/>
          <w:sz w:val="24"/>
          <w:szCs w:val="24"/>
        </w:rPr>
        <w:t>Nutrients</w:t>
      </w:r>
    </w:p>
    <w:p w14:paraId="18647F9E" w14:textId="6D2A26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del w:id="91" w:author="Meyer, Michael Frederick" w:date="2021-09-22T13:50:00Z">
        <w:r w:rsidR="007E04C1" w:rsidRPr="007418CF" w:rsidDel="007B4300">
          <w:rPr>
            <w:rFonts w:ascii="Times New Roman" w:eastAsia="Times New Roman" w:hAnsi="Times New Roman" w:cs="Times New Roman"/>
            <w:sz w:val="24"/>
            <w:szCs w:val="24"/>
          </w:rPr>
          <w:delText xml:space="preserve">Samples were not filtered prior to freezing, meaning that nitrogen and ammonium concentrations may potentially include intracellular nitrogen and overestimate nitrogenous forms in the water column. </w:delText>
        </w:r>
      </w:del>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18ED77CA" w:rsidR="00715D55" w:rsidRPr="007418CF" w:rsidDel="007B4300" w:rsidRDefault="00D8535D" w:rsidP="00F31B90">
      <w:pPr>
        <w:spacing w:line="480" w:lineRule="auto"/>
        <w:rPr>
          <w:del w:id="92" w:author="Meyer, Michael Frederick" w:date="2021-09-22T13:50:00Z"/>
          <w:rFonts w:ascii="Times New Roman" w:eastAsia="Times New Roman" w:hAnsi="Times New Roman" w:cs="Times New Roman"/>
          <w:sz w:val="24"/>
          <w:szCs w:val="24"/>
        </w:rPr>
      </w:pPr>
      <w:del w:id="93" w:author="Meyer, Michael Frederick" w:date="2021-09-22T13:50:00Z">
        <w:r w:rsidRPr="007418CF" w:rsidDel="007B4300">
          <w:rPr>
            <w:rFonts w:ascii="Times New Roman" w:eastAsia="Times New Roman" w:hAnsi="Times New Roman" w:cs="Times New Roman"/>
            <w:sz w:val="24"/>
            <w:szCs w:val="24"/>
          </w:rPr>
          <w:delText xml:space="preserve">For each water sample, nitrate, ammonium, and total phosphorus concentrations were measured. For </w:delText>
        </w:r>
        <w:r w:rsidRPr="00E90DA0" w:rsidDel="007B4300">
          <w:rPr>
            <w:rFonts w:ascii="Times New Roman" w:eastAsia="Times New Roman" w:hAnsi="Times New Roman" w:cs="Times New Roman"/>
            <w:sz w:val="24"/>
            <w:szCs w:val="24"/>
          </w:rPr>
          <w:delText xml:space="preserve">ammonium </w:delText>
        </w:r>
        <w:r w:rsidR="005404FF" w:rsidRPr="00E90DA0" w:rsidDel="007B4300">
          <w:rPr>
            <w:rFonts w:ascii="Times New Roman" w:eastAsia="Times New Roman" w:hAnsi="Times New Roman" w:cs="Times New Roman"/>
            <w:sz w:val="24"/>
            <w:szCs w:val="24"/>
          </w:rPr>
          <w:fldChar w:fldCharType="begin"/>
        </w:r>
        <w:r w:rsidR="00E90DA0" w:rsidDel="007B4300">
          <w:rPr>
            <w:rFonts w:ascii="Times New Roman" w:eastAsia="Times New Roman" w:hAnsi="Times New Roman" w:cs="Times New Roman"/>
            <w:sz w:val="24"/>
            <w:szCs w:val="24"/>
          </w:rPr>
          <w:delInstrText xml:space="preserve"> ADDIN ZOTERO_ITEM CSL_CITATION {"citationID":"NwRGg8Vb","properties":{"formattedCitation":"(RD:52.24.383-2018 2018, p. 52)","plainCitation":"(RD:52.24.383-2018 2018, p. 52)","dontUpdate":true,"noteIndex":0},"citationItems":[{"id":4588,"uris":["http://zotero.org/users/2645460/items/3CS338BV"],"uri":["http://zotero.org/users/2645460/items/3CS338BV"],"itemData":{"id":4588,"type":"report","language":"Russian","number":"RD:52.24.383-2018","title":"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сингео)","URL":"https://docs.cntd.ru/document/551160238","author":[{"family":"RD:52.24.383-2018","given":""}],"issued":{"date-parts":[["2018"]]}},"locator":"52"}],"schema":"https://github.com/citation-style-language/schema/raw/master/csl-citation.json"} </w:delInstrText>
        </w:r>
        <w:r w:rsidR="005404FF" w:rsidRPr="00E90DA0" w:rsidDel="007B4300">
          <w:rPr>
            <w:rFonts w:ascii="Times New Roman" w:eastAsia="Times New Roman" w:hAnsi="Times New Roman" w:cs="Times New Roman"/>
            <w:sz w:val="24"/>
            <w:szCs w:val="24"/>
          </w:rPr>
          <w:fldChar w:fldCharType="separate"/>
        </w:r>
        <w:r w:rsidR="00181540" w:rsidRPr="00E90DA0" w:rsidDel="007B4300">
          <w:rPr>
            <w:rFonts w:ascii="Times New Roman" w:hAnsi="Times New Roman" w:cs="Times New Roman"/>
            <w:sz w:val="24"/>
            <w:szCs w:val="24"/>
          </w:rPr>
          <w:delText>(RD:52.24.383-2018 2018)</w:delText>
        </w:r>
        <w:r w:rsidR="005404FF" w:rsidRPr="00E90DA0" w:rsidDel="007B4300">
          <w:rPr>
            <w:rFonts w:ascii="Times New Roman" w:eastAsia="Times New Roman" w:hAnsi="Times New Roman" w:cs="Times New Roman"/>
            <w:sz w:val="24"/>
            <w:szCs w:val="24"/>
          </w:rPr>
          <w:fldChar w:fldCharType="end"/>
        </w:r>
        <w:r w:rsidR="005404FF" w:rsidRPr="00E90DA0" w:rsidDel="007B4300">
          <w:rPr>
            <w:rFonts w:ascii="Times New Roman" w:eastAsia="Times New Roman" w:hAnsi="Times New Roman" w:cs="Times New Roman"/>
            <w:sz w:val="24"/>
            <w:szCs w:val="24"/>
          </w:rPr>
          <w:delText xml:space="preserve"> </w:delText>
        </w:r>
        <w:r w:rsidRPr="00E90DA0" w:rsidDel="007B4300">
          <w:rPr>
            <w:rFonts w:ascii="Times New Roman" w:eastAsia="Times New Roman" w:hAnsi="Times New Roman" w:cs="Times New Roman"/>
            <w:sz w:val="24"/>
            <w:szCs w:val="24"/>
          </w:rPr>
          <w:delText xml:space="preserve">and nitrate </w:delText>
        </w:r>
        <w:r w:rsidR="005404FF" w:rsidRPr="00E90DA0" w:rsidDel="007B4300">
          <w:rPr>
            <w:rFonts w:ascii="Times New Roman" w:eastAsia="Times New Roman" w:hAnsi="Times New Roman" w:cs="Times New Roman"/>
            <w:sz w:val="24"/>
            <w:szCs w:val="24"/>
          </w:rPr>
          <w:fldChar w:fldCharType="begin"/>
        </w:r>
        <w:r w:rsidR="002351C4" w:rsidRPr="00E90DA0" w:rsidDel="007B4300">
          <w:rPr>
            <w:rFonts w:ascii="Times New Roman" w:eastAsia="Times New Roman" w:hAnsi="Times New Roman" w:cs="Times New Roman"/>
            <w:sz w:val="24"/>
            <w:szCs w:val="24"/>
          </w:rPr>
          <w:delInstrText xml:space="preserve"> ADDIN ZOTERO_ITEM CSL_CITATION {"citationID":"7ICt8Vbf","properties":{"formattedCitation":"(RD:52.24.380-2017 2018)","plainCitation":"(RD:52.24.380-2017 2018)","noteIndex":0},"citationItems":[{"id":3886,"uris":["http://zotero.org/users/2645460/items/3ZMMVLJP"],"uri":["http://zotero.org/users/2645460/items/3ZMMVLJP"],"itemData":{"id":3886,"type":"article","call-number":"RD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редукторе)","URL":"https://files.stroyinf.ru/Data2/1/4293739/4293739155.pdf","author":[{"family":"RD:52.24.380-2017","given":""}],"issued":{"date-parts":[["2018"]]}}}],"schema":"https://github.com/citation-style-language/schema/raw/master/csl-citation.json"} </w:delInstrText>
        </w:r>
        <w:r w:rsidR="005404FF" w:rsidRPr="00E90DA0" w:rsidDel="007B4300">
          <w:rPr>
            <w:rFonts w:ascii="Times New Roman" w:eastAsia="Times New Roman" w:hAnsi="Times New Roman" w:cs="Times New Roman"/>
            <w:sz w:val="24"/>
            <w:szCs w:val="24"/>
          </w:rPr>
          <w:fldChar w:fldCharType="separate"/>
        </w:r>
        <w:r w:rsidR="002351C4" w:rsidRPr="00E90DA0" w:rsidDel="007B4300">
          <w:rPr>
            <w:rFonts w:ascii="Times New Roman" w:hAnsi="Times New Roman" w:cs="Times New Roman"/>
            <w:sz w:val="24"/>
            <w:szCs w:val="24"/>
          </w:rPr>
          <w:delText>(RD:52.24.380-2017 2018)</w:delText>
        </w:r>
        <w:r w:rsidR="005404FF" w:rsidRPr="00E90DA0" w:rsidDel="007B4300">
          <w:rPr>
            <w:rFonts w:ascii="Times New Roman" w:eastAsia="Times New Roman" w:hAnsi="Times New Roman" w:cs="Times New Roman"/>
            <w:sz w:val="24"/>
            <w:szCs w:val="24"/>
          </w:rPr>
          <w:fldChar w:fldCharType="end"/>
        </w:r>
        <w:r w:rsidR="005404FF" w:rsidRPr="007418CF" w:rsidDel="007B4300">
          <w:rPr>
            <w:rFonts w:ascii="Times New Roman" w:eastAsia="Times New Roman" w:hAnsi="Times New Roman" w:cs="Times New Roman"/>
            <w:sz w:val="24"/>
            <w:szCs w:val="24"/>
          </w:rPr>
          <w:delText xml:space="preserve"> </w:delText>
        </w:r>
        <w:r w:rsidRPr="007418CF" w:rsidDel="007B4300">
          <w:rPr>
            <w:rFonts w:ascii="Times New Roman" w:eastAsia="Times New Roman" w:hAnsi="Times New Roman" w:cs="Times New Roman"/>
            <w:sz w:val="24"/>
            <w:szCs w:val="24"/>
          </w:rPr>
          <w:delText xml:space="preserve">concentrations, samples were analyzed with a spectrophotometer. </w:delText>
        </w:r>
        <w:r w:rsidR="006265CB" w:rsidRPr="007418CF" w:rsidDel="007B4300">
          <w:rPr>
            <w:rFonts w:ascii="Times New Roman" w:eastAsia="Times New Roman" w:hAnsi="Times New Roman" w:cs="Times New Roman"/>
            <w:sz w:val="24"/>
            <w:szCs w:val="24"/>
          </w:rPr>
          <w:delText xml:space="preserve">Total phosphorus </w:delText>
        </w:r>
        <w:r w:rsidRPr="007418CF" w:rsidDel="007B4300">
          <w:rPr>
            <w:rFonts w:ascii="Times New Roman" w:eastAsia="Times New Roman" w:hAnsi="Times New Roman" w:cs="Times New Roman"/>
            <w:sz w:val="24"/>
            <w:szCs w:val="24"/>
          </w:rPr>
          <w:delText>concentration was measured with a spectrophotometer following the addition of persulfate</w:delText>
        </w:r>
        <w:r w:rsidR="005404FF" w:rsidRPr="007418CF" w:rsidDel="007B4300">
          <w:rPr>
            <w:rFonts w:ascii="Times New Roman" w:eastAsia="Times New Roman" w:hAnsi="Times New Roman" w:cs="Times New Roman"/>
            <w:sz w:val="24"/>
            <w:szCs w:val="24"/>
          </w:rPr>
          <w:delText xml:space="preserve"> </w:delText>
        </w:r>
        <w:r w:rsidR="005404FF" w:rsidRPr="007418CF" w:rsidDel="007B4300">
          <w:rPr>
            <w:rFonts w:ascii="Times New Roman" w:eastAsia="Times New Roman" w:hAnsi="Times New Roman" w:cs="Times New Roman"/>
            <w:sz w:val="24"/>
            <w:szCs w:val="24"/>
          </w:rPr>
          <w:fldChar w:fldCharType="begin"/>
        </w:r>
        <w:r w:rsidR="002351C4" w:rsidDel="007B4300">
          <w:rPr>
            <w:rFonts w:ascii="Times New Roman" w:eastAsia="Times New Roman" w:hAnsi="Times New Roman" w:cs="Times New Roman"/>
            <w:sz w:val="24"/>
            <w:szCs w:val="24"/>
          </w:rPr>
          <w:delInstrText xml:space="preserve"> ADDIN ZOTERO_ITEM CSL_CITATION {"citationID":"u5pCDfjv","properties":{"formattedCitation":"(GOST:18309-2014 2016)","plainCitation":"(GOST:18309-2014 2016)","noteIndex":0},"citationItems":[{"id":3888,"uris":["http://zotero.org/users/2645460/items/DN2CUB64"],"uri":["http://zotero.org/users/2645460/items/DN2CUB64"],"itemData":{"id":3888,"type":"article","language":"Russian","publisher":"Intergovernmental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веществ)","URL":"http://docs.cntd.ru/document/1200115799","author":[{"family":"GOST:18309-2014","given":""}],"issued":{"date-parts":[["2016"]]}}}],"schema":"https://github.com/citation-style-language/schema/raw/master/csl-citation.json"} </w:delInstrText>
        </w:r>
        <w:r w:rsidR="005404FF" w:rsidRPr="007418CF" w:rsidDel="007B4300">
          <w:rPr>
            <w:rFonts w:ascii="Times New Roman" w:eastAsia="Times New Roman" w:hAnsi="Times New Roman" w:cs="Times New Roman"/>
            <w:sz w:val="24"/>
            <w:szCs w:val="24"/>
          </w:rPr>
          <w:fldChar w:fldCharType="separate"/>
        </w:r>
        <w:r w:rsidR="002351C4" w:rsidRPr="00C561A5" w:rsidDel="007B4300">
          <w:rPr>
            <w:rFonts w:ascii="Times New Roman" w:hAnsi="Times New Roman" w:cs="Times New Roman"/>
            <w:sz w:val="24"/>
          </w:rPr>
          <w:delText>(GOST:18309-2014 2016)</w:delText>
        </w:r>
        <w:r w:rsidR="005404FF" w:rsidRPr="007418CF" w:rsidDel="007B4300">
          <w:rPr>
            <w:rFonts w:ascii="Times New Roman" w:eastAsia="Times New Roman" w:hAnsi="Times New Roman" w:cs="Times New Roman"/>
            <w:sz w:val="24"/>
            <w:szCs w:val="24"/>
          </w:rPr>
          <w:fldChar w:fldCharType="end"/>
        </w:r>
        <w:r w:rsidRPr="007418CF" w:rsidDel="007B4300">
          <w:rPr>
            <w:rFonts w:ascii="Times New Roman" w:eastAsia="Times New Roman" w:hAnsi="Times New Roman" w:cs="Times New Roman"/>
            <w:sz w:val="24"/>
            <w:szCs w:val="24"/>
          </w:rPr>
          <w:delText xml:space="preserve">. </w:delText>
        </w:r>
      </w:del>
      <w:del w:id="94" w:author="Meyer, Michael Frederick" w:date="2021-09-22T11:41:00Z">
        <w:r w:rsidR="00E90DA0" w:rsidDel="00743F78">
          <w:rPr>
            <w:rFonts w:ascii="Times New Roman" w:eastAsia="Times New Roman" w:hAnsi="Times New Roman" w:cs="Times New Roman"/>
            <w:sz w:val="24"/>
            <w:szCs w:val="24"/>
          </w:rPr>
          <w:delText xml:space="preserve">Further detail on water nutrient sampling methods and handling procedures are provided in </w:delText>
        </w:r>
        <w:r w:rsidR="00E90DA0" w:rsidDel="00743F78">
          <w:rPr>
            <w:rFonts w:ascii="Times New Roman" w:eastAsia="Times New Roman" w:hAnsi="Times New Roman" w:cs="Times New Roman"/>
            <w:sz w:val="24"/>
            <w:szCs w:val="24"/>
          </w:rPr>
          <w:fldChar w:fldCharType="begin"/>
        </w:r>
      </w:del>
      <w:del w:id="95" w:author="Meyer, Michael Frederick" w:date="2021-08-27T16:14:00Z">
        <w:r w:rsidR="00E90DA0" w:rsidDel="0054704D">
          <w:rPr>
            <w:rFonts w:ascii="Times New Roman" w:eastAsia="Times New Roman" w:hAnsi="Times New Roman" w:cs="Times New Roman"/>
            <w:sz w:val="24"/>
            <w:szCs w:val="24"/>
          </w:rPr>
          <w:delInstrText xml:space="preserve"> ADDIN ZOTERO_ITEM CSL_CITATION {"citationID":"2dSnI2Jz","properties":{"formattedCitation":"(Meyer et al. Under Revision)","plainCitation":"(Meyer et al. Under Revision)","noteIndex":0},"citationItems":[{"id":4593,"uris":["http://zotero.org/users/2645460/items/XW2KFR6L"],"uri":["http://zotero.org/users/2645460/items/XW2KFR6L"],"itemData":{"id":4593,"type":"article-journal","abstract":"Sewage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10.6073/PASTA/76F43144015EC795679BAC508EFA044B","title":"A unified dataset of co-located sewage pollution, periphyton, and benthic macroinvertebrate community and food web structure from Lake Baikal (Siberia)","author":[{"family":"Meyer","given":"Michael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E"}],"issued":{"literal":"Under Revision"}}}],"schema":"https://github.com/citation-style-language/schema/raw/master/csl-citation.json"} </w:delInstrText>
        </w:r>
      </w:del>
      <w:del w:id="96" w:author="Meyer, Michael Frederick" w:date="2021-09-22T11:41:00Z">
        <w:r w:rsidR="00E90DA0" w:rsidDel="00743F78">
          <w:rPr>
            <w:rFonts w:ascii="Times New Roman" w:eastAsia="Times New Roman" w:hAnsi="Times New Roman" w:cs="Times New Roman"/>
            <w:sz w:val="24"/>
            <w:szCs w:val="24"/>
          </w:rPr>
          <w:fldChar w:fldCharType="separate"/>
        </w:r>
        <w:r w:rsidR="00E90DA0" w:rsidRPr="00E90DA0" w:rsidDel="00743F78">
          <w:rPr>
            <w:rFonts w:ascii="Times New Roman" w:hAnsi="Times New Roman" w:cs="Times New Roman"/>
            <w:sz w:val="24"/>
          </w:rPr>
          <w:delText xml:space="preserve">Meyer et al. </w:delText>
        </w:r>
        <w:r w:rsidR="00E90DA0" w:rsidDel="00743F78">
          <w:rPr>
            <w:rFonts w:ascii="Times New Roman" w:hAnsi="Times New Roman" w:cs="Times New Roman"/>
            <w:sz w:val="24"/>
          </w:rPr>
          <w:delText>(</w:delText>
        </w:r>
        <w:r w:rsidR="00E90DA0" w:rsidRPr="00E90DA0" w:rsidDel="00743F78">
          <w:rPr>
            <w:rFonts w:ascii="Times New Roman" w:hAnsi="Times New Roman" w:cs="Times New Roman"/>
            <w:sz w:val="24"/>
          </w:rPr>
          <w:delText>Under Revision)</w:delText>
        </w:r>
        <w:r w:rsidR="00E90DA0" w:rsidDel="00743F78">
          <w:rPr>
            <w:rFonts w:ascii="Times New Roman" w:eastAsia="Times New Roman" w:hAnsi="Times New Roman" w:cs="Times New Roman"/>
            <w:sz w:val="24"/>
            <w:szCs w:val="24"/>
          </w:rPr>
          <w:fldChar w:fldCharType="end"/>
        </w:r>
        <w:r w:rsidR="00E90DA0" w:rsidDel="00743F78">
          <w:rPr>
            <w:rFonts w:ascii="Times New Roman" w:eastAsia="Times New Roman" w:hAnsi="Times New Roman" w:cs="Times New Roman"/>
            <w:sz w:val="24"/>
            <w:szCs w:val="24"/>
          </w:rPr>
          <w:delText xml:space="preserve">. </w:delText>
        </w:r>
      </w:del>
      <w:del w:id="97" w:author="Meyer, Michael Frederick" w:date="2021-09-22T13:50:00Z">
        <w:r w:rsidRPr="007418CF" w:rsidDel="007B4300">
          <w:rPr>
            <w:rFonts w:ascii="Times New Roman" w:eastAsia="Times New Roman" w:hAnsi="Times New Roman" w:cs="Times New Roman"/>
            <w:sz w:val="24"/>
            <w:szCs w:val="24"/>
          </w:rPr>
          <w:delText>Concentrations are reported in mg/L.</w:delText>
        </w:r>
      </w:del>
    </w:p>
    <w:bookmarkEnd w:id="90"/>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bookmarkStart w:id="98" w:name="_Hlk83203257"/>
      <w:r w:rsidRPr="007418CF">
        <w:rPr>
          <w:rFonts w:ascii="Times New Roman" w:eastAsia="Times New Roman" w:hAnsi="Times New Roman" w:cs="Times New Roman"/>
          <w:i/>
          <w:sz w:val="24"/>
          <w:szCs w:val="24"/>
        </w:rPr>
        <w:t>Chlorophyll a</w:t>
      </w:r>
    </w:p>
    <w:p w14:paraId="346F74EC" w14:textId="2166BE1D" w:rsidR="00715D55" w:rsidRPr="007418CF" w:rsidDel="00743F78" w:rsidRDefault="00D8535D" w:rsidP="00F31B90">
      <w:pPr>
        <w:spacing w:line="480" w:lineRule="auto"/>
        <w:rPr>
          <w:del w:id="99" w:author="Meyer, Michael Frederick" w:date="2021-09-22T11:4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Del="00743F78" w:rsidRDefault="00715D55" w:rsidP="00F31B90">
      <w:pPr>
        <w:spacing w:line="480" w:lineRule="auto"/>
        <w:rPr>
          <w:del w:id="100" w:author="Meyer, Michael Frederick" w:date="2021-09-22T11:41:00Z"/>
          <w:rFonts w:ascii="Times New Roman" w:eastAsia="Times New Roman" w:hAnsi="Times New Roman" w:cs="Times New Roman"/>
          <w:sz w:val="24"/>
          <w:szCs w:val="24"/>
        </w:rPr>
      </w:pPr>
    </w:p>
    <w:p w14:paraId="33512462" w14:textId="7BEE6832" w:rsidR="00C561A5" w:rsidDel="00743F78" w:rsidRDefault="00C561A5" w:rsidP="00743F78">
      <w:pPr>
        <w:spacing w:line="480" w:lineRule="auto"/>
        <w:rPr>
          <w:del w:id="101" w:author="Meyer, Michael Frederick" w:date="2021-09-22T11:41:00Z"/>
          <w:rFonts w:ascii="Times New Roman" w:hAnsi="Times New Roman" w:cs="Times New Roman"/>
          <w:sz w:val="24"/>
          <w:szCs w:val="24"/>
        </w:rPr>
      </w:pPr>
      <w:r w:rsidRPr="00C561A5">
        <w:rPr>
          <w:rFonts w:ascii="Times New Roman" w:hAnsi="Times New Roman" w:cs="Times New Roman"/>
          <w:sz w:val="24"/>
          <w:szCs w:val="24"/>
        </w:rPr>
        <w:t xml:space="preserve">Chlorophyll </w:t>
      </w:r>
      <w:del w:id="102" w:author="Ted" w:date="2021-10-13T15:43:00Z">
        <w:r w:rsidRPr="00C561A5" w:rsidDel="004E2AC7">
          <w:rPr>
            <w:rFonts w:ascii="Times New Roman" w:hAnsi="Times New Roman" w:cs="Times New Roman"/>
            <w:sz w:val="24"/>
            <w:szCs w:val="24"/>
          </w:rPr>
          <w:delText>samples were processed</w:delText>
        </w:r>
      </w:del>
      <w:ins w:id="103" w:author="Ted" w:date="2021-10-13T15:43:00Z">
        <w:r w:rsidR="004E2AC7">
          <w:rPr>
            <w:rFonts w:ascii="Times New Roman" w:hAnsi="Times New Roman" w:cs="Times New Roman"/>
            <w:sz w:val="24"/>
            <w:szCs w:val="24"/>
          </w:rPr>
          <w:t>was analyzed</w:t>
        </w:r>
      </w:ins>
      <w:r w:rsidRPr="00C561A5">
        <w:rPr>
          <w:rFonts w:ascii="Times New Roman" w:hAnsi="Times New Roman" w:cs="Times New Roman"/>
          <w:sz w:val="24"/>
          <w:szCs w:val="24"/>
        </w:rPr>
        <w:t xml:space="preserve"> </w:t>
      </w:r>
      <w:ins w:id="104" w:author="Ted" w:date="2021-10-13T15:43:00Z">
        <w:r w:rsidR="004E2AC7">
          <w:rPr>
            <w:rFonts w:ascii="Times New Roman" w:hAnsi="Times New Roman" w:cs="Times New Roman"/>
            <w:sz w:val="24"/>
            <w:szCs w:val="24"/>
          </w:rPr>
          <w:t xml:space="preserve">fluorometrically </w:t>
        </w:r>
      </w:ins>
      <w:r w:rsidRPr="00C561A5">
        <w:rPr>
          <w:rFonts w:ascii="Times New Roman" w:hAnsi="Times New Roman" w:cs="Times New Roman"/>
          <w:sz w:val="24"/>
          <w:szCs w:val="24"/>
        </w:rPr>
        <w:t xml:space="preserve">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w:t>
      </w:r>
      <w:del w:id="105" w:author="Meyer, Michael Frederick" w:date="2021-09-22T11:41:00Z">
        <w:r w:rsidRPr="00C561A5" w:rsidDel="00743F78">
          <w:rPr>
            <w:rFonts w:ascii="Times New Roman" w:hAnsi="Times New Roman" w:cs="Times New Roman"/>
            <w:sz w:val="24"/>
            <w:szCs w:val="24"/>
          </w:rPr>
          <w:delText xml:space="preserve">Nitrocellulose filters were ground in 10 mL of 90% HPLC-grade acetone, in which chlorophyll extraction was allowed to proceed overnight. Chlorophyll extract was then </w:delText>
        </w:r>
        <w:r w:rsidRPr="00C561A5" w:rsidDel="00743F78">
          <w:rPr>
            <w:rFonts w:ascii="Times New Roman" w:hAnsi="Times New Roman" w:cs="Times New Roman"/>
            <w:color w:val="201F1E"/>
            <w:sz w:val="24"/>
            <w:szCs w:val="24"/>
            <w:shd w:val="clear" w:color="auto" w:fill="FFFFFF"/>
          </w:rPr>
          <w:delText>analyzed using a Turner Designs 10-AU fluorometer (Turner Design, Sunnyvale, CA) using an excitation wavelength of 436 nm and emission of 680 nm</w:delText>
        </w:r>
        <w:r w:rsidRPr="00C561A5" w:rsidDel="00743F78">
          <w:rPr>
            <w:rFonts w:ascii="Times New Roman" w:hAnsi="Times New Roman" w:cs="Times New Roman"/>
            <w:sz w:val="24"/>
            <w:szCs w:val="24"/>
          </w:rPr>
          <w:delText xml:space="preserve">. 10-AU Secondary Solid Standard (P/N 10-AU-904) was used to calibrate fluorometer prior to samples being processed. Blank samples registered a raw fluorescence of approximately 0.1 FL units. Concentrations were calculated using formula 2 </w:delText>
        </w:r>
      </w:del>
    </w:p>
    <w:p w14:paraId="774A1A2A" w14:textId="6F550C4A" w:rsidR="00C561A5" w:rsidDel="00743F78" w:rsidRDefault="003661A3" w:rsidP="00743F78">
      <w:pPr>
        <w:spacing w:line="480" w:lineRule="auto"/>
        <w:rPr>
          <w:del w:id="106" w:author="Meyer, Michael Frederick" w:date="2021-09-22T11:41:00Z"/>
          <w:rFonts w:ascii="Times New Roman" w:hAnsi="Times New Roman" w:cs="Times New Roman"/>
          <w:sz w:val="24"/>
          <w:szCs w:val="24"/>
        </w:rPr>
      </w:pPr>
      <m:oMath>
        <m:d>
          <m:dPr>
            <m:ctrlPr>
              <w:del w:id="107" w:author="Meyer, Michael Frederick" w:date="2021-09-22T11:41:00Z">
                <w:rPr>
                  <w:rFonts w:ascii="Cambria Math" w:hAnsi="Cambria Math" w:cs="Times New Roman"/>
                  <w:i/>
                  <w:sz w:val="24"/>
                  <w:szCs w:val="24"/>
                </w:rPr>
              </w:del>
            </m:ctrlPr>
          </m:dPr>
          <m:e>
            <m:r>
              <w:del w:id="108" w:author="Meyer, Michael Frederick" w:date="2021-09-22T11:41:00Z">
                <w:rPr>
                  <w:rFonts w:ascii="Cambria Math" w:hAnsi="Cambria Math" w:cs="Times New Roman"/>
                  <w:sz w:val="24"/>
                  <w:szCs w:val="24"/>
                </w:rPr>
                <m:t>2</m:t>
              </w:del>
            </m:r>
          </m:e>
        </m:d>
        <m:r>
          <w:del w:id="109" w:author="Meyer, Michael Frederick" w:date="2021-09-22T11:41:00Z">
            <w:rPr>
              <w:rFonts w:ascii="Cambria Math" w:hAnsi="Cambria Math" w:cs="Times New Roman"/>
              <w:sz w:val="24"/>
              <w:szCs w:val="24"/>
            </w:rPr>
            <m:t xml:space="preserve"> Chlorophyll concentration = </m:t>
          </w:del>
        </m:r>
        <m:d>
          <m:dPr>
            <m:ctrlPr>
              <w:del w:id="110" w:author="Meyer, Michael Frederick" w:date="2021-09-22T11:41:00Z">
                <w:rPr>
                  <w:rFonts w:ascii="Cambria Math" w:hAnsi="Cambria Math" w:cs="Times New Roman"/>
                  <w:i/>
                  <w:sz w:val="24"/>
                  <w:szCs w:val="24"/>
                </w:rPr>
              </w:del>
            </m:ctrlPr>
          </m:dPr>
          <m:e>
            <m:r>
              <w:del w:id="111" w:author="Meyer, Michael Frederick" w:date="2021-09-22T11:41:00Z">
                <w:rPr>
                  <w:rFonts w:ascii="Cambria Math" w:hAnsi="Cambria Math" w:cs="Times New Roman"/>
                  <w:sz w:val="24"/>
                  <w:szCs w:val="24"/>
                </w:rPr>
                <m:t xml:space="preserve">extract reading-blank reading </m:t>
              </w:del>
            </m:r>
          </m:e>
        </m:d>
        <m:r>
          <w:del w:id="112" w:author="Meyer, Michael Frederick" w:date="2021-09-22T11:41:00Z">
            <w:rPr>
              <w:rFonts w:ascii="Cambria Math" w:hAnsi="Cambria Math" w:cs="Times New Roman"/>
              <w:sz w:val="24"/>
              <w:szCs w:val="24"/>
            </w:rPr>
            <m:t>*</m:t>
          </w:del>
        </m:r>
        <m:f>
          <m:fPr>
            <m:ctrlPr>
              <w:del w:id="113" w:author="Meyer, Michael Frederick" w:date="2021-09-22T11:41:00Z">
                <w:rPr>
                  <w:rFonts w:ascii="Cambria Math" w:hAnsi="Cambria Math" w:cs="Times New Roman"/>
                  <w:i/>
                  <w:sz w:val="24"/>
                  <w:szCs w:val="24"/>
                </w:rPr>
              </w:del>
            </m:ctrlPr>
          </m:fPr>
          <m:num>
            <m:r>
              <w:del w:id="114" w:author="Meyer, Michael Frederick" w:date="2021-09-22T11:41:00Z">
                <w:rPr>
                  <w:rFonts w:ascii="Cambria Math" w:hAnsi="Cambria Math" w:cs="Times New Roman"/>
                  <w:sz w:val="24"/>
                  <w:szCs w:val="24"/>
                </w:rPr>
                <m:t>mL of extract</m:t>
              </w:del>
            </m:r>
          </m:num>
          <m:den>
            <m:r>
              <w:del w:id="115" w:author="Meyer, Michael Frederick" w:date="2021-09-22T11:41:00Z">
                <w:rPr>
                  <w:rFonts w:ascii="Cambria Math" w:hAnsi="Cambria Math" w:cs="Times New Roman"/>
                  <w:sz w:val="24"/>
                  <w:szCs w:val="24"/>
                </w:rPr>
                <m:t>mL of filtered sample</m:t>
              </w:del>
            </m:r>
          </m:den>
        </m:f>
      </m:oMath>
      <w:del w:id="116" w:author="Meyer, Michael Frederick" w:date="2021-09-22T11:41:00Z">
        <w:r w:rsidR="00C561A5" w:rsidRPr="00C561A5" w:rsidDel="00743F78">
          <w:rPr>
            <w:rFonts w:ascii="Times New Roman" w:hAnsi="Times New Roman" w:cs="Times New Roman"/>
            <w:sz w:val="24"/>
            <w:szCs w:val="24"/>
          </w:rPr>
          <w:delText xml:space="preserve">. </w:delText>
        </w:r>
      </w:del>
    </w:p>
    <w:p w14:paraId="6A7A0D63" w14:textId="2905FC68" w:rsidR="00C561A5" w:rsidRPr="00C561A5" w:rsidRDefault="00C561A5" w:rsidP="000748AF">
      <w:pPr>
        <w:spacing w:line="480" w:lineRule="auto"/>
        <w:rPr>
          <w:rFonts w:ascii="Times New Roman" w:hAnsi="Times New Roman" w:cs="Times New Roman"/>
          <w:sz w:val="24"/>
          <w:szCs w:val="24"/>
        </w:rPr>
      </w:pPr>
      <w:del w:id="117" w:author="Meyer, Michael Frederick" w:date="2021-09-22T11:41:00Z">
        <w:r w:rsidRPr="00C561A5" w:rsidDel="00743F78">
          <w:rPr>
            <w:rFonts w:ascii="Times New Roman" w:hAnsi="Times New Roman" w:cs="Times New Roman"/>
            <w:sz w:val="24"/>
            <w:szCs w:val="24"/>
          </w:rPr>
          <w:delText>Detection limits are estimated to be approximately 0.02 mg/L. Concentrations are reported as mg/L.</w:delText>
        </w:r>
      </w:del>
    </w:p>
    <w:bookmarkEnd w:id="98"/>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bookmarkStart w:id="118" w:name="_Hlk83203210"/>
      <w:r w:rsidRPr="007418CF">
        <w:rPr>
          <w:rFonts w:ascii="Times New Roman" w:eastAsia="Times New Roman" w:hAnsi="Times New Roman" w:cs="Times New Roman"/>
          <w:i/>
          <w:sz w:val="24"/>
          <w:szCs w:val="24"/>
        </w:rPr>
        <w:t>PPCPs</w:t>
      </w:r>
    </w:p>
    <w:p w14:paraId="29F55668" w14:textId="5A48DE9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w:t>
      </w:r>
      <w:r w:rsidRPr="007418CF">
        <w:rPr>
          <w:rFonts w:ascii="Times New Roman" w:eastAsia="Times New Roman" w:hAnsi="Times New Roman" w:cs="Times New Roman"/>
          <w:sz w:val="24"/>
          <w:szCs w:val="24"/>
        </w:rPr>
        <w:lastRenderedPageBreak/>
        <w:t xml:space="preserve">(SPE). </w:t>
      </w:r>
      <w:ins w:id="119" w:author="Meyer, Michael Frederick" w:date="2021-08-19T14:40:00Z">
        <w:r w:rsidR="00A47D3E">
          <w:rPr>
            <w:rFonts w:ascii="Times New Roman" w:eastAsia="Times New Roman" w:hAnsi="Times New Roman" w:cs="Times New Roman"/>
            <w:sz w:val="24"/>
            <w:szCs w:val="24"/>
          </w:rPr>
          <w:t>Due to the complexity of collecting these samples in Siberia, we did not collect field or lab blanks, but rather elected to col</w:t>
        </w:r>
      </w:ins>
      <w:ins w:id="120" w:author="Meyer, Michael Frederick" w:date="2021-08-19T14:41:00Z">
        <w:r w:rsidR="00A47D3E">
          <w:rPr>
            <w:rFonts w:ascii="Times New Roman" w:eastAsia="Times New Roman" w:hAnsi="Times New Roman" w:cs="Times New Roman"/>
            <w:sz w:val="24"/>
            <w:szCs w:val="24"/>
          </w:rPr>
          <w:t xml:space="preserve">lect more field samples along a larger shoreline transect. </w:t>
        </w:r>
      </w:ins>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7E46CD2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ins w:id="121" w:author="Meyer, Michael Frederick" w:date="2021-09-22T11:40:00Z">
        <w:r w:rsidR="00743F78">
          <w:rPr>
            <w:rFonts w:ascii="Times New Roman" w:eastAsia="Times New Roman" w:hAnsi="Times New Roman" w:cs="Times New Roman"/>
            <w:sz w:val="24"/>
            <w:szCs w:val="24"/>
          </w:rPr>
          <w:t>.</w:t>
        </w:r>
      </w:ins>
      <w:r w:rsidR="009F038A" w:rsidRPr="007418CF">
        <w:rPr>
          <w:rFonts w:ascii="Times New Roman" w:eastAsia="Times New Roman" w:hAnsi="Times New Roman" w:cs="Times New Roman"/>
          <w:sz w:val="24"/>
          <w:szCs w:val="24"/>
        </w:rPr>
        <w:t xml:space="preserve"> </w:t>
      </w:r>
      <w:del w:id="122" w:author="Meyer, Michael Frederick" w:date="2021-09-22T11:40:00Z">
        <w:r w:rsidR="009F038A" w:rsidRPr="007418CF" w:rsidDel="00743F78">
          <w:rPr>
            <w:rFonts w:ascii="Times New Roman" w:eastAsia="Times New Roman" w:hAnsi="Times New Roman" w:cs="Times New Roman"/>
            <w:sz w:val="24"/>
            <w:szCs w:val="24"/>
          </w:rPr>
          <w:delText>connected to a 1-liter vacuum flask</w:delText>
        </w:r>
        <w:r w:rsidRPr="007418CF" w:rsidDel="00743F78">
          <w:rPr>
            <w:rFonts w:ascii="Times New Roman" w:eastAsia="Times New Roman" w:hAnsi="Times New Roman" w:cs="Times New Roman"/>
            <w:sz w:val="24"/>
            <w:szCs w:val="24"/>
          </w:rPr>
          <w:delText xml:space="preserve">. Lab personnel wore gloves and face masks to minimize contamination. Prior to filtration, SPE cartridges were primed with at least 5 mL of either methanol or acetone and then washed with at least 5 mL of sample water. Rate of </w:delText>
        </w:r>
        <w:r w:rsidR="009F038A" w:rsidRPr="007418CF" w:rsidDel="00743F78">
          <w:rPr>
            <w:rFonts w:ascii="Times New Roman" w:eastAsia="Times New Roman" w:hAnsi="Times New Roman" w:cs="Times New Roman"/>
            <w:sz w:val="24"/>
            <w:szCs w:val="24"/>
          </w:rPr>
          <w:delText>extraction was maintained</w:delText>
        </w:r>
        <w:r w:rsidRPr="007418CF" w:rsidDel="00743F78">
          <w:rPr>
            <w:rFonts w:ascii="Times New Roman" w:eastAsia="Times New Roman" w:hAnsi="Times New Roman" w:cs="Times New Roman"/>
            <w:sz w:val="24"/>
            <w:szCs w:val="24"/>
          </w:rPr>
          <w:delText xml:space="preserve"> at approximately 1 drop per second. Extraction proceeded until water could no longer pass through the SPE cartridge or until all collected water was filtered. </w:delText>
        </w:r>
      </w:del>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w:t>
      </w:r>
      <w:del w:id="123" w:author="Meyer, Michael Frederick" w:date="2021-09-24T12:43:00Z">
        <w:r w:rsidR="00D34921" w:rsidRPr="007418CF" w:rsidDel="00E4250D">
          <w:rPr>
            <w:rFonts w:ascii="Times New Roman" w:eastAsia="Times New Roman" w:hAnsi="Times New Roman" w:cs="Times New Roman"/>
            <w:sz w:val="24"/>
            <w:szCs w:val="24"/>
          </w:rPr>
          <w:delText xml:space="preserve">Concentrations are reported in </w:delText>
        </w:r>
        <w:r w:rsidR="009F038A" w:rsidRPr="007418CF" w:rsidDel="00E4250D">
          <w:rPr>
            <w:rFonts w:ascii="Times New Roman" w:eastAsia="Times New Roman" w:hAnsi="Times New Roman" w:cs="Times New Roman"/>
            <w:sz w:val="24"/>
            <w:szCs w:val="24"/>
          </w:rPr>
          <w:delText>µ</w:delText>
        </w:r>
        <w:r w:rsidR="00D34921" w:rsidRPr="007418CF" w:rsidDel="00E4250D">
          <w:rPr>
            <w:rFonts w:ascii="Times New Roman" w:eastAsia="Times New Roman" w:hAnsi="Times New Roman" w:cs="Times New Roman"/>
            <w:sz w:val="24"/>
            <w:szCs w:val="24"/>
          </w:rPr>
          <w:delText xml:space="preserve">g/L. </w:delText>
        </w:r>
      </w:del>
    </w:p>
    <w:bookmarkEnd w:id="118"/>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bookmarkStart w:id="124" w:name="_Hlk83203114"/>
      <w:r w:rsidRPr="007418CF">
        <w:rPr>
          <w:rFonts w:ascii="Times New Roman" w:eastAsia="Times New Roman" w:hAnsi="Times New Roman" w:cs="Times New Roman"/>
          <w:i/>
          <w:sz w:val="24"/>
          <w:szCs w:val="24"/>
        </w:rPr>
        <w:t>Microplastics</w:t>
      </w:r>
    </w:p>
    <w:p w14:paraId="797DF2F0" w14:textId="5FBAAAD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w:t>
      </w:r>
      <w:ins w:id="125" w:author="Ted" w:date="2021-10-13T15:46:00Z">
        <w:r w:rsidR="00FB76F1">
          <w:rPr>
            <w:rFonts w:ascii="Times New Roman" w:eastAsia="Times New Roman" w:hAnsi="Times New Roman" w:cs="Times New Roman"/>
            <w:sz w:val="24"/>
            <w:szCs w:val="24"/>
          </w:rPr>
          <w:t xml:space="preserve">PET (polyethylene terephthalate) </w:t>
        </w:r>
      </w:ins>
      <w:ins w:id="126" w:author="Meyer, Michael Frederick" w:date="2021-08-19T14:43:00Z">
        <w:r w:rsidR="00A94318">
          <w:rPr>
            <w:rFonts w:ascii="Times New Roman" w:eastAsia="Times New Roman" w:hAnsi="Times New Roman" w:cs="Times New Roman"/>
            <w:sz w:val="24"/>
            <w:szCs w:val="24"/>
          </w:rPr>
          <w:t xml:space="preserve">beverage </w:t>
        </w:r>
      </w:ins>
      <w:r w:rsidRPr="007418CF">
        <w:rPr>
          <w:rFonts w:ascii="Times New Roman" w:eastAsia="Times New Roman" w:hAnsi="Times New Roman" w:cs="Times New Roman"/>
          <w:sz w:val="24"/>
          <w:szCs w:val="24"/>
        </w:rPr>
        <w:t xml:space="preserve">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w:t>
      </w:r>
      <w:ins w:id="127" w:author="Meyer, Michael Frederick" w:date="2021-08-19T14:45:00Z">
        <w:del w:id="128" w:author="Ted" w:date="2021-10-13T15:46:00Z">
          <w:r w:rsidR="00A94318" w:rsidDel="00FB76F1">
            <w:rPr>
              <w:rFonts w:ascii="Times New Roman" w:eastAsia="Times New Roman" w:hAnsi="Times New Roman" w:cs="Times New Roman"/>
              <w:sz w:val="24"/>
              <w:szCs w:val="24"/>
            </w:rPr>
            <w:delText xml:space="preserve">While we do not know exactly what kind of plastic </w:delText>
          </w:r>
        </w:del>
      </w:ins>
      <w:ins w:id="129" w:author="Meyer, Michael Frederick" w:date="2021-08-19T14:46:00Z">
        <w:del w:id="130" w:author="Ted" w:date="2021-10-13T15:46:00Z">
          <w:r w:rsidR="00A94318" w:rsidDel="00FB76F1">
            <w:rPr>
              <w:rFonts w:ascii="Times New Roman" w:eastAsia="Times New Roman" w:hAnsi="Times New Roman" w:cs="Times New Roman"/>
              <w:sz w:val="24"/>
              <w:szCs w:val="24"/>
            </w:rPr>
            <w:delText xml:space="preserve">used for the bottle, they were likely made of polyethylene terephthalate. </w:delText>
          </w:r>
        </w:del>
      </w:ins>
      <w:r w:rsidRPr="007418CF">
        <w:rPr>
          <w:rFonts w:ascii="Times New Roman" w:eastAsia="Times New Roman" w:hAnsi="Times New Roman" w:cs="Times New Roman"/>
          <w:sz w:val="24"/>
          <w:szCs w:val="24"/>
        </w:rPr>
        <w:t xml:space="preserve">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Del="00743F78" w:rsidRDefault="00D8535D" w:rsidP="00F31B90">
      <w:pPr>
        <w:spacing w:line="480" w:lineRule="auto"/>
        <w:rPr>
          <w:del w:id="131" w:author="Meyer, Michael Frederick" w:date="2021-09-22T11:3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Del="00743F78" w:rsidRDefault="00715D55" w:rsidP="00F31B90">
      <w:pPr>
        <w:spacing w:line="480" w:lineRule="auto"/>
        <w:rPr>
          <w:del w:id="132" w:author="Meyer, Michael Frederick" w:date="2021-09-22T11:38:00Z"/>
          <w:rFonts w:ascii="Times New Roman" w:eastAsia="Times New Roman" w:hAnsi="Times New Roman" w:cs="Times New Roman"/>
          <w:sz w:val="24"/>
          <w:szCs w:val="24"/>
        </w:rPr>
      </w:pPr>
    </w:p>
    <w:p w14:paraId="308B1F71" w14:textId="3E4F7D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xml:space="preserve">, and microplastics were classified into one of three categories: fibers, fragments, or beads. </w:t>
      </w:r>
      <w:del w:id="133" w:author="Meyer, Michael Frederick" w:date="2021-09-22T11:38:00Z">
        <w:r w:rsidRPr="007418CF" w:rsidDel="00743F78">
          <w:rPr>
            <w:rFonts w:ascii="Times New Roman" w:eastAsia="Times New Roman" w:hAnsi="Times New Roman" w:cs="Times New Roman"/>
            <w:sz w:val="24"/>
            <w:szCs w:val="24"/>
          </w:rPr>
          <w:delText>For all categories, plastics were defined as observed objects with apparent artificial colors</w:delText>
        </w:r>
        <w:r w:rsidR="00163D35" w:rsidRPr="007418CF" w:rsidDel="00743F78">
          <w:rPr>
            <w:rFonts w:ascii="Times New Roman" w:eastAsia="Times New Roman" w:hAnsi="Times New Roman" w:cs="Times New Roman"/>
            <w:sz w:val="24"/>
            <w:szCs w:val="24"/>
          </w:rPr>
          <w:delText xml:space="preserve">, so as to not enumerate plastics </w:delText>
        </w:r>
        <w:r w:rsidR="00190BF3" w:rsidRPr="007418CF" w:rsidDel="00743F78">
          <w:rPr>
            <w:rFonts w:ascii="Times New Roman" w:eastAsia="Times New Roman" w:hAnsi="Times New Roman" w:cs="Times New Roman"/>
            <w:sz w:val="24"/>
            <w:szCs w:val="24"/>
          </w:rPr>
          <w:delText xml:space="preserve">potentially </w:delText>
        </w:r>
        <w:r w:rsidR="00163D35" w:rsidRPr="007418CF" w:rsidDel="00743F78">
          <w:rPr>
            <w:rFonts w:ascii="Times New Roman" w:eastAsia="Times New Roman" w:hAnsi="Times New Roman" w:cs="Times New Roman"/>
            <w:sz w:val="24"/>
            <w:szCs w:val="24"/>
          </w:rPr>
          <w:delText xml:space="preserve">contributed from the sampling bottle itself. </w:delText>
        </w:r>
        <w:r w:rsidRPr="007418CF" w:rsidDel="00743F78">
          <w:rPr>
            <w:rFonts w:ascii="Times New Roman" w:eastAsia="Times New Roman" w:hAnsi="Times New Roman" w:cs="Times New Roman"/>
            <w:sz w:val="24"/>
            <w:szCs w:val="24"/>
          </w:rPr>
          <w:delText xml:space="preserve">Fibers were defined as smooth, long plastics with consistent diameters. Fragments were defined as plastics with irregularly sharp or jagged edges. Beads were defined as spherical plastics. </w:delText>
        </w:r>
        <w:r w:rsidR="00D624B0" w:rsidRPr="007418CF" w:rsidDel="00743F78">
          <w:rPr>
            <w:rFonts w:ascii="Times New Roman" w:eastAsia="Times New Roman" w:hAnsi="Times New Roman" w:cs="Times New Roman"/>
            <w:sz w:val="24"/>
            <w:szCs w:val="24"/>
          </w:rPr>
          <w:delText xml:space="preserve">Although we did not measure microplastic size, this technique likely allowed us to reliably quantify microplastics as small as ~300 µm </w:delText>
        </w:r>
        <w:r w:rsidR="00D624B0" w:rsidRPr="007418CF" w:rsidDel="00743F78">
          <w:rPr>
            <w:rFonts w:ascii="Times New Roman" w:eastAsia="Times New Roman" w:hAnsi="Times New Roman" w:cs="Times New Roman"/>
            <w:sz w:val="24"/>
            <w:szCs w:val="24"/>
          </w:rPr>
          <w:fldChar w:fldCharType="begin"/>
        </w:r>
        <w:r w:rsidR="00D624B0" w:rsidRPr="007418CF" w:rsidDel="00743F78">
          <w:rPr>
            <w:rFonts w:ascii="Times New Roman" w:eastAsia="Times New Roman" w:hAnsi="Times New Roman" w:cs="Times New Roman"/>
            <w:sz w:val="24"/>
            <w:szCs w:val="24"/>
          </w:rPr>
          <w:del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delInstrText>
        </w:r>
        <w:r w:rsidR="00D624B0" w:rsidRPr="007418CF" w:rsidDel="00743F78">
          <w:rPr>
            <w:rFonts w:ascii="Times New Roman" w:eastAsia="Times New Roman" w:hAnsi="Times New Roman" w:cs="Times New Roman"/>
            <w:sz w:val="24"/>
            <w:szCs w:val="24"/>
          </w:rPr>
          <w:fldChar w:fldCharType="separate"/>
        </w:r>
        <w:r w:rsidR="00D624B0" w:rsidRPr="007418CF" w:rsidDel="00743F78">
          <w:rPr>
            <w:rFonts w:ascii="Times New Roman" w:hAnsi="Times New Roman" w:cs="Times New Roman"/>
            <w:sz w:val="24"/>
          </w:rPr>
          <w:delText>(Hanvey et al. 2017)</w:delText>
        </w:r>
        <w:r w:rsidR="00D624B0" w:rsidRPr="007418CF" w:rsidDel="00743F78">
          <w:rPr>
            <w:rFonts w:ascii="Times New Roman" w:eastAsia="Times New Roman" w:hAnsi="Times New Roman" w:cs="Times New Roman"/>
            <w:sz w:val="24"/>
            <w:szCs w:val="24"/>
          </w:rPr>
          <w:fldChar w:fldCharType="end"/>
        </w:r>
        <w:r w:rsidR="00D624B0" w:rsidRPr="007418CF" w:rsidDel="00743F78">
          <w:rPr>
            <w:rFonts w:ascii="Times New Roman" w:eastAsia="Times New Roman" w:hAnsi="Times New Roman" w:cs="Times New Roman"/>
            <w:sz w:val="24"/>
            <w:szCs w:val="24"/>
          </w:rPr>
          <w:delText xml:space="preserve">. </w:delText>
        </w:r>
        <w:r w:rsidRPr="007418CF" w:rsidDel="00743F78">
          <w:rPr>
            <w:rFonts w:ascii="Times New Roman" w:eastAsia="Times New Roman" w:hAnsi="Times New Roman" w:cs="Times New Roman"/>
            <w:sz w:val="24"/>
            <w:szCs w:val="24"/>
          </w:rPr>
          <w:delText>During enumeration, GF/Fs remained</w:delText>
        </w:r>
        <w:r w:rsidR="00870717" w:rsidRPr="007418CF" w:rsidDel="00743F78">
          <w:rPr>
            <w:rFonts w:ascii="Times New Roman" w:eastAsia="Times New Roman" w:hAnsi="Times New Roman" w:cs="Times New Roman"/>
            <w:sz w:val="24"/>
            <w:szCs w:val="24"/>
          </w:rPr>
          <w:delText xml:space="preserve"> covered</w:delText>
        </w:r>
        <w:r w:rsidRPr="007418CF" w:rsidDel="00743F78">
          <w:rPr>
            <w:rFonts w:ascii="Times New Roman" w:eastAsia="Times New Roman" w:hAnsi="Times New Roman" w:cs="Times New Roman"/>
            <w:sz w:val="24"/>
            <w:szCs w:val="24"/>
          </w:rPr>
          <w:delText xml:space="preserve"> in the petri dish to minimize potential for contamination</w:delText>
        </w:r>
        <w:r w:rsidR="004514AB" w:rsidRPr="007418CF" w:rsidDel="00743F78">
          <w:rPr>
            <w:rFonts w:ascii="Times New Roman" w:eastAsia="Times New Roman" w:hAnsi="Times New Roman" w:cs="Times New Roman"/>
            <w:sz w:val="24"/>
            <w:szCs w:val="24"/>
          </w:rPr>
          <w:delText xml:space="preserve"> from the air</w:delText>
        </w:r>
        <w:r w:rsidRPr="007418CF" w:rsidDel="00743F78">
          <w:rPr>
            <w:rFonts w:ascii="Times New Roman" w:eastAsia="Times New Roman" w:hAnsi="Times New Roman" w:cs="Times New Roman"/>
            <w:sz w:val="24"/>
            <w:szCs w:val="24"/>
          </w:rPr>
          <w:delText xml:space="preserve">. </w:delText>
        </w:r>
        <w:r w:rsidR="00D13058" w:rsidRPr="007418CF" w:rsidDel="00743F78">
          <w:rPr>
            <w:rFonts w:ascii="Times New Roman" w:eastAsia="Times New Roman" w:hAnsi="Times New Roman" w:cs="Times New Roman"/>
            <w:sz w:val="24"/>
            <w:szCs w:val="24"/>
          </w:rPr>
          <w:delTex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delText>
        </w:r>
        <w:r w:rsidRPr="007418CF" w:rsidDel="00743F78">
          <w:rPr>
            <w:rFonts w:ascii="Times New Roman" w:eastAsia="Times New Roman" w:hAnsi="Times New Roman" w:cs="Times New Roman"/>
            <w:sz w:val="24"/>
            <w:szCs w:val="24"/>
          </w:rPr>
          <w:delText>Results are reported as the average number of microplastics</w:delText>
        </w:r>
        <w:r w:rsidR="001338EC" w:rsidRPr="007418CF" w:rsidDel="00743F78">
          <w:rPr>
            <w:rFonts w:ascii="Times New Roman" w:eastAsia="Times New Roman" w:hAnsi="Times New Roman" w:cs="Times New Roman"/>
            <w:sz w:val="24"/>
            <w:szCs w:val="24"/>
          </w:rPr>
          <w:delText>/L</w:delText>
        </w:r>
        <w:r w:rsidRPr="007418CF" w:rsidDel="00743F78">
          <w:rPr>
            <w:rFonts w:ascii="Times New Roman" w:eastAsia="Times New Roman" w:hAnsi="Times New Roman" w:cs="Times New Roman"/>
            <w:sz w:val="24"/>
            <w:szCs w:val="24"/>
          </w:rPr>
          <w:delText xml:space="preserve">. </w:delText>
        </w:r>
      </w:del>
    </w:p>
    <w:bookmarkEnd w:id="124"/>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480D61DE" w:rsidR="00715D55" w:rsidRPr="009559E9" w:rsidDel="00FB76F1" w:rsidRDefault="00D8535D" w:rsidP="00F31B90">
      <w:pPr>
        <w:spacing w:line="480" w:lineRule="auto"/>
        <w:rPr>
          <w:del w:id="134" w:author="Ted" w:date="2021-10-13T15:48:00Z"/>
          <w:rFonts w:ascii="Times New Roman" w:eastAsia="Times New Roman" w:hAnsi="Times New Roman" w:cs="Times New Roman"/>
          <w:i/>
          <w:sz w:val="24"/>
          <w:szCs w:val="24"/>
        </w:rPr>
      </w:pPr>
      <w:del w:id="135" w:author="Ted" w:date="2021-10-13T15:48:00Z">
        <w:r w:rsidRPr="007418CF" w:rsidDel="00FB76F1">
          <w:rPr>
            <w:rFonts w:ascii="Times New Roman" w:eastAsia="Times New Roman" w:hAnsi="Times New Roman" w:cs="Times New Roman"/>
            <w:i/>
            <w:sz w:val="24"/>
            <w:szCs w:val="24"/>
          </w:rPr>
          <w:lastRenderedPageBreak/>
          <w:delText>Benthic biological samples</w:delText>
        </w:r>
      </w:del>
    </w:p>
    <w:p w14:paraId="1FE28BAA" w14:textId="1488D002" w:rsidR="00715D55" w:rsidRPr="007418CF" w:rsidDel="00C422E1" w:rsidRDefault="00D8535D" w:rsidP="00F31B90">
      <w:pPr>
        <w:spacing w:line="480" w:lineRule="auto"/>
        <w:rPr>
          <w:del w:id="136" w:author="Meyer, Michael Frederick" w:date="2021-08-19T15:00:00Z"/>
          <w:rFonts w:ascii="Times New Roman" w:eastAsia="Times New Roman" w:hAnsi="Times New Roman" w:cs="Times New Roman"/>
          <w:sz w:val="24"/>
          <w:szCs w:val="24"/>
        </w:rPr>
      </w:pPr>
      <w:del w:id="137" w:author="Meyer, Michael Frederick" w:date="2021-08-19T15:00:00Z">
        <w:r w:rsidRPr="007418CF" w:rsidDel="00C422E1">
          <w:rPr>
            <w:rFonts w:ascii="Times New Roman" w:eastAsia="Times New Roman" w:hAnsi="Times New Roman" w:cs="Times New Roman"/>
            <w:sz w:val="24"/>
            <w:szCs w:val="24"/>
          </w:rPr>
          <w:delText xml:space="preserve">At each littoral site, periphyton and </w:delText>
        </w:r>
        <w:r w:rsidR="00273383" w:rsidDel="00C422E1">
          <w:rPr>
            <w:rFonts w:ascii="Times New Roman" w:eastAsia="Times New Roman" w:hAnsi="Times New Roman" w:cs="Times New Roman"/>
            <w:sz w:val="24"/>
            <w:szCs w:val="24"/>
          </w:rPr>
          <w:delText xml:space="preserve">benthic </w:delText>
        </w:r>
        <w:r w:rsidRPr="007418CF" w:rsidDel="00C422E1">
          <w:rPr>
            <w:rFonts w:ascii="Times New Roman" w:eastAsia="Times New Roman" w:hAnsi="Times New Roman" w:cs="Times New Roman"/>
            <w:sz w:val="24"/>
            <w:szCs w:val="24"/>
          </w:rPr>
          <w:delText>macroinvertebrates</w:delText>
        </w:r>
        <w:r w:rsidR="00273383" w:rsidDel="00C422E1">
          <w:rPr>
            <w:rFonts w:ascii="Times New Roman" w:eastAsia="Times New Roman" w:hAnsi="Times New Roman" w:cs="Times New Roman"/>
            <w:sz w:val="24"/>
            <w:szCs w:val="24"/>
          </w:rPr>
          <w:delText xml:space="preserve">, including </w:delText>
        </w:r>
        <w:r w:rsidR="003A30EA" w:rsidDel="00C422E1">
          <w:rPr>
            <w:rFonts w:ascii="Times New Roman" w:eastAsia="Times New Roman" w:hAnsi="Times New Roman" w:cs="Times New Roman"/>
            <w:sz w:val="24"/>
            <w:szCs w:val="24"/>
          </w:rPr>
          <w:delText>amphipods, mollusks, isopods, caddisflies, leeches, and flatworms,</w:delText>
        </w:r>
        <w:r w:rsidRPr="007418CF" w:rsidDel="00C422E1">
          <w:rPr>
            <w:rFonts w:ascii="Times New Roman" w:eastAsia="Times New Roman" w:hAnsi="Times New Roman" w:cs="Times New Roman"/>
            <w:sz w:val="24"/>
            <w:szCs w:val="24"/>
          </w:rPr>
          <w:delText xml:space="preserve"> were collected for abundance estimates and </w:delText>
        </w:r>
        <w:r w:rsidR="004361D1" w:rsidRPr="007418CF" w:rsidDel="00C422E1">
          <w:rPr>
            <w:rFonts w:ascii="Times New Roman" w:eastAsia="Times New Roman" w:hAnsi="Times New Roman" w:cs="Times New Roman"/>
            <w:sz w:val="24"/>
            <w:szCs w:val="24"/>
          </w:rPr>
          <w:delText>food web</w:delText>
        </w:r>
        <w:r w:rsidRPr="007418CF" w:rsidDel="00C422E1">
          <w:rPr>
            <w:rFonts w:ascii="Times New Roman" w:eastAsia="Times New Roman" w:hAnsi="Times New Roman" w:cs="Times New Roman"/>
            <w:sz w:val="24"/>
            <w:szCs w:val="24"/>
          </w:rPr>
          <w:delText xml:space="preserve"> analysis</w:delText>
        </w:r>
        <w:r w:rsidR="001338EC" w:rsidRPr="007418CF" w:rsidDel="00C422E1">
          <w:rPr>
            <w:rFonts w:ascii="Times New Roman" w:eastAsia="Times New Roman" w:hAnsi="Times New Roman" w:cs="Times New Roman"/>
            <w:sz w:val="24"/>
            <w:szCs w:val="24"/>
          </w:rPr>
          <w:delText xml:space="preserve"> by wading</w:delText>
        </w:r>
        <w:r w:rsidR="009869E1" w:rsidRPr="007418CF" w:rsidDel="00C422E1">
          <w:rPr>
            <w:rFonts w:ascii="Times New Roman" w:eastAsia="Times New Roman" w:hAnsi="Times New Roman" w:cs="Times New Roman"/>
            <w:sz w:val="24"/>
            <w:szCs w:val="24"/>
          </w:rPr>
          <w:delText xml:space="preserve"> and </w:delText>
        </w:r>
        <w:r w:rsidR="001338EC" w:rsidRPr="007418CF" w:rsidDel="00C422E1">
          <w:rPr>
            <w:rFonts w:ascii="Times New Roman" w:eastAsia="Times New Roman" w:hAnsi="Times New Roman" w:cs="Times New Roman"/>
            <w:sz w:val="24"/>
            <w:szCs w:val="24"/>
          </w:rPr>
          <w:delText>snorkeling</w:delText>
        </w:r>
        <w:r w:rsidR="009869E1" w:rsidRPr="007418CF" w:rsidDel="00C422E1">
          <w:rPr>
            <w:rFonts w:ascii="Times New Roman" w:eastAsia="Times New Roman" w:hAnsi="Times New Roman" w:cs="Times New Roman"/>
            <w:sz w:val="24"/>
            <w:szCs w:val="24"/>
          </w:rPr>
          <w:delText>.</w:delText>
        </w:r>
        <w:r w:rsidR="003A30EA" w:rsidDel="00C422E1">
          <w:rPr>
            <w:rFonts w:ascii="Times New Roman" w:eastAsia="Times New Roman" w:hAnsi="Times New Roman" w:cs="Times New Roman"/>
            <w:sz w:val="24"/>
            <w:szCs w:val="24"/>
          </w:rPr>
          <w:delText xml:space="preserve"> </w:delText>
        </w:r>
      </w:del>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bookmarkStart w:id="138" w:name="_Hlk83202979"/>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37A92FAD" w:rsidR="00715D55" w:rsidRPr="007418CF" w:rsidRDefault="00D8535D" w:rsidP="00F31B90">
      <w:pPr>
        <w:spacing w:line="480" w:lineRule="auto"/>
        <w:rPr>
          <w:rFonts w:ascii="Times New Roman" w:eastAsia="Times New Roman" w:hAnsi="Times New Roman" w:cs="Times New Roman"/>
          <w:sz w:val="24"/>
          <w:szCs w:val="24"/>
        </w:rPr>
      </w:pPr>
      <w:del w:id="139" w:author="Meyer, Michael Frederick" w:date="2021-09-22T11:37:00Z">
        <w:r w:rsidRPr="007418CF" w:rsidDel="00743F78">
          <w:rPr>
            <w:rFonts w:ascii="Times New Roman" w:eastAsia="Times New Roman" w:hAnsi="Times New Roman" w:cs="Times New Roman"/>
            <w:sz w:val="24"/>
            <w:szCs w:val="24"/>
          </w:rPr>
          <w:delText>Periphyton taxonomic identification and enumeration was performed by subsampling 10 μL aliquots from each</w:delText>
        </w:r>
        <w:r w:rsidR="004514AB" w:rsidRPr="007418CF" w:rsidDel="00743F78">
          <w:rPr>
            <w:rFonts w:ascii="Times New Roman" w:eastAsia="Times New Roman" w:hAnsi="Times New Roman" w:cs="Times New Roman"/>
            <w:sz w:val="24"/>
            <w:szCs w:val="24"/>
          </w:rPr>
          <w:delText xml:space="preserve"> preserved sample</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all 10 μL aliquots, c</w:delText>
        </w:r>
        <w:r w:rsidRPr="007418CF" w:rsidDel="00743F78">
          <w:rPr>
            <w:rFonts w:ascii="Times New Roman" w:eastAsia="Times New Roman" w:hAnsi="Times New Roman" w:cs="Times New Roman"/>
            <w:sz w:val="24"/>
            <w:szCs w:val="24"/>
          </w:rPr>
          <w:delText>ells, filaments, and colonies were counted</w:delText>
        </w:r>
        <w:r w:rsidR="00A92AA7" w:rsidRPr="007418CF" w:rsidDel="00743F78">
          <w:rPr>
            <w:rFonts w:ascii="Times New Roman" w:eastAsia="Times New Roman" w:hAnsi="Times New Roman" w:cs="Times New Roman"/>
            <w:sz w:val="24"/>
            <w:szCs w:val="24"/>
          </w:rPr>
          <w:delText>,</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the entire subsample,</w:delText>
        </w:r>
        <w:r w:rsidRPr="007418CF" w:rsidDel="00743F78">
          <w:rPr>
            <w:rFonts w:ascii="Times New Roman" w:eastAsia="Times New Roman" w:hAnsi="Times New Roman" w:cs="Times New Roman"/>
            <w:sz w:val="24"/>
            <w:szCs w:val="24"/>
          </w:rPr>
          <w:delText xml:space="preserve"> until at least 300 cells were identified</w:delText>
        </w:r>
        <w:r w:rsidR="00A92AA7" w:rsidRPr="007418CF" w:rsidDel="00743F78">
          <w:rPr>
            <w:rFonts w:ascii="Times New Roman" w:eastAsia="Times New Roman" w:hAnsi="Times New Roman" w:cs="Times New Roman"/>
            <w:sz w:val="24"/>
            <w:szCs w:val="24"/>
          </w:rPr>
          <w:delText xml:space="preserve"> for a given sampling replicate. </w:delText>
        </w:r>
        <w:r w:rsidR="009559E9" w:rsidDel="00743F78">
          <w:rPr>
            <w:rFonts w:ascii="Times New Roman" w:eastAsia="Times New Roman" w:hAnsi="Times New Roman" w:cs="Times New Roman"/>
            <w:sz w:val="24"/>
            <w:szCs w:val="24"/>
          </w:rPr>
          <w:delText>If</w:delText>
        </w:r>
        <w:r w:rsidR="00A92AA7" w:rsidRPr="007418CF" w:rsidDel="00743F78">
          <w:rPr>
            <w:rFonts w:ascii="Times New Roman" w:eastAsia="Times New Roman" w:hAnsi="Times New Roman" w:cs="Times New Roman"/>
            <w:sz w:val="24"/>
            <w:szCs w:val="24"/>
          </w:rPr>
          <w:delText xml:space="preserve"> the first aliquot contained less than 300 cells, we counted additional subsamples until we </w:delText>
        </w:r>
        <w:r w:rsidR="002708F9" w:rsidRPr="007418CF" w:rsidDel="00743F78">
          <w:rPr>
            <w:rFonts w:ascii="Times New Roman" w:eastAsia="Times New Roman" w:hAnsi="Times New Roman" w:cs="Times New Roman"/>
            <w:sz w:val="24"/>
            <w:szCs w:val="24"/>
          </w:rPr>
          <w:delText>reached</w:delText>
        </w:r>
        <w:r w:rsidR="00A92AA7" w:rsidRPr="007418CF" w:rsidDel="00743F78">
          <w:rPr>
            <w:rFonts w:ascii="Times New Roman" w:eastAsia="Times New Roman" w:hAnsi="Times New Roman" w:cs="Times New Roman"/>
            <w:sz w:val="24"/>
            <w:szCs w:val="24"/>
          </w:rPr>
          <w:delText xml:space="preserve"> </w:delText>
        </w:r>
        <w:r w:rsidR="00D624B0" w:rsidRPr="007418CF" w:rsidDel="00743F78">
          <w:rPr>
            <w:rFonts w:ascii="Times New Roman" w:eastAsia="Times New Roman" w:hAnsi="Times New Roman" w:cs="Times New Roman"/>
            <w:sz w:val="24"/>
            <w:szCs w:val="24"/>
          </w:rPr>
          <w:delText xml:space="preserve">at least </w:delText>
        </w:r>
        <w:r w:rsidR="00A92AA7" w:rsidRPr="007418CF" w:rsidDel="00743F78">
          <w:rPr>
            <w:rFonts w:ascii="Times New Roman" w:eastAsia="Times New Roman" w:hAnsi="Times New Roman" w:cs="Times New Roman"/>
            <w:sz w:val="24"/>
            <w:szCs w:val="24"/>
          </w:rPr>
          <w:delText>300 cells</w:delText>
        </w:r>
        <w:r w:rsidR="00D624B0" w:rsidRPr="007418CF" w:rsidDel="00743F78">
          <w:rPr>
            <w:rFonts w:ascii="Times New Roman" w:eastAsia="Times New Roman" w:hAnsi="Times New Roman" w:cs="Times New Roman"/>
            <w:sz w:val="24"/>
            <w:szCs w:val="24"/>
          </w:rPr>
          <w:delText xml:space="preserve"> in total</w:delText>
        </w:r>
        <w:r w:rsidR="00A92AA7" w:rsidRPr="007418CF" w:rsidDel="00743F78">
          <w:rPr>
            <w:rFonts w:ascii="Times New Roman" w:eastAsia="Times New Roman" w:hAnsi="Times New Roman" w:cs="Times New Roman"/>
            <w:sz w:val="24"/>
            <w:szCs w:val="24"/>
          </w:rPr>
          <w:delText xml:space="preserve">. In instances when 300 cells </w:delText>
        </w:r>
        <w:r w:rsidR="002708F9" w:rsidRPr="007418CF" w:rsidDel="00743F78">
          <w:rPr>
            <w:rFonts w:ascii="Times New Roman" w:eastAsia="Times New Roman" w:hAnsi="Times New Roman" w:cs="Times New Roman"/>
            <w:sz w:val="24"/>
            <w:szCs w:val="24"/>
          </w:rPr>
          <w:delText xml:space="preserve">were counted </w:delText>
        </w:r>
        <w:r w:rsidR="00A92AA7" w:rsidRPr="007418CF" w:rsidDel="00743F78">
          <w:rPr>
            <w:rFonts w:ascii="Times New Roman" w:eastAsia="Times New Roman" w:hAnsi="Times New Roman" w:cs="Times New Roman"/>
            <w:sz w:val="24"/>
            <w:szCs w:val="24"/>
          </w:rPr>
          <w:delText xml:space="preserve">before finishing a subsample, we still counted the </w:delText>
        </w:r>
        <w:r w:rsidR="002708F9" w:rsidRPr="007418CF" w:rsidDel="00743F78">
          <w:rPr>
            <w:rFonts w:ascii="Times New Roman" w:eastAsia="Times New Roman" w:hAnsi="Times New Roman" w:cs="Times New Roman"/>
            <w:sz w:val="24"/>
            <w:szCs w:val="24"/>
          </w:rPr>
          <w:delText>entire</w:delText>
        </w:r>
        <w:r w:rsidR="00A92AA7" w:rsidRPr="007418CF" w:rsidDel="00743F78">
          <w:rPr>
            <w:rFonts w:ascii="Times New Roman" w:eastAsia="Times New Roman" w:hAnsi="Times New Roman" w:cs="Times New Roman"/>
            <w:sz w:val="24"/>
            <w:szCs w:val="24"/>
          </w:rPr>
          <w:delText xml:space="preserve"> </w:delText>
        </w:r>
        <w:r w:rsidR="002708F9" w:rsidRPr="007418CF" w:rsidDel="00743F78">
          <w:rPr>
            <w:rFonts w:ascii="Times New Roman" w:eastAsia="Times New Roman" w:hAnsi="Times New Roman" w:cs="Times New Roman"/>
            <w:sz w:val="24"/>
            <w:szCs w:val="24"/>
          </w:rPr>
          <w:delText>aliquot</w:delText>
        </w:r>
        <w:r w:rsidR="00A92AA7" w:rsidRPr="007418CF" w:rsidDel="00743F78">
          <w:rPr>
            <w:rFonts w:ascii="Times New Roman" w:eastAsia="Times New Roman" w:hAnsi="Times New Roman" w:cs="Times New Roman"/>
            <w:sz w:val="24"/>
            <w:szCs w:val="24"/>
          </w:rPr>
          <w:delText xml:space="preserve">. </w:delText>
        </w:r>
      </w:del>
      <w:ins w:id="140" w:author="Meyer, Michael Frederick" w:date="2021-09-22T11:37:00Z">
        <w:r w:rsidR="00743F78">
          <w:rPr>
            <w:rFonts w:ascii="Times New Roman" w:eastAsia="Times New Roman" w:hAnsi="Times New Roman" w:cs="Times New Roman"/>
            <w:sz w:val="24"/>
            <w:szCs w:val="24"/>
          </w:rPr>
          <w:t xml:space="preserve">Periphyton identification and enumeration were performed under a compound microscope. </w:t>
        </w:r>
      </w:ins>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algal groups consisted of diatoms,</w:t>
      </w:r>
      <w:ins w:id="141" w:author="Meyer, Michael Frederick" w:date="2021-08-19T13:35:00Z">
        <w:r w:rsidR="00326AA4">
          <w:rPr>
            <w:rFonts w:ascii="Times New Roman" w:eastAsia="Times New Roman" w:hAnsi="Times New Roman" w:cs="Times New Roman"/>
            <w:sz w:val="24"/>
            <w:szCs w:val="24"/>
          </w:rPr>
          <w:t xml:space="preserve"> the filamentous green algal genera,</w:t>
        </w:r>
      </w:ins>
      <w:r w:rsidR="009F0747" w:rsidRPr="007418CF">
        <w:rPr>
          <w:rFonts w:ascii="Times New Roman" w:eastAsia="Times New Roman" w:hAnsi="Times New Roman" w:cs="Times New Roman"/>
          <w:sz w:val="24"/>
          <w:szCs w:val="24"/>
        </w:rPr>
        <w:t xml:space="preserve"> </w:t>
      </w:r>
      <w:r w:rsidR="009F0747" w:rsidRPr="007418CF">
        <w:rPr>
          <w:rFonts w:ascii="Times New Roman" w:eastAsia="Times New Roman" w:hAnsi="Times New Roman" w:cs="Times New Roman"/>
          <w:i/>
          <w:sz w:val="24"/>
          <w:szCs w:val="24"/>
        </w:rPr>
        <w:t>Ulothrix</w:t>
      </w:r>
      <w:ins w:id="142" w:author="Meyer, Michael Frederick" w:date="2021-08-19T13:35:00Z">
        <w:r w:rsidR="00326AA4">
          <w:rPr>
            <w:rFonts w:ascii="Times New Roman" w:eastAsia="Times New Roman" w:hAnsi="Times New Roman" w:cs="Times New Roman"/>
            <w:sz w:val="24"/>
            <w:szCs w:val="24"/>
          </w:rPr>
          <w:t xml:space="preserve"> spp. and</w:t>
        </w:r>
      </w:ins>
      <w:del w:id="143" w:author="Meyer, Michael Frederick" w:date="2021-08-19T13:35:00Z">
        <w:r w:rsidR="009F0747" w:rsidRPr="007418CF" w:rsidDel="00326AA4">
          <w:rPr>
            <w:rFonts w:ascii="Times New Roman" w:eastAsia="Times New Roman" w:hAnsi="Times New Roman" w:cs="Times New Roman"/>
            <w:sz w:val="24"/>
            <w:szCs w:val="24"/>
          </w:rPr>
          <w:delText>,</w:delText>
        </w:r>
      </w:del>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ins w:id="144" w:author="Meyer, Michael Frederick" w:date="2021-08-19T13:35:00Z">
        <w:r w:rsidR="00326AA4">
          <w:rPr>
            <w:rFonts w:ascii="Times New Roman" w:eastAsia="Times New Roman" w:hAnsi="Times New Roman" w:cs="Times New Roman"/>
            <w:sz w:val="24"/>
            <w:szCs w:val="24"/>
          </w:rPr>
          <w:t xml:space="preserve"> spp.</w:t>
        </w:r>
      </w:ins>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bookmarkEnd w:id="138"/>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bookmarkStart w:id="145" w:name="_Hlk83202821"/>
      <w:r w:rsidRPr="007418CF">
        <w:rPr>
          <w:rFonts w:ascii="Times New Roman" w:eastAsia="Times New Roman" w:hAnsi="Times New Roman" w:cs="Times New Roman"/>
          <w:i/>
          <w:sz w:val="24"/>
          <w:szCs w:val="24"/>
        </w:rPr>
        <w:t xml:space="preserve">Benthic invertebrate collection </w:t>
      </w:r>
    </w:p>
    <w:p w14:paraId="26B1126F" w14:textId="5E85F80C" w:rsidR="00715D55" w:rsidDel="00E4250D" w:rsidRDefault="00D8535D" w:rsidP="00F31B90">
      <w:pPr>
        <w:spacing w:line="480" w:lineRule="auto"/>
        <w:rPr>
          <w:del w:id="146"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xml:space="preserve">. </w:t>
      </w:r>
      <w:del w:id="147" w:author="Meyer, Michael Frederick" w:date="2021-09-24T12:45:00Z">
        <w:r w:rsidRPr="007418CF" w:rsidDel="00E4250D">
          <w:rPr>
            <w:rFonts w:ascii="Times New Roman" w:eastAsia="Times New Roman" w:hAnsi="Times New Roman" w:cs="Times New Roman"/>
            <w:sz w:val="24"/>
            <w:szCs w:val="24"/>
          </w:rPr>
          <w:delText xml:space="preserve">After the series of sweeps, the catch was rinsed into a plastic bucket. </w:delText>
        </w:r>
      </w:del>
      <w:ins w:id="148" w:author="Meyer, Michael Frederick" w:date="2021-09-24T12:46:00Z">
        <w:r w:rsidR="00E4250D">
          <w:rPr>
            <w:rFonts w:ascii="Times New Roman" w:eastAsia="Times New Roman" w:hAnsi="Times New Roman" w:cs="Times New Roman"/>
            <w:sz w:val="24"/>
            <w:szCs w:val="24"/>
          </w:rPr>
          <w:t>S</w:t>
        </w:r>
      </w:ins>
      <w:del w:id="149" w:author="Meyer, Michael Frederick" w:date="2021-09-24T12:46:00Z">
        <w:r w:rsidRPr="007418CF" w:rsidDel="00E4250D">
          <w:rPr>
            <w:rFonts w:ascii="Times New Roman" w:eastAsia="Times New Roman" w:hAnsi="Times New Roman" w:cs="Times New Roman"/>
            <w:sz w:val="24"/>
            <w:szCs w:val="24"/>
          </w:rPr>
          <w:delText>For each replicate, bucket contents were concentrated using a 64</w:delText>
        </w:r>
        <w:r w:rsidR="0016137F" w:rsidRPr="007418CF" w:rsidDel="00E4250D">
          <w:rPr>
            <w:rFonts w:ascii="Times New Roman" w:eastAsia="Times New Roman" w:hAnsi="Times New Roman" w:cs="Times New Roman"/>
            <w:sz w:val="24"/>
            <w:szCs w:val="24"/>
          </w:rPr>
          <w:delText>-</w:delText>
        </w:r>
        <w:r w:rsidRPr="007418CF" w:rsidDel="00E4250D">
          <w:rPr>
            <w:rFonts w:ascii="Times New Roman" w:eastAsia="Times New Roman" w:hAnsi="Times New Roman" w:cs="Times New Roman"/>
            <w:sz w:val="24"/>
            <w:szCs w:val="24"/>
          </w:rPr>
          <w:delText xml:space="preserve">μm </w:delText>
        </w:r>
        <w:r w:rsidR="00BB6989" w:rsidRPr="007418CF" w:rsidDel="00E4250D">
          <w:rPr>
            <w:rFonts w:ascii="Times New Roman" w:eastAsia="Times New Roman" w:hAnsi="Times New Roman" w:cs="Times New Roman"/>
            <w:sz w:val="24"/>
            <w:szCs w:val="24"/>
          </w:rPr>
          <w:delText xml:space="preserve">mesh </w:delText>
        </w:r>
        <w:r w:rsidRPr="007418CF" w:rsidDel="00E4250D">
          <w:rPr>
            <w:rFonts w:ascii="Times New Roman" w:eastAsia="Times New Roman" w:hAnsi="Times New Roman" w:cs="Times New Roman"/>
            <w:sz w:val="24"/>
            <w:szCs w:val="24"/>
          </w:rPr>
          <w:delText>and placed in glass jars with 40% ethanol</w:delText>
        </w:r>
        <w:r w:rsidR="00E8665D" w:rsidRPr="007418CF" w:rsidDel="00E4250D">
          <w:rPr>
            <w:rFonts w:ascii="Times New Roman" w:eastAsia="Times New Roman" w:hAnsi="Times New Roman" w:cs="Times New Roman"/>
            <w:sz w:val="24"/>
            <w:szCs w:val="24"/>
          </w:rPr>
          <w:delText xml:space="preserve"> (vodka; the only preservative available to us at the time</w:delText>
        </w:r>
        <w:r w:rsidRPr="007418CF" w:rsidDel="00E4250D">
          <w:rPr>
            <w:rFonts w:ascii="Times New Roman" w:eastAsia="Times New Roman" w:hAnsi="Times New Roman" w:cs="Times New Roman"/>
            <w:sz w:val="24"/>
            <w:szCs w:val="24"/>
          </w:rPr>
          <w:delText xml:space="preserve">) for preservation and refrigerated at 4°C aboard the research vessel. </w:delText>
        </w:r>
        <w:r w:rsidR="00E8665D" w:rsidRPr="007418CF" w:rsidDel="00E4250D">
          <w:rPr>
            <w:rFonts w:ascii="Times New Roman" w:eastAsia="Times New Roman" w:hAnsi="Times New Roman" w:cs="Times New Roman"/>
            <w:sz w:val="24"/>
            <w:szCs w:val="24"/>
          </w:rPr>
          <w:delText xml:space="preserve">The 40% ethanol preservative </w:delText>
        </w:r>
        <w:r w:rsidRPr="007418CF" w:rsidDel="00E4250D">
          <w:rPr>
            <w:rFonts w:ascii="Times New Roman" w:eastAsia="Times New Roman" w:hAnsi="Times New Roman" w:cs="Times New Roman"/>
            <w:sz w:val="24"/>
            <w:szCs w:val="24"/>
          </w:rPr>
          <w:delText>was replaced with ~80% ethanol upon return to the la</w:delText>
        </w:r>
        <w:r w:rsidR="007D3AD5" w:rsidRPr="007418CF" w:rsidDel="00E4250D">
          <w:rPr>
            <w:rFonts w:ascii="Times New Roman" w:eastAsia="Times New Roman" w:hAnsi="Times New Roman" w:cs="Times New Roman"/>
            <w:sz w:val="24"/>
            <w:szCs w:val="24"/>
          </w:rPr>
          <w:delText>b within 24</w:delText>
        </w:r>
        <w:r w:rsidR="003E64B9" w:rsidRPr="007418CF" w:rsidDel="00E4250D">
          <w:rPr>
            <w:rFonts w:ascii="Times New Roman" w:eastAsia="Times New Roman" w:hAnsi="Times New Roman" w:cs="Times New Roman"/>
            <w:sz w:val="24"/>
            <w:szCs w:val="24"/>
          </w:rPr>
          <w:delText xml:space="preserve"> to </w:delText>
        </w:r>
        <w:r w:rsidR="007D3AD5" w:rsidRPr="007418CF" w:rsidDel="00E4250D">
          <w:rPr>
            <w:rFonts w:ascii="Times New Roman" w:eastAsia="Times New Roman" w:hAnsi="Times New Roman" w:cs="Times New Roman"/>
            <w:sz w:val="24"/>
            <w:szCs w:val="24"/>
          </w:rPr>
          <w:delText>48 hours</w:delText>
        </w:r>
        <w:r w:rsidRPr="007418CF" w:rsidDel="00E4250D">
          <w:rPr>
            <w:rFonts w:ascii="Times New Roman" w:eastAsia="Times New Roman" w:hAnsi="Times New Roman" w:cs="Times New Roman"/>
            <w:sz w:val="24"/>
            <w:szCs w:val="24"/>
          </w:rPr>
          <w:delText>, and s</w:delText>
        </w:r>
      </w:del>
      <w:r w:rsidRPr="007418CF">
        <w:rPr>
          <w:rFonts w:ascii="Times New Roman" w:eastAsia="Times New Roman" w:hAnsi="Times New Roman" w:cs="Times New Roman"/>
          <w:sz w:val="24"/>
          <w:szCs w:val="24"/>
        </w:rPr>
        <w:t xml:space="preserve">amples were </w:t>
      </w:r>
      <w:ins w:id="150" w:author="Meyer, Michael Frederick" w:date="2021-09-24T12:46:00Z">
        <w:r w:rsidR="00E4250D">
          <w:rPr>
            <w:rFonts w:ascii="Times New Roman" w:eastAsia="Times New Roman" w:hAnsi="Times New Roman" w:cs="Times New Roman"/>
            <w:sz w:val="24"/>
            <w:szCs w:val="24"/>
          </w:rPr>
          <w:t xml:space="preserve">preserved in ethanol and </w:t>
        </w:r>
      </w:ins>
      <w:r w:rsidRPr="007418CF">
        <w:rPr>
          <w:rFonts w:ascii="Times New Roman" w:eastAsia="Times New Roman" w:hAnsi="Times New Roman" w:cs="Times New Roman"/>
          <w:sz w:val="24"/>
          <w:szCs w:val="24"/>
        </w:rPr>
        <w:t>stored at ~4°C.</w:t>
      </w:r>
      <w:ins w:id="151" w:author="Meyer, Michael Frederick" w:date="2021-09-22T11:34:00Z">
        <w:r w:rsidR="006B6041">
          <w:rPr>
            <w:rFonts w:ascii="Times New Roman" w:eastAsia="Times New Roman" w:hAnsi="Times New Roman" w:cs="Times New Roman"/>
            <w:sz w:val="24"/>
            <w:szCs w:val="24"/>
          </w:rPr>
          <w:t xml:space="preserve"> </w:t>
        </w:r>
      </w:ins>
    </w:p>
    <w:p w14:paraId="5489CE75" w14:textId="275D3066" w:rsidR="00E4250D" w:rsidRDefault="00E4250D" w:rsidP="00F31B90">
      <w:pPr>
        <w:spacing w:line="480" w:lineRule="auto"/>
        <w:rPr>
          <w:ins w:id="152" w:author="Meyer, Michael Frederick" w:date="2021-09-24T12:46:00Z"/>
          <w:rFonts w:ascii="Times New Roman" w:eastAsia="Times New Roman" w:hAnsi="Times New Roman" w:cs="Times New Roman"/>
          <w:sz w:val="24"/>
          <w:szCs w:val="24"/>
        </w:rPr>
      </w:pPr>
    </w:p>
    <w:p w14:paraId="3D16852F" w14:textId="77777777" w:rsidR="00E4250D" w:rsidRPr="007418CF" w:rsidRDefault="00E4250D" w:rsidP="00F31B90">
      <w:pPr>
        <w:spacing w:line="480" w:lineRule="auto"/>
        <w:rPr>
          <w:ins w:id="153" w:author="Meyer, Michael Frederick" w:date="2021-09-24T12:46:00Z"/>
          <w:rFonts w:ascii="Times New Roman" w:eastAsia="Times New Roman" w:hAnsi="Times New Roman" w:cs="Times New Roman"/>
          <w:sz w:val="24"/>
          <w:szCs w:val="24"/>
        </w:rPr>
      </w:pPr>
    </w:p>
    <w:p w14:paraId="721CF454" w14:textId="77777777" w:rsidR="00715D55" w:rsidRPr="007418CF" w:rsidDel="006B6041" w:rsidRDefault="00715D55" w:rsidP="00F31B90">
      <w:pPr>
        <w:spacing w:line="480" w:lineRule="auto"/>
        <w:rPr>
          <w:del w:id="154" w:author="Meyer, Michael Frederick" w:date="2021-09-22T11:34:00Z"/>
          <w:rFonts w:ascii="Times New Roman" w:eastAsia="Times New Roman" w:hAnsi="Times New Roman" w:cs="Times New Roman"/>
          <w:sz w:val="24"/>
          <w:szCs w:val="24"/>
        </w:rPr>
      </w:pPr>
    </w:p>
    <w:p w14:paraId="5BD629B5" w14:textId="3433EB17" w:rsidR="00715D55" w:rsidRPr="007418CF" w:rsidDel="006B6041" w:rsidRDefault="00D8535D" w:rsidP="00F31B90">
      <w:pPr>
        <w:spacing w:line="480" w:lineRule="auto"/>
        <w:rPr>
          <w:del w:id="155"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del w:id="156" w:author="Meyer, Michael Frederick" w:date="2021-09-22T11:34:00Z">
        <w:r w:rsidR="00312AA7" w:rsidDel="006B6041">
          <w:rPr>
            <w:rFonts w:ascii="Times New Roman" w:eastAsia="Times New Roman" w:hAnsi="Times New Roman" w:cs="Times New Roman"/>
            <w:sz w:val="24"/>
            <w:szCs w:val="24"/>
          </w:rPr>
          <w:delText>Organisms</w:delText>
        </w:r>
      </w:del>
      <w:del w:id="157" w:author="Meyer, Michael Frederick" w:date="2021-10-29T11:37:00Z">
        <w:r w:rsidR="00312AA7" w:rsidDel="00B5278B">
          <w:rPr>
            <w:rFonts w:ascii="Times New Roman" w:eastAsia="Times New Roman" w:hAnsi="Times New Roman" w:cs="Times New Roman"/>
            <w:sz w:val="24"/>
            <w:szCs w:val="24"/>
          </w:rPr>
          <w:delText xml:space="preserve"> collected by hand included amphipod species that were observed from the community composition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 xml:space="preserve">collections but not </w:delText>
        </w:r>
        <w:r w:rsidR="000F6F93" w:rsidDel="00B5278B">
          <w:rPr>
            <w:rFonts w:ascii="Times New Roman" w:eastAsia="Times New Roman" w:hAnsi="Times New Roman" w:cs="Times New Roman"/>
            <w:sz w:val="24"/>
            <w:szCs w:val="24"/>
          </w:rPr>
          <w:delText>readily</w:delText>
        </w:r>
        <w:r w:rsidR="00312AA7" w:rsidDel="00B5278B">
          <w:rPr>
            <w:rFonts w:ascii="Times New Roman" w:eastAsia="Times New Roman" w:hAnsi="Times New Roman" w:cs="Times New Roman"/>
            <w:sz w:val="24"/>
            <w:szCs w:val="24"/>
          </w:rPr>
          <w:delText xml:space="preserve"> observed in the stable isotope and fatty acids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collections.</w:delText>
        </w:r>
      </w:del>
      <w:r w:rsidR="00312AA7">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Collected organisms were 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ins w:id="158" w:author="Meyer, Michael Frederick" w:date="2021-09-22T11:34:00Z">
        <w:r w:rsidR="006B6041">
          <w:rPr>
            <w:rFonts w:ascii="Times New Roman" w:eastAsia="Times New Roman" w:hAnsi="Times New Roman" w:cs="Times New Roman"/>
            <w:sz w:val="24"/>
            <w:szCs w:val="24"/>
          </w:rPr>
          <w:t xml:space="preserve"> </w:t>
        </w:r>
      </w:ins>
    </w:p>
    <w:p w14:paraId="420AF3DF" w14:textId="77777777" w:rsidR="00715D55" w:rsidRPr="007418CF" w:rsidDel="006B6041" w:rsidRDefault="00715D55" w:rsidP="00F31B90">
      <w:pPr>
        <w:spacing w:line="480" w:lineRule="auto"/>
        <w:rPr>
          <w:del w:id="159" w:author="Meyer, Michael Frederick" w:date="2021-09-22T11:34:00Z"/>
          <w:rFonts w:ascii="Times New Roman" w:eastAsia="Times New Roman" w:hAnsi="Times New Roman" w:cs="Times New Roman"/>
          <w:sz w:val="24"/>
          <w:szCs w:val="24"/>
        </w:rPr>
      </w:pPr>
    </w:p>
    <w:p w14:paraId="393A9A2A" w14:textId="0F17C01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w:t>
      </w:r>
      <w:r w:rsidR="007B25E4">
        <w:rPr>
          <w:rFonts w:ascii="Times New Roman" w:eastAsia="Times New Roman" w:hAnsi="Times New Roman" w:cs="Times New Roman"/>
          <w:sz w:val="24"/>
          <w:szCs w:val="24"/>
        </w:rPr>
        <w:lastRenderedPageBreak/>
        <w:t xml:space="preserve">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del w:id="160" w:author="Meyer, Michael Frederick" w:date="2021-09-22T11:35:00Z">
        <w:r w:rsidR="007B25E4" w:rsidDel="006B6041">
          <w:rPr>
            <w:rFonts w:ascii="Times New Roman" w:eastAsia="Times New Roman" w:hAnsi="Times New Roman" w:cs="Times New Roman"/>
            <w:sz w:val="24"/>
            <w:szCs w:val="24"/>
          </w:rPr>
          <w:delText>Leeches were enumerated at the subclass level, but were likely all from the family Glossiphoniidae based on size, depth of sampling locations, and invertebrate communities sampled</w:delText>
        </w:r>
        <w:r w:rsidR="00695885" w:rsidDel="006B6041">
          <w:rPr>
            <w:rFonts w:ascii="Times New Roman" w:eastAsia="Times New Roman" w:hAnsi="Times New Roman" w:cs="Times New Roman"/>
            <w:sz w:val="24"/>
            <w:szCs w:val="24"/>
          </w:rPr>
          <w:delText xml:space="preserve"> </w:delText>
        </w:r>
        <w:r w:rsidR="00695885" w:rsidDel="006B6041">
          <w:rPr>
            <w:rFonts w:ascii="Times New Roman" w:eastAsia="Times New Roman" w:hAnsi="Times New Roman" w:cs="Times New Roman"/>
            <w:sz w:val="24"/>
            <w:szCs w:val="24"/>
          </w:rPr>
          <w:fldChar w:fldCharType="begin"/>
        </w:r>
        <w:r w:rsidR="00102EE6" w:rsidDel="006B6041">
          <w:rPr>
            <w:rFonts w:ascii="Times New Roman" w:eastAsia="Times New Roman" w:hAnsi="Times New Roman" w:cs="Times New Roman"/>
            <w:sz w:val="24"/>
            <w:szCs w:val="24"/>
          </w:rPr>
          <w:del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delInstrText>
        </w:r>
        <w:r w:rsidR="00695885" w:rsidDel="006B6041">
          <w:rPr>
            <w:rFonts w:ascii="Times New Roman" w:eastAsia="Times New Roman" w:hAnsi="Times New Roman" w:cs="Times New Roman"/>
            <w:sz w:val="24"/>
            <w:szCs w:val="24"/>
          </w:rPr>
          <w:fldChar w:fldCharType="separate"/>
        </w:r>
        <w:r w:rsidR="00102EE6" w:rsidRPr="00104F77" w:rsidDel="006B6041">
          <w:rPr>
            <w:rFonts w:ascii="Times New Roman" w:hAnsi="Times New Roman" w:cs="Times New Roman"/>
            <w:sz w:val="24"/>
          </w:rPr>
          <w:delText>(Kaygorodova 2012)</w:delText>
        </w:r>
        <w:r w:rsidR="00695885" w:rsidDel="006B6041">
          <w:rPr>
            <w:rFonts w:ascii="Times New Roman" w:eastAsia="Times New Roman" w:hAnsi="Times New Roman" w:cs="Times New Roman"/>
            <w:sz w:val="24"/>
            <w:szCs w:val="24"/>
          </w:rPr>
          <w:fldChar w:fldCharType="end"/>
        </w:r>
        <w:r w:rsidR="007B25E4" w:rsidDel="006B6041">
          <w:rPr>
            <w:rFonts w:ascii="Times New Roman" w:eastAsia="Times New Roman" w:hAnsi="Times New Roman" w:cs="Times New Roman"/>
            <w:sz w:val="24"/>
            <w:szCs w:val="24"/>
          </w:rPr>
          <w:delText xml:space="preserve">. </w:delText>
        </w:r>
        <w:r w:rsidR="00E90DA0" w:rsidDel="006B6041">
          <w:rPr>
            <w:rFonts w:ascii="Times New Roman" w:eastAsia="Times New Roman" w:hAnsi="Times New Roman" w:cs="Times New Roman"/>
            <w:sz w:val="24"/>
            <w:szCs w:val="24"/>
          </w:rPr>
          <w:delText>C</w:delText>
        </w:r>
        <w:r w:rsidR="007B25E4" w:rsidDel="006B6041">
          <w:rPr>
            <w:rFonts w:ascii="Times New Roman" w:eastAsia="Times New Roman" w:hAnsi="Times New Roman" w:cs="Times New Roman"/>
            <w:sz w:val="24"/>
            <w:szCs w:val="24"/>
          </w:rPr>
          <w:delText>addisflies were enumerated at the order level, although Baikal does contain over 14 species of caddisfly</w:delText>
        </w:r>
        <w:r w:rsidR="00102EE6" w:rsidDel="006B6041">
          <w:rPr>
            <w:rFonts w:ascii="Times New Roman" w:eastAsia="Times New Roman" w:hAnsi="Times New Roman" w:cs="Times New Roman"/>
            <w:sz w:val="24"/>
            <w:szCs w:val="24"/>
          </w:rPr>
          <w:delText xml:space="preserve"> </w:delText>
        </w:r>
        <w:r w:rsidR="00102EE6" w:rsidDel="006B6041">
          <w:rPr>
            <w:rFonts w:ascii="Times New Roman" w:eastAsia="Times New Roman" w:hAnsi="Times New Roman" w:cs="Times New Roman"/>
            <w:sz w:val="24"/>
            <w:szCs w:val="24"/>
          </w:rPr>
          <w:fldChar w:fldCharType="begin"/>
        </w:r>
        <w:r w:rsidR="00102EE6" w:rsidDel="006B6041">
          <w:rPr>
            <w:rFonts w:ascii="Times New Roman" w:eastAsia="Times New Roman" w:hAnsi="Times New Roman" w:cs="Times New Roman"/>
            <w:sz w:val="24"/>
            <w:szCs w:val="24"/>
          </w:rPr>
          <w:del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delInstrText>
        </w:r>
        <w:r w:rsidR="00102EE6" w:rsidDel="006B6041">
          <w:rPr>
            <w:rFonts w:ascii="Times New Roman" w:eastAsia="Times New Roman" w:hAnsi="Times New Roman" w:cs="Times New Roman"/>
            <w:sz w:val="24"/>
            <w:szCs w:val="24"/>
          </w:rPr>
          <w:fldChar w:fldCharType="separate"/>
        </w:r>
        <w:r w:rsidR="00102EE6" w:rsidRPr="00104F77" w:rsidDel="006B6041">
          <w:rPr>
            <w:rFonts w:ascii="Times New Roman" w:hAnsi="Times New Roman" w:cs="Times New Roman"/>
            <w:sz w:val="24"/>
          </w:rPr>
          <w:delText>(Valuyskiy et al. 2020)</w:delText>
        </w:r>
        <w:r w:rsidR="00102EE6" w:rsidDel="006B6041">
          <w:rPr>
            <w:rFonts w:ascii="Times New Roman" w:eastAsia="Times New Roman" w:hAnsi="Times New Roman" w:cs="Times New Roman"/>
            <w:sz w:val="24"/>
            <w:szCs w:val="24"/>
          </w:rPr>
          <w:fldChar w:fldCharType="end"/>
        </w:r>
        <w:r w:rsidR="007B25E4" w:rsidDel="006B6041">
          <w:rPr>
            <w:rFonts w:ascii="Times New Roman" w:eastAsia="Times New Roman" w:hAnsi="Times New Roman" w:cs="Times New Roman"/>
            <w:sz w:val="24"/>
            <w:szCs w:val="24"/>
          </w:rPr>
          <w:delText xml:space="preserve">. </w:delText>
        </w:r>
        <w:r w:rsidR="0007568B" w:rsidDel="006B6041">
          <w:rPr>
            <w:rFonts w:ascii="Times New Roman" w:eastAsia="Times New Roman" w:hAnsi="Times New Roman" w:cs="Times New Roman"/>
            <w:sz w:val="24"/>
            <w:szCs w:val="24"/>
          </w:rPr>
          <w:delText xml:space="preserve">Flatworms were enumerated at the phylum level. </w:delText>
        </w:r>
        <w:r w:rsidR="00102EE6" w:rsidDel="006B6041">
          <w:rPr>
            <w:rFonts w:ascii="Times New Roman" w:eastAsia="Times New Roman" w:hAnsi="Times New Roman" w:cs="Times New Roman"/>
            <w:sz w:val="24"/>
            <w:szCs w:val="24"/>
          </w:rPr>
          <w:delText xml:space="preserve">All isopods enumerated were from the family Asellidae. </w:delText>
        </w:r>
        <w:r w:rsidR="00BB6D67" w:rsidDel="006B6041">
          <w:rPr>
            <w:rFonts w:ascii="Times New Roman" w:eastAsia="Times New Roman" w:hAnsi="Times New Roman" w:cs="Times New Roman"/>
            <w:sz w:val="24"/>
            <w:szCs w:val="24"/>
          </w:rPr>
          <w:delText>Aside from having limited time available to spend with Baikal taxonomists during our field campaign, o</w:delText>
        </w:r>
        <w:r w:rsidR="0007568B" w:rsidDel="006B6041">
          <w:rPr>
            <w:rFonts w:ascii="Times New Roman" w:eastAsia="Times New Roman" w:hAnsi="Times New Roman" w:cs="Times New Roman"/>
            <w:sz w:val="24"/>
            <w:szCs w:val="24"/>
          </w:rPr>
          <w:delText xml:space="preserve">ur choice of taxonomic resolution ultimately was a result of relative abundance for each taxonomic group, where amphipods were </w:delText>
        </w:r>
        <w:r w:rsidR="007C0F2B" w:rsidDel="006B6041">
          <w:rPr>
            <w:rFonts w:ascii="Times New Roman" w:eastAsia="Times New Roman" w:hAnsi="Times New Roman" w:cs="Times New Roman"/>
            <w:sz w:val="24"/>
            <w:szCs w:val="24"/>
          </w:rPr>
          <w:delText xml:space="preserve">the </w:delText>
        </w:r>
        <w:r w:rsidR="0007568B" w:rsidDel="006B6041">
          <w:rPr>
            <w:rFonts w:ascii="Times New Roman" w:eastAsia="Times New Roman" w:hAnsi="Times New Roman" w:cs="Times New Roman"/>
            <w:sz w:val="24"/>
            <w:szCs w:val="24"/>
          </w:rPr>
          <w:delText>most abundant taxa and flatworms were among the least abundant taxa across all sites (Figure S</w:delText>
        </w:r>
        <w:r w:rsidR="00EB4616" w:rsidDel="006B6041">
          <w:rPr>
            <w:rFonts w:ascii="Times New Roman" w:eastAsia="Times New Roman" w:hAnsi="Times New Roman" w:cs="Times New Roman"/>
            <w:sz w:val="24"/>
            <w:szCs w:val="24"/>
          </w:rPr>
          <w:delText>1</w:delText>
        </w:r>
        <w:r w:rsidR="0007568B" w:rsidDel="006B6041">
          <w:rPr>
            <w:rFonts w:ascii="Times New Roman" w:eastAsia="Times New Roman" w:hAnsi="Times New Roman" w:cs="Times New Roman"/>
            <w:sz w:val="24"/>
            <w:szCs w:val="24"/>
          </w:rPr>
          <w:delText xml:space="preserve">). </w:delText>
        </w:r>
        <w:r w:rsidR="006F1FBE" w:rsidRPr="007418CF" w:rsidDel="006B6041">
          <w:rPr>
            <w:rFonts w:ascii="Times New Roman" w:eastAsia="Times New Roman" w:hAnsi="Times New Roman" w:cs="Times New Roman"/>
            <w:sz w:val="24"/>
            <w:szCs w:val="24"/>
          </w:rPr>
          <w:delText xml:space="preserve">All samples contained oligochaetes and polychaetes, but due to poor preservation, these taxa were not counted. </w:delText>
        </w:r>
      </w:del>
      <w:r w:rsidR="006F1FBE" w:rsidRPr="007418CF">
        <w:rPr>
          <w:rFonts w:ascii="Times New Roman" w:eastAsia="Times New Roman" w:hAnsi="Times New Roman" w:cs="Times New Roman"/>
          <w:sz w:val="24"/>
          <w:szCs w:val="24"/>
        </w:rPr>
        <w:t xml:space="preserve">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ins w:id="161" w:author="Meyer, Michael Frederick" w:date="2021-09-22T11:35:00Z">
        <w:r w:rsidR="006B6041">
          <w:rPr>
            <w:rFonts w:ascii="Times New Roman" w:eastAsia="Times New Roman" w:hAnsi="Times New Roman" w:cs="Times New Roman"/>
            <w:sz w:val="24"/>
            <w:szCs w:val="24"/>
          </w:rPr>
          <w:t>Table S</w:t>
        </w:r>
      </w:ins>
      <w:ins w:id="162" w:author="Meyer, Michael Frederick" w:date="2021-09-24T12:47:00Z">
        <w:r w:rsidR="00E4250D">
          <w:rPr>
            <w:rFonts w:ascii="Times New Roman" w:eastAsia="Times New Roman" w:hAnsi="Times New Roman" w:cs="Times New Roman"/>
            <w:sz w:val="24"/>
            <w:szCs w:val="24"/>
          </w:rPr>
          <w:t>2</w:t>
        </w:r>
      </w:ins>
      <w:ins w:id="163" w:author="Meyer, Michael Frederick" w:date="2021-09-22T11:35:00Z">
        <w:r w:rsidR="006B6041">
          <w:rPr>
            <w:rFonts w:ascii="Times New Roman" w:eastAsia="Times New Roman" w:hAnsi="Times New Roman" w:cs="Times New Roman"/>
            <w:sz w:val="24"/>
            <w:szCs w:val="24"/>
          </w:rPr>
          <w:t xml:space="preserve"> contains a full list of macroinve</w:t>
        </w:r>
      </w:ins>
      <w:ins w:id="164" w:author="Meyer, Michael Frederick" w:date="2021-10-29T11:37:00Z">
        <w:r w:rsidR="00B5278B">
          <w:rPr>
            <w:rFonts w:ascii="Times New Roman" w:eastAsia="Times New Roman" w:hAnsi="Times New Roman" w:cs="Times New Roman"/>
            <w:sz w:val="24"/>
            <w:szCs w:val="24"/>
          </w:rPr>
          <w:t>r</w:t>
        </w:r>
      </w:ins>
      <w:ins w:id="165" w:author="Meyer, Michael Frederick" w:date="2021-09-22T11:35:00Z">
        <w:r w:rsidR="006B6041">
          <w:rPr>
            <w:rFonts w:ascii="Times New Roman" w:eastAsia="Times New Roman" w:hAnsi="Times New Roman" w:cs="Times New Roman"/>
            <w:sz w:val="24"/>
            <w:szCs w:val="24"/>
          </w:rPr>
          <w:t xml:space="preserve">tebrate taxa included in this analysis. </w:t>
        </w:r>
      </w:ins>
    </w:p>
    <w:bookmarkEnd w:id="145"/>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5F63AA63"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t>Due to some samples warming in transit, we only processed samples that were completely frozen upon arrival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along our transect</w:t>
      </w:r>
      <w:r w:rsidR="00E56EB2">
        <w:rPr>
          <w:rFonts w:ascii="Times New Roman" w:eastAsia="Times New Roman" w:hAnsi="Times New Roman" w:cs="Times New Roman"/>
          <w:color w:val="212121"/>
          <w:sz w:val="24"/>
          <w:szCs w:val="24"/>
          <w:highlight w:val="white"/>
        </w:rPr>
        <w:t>, we prioritized both 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w:t>
      </w:r>
      <w:r w:rsidR="00EB3DC9">
        <w:rPr>
          <w:rFonts w:ascii="Times New Roman" w:eastAsia="Times New Roman" w:hAnsi="Times New Roman" w:cs="Times New Roman"/>
          <w:color w:val="212121"/>
          <w:sz w:val="24"/>
          <w:szCs w:val="24"/>
          <w:highlight w:val="white"/>
        </w:rPr>
        <w:lastRenderedPageBreak/>
        <w:t>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7457FE">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7457FE" w:rsidRPr="00E56EB2">
        <w:rPr>
          <w:rFonts w:ascii="Times New Roman" w:hAnsi="Times New Roman" w:cs="Times New Roman"/>
          <w:sz w:val="24"/>
          <w:szCs w:val="24"/>
        </w:rPr>
        <w:t>(Kozhov 1963; Kozhova and Izmest’eva 1998)</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bookmarkStart w:id="166" w:name="_Hlk83202654"/>
      <w:r w:rsidRPr="007418CF">
        <w:rPr>
          <w:rFonts w:ascii="Times New Roman" w:eastAsia="Times New Roman" w:hAnsi="Times New Roman" w:cs="Times New Roman"/>
          <w:i/>
          <w:sz w:val="24"/>
          <w:szCs w:val="24"/>
        </w:rPr>
        <w:t>Stable isotope analysis</w:t>
      </w:r>
    </w:p>
    <w:p w14:paraId="03F61BEA" w14:textId="7C951EAB"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w:t>
      </w:r>
      <w:bookmarkStart w:id="167" w:name="_Hlk83202690"/>
      <w:del w:id="168" w:author="Meyer, Michael Frederick" w:date="2021-09-22T11:31:00Z">
        <w:r w:rsidRPr="007418CF" w:rsidDel="006B6041">
          <w:rPr>
            <w:rFonts w:ascii="Times New Roman" w:eastAsia="Times New Roman" w:hAnsi="Times New Roman" w:cs="Times New Roman"/>
            <w:color w:val="212121"/>
            <w:sz w:val="24"/>
            <w:szCs w:val="24"/>
            <w:highlight w:val="white"/>
          </w:rPr>
          <w:delText xml:space="preserve">The EA-IRMS was calibrated against certified reference materials including L-glutamic acid (NIST SRM 8574), low organic soil and sorghum flour (standards B-2153 and B-2159 from Elemental Micro-analysis Ltd., Okehampton, UK) and in-house standards (acetanilide and caffeine). </w:delText>
        </w:r>
        <w:r w:rsidR="00F11593" w:rsidRPr="007418CF" w:rsidDel="006B6041">
          <w:rPr>
            <w:rFonts w:ascii="Times New Roman" w:eastAsia="Times New Roman" w:hAnsi="Times New Roman" w:cs="Times New Roman"/>
            <w:color w:val="212121"/>
            <w:sz w:val="24"/>
            <w:szCs w:val="24"/>
          </w:rPr>
          <w:delText>Replicate analyses of external standards showed a mean standard deviation of 0.06 ‰ and 0.09 ‰, for δ</w:delText>
        </w:r>
        <w:r w:rsidR="00F11593" w:rsidRPr="007418CF" w:rsidDel="006B6041">
          <w:rPr>
            <w:rFonts w:ascii="Times New Roman" w:eastAsia="Times New Roman" w:hAnsi="Times New Roman" w:cs="Times New Roman"/>
            <w:color w:val="212121"/>
            <w:sz w:val="24"/>
            <w:szCs w:val="24"/>
            <w:vertAlign w:val="superscript"/>
          </w:rPr>
          <w:delText>13</w:delText>
        </w:r>
        <w:r w:rsidR="00F11593" w:rsidRPr="007418CF" w:rsidDel="006B6041">
          <w:rPr>
            <w:rFonts w:ascii="Times New Roman" w:eastAsia="Times New Roman" w:hAnsi="Times New Roman" w:cs="Times New Roman"/>
            <w:color w:val="212121"/>
            <w:sz w:val="24"/>
            <w:szCs w:val="24"/>
          </w:rPr>
          <w:delText>C and δ</w:delText>
        </w:r>
        <w:r w:rsidR="00F11593" w:rsidRPr="007418CF" w:rsidDel="006B6041">
          <w:rPr>
            <w:rFonts w:ascii="Times New Roman" w:eastAsia="Times New Roman" w:hAnsi="Times New Roman" w:cs="Times New Roman"/>
            <w:color w:val="212121"/>
            <w:sz w:val="24"/>
            <w:szCs w:val="24"/>
            <w:vertAlign w:val="superscript"/>
          </w:rPr>
          <w:delText>15</w:delText>
        </w:r>
        <w:r w:rsidR="00F11593" w:rsidRPr="007418CF" w:rsidDel="006B6041">
          <w:rPr>
            <w:rFonts w:ascii="Times New Roman" w:eastAsia="Times New Roman" w:hAnsi="Times New Roman" w:cs="Times New Roman"/>
            <w:color w:val="212121"/>
            <w:sz w:val="24"/>
            <w:szCs w:val="24"/>
          </w:rPr>
          <w:delText>N, respectively.</w:delText>
        </w:r>
      </w:del>
      <w:bookmarkEnd w:id="167"/>
    </w:p>
    <w:bookmarkEnd w:id="166"/>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bookmarkStart w:id="169" w:name="_Hlk83202499"/>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bookmarkEnd w:id="169"/>
    <w:p w14:paraId="38C216FA" w14:textId="384F6D4A" w:rsidR="00715D55" w:rsidRPr="007418CF" w:rsidDel="006B6041" w:rsidRDefault="002A5B2A" w:rsidP="00F31B90">
      <w:pPr>
        <w:spacing w:line="480" w:lineRule="auto"/>
        <w:rPr>
          <w:del w:id="170" w:author="Meyer, Michael Frederick" w:date="2021-09-22T11: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Del="006B6041" w:rsidRDefault="00715D55" w:rsidP="00F31B90">
      <w:pPr>
        <w:spacing w:line="480" w:lineRule="auto"/>
        <w:rPr>
          <w:del w:id="171" w:author="Meyer, Michael Frederick" w:date="2021-09-22T11:28:00Z"/>
          <w:rFonts w:ascii="Times New Roman" w:eastAsia="Times New Roman" w:hAnsi="Times New Roman" w:cs="Times New Roman"/>
          <w:sz w:val="24"/>
          <w:szCs w:val="24"/>
        </w:rPr>
      </w:pPr>
    </w:p>
    <w:p w14:paraId="7BE300BB" w14:textId="049B248A" w:rsidR="00715D55" w:rsidRPr="007418CF" w:rsidDel="006B6041" w:rsidRDefault="002A5B2A" w:rsidP="00F31B90">
      <w:pPr>
        <w:spacing w:line="480" w:lineRule="auto"/>
        <w:rPr>
          <w:del w:id="172" w:author="Meyer, Michael Frederick" w:date="2021-09-22T11:28:00Z"/>
          <w:rFonts w:ascii="Times New Roman" w:eastAsia="Times New Roman" w:hAnsi="Times New Roman" w:cs="Times New Roman"/>
          <w:sz w:val="24"/>
          <w:szCs w:val="24"/>
        </w:rPr>
      </w:pPr>
      <w:del w:id="173" w:author="Meyer, Michael Frederick" w:date="2021-09-22T11:28:00Z">
        <w:r w:rsidRPr="007418CF" w:rsidDel="006B6041">
          <w:rPr>
            <w:rFonts w:ascii="Times New Roman" w:eastAsia="Times New Roman" w:hAnsi="Times New Roman" w:cs="Times New Roman"/>
            <w:sz w:val="24"/>
            <w:szCs w:val="24"/>
          </w:rPr>
          <w:delText>After</w:delText>
        </w:r>
        <w:r w:rsidR="00D8535D" w:rsidRPr="007418CF" w:rsidDel="006B6041">
          <w:rPr>
            <w:rFonts w:ascii="Times New Roman" w:eastAsia="Times New Roman" w:hAnsi="Times New Roman" w:cs="Times New Roman"/>
            <w:sz w:val="24"/>
            <w:szCs w:val="24"/>
          </w:rPr>
          <w:delText xml:space="preserve"> overnight chloroform extraction, samples underwent a chloroform-methanol extraction three times. To each sample, we added 1 mL cooled 100% methanol, 1 mL chloroform:methanol solution (2:1), and 0.8 mL 0.9% NaCl solution. Samples were inverted three times and sonicated </w:delText>
        </w:r>
        <w:r w:rsidR="00D8535D" w:rsidRPr="007418CF" w:rsidDel="006B6041">
          <w:rPr>
            <w:rFonts w:ascii="Times New Roman" w:eastAsia="Times New Roman" w:hAnsi="Times New Roman" w:cs="Times New Roman"/>
            <w:sz w:val="24"/>
            <w:szCs w:val="24"/>
          </w:rPr>
          <w:lastRenderedPageBreak/>
          <w:delText xml:space="preserve">on ice for 10 minutes. Next, samples were vortexed for 1 minute, and centrifuged for 5 minutes (3,000 rpm) at 4°C. Using a double pipette technique, the lower organic layer was </w:delText>
        </w:r>
        <w:r w:rsidR="001227D1" w:rsidRPr="007418CF" w:rsidDel="006B6041">
          <w:rPr>
            <w:rFonts w:ascii="Times New Roman" w:eastAsia="Times New Roman" w:hAnsi="Times New Roman" w:cs="Times New Roman"/>
            <w:sz w:val="24"/>
            <w:szCs w:val="24"/>
          </w:rPr>
          <w:delText>removed</w:delText>
        </w:r>
        <w:r w:rsidR="00D8535D" w:rsidRPr="007418CF" w:rsidDel="006B6041">
          <w:rPr>
            <w:rFonts w:ascii="Times New Roman" w:eastAsia="Times New Roman" w:hAnsi="Times New Roman" w:cs="Times New Roman"/>
            <w:sz w:val="24"/>
            <w:szCs w:val="24"/>
          </w:rPr>
          <w:delText xml:space="preserve"> and kept under nitrogen. After the third extraction, samples were evaporate</w:delText>
        </w:r>
        <w:r w:rsidR="00D34404" w:rsidRPr="007418CF" w:rsidDel="006B6041">
          <w:rPr>
            <w:rFonts w:ascii="Times New Roman" w:eastAsia="Times New Roman" w:hAnsi="Times New Roman" w:cs="Times New Roman"/>
            <w:sz w:val="24"/>
            <w:szCs w:val="24"/>
          </w:rPr>
          <w:delText>d</w:delText>
        </w:r>
        <w:r w:rsidR="00D8535D" w:rsidRPr="007418CF" w:rsidDel="006B6041">
          <w:rPr>
            <w:rFonts w:ascii="Times New Roman" w:eastAsia="Times New Roman" w:hAnsi="Times New Roman" w:cs="Times New Roman"/>
            <w:sz w:val="24"/>
            <w:szCs w:val="24"/>
          </w:rPr>
          <w:delText xml:space="preserve"> under nitrogen flow, and resuspended in 1.5 mL chloroform and stored at -20°C overnight. </w:delText>
        </w:r>
      </w:del>
    </w:p>
    <w:p w14:paraId="4EA00B88" w14:textId="4ED577B5" w:rsidR="00715D55" w:rsidRPr="007418CF" w:rsidDel="006B6041" w:rsidRDefault="00715D55" w:rsidP="00F31B90">
      <w:pPr>
        <w:spacing w:line="480" w:lineRule="auto"/>
        <w:rPr>
          <w:del w:id="174" w:author="Meyer, Michael Frederick" w:date="2021-09-22T11:28:00Z"/>
          <w:rFonts w:ascii="Times New Roman" w:eastAsia="Times New Roman" w:hAnsi="Times New Roman" w:cs="Times New Roman"/>
          <w:sz w:val="24"/>
          <w:szCs w:val="24"/>
        </w:rPr>
      </w:pPr>
    </w:p>
    <w:p w14:paraId="6CE73526" w14:textId="5492EFC6" w:rsidR="00715D55" w:rsidRDefault="00D8535D" w:rsidP="00F31B90">
      <w:pPr>
        <w:spacing w:line="480" w:lineRule="auto"/>
        <w:rPr>
          <w:rFonts w:ascii="Times New Roman" w:eastAsia="Times New Roman" w:hAnsi="Times New Roman" w:cs="Times New Roman"/>
          <w:sz w:val="24"/>
          <w:szCs w:val="24"/>
        </w:rPr>
      </w:pPr>
      <w:del w:id="175" w:author="Meyer, Michael Frederick" w:date="2021-09-22T11:28:00Z">
        <w:r w:rsidRPr="007418CF" w:rsidDel="006B6041">
          <w:rPr>
            <w:rFonts w:ascii="Times New Roman" w:eastAsia="Times New Roman" w:hAnsi="Times New Roman" w:cs="Times New Roman"/>
            <w:sz w:val="24"/>
            <w:szCs w:val="24"/>
          </w:rPr>
          <w:delText>Once resuspended in chloroform, 1 mL of chloroform extract was transferred to a glass centrifuge tube with a glass syringe</w:delText>
        </w:r>
        <w:r w:rsidR="00D34404" w:rsidRPr="007418CF" w:rsidDel="006B6041">
          <w:rPr>
            <w:rFonts w:ascii="Times New Roman" w:eastAsia="Times New Roman" w:hAnsi="Times New Roman" w:cs="Times New Roman"/>
            <w:sz w:val="24"/>
            <w:szCs w:val="24"/>
          </w:rPr>
          <w:delText xml:space="preserve"> as well as an internal standard of </w:delText>
        </w:r>
        <w:r w:rsidRPr="007418CF" w:rsidDel="006B6041">
          <w:rPr>
            <w:rFonts w:ascii="Times New Roman" w:eastAsia="Times New Roman" w:hAnsi="Times New Roman" w:cs="Times New Roman"/>
            <w:sz w:val="24"/>
            <w:szCs w:val="24"/>
          </w:rPr>
          <w:delText>4 μL of 19-carbon fatty acid</w:delText>
        </w:r>
        <w:r w:rsidR="00D34404" w:rsidRPr="007418CF" w:rsidDel="006B6041">
          <w:rPr>
            <w:rFonts w:ascii="Times New Roman" w:eastAsia="Times New Roman" w:hAnsi="Times New Roman" w:cs="Times New Roman"/>
            <w:sz w:val="24"/>
            <w:szCs w:val="24"/>
          </w:rPr>
          <w:delText>. Samples were then evaporated under nitrogen, and then</w:delText>
        </w:r>
        <w:r w:rsidRPr="007418CF" w:rsidDel="006B6041">
          <w:rPr>
            <w:rFonts w:ascii="Times New Roman" w:eastAsia="Times New Roman" w:hAnsi="Times New Roman" w:cs="Times New Roman"/>
            <w:sz w:val="24"/>
            <w:szCs w:val="24"/>
          </w:rPr>
          <w:delText xml:space="preserve"> 1 mL of toluene and 2 mL of 1% sulfuric acid-methanol</w:delText>
        </w:r>
        <w:r w:rsidR="00D34404" w:rsidRPr="007418CF" w:rsidDel="006B6041">
          <w:rPr>
            <w:rFonts w:ascii="Times New Roman" w:eastAsia="Times New Roman" w:hAnsi="Times New Roman" w:cs="Times New Roman"/>
            <w:sz w:val="24"/>
            <w:szCs w:val="24"/>
          </w:rPr>
          <w:delText xml:space="preserve"> was added</w:delText>
        </w:r>
        <w:r w:rsidRPr="007418CF" w:rsidDel="006B6041">
          <w:rPr>
            <w:rFonts w:ascii="Times New Roman" w:eastAsia="Times New Roman" w:hAnsi="Times New Roman" w:cs="Times New Roman"/>
            <w:sz w:val="24"/>
            <w:szCs w:val="24"/>
          </w:rPr>
          <w:delText xml:space="preserve">. The vial was closed under nitrogen gas and then incubated in 50°C water bath for 16 hours. After incubation, samples were removed from the bath, allowed to reach room temperature and stored on ice. Next, we performed a potassium carbonate-hexane </w:delText>
        </w:r>
        <w:r w:rsidR="007457FE" w:rsidDel="006B6041">
          <w:rPr>
            <w:rFonts w:ascii="Times New Roman" w:eastAsia="Times New Roman" w:hAnsi="Times New Roman" w:cs="Times New Roman"/>
            <w:sz w:val="24"/>
            <w:szCs w:val="24"/>
          </w:rPr>
          <w:delText>elution</w:delText>
        </w:r>
        <w:r w:rsidR="007457FE" w:rsidRPr="007418CF" w:rsidDel="006B6041">
          <w:rPr>
            <w:rFonts w:ascii="Times New Roman" w:eastAsia="Times New Roman" w:hAnsi="Times New Roman" w:cs="Times New Roman"/>
            <w:sz w:val="24"/>
            <w:szCs w:val="24"/>
          </w:rPr>
          <w:delText xml:space="preserve"> </w:delText>
        </w:r>
        <w:r w:rsidRPr="007418CF" w:rsidDel="006B6041">
          <w:rPr>
            <w:rFonts w:ascii="Times New Roman" w:eastAsia="Times New Roman" w:hAnsi="Times New Roman" w:cs="Times New Roman"/>
            <w:sz w:val="24"/>
            <w:szCs w:val="24"/>
          </w:rPr>
          <w:delTex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w:delText>
        </w:r>
      </w:del>
      <w:bookmarkStart w:id="176" w:name="_Hlk83202599"/>
      <w:r w:rsidRPr="007418CF">
        <w:rPr>
          <w:rFonts w:ascii="Times New Roman" w:eastAsia="Times New Roman" w:hAnsi="Times New Roman" w:cs="Times New Roman"/>
          <w:sz w:val="24"/>
          <w:szCs w:val="24"/>
        </w:rPr>
        <w:t xml:space="preserve">Once </w:t>
      </w:r>
      <w:del w:id="177" w:author="Meyer, Michael Frederick" w:date="2021-09-22T11:29:00Z">
        <w:r w:rsidRPr="007418CF" w:rsidDel="006B6041">
          <w:rPr>
            <w:rFonts w:ascii="Times New Roman" w:eastAsia="Times New Roman" w:hAnsi="Times New Roman" w:cs="Times New Roman"/>
            <w:sz w:val="24"/>
            <w:szCs w:val="24"/>
          </w:rPr>
          <w:delText xml:space="preserve">almost </w:delText>
        </w:r>
      </w:del>
      <w:del w:id="178" w:author="Meyer, Michael Frederick" w:date="2021-09-22T11:28:00Z">
        <w:r w:rsidRPr="007418CF" w:rsidDel="006B6041">
          <w:rPr>
            <w:rFonts w:ascii="Times New Roman" w:eastAsia="Times New Roman" w:hAnsi="Times New Roman" w:cs="Times New Roman"/>
            <w:sz w:val="24"/>
            <w:szCs w:val="24"/>
          </w:rPr>
          <w:delText>evaporated</w:delText>
        </w:r>
      </w:del>
      <w:ins w:id="179" w:author="Meyer, Michael Frederick" w:date="2021-09-22T11:28:00Z">
        <w:r w:rsidR="006B6041">
          <w:rPr>
            <w:rFonts w:ascii="Times New Roman" w:eastAsia="Times New Roman" w:hAnsi="Times New Roman" w:cs="Times New Roman"/>
            <w:sz w:val="24"/>
            <w:szCs w:val="24"/>
          </w:rPr>
          <w:t>extracted</w:t>
        </w:r>
      </w:ins>
      <w:r w:rsidRPr="007418CF">
        <w:rPr>
          <w:rFonts w:ascii="Times New Roman" w:eastAsia="Times New Roman" w:hAnsi="Times New Roman" w:cs="Times New Roman"/>
          <w:sz w:val="24"/>
          <w:szCs w:val="24"/>
        </w:rPr>
        <w:t xml:space="preserve">, 1 mL of 100% hexane was added </w:t>
      </w:r>
      <w:ins w:id="180" w:author="Meyer, Michael Frederick" w:date="2021-09-22T11:28:00Z">
        <w:r w:rsidR="006B6041">
          <w:rPr>
            <w:rFonts w:ascii="Times New Roman" w:eastAsia="Times New Roman" w:hAnsi="Times New Roman" w:cs="Times New Roman"/>
            <w:sz w:val="24"/>
            <w:szCs w:val="24"/>
          </w:rPr>
          <w:t xml:space="preserve">to the fatty acid extract, </w:t>
        </w:r>
      </w:ins>
      <w:r w:rsidRPr="007418CF">
        <w:rPr>
          <w:rFonts w:ascii="Times New Roman" w:eastAsia="Times New Roman" w:hAnsi="Times New Roman" w:cs="Times New Roman"/>
          <w:sz w:val="24"/>
          <w:szCs w:val="24"/>
        </w:rPr>
        <w:t xml:space="preserve">and </w:t>
      </w:r>
      <w:ins w:id="181" w:author="Meyer, Michael Frederick" w:date="2021-09-22T11:28:00Z">
        <w:r w:rsidR="006B6041">
          <w:rPr>
            <w:rFonts w:ascii="Times New Roman" w:eastAsia="Times New Roman" w:hAnsi="Times New Roman" w:cs="Times New Roman"/>
            <w:sz w:val="24"/>
            <w:szCs w:val="24"/>
          </w:rPr>
          <w:t xml:space="preserve">the sample was </w:t>
        </w:r>
      </w:ins>
      <w:r w:rsidRPr="007418CF">
        <w:rPr>
          <w:rFonts w:ascii="Times New Roman" w:eastAsia="Times New Roman" w:hAnsi="Times New Roman" w:cs="Times New Roman"/>
          <w:sz w:val="24"/>
          <w:szCs w:val="24"/>
        </w:rPr>
        <w:t xml:space="preserve">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bookmarkEnd w:id="176"/>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bookmarkStart w:id="182" w:name="_Hlk86399975"/>
      <w:r>
        <w:rPr>
          <w:rFonts w:ascii="Times New Roman" w:eastAsia="Times New Roman" w:hAnsi="Times New Roman" w:cs="Times New Roman"/>
          <w:i/>
          <w:sz w:val="24"/>
          <w:szCs w:val="24"/>
        </w:rPr>
        <w:t>Inferring food web structure</w:t>
      </w:r>
    </w:p>
    <w:p w14:paraId="14B3B9E8" w14:textId="759436E1"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Because periphyton </w:t>
      </w:r>
      <w:r w:rsidR="00181540" w:rsidRPr="00634FD3">
        <w:rPr>
          <w:rFonts w:ascii="Times New Roman" w:eastAsia="Times New Roman" w:hAnsi="Times New Roman" w:cs="Times New Roman"/>
          <w:sz w:val="24"/>
          <w:szCs w:val="24"/>
        </w:rPr>
        <w:lastRenderedPageBreak/>
        <w:t>stable isotope samples were measured for the aggregate community,</w:t>
      </w:r>
      <w:del w:id="183" w:author="Meyer, Michael Frederick" w:date="2021-09-22T14:28:00Z">
        <w:r w:rsidR="00181540" w:rsidRPr="00634FD3" w:rsidDel="00BF7061">
          <w:rPr>
            <w:rFonts w:ascii="Times New Roman" w:eastAsia="Times New Roman" w:hAnsi="Times New Roman" w:cs="Times New Roman"/>
            <w:sz w:val="24"/>
            <w:szCs w:val="24"/>
          </w:rPr>
          <w:delText xml:space="preserve"> </w:delText>
        </w:r>
      </w:del>
      <w:r w:rsidR="00181540" w:rsidRPr="00634FD3">
        <w:rPr>
          <w:rFonts w:ascii="Times New Roman" w:eastAsia="Times New Roman" w:hAnsi="Times New Roman" w:cs="Times New Roman"/>
          <w:sz w:val="24"/>
          <w:szCs w:val="24"/>
        </w:rPr>
        <w:t xml:space="preserve"> p</w:t>
      </w:r>
      <w:r w:rsidR="00EB5642" w:rsidRPr="00634FD3">
        <w:rPr>
          <w:rFonts w:ascii="Times New Roman" w:eastAsia="Times New Roman" w:hAnsi="Times New Roman" w:cs="Times New Roman"/>
          <w:sz w:val="24"/>
          <w:szCs w:val="24"/>
        </w:rPr>
        <w:t xml:space="preserve">eriphyton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inferring amphipod diets</w:t>
      </w:r>
      <w:r w:rsidR="00E21797" w:rsidRPr="00634FD3">
        <w:rPr>
          <w:rFonts w:ascii="Times New Roman" w:eastAsia="Times New Roman" w:hAnsi="Times New Roman" w:cs="Times New Roman"/>
          <w:sz w:val="24"/>
          <w:szCs w:val="24"/>
        </w:rPr>
        <w:t xml:space="preserve">. </w:t>
      </w:r>
      <w:ins w:id="184" w:author="Meyer, Michael Frederick" w:date="2021-09-22T14:31:00Z">
        <w:r w:rsidR="00AC5DFC">
          <w:rPr>
            <w:rFonts w:ascii="Times New Roman" w:eastAsia="Times New Roman" w:hAnsi="Times New Roman" w:cs="Times New Roman"/>
            <w:sz w:val="24"/>
            <w:szCs w:val="24"/>
          </w:rPr>
          <w:t>Consequently</w:t>
        </w:r>
      </w:ins>
      <w:ins w:id="185" w:author="Meyer, Michael Frederick" w:date="2021-09-22T14:29:00Z">
        <w:r w:rsidR="00AC5DFC">
          <w:rPr>
            <w:rFonts w:ascii="Times New Roman" w:eastAsia="Times New Roman" w:hAnsi="Times New Roman" w:cs="Times New Roman"/>
            <w:sz w:val="24"/>
            <w:szCs w:val="24"/>
          </w:rPr>
          <w:t xml:space="preserve">, </w:t>
        </w:r>
      </w:ins>
      <w:ins w:id="186" w:author="Meyer, Michael Frederick" w:date="2021-09-22T14:34:00Z">
        <w:r w:rsidR="00AC5DFC">
          <w:rPr>
            <w:rFonts w:ascii="Times New Roman" w:eastAsia="Times New Roman" w:hAnsi="Times New Roman" w:cs="Times New Roman"/>
            <w:sz w:val="24"/>
            <w:szCs w:val="24"/>
          </w:rPr>
          <w:t xml:space="preserve">our stable isotope </w:t>
        </w:r>
      </w:ins>
      <w:ins w:id="187" w:author="Meyer, Michael Frederick" w:date="2021-09-22T14:30:00Z">
        <w:r w:rsidR="00AC5DFC">
          <w:rPr>
            <w:rFonts w:ascii="Times New Roman" w:eastAsia="Times New Roman" w:hAnsi="Times New Roman" w:cs="Times New Roman"/>
            <w:sz w:val="24"/>
            <w:szCs w:val="24"/>
          </w:rPr>
          <w:t xml:space="preserve">data constrained our analysis to </w:t>
        </w:r>
      </w:ins>
      <w:ins w:id="188" w:author="Meyer, Michael Frederick" w:date="2021-09-22T14:34:00Z">
        <w:r w:rsidR="00AC5DFC">
          <w:rPr>
            <w:rFonts w:ascii="Times New Roman" w:eastAsia="Times New Roman" w:hAnsi="Times New Roman" w:cs="Times New Roman"/>
            <w:sz w:val="24"/>
            <w:szCs w:val="24"/>
          </w:rPr>
          <w:t>qualitatively</w:t>
        </w:r>
      </w:ins>
      <w:ins w:id="189" w:author="Meyer, Michael Frederick" w:date="2021-09-22T14:30:00Z">
        <w:r w:rsidR="00AC5DFC">
          <w:rPr>
            <w:rFonts w:ascii="Times New Roman" w:eastAsia="Times New Roman" w:hAnsi="Times New Roman" w:cs="Times New Roman"/>
            <w:sz w:val="24"/>
            <w:szCs w:val="24"/>
          </w:rPr>
          <w:t xml:space="preserve"> comparing δ</w:t>
        </w:r>
        <w:r w:rsidR="00AC5DFC">
          <w:rPr>
            <w:rFonts w:ascii="Times New Roman" w:eastAsia="Times New Roman" w:hAnsi="Times New Roman" w:cs="Times New Roman"/>
            <w:sz w:val="24"/>
            <w:szCs w:val="24"/>
            <w:vertAlign w:val="superscript"/>
          </w:rPr>
          <w:t>13</w:t>
        </w:r>
        <w:r w:rsidR="00AC5DFC">
          <w:rPr>
            <w:rFonts w:ascii="Times New Roman" w:eastAsia="Times New Roman" w:hAnsi="Times New Roman" w:cs="Times New Roman"/>
            <w:sz w:val="24"/>
            <w:szCs w:val="24"/>
          </w:rPr>
          <w:t>C and δ</w:t>
        </w:r>
        <w:r w:rsidR="00AC5DFC">
          <w:rPr>
            <w:rFonts w:ascii="Times New Roman" w:eastAsia="Times New Roman" w:hAnsi="Times New Roman" w:cs="Times New Roman"/>
            <w:sz w:val="24"/>
            <w:szCs w:val="24"/>
            <w:vertAlign w:val="superscript"/>
          </w:rPr>
          <w:t>15</w:t>
        </w:r>
        <w:r w:rsidR="00AC5DFC">
          <w:rPr>
            <w:rFonts w:ascii="Times New Roman" w:eastAsia="Times New Roman" w:hAnsi="Times New Roman" w:cs="Times New Roman"/>
            <w:sz w:val="24"/>
            <w:szCs w:val="24"/>
          </w:rPr>
          <w:t>N stable isotopes between periph</w:t>
        </w:r>
      </w:ins>
      <w:ins w:id="190" w:author="Meyer, Michael Frederick" w:date="2021-09-22T14:31:00Z">
        <w:r w:rsidR="00AC5DFC">
          <w:rPr>
            <w:rFonts w:ascii="Times New Roman" w:eastAsia="Times New Roman" w:hAnsi="Times New Roman" w:cs="Times New Roman"/>
            <w:sz w:val="24"/>
            <w:szCs w:val="24"/>
          </w:rPr>
          <w:t xml:space="preserve">yton and amphipod grazers. </w:t>
        </w:r>
      </w:ins>
      <w:del w:id="191" w:author="Meyer, Michael Frederick" w:date="2021-09-22T14:31:00Z">
        <w:r w:rsidR="00E21797" w:rsidRPr="00634FD3" w:rsidDel="00AC5DFC">
          <w:rPr>
            <w:rFonts w:ascii="Times New Roman" w:eastAsia="Times New Roman" w:hAnsi="Times New Roman" w:cs="Times New Roman"/>
            <w:sz w:val="24"/>
            <w:szCs w:val="24"/>
          </w:rPr>
          <w:delText>For fatty acids</w:delText>
        </w:r>
      </w:del>
      <w:ins w:id="192" w:author="Meyer, Michael Frederick" w:date="2021-09-22T14:31:00Z">
        <w:r w:rsidR="00AC5DFC">
          <w:rPr>
            <w:rFonts w:ascii="Times New Roman" w:eastAsia="Times New Roman" w:hAnsi="Times New Roman" w:cs="Times New Roman"/>
            <w:sz w:val="24"/>
            <w:szCs w:val="24"/>
          </w:rPr>
          <w:t>I</w:t>
        </w:r>
      </w:ins>
      <w:ins w:id="193" w:author="Meyer, Michael Frederick" w:date="2021-09-22T14:32:00Z">
        <w:r w:rsidR="00AC5DFC">
          <w:rPr>
            <w:rFonts w:ascii="Times New Roman" w:eastAsia="Times New Roman" w:hAnsi="Times New Roman" w:cs="Times New Roman"/>
            <w:sz w:val="24"/>
            <w:szCs w:val="24"/>
          </w:rPr>
          <w:t xml:space="preserve">n contrast, algal fatty acid signatures </w:t>
        </w:r>
      </w:ins>
      <w:ins w:id="194" w:author="Meyer, Michael Frederick" w:date="2021-09-22T14:33:00Z">
        <w:r w:rsidR="00AC5DFC">
          <w:rPr>
            <w:rFonts w:ascii="Times New Roman" w:eastAsia="Times New Roman" w:hAnsi="Times New Roman" w:cs="Times New Roman"/>
            <w:sz w:val="24"/>
            <w:szCs w:val="24"/>
          </w:rPr>
          <w:t xml:space="preserve">tend to be consistent for individual taxa, allowing us to use published </w:t>
        </w:r>
        <w:proofErr w:type="spellStart"/>
        <w:r w:rsidR="00AC5DFC">
          <w:rPr>
            <w:rFonts w:ascii="Times New Roman" w:eastAsia="Times New Roman" w:hAnsi="Times New Roman" w:cs="Times New Roman"/>
            <w:sz w:val="24"/>
            <w:szCs w:val="24"/>
          </w:rPr>
          <w:t>Baikalian</w:t>
        </w:r>
        <w:proofErr w:type="spellEnd"/>
        <w:r w:rsidR="00AC5DFC">
          <w:rPr>
            <w:rFonts w:ascii="Times New Roman" w:eastAsia="Times New Roman" w:hAnsi="Times New Roman" w:cs="Times New Roman"/>
            <w:sz w:val="24"/>
            <w:szCs w:val="24"/>
          </w:rPr>
          <w:t xml:space="preserve"> algal fatty acid profiles with </w:t>
        </w:r>
      </w:ins>
      <w:ins w:id="195" w:author="Meyer, Michael Frederick" w:date="2021-09-22T14:35:00Z">
        <w:r w:rsidR="00AC5DFC">
          <w:rPr>
            <w:rFonts w:ascii="Times New Roman" w:eastAsia="Times New Roman" w:hAnsi="Times New Roman" w:cs="Times New Roman"/>
            <w:sz w:val="24"/>
            <w:szCs w:val="24"/>
          </w:rPr>
          <w:t xml:space="preserve">consumer fatty acid profiles from our sampling campaign to evaluate </w:t>
        </w:r>
      </w:ins>
      <w:ins w:id="196" w:author="Meyer, Michael Frederick" w:date="2021-09-22T14:36:00Z">
        <w:r w:rsidR="00AC5DFC">
          <w:rPr>
            <w:rFonts w:ascii="Times New Roman" w:eastAsia="Times New Roman" w:hAnsi="Times New Roman" w:cs="Times New Roman"/>
            <w:sz w:val="24"/>
            <w:szCs w:val="24"/>
          </w:rPr>
          <w:t>taxon-specific</w:t>
        </w:r>
      </w:ins>
      <w:ins w:id="197" w:author="Meyer, Michael Frederick" w:date="2021-09-24T12:48:00Z">
        <w:r w:rsidR="00E4250D">
          <w:rPr>
            <w:rFonts w:ascii="Times New Roman" w:eastAsia="Times New Roman" w:hAnsi="Times New Roman" w:cs="Times New Roman"/>
            <w:sz w:val="24"/>
            <w:szCs w:val="24"/>
          </w:rPr>
          <w:t>,</w:t>
        </w:r>
      </w:ins>
      <w:ins w:id="198" w:author="Meyer, Michael Frederick" w:date="2021-09-22T14:36:00Z">
        <w:r w:rsidR="00AC5DFC">
          <w:rPr>
            <w:rFonts w:ascii="Times New Roman" w:eastAsia="Times New Roman" w:hAnsi="Times New Roman" w:cs="Times New Roman"/>
            <w:sz w:val="24"/>
            <w:szCs w:val="24"/>
          </w:rPr>
          <w:t xml:space="preserve"> algae-amphipod trophic interactions.</w:t>
        </w:r>
      </w:ins>
      <w:del w:id="199" w:author="Meyer, Michael Frederick" w:date="2021-09-22T14:36:00Z">
        <w:r w:rsidR="00E21797" w:rsidRPr="00634FD3" w:rsidDel="00AC5DFC">
          <w:rPr>
            <w:rFonts w:ascii="Times New Roman" w:eastAsia="Times New Roman" w:hAnsi="Times New Roman" w:cs="Times New Roman"/>
            <w:sz w:val="24"/>
            <w:szCs w:val="24"/>
          </w:rPr>
          <w:delText>,</w:delText>
        </w:r>
      </w:del>
      <w:r w:rsidR="00E21797" w:rsidRPr="00634FD3">
        <w:rPr>
          <w:rFonts w:ascii="Times New Roman" w:eastAsia="Times New Roman" w:hAnsi="Times New Roman" w:cs="Times New Roman"/>
          <w:sz w:val="24"/>
          <w:szCs w:val="24"/>
        </w:rPr>
        <w:t xml:space="preserve"> </w:t>
      </w:r>
      <w:ins w:id="200" w:author="Meyer, Michael Frederick" w:date="2021-09-22T14:37:00Z">
        <w:r w:rsidR="00AC5DFC">
          <w:rPr>
            <w:rFonts w:ascii="Times New Roman" w:eastAsia="Times New Roman" w:hAnsi="Times New Roman" w:cs="Times New Roman"/>
            <w:sz w:val="24"/>
            <w:szCs w:val="24"/>
          </w:rPr>
          <w:t>W</w:t>
        </w:r>
      </w:ins>
      <w:del w:id="201" w:author="Meyer, Michael Frederick" w:date="2021-09-22T14:37:00Z">
        <w:r w:rsidR="00E21797" w:rsidRPr="00634FD3" w:rsidDel="00AC5DFC">
          <w:rPr>
            <w:rFonts w:ascii="Times New Roman" w:eastAsia="Times New Roman" w:hAnsi="Times New Roman" w:cs="Times New Roman"/>
            <w:sz w:val="24"/>
            <w:szCs w:val="24"/>
          </w:rPr>
          <w:delText>w</w:delText>
        </w:r>
      </w:del>
      <w:r w:rsidR="00E21797" w:rsidRPr="00634FD3">
        <w:rPr>
          <w:rFonts w:ascii="Times New Roman" w:eastAsia="Times New Roman" w:hAnsi="Times New Roman" w:cs="Times New Roman"/>
          <w:sz w:val="24"/>
          <w:szCs w:val="24"/>
        </w:rPr>
        <w:t xml:space="preserve">e </w:t>
      </w:r>
      <w:del w:id="202" w:author="Ted" w:date="2021-10-13T16:11:00Z">
        <w:r w:rsidR="00E21797" w:rsidRPr="00634FD3" w:rsidDel="00C90167">
          <w:rPr>
            <w:rFonts w:ascii="Times New Roman" w:eastAsia="Times New Roman" w:hAnsi="Times New Roman" w:cs="Times New Roman"/>
            <w:sz w:val="24"/>
            <w:szCs w:val="24"/>
          </w:rPr>
          <w:delText xml:space="preserve">constructed </w:delText>
        </w:r>
      </w:del>
      <w:ins w:id="203" w:author="Ted" w:date="2021-10-13T16:11:00Z">
        <w:r w:rsidR="00C90167">
          <w:rPr>
            <w:rFonts w:ascii="Times New Roman" w:eastAsia="Times New Roman" w:hAnsi="Times New Roman" w:cs="Times New Roman"/>
            <w:sz w:val="24"/>
            <w:szCs w:val="24"/>
          </w:rPr>
          <w:t>used</w:t>
        </w:r>
        <w:r w:rsidR="00C90167" w:rsidRPr="00634FD3">
          <w:rPr>
            <w:rFonts w:ascii="Times New Roman" w:eastAsia="Times New Roman" w:hAnsi="Times New Roman" w:cs="Times New Roman"/>
            <w:sz w:val="24"/>
            <w:szCs w:val="24"/>
          </w:rPr>
          <w:t xml:space="preserve"> </w:t>
        </w:r>
      </w:ins>
      <w:r w:rsidR="00E21797" w:rsidRPr="00634FD3">
        <w:rPr>
          <w:rFonts w:ascii="Times New Roman" w:eastAsia="Times New Roman" w:hAnsi="Times New Roman" w:cs="Times New Roman"/>
          <w:sz w:val="24"/>
          <w:szCs w:val="24"/>
        </w:rPr>
        <w:t xml:space="preserve">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ins w:id="204" w:author="Meyer, Michael Frederick" w:date="2021-09-22T14:37:00Z">
        <w:r w:rsidR="00AC5DFC">
          <w:rPr>
            <w:rFonts w:ascii="Times New Roman" w:eastAsia="Times New Roman" w:hAnsi="Times New Roman" w:cs="Times New Roman"/>
            <w:sz w:val="24"/>
            <w:szCs w:val="24"/>
          </w:rPr>
          <w:t xml:space="preserve">using the </w:t>
        </w:r>
        <w:proofErr w:type="spellStart"/>
        <w:r w:rsidR="00AC5DFC">
          <w:rPr>
            <w:rFonts w:ascii="Times New Roman" w:eastAsia="Times New Roman" w:hAnsi="Times New Roman" w:cs="Times New Roman"/>
            <w:sz w:val="24"/>
            <w:szCs w:val="24"/>
          </w:rPr>
          <w:t>MixSIAR</w:t>
        </w:r>
        <w:proofErr w:type="spellEnd"/>
        <w:r w:rsidR="00AC5DFC">
          <w:rPr>
            <w:rFonts w:ascii="Times New Roman" w:eastAsia="Times New Roman" w:hAnsi="Times New Roman" w:cs="Times New Roman"/>
            <w:sz w:val="24"/>
            <w:szCs w:val="24"/>
          </w:rPr>
          <w:t xml:space="preserve"> framework </w:t>
        </w:r>
      </w:ins>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21E8284F"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w:t>
      </w:r>
      <w:del w:id="205" w:author="Meyer, Michael Frederick" w:date="2021-10-29T11:40:00Z">
        <w:r w:rsidDel="00B5278B">
          <w:rPr>
            <w:rFonts w:ascii="Times New Roman" w:eastAsia="Times New Roman" w:hAnsi="Times New Roman" w:cs="Times New Roman"/>
            <w:sz w:val="24"/>
            <w:szCs w:val="24"/>
          </w:rPr>
          <w:delText xml:space="preserve">Because </w:delText>
        </w:r>
        <w:r w:rsidDel="00B5278B">
          <w:rPr>
            <w:rFonts w:ascii="Times New Roman" w:eastAsia="Times New Roman" w:hAnsi="Times New Roman" w:cs="Times New Roman"/>
            <w:i/>
            <w:sz w:val="24"/>
            <w:szCs w:val="24"/>
          </w:rPr>
          <w:delText>E. verrucosus</w:delText>
        </w:r>
        <w:r w:rsidDel="00B5278B">
          <w:rPr>
            <w:rFonts w:ascii="Times New Roman" w:eastAsia="Times New Roman" w:hAnsi="Times New Roman" w:cs="Times New Roman"/>
            <w:sz w:val="24"/>
            <w:szCs w:val="24"/>
          </w:rPr>
          <w:delText xml:space="preserve"> and </w:delText>
        </w:r>
        <w:r w:rsidDel="00B5278B">
          <w:rPr>
            <w:rFonts w:ascii="Times New Roman" w:eastAsia="Times New Roman" w:hAnsi="Times New Roman" w:cs="Times New Roman"/>
            <w:i/>
            <w:sz w:val="24"/>
            <w:szCs w:val="24"/>
          </w:rPr>
          <w:delText>E. vittatus</w:delText>
        </w:r>
        <w:r w:rsidDel="00B5278B">
          <w:rPr>
            <w:rFonts w:ascii="Times New Roman" w:eastAsia="Times New Roman" w:hAnsi="Times New Roman" w:cs="Times New Roman"/>
            <w:sz w:val="24"/>
            <w:szCs w:val="24"/>
          </w:rPr>
          <w:delText xml:space="preserve"> were most abundant along our </w:delText>
        </w:r>
        <w:r w:rsidR="00E21797" w:rsidDel="00B5278B">
          <w:rPr>
            <w:rFonts w:ascii="Times New Roman" w:eastAsia="Times New Roman" w:hAnsi="Times New Roman" w:cs="Times New Roman"/>
            <w:sz w:val="24"/>
            <w:szCs w:val="24"/>
          </w:rPr>
          <w:delText xml:space="preserve">disturbance gradient, we focused this analysis on </w:delText>
        </w:r>
        <w:r w:rsidR="00375798" w:rsidDel="00B5278B">
          <w:rPr>
            <w:rFonts w:ascii="Times New Roman" w:eastAsia="Times New Roman" w:hAnsi="Times New Roman" w:cs="Times New Roman"/>
            <w:sz w:val="24"/>
            <w:szCs w:val="24"/>
          </w:rPr>
          <w:delText>those</w:delText>
        </w:r>
        <w:r w:rsidR="00E21797" w:rsidDel="00B5278B">
          <w:rPr>
            <w:rFonts w:ascii="Times New Roman" w:eastAsia="Times New Roman" w:hAnsi="Times New Roman" w:cs="Times New Roman"/>
            <w:sz w:val="24"/>
            <w:szCs w:val="24"/>
          </w:rPr>
          <w:delText xml:space="preserve"> species’ fatty acid profiles.</w:delText>
        </w:r>
      </w:del>
    </w:p>
    <w:p w14:paraId="0CA9A4C1" w14:textId="1D6B9AFB"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taxon-specific fatty acid profiles 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Ulothrix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ins w:id="206" w:author="Meyer, Michael Frederick" w:date="2021-10-29T11:43:00Z">
        <w:r w:rsidR="00B5278B">
          <w:rPr>
            <w:rFonts w:ascii="Times New Roman" w:eastAsia="Times New Roman" w:hAnsi="Times New Roman" w:cs="Times New Roman"/>
            <w:sz w:val="24"/>
            <w:szCs w:val="24"/>
          </w:rPr>
          <w:t xml:space="preserve">As we were able to directly sample </w:t>
        </w:r>
        <w:proofErr w:type="spellStart"/>
        <w:r w:rsidR="00B5278B">
          <w:rPr>
            <w:rFonts w:ascii="Times New Roman" w:eastAsia="Times New Roman" w:hAnsi="Times New Roman" w:cs="Times New Roman"/>
            <w:i/>
            <w:sz w:val="24"/>
            <w:szCs w:val="24"/>
          </w:rPr>
          <w:t>Draparnaldia</w:t>
        </w:r>
        <w:proofErr w:type="spellEnd"/>
        <w:r w:rsidR="00B5278B">
          <w:rPr>
            <w:rFonts w:ascii="Times New Roman" w:eastAsia="Times New Roman" w:hAnsi="Times New Roman" w:cs="Times New Roman"/>
            <w:i/>
            <w:sz w:val="24"/>
            <w:szCs w:val="24"/>
          </w:rPr>
          <w:t xml:space="preserve"> </w:t>
        </w:r>
        <w:proofErr w:type="spellStart"/>
        <w:r w:rsidR="00B5278B" w:rsidRPr="009A2D94">
          <w:rPr>
            <w:rFonts w:ascii="Times New Roman" w:eastAsia="Times New Roman" w:hAnsi="Times New Roman" w:cs="Times New Roman"/>
            <w:sz w:val="24"/>
            <w:szCs w:val="24"/>
          </w:rPr>
          <w:t>spp.</w:t>
        </w:r>
        <w:r w:rsidR="00B5278B">
          <w:rPr>
            <w:rFonts w:ascii="Times New Roman" w:eastAsia="Times New Roman" w:hAnsi="Times New Roman" w:cs="Times New Roman"/>
            <w:sz w:val="24"/>
            <w:szCs w:val="24"/>
          </w:rPr>
          <w:t xml:space="preserve"> </w:t>
        </w:r>
        <w:proofErr w:type="spellEnd"/>
        <w:r w:rsidR="00B5278B">
          <w:rPr>
            <w:rFonts w:ascii="Times New Roman" w:eastAsia="Times New Roman" w:hAnsi="Times New Roman" w:cs="Times New Roman"/>
            <w:sz w:val="24"/>
            <w:szCs w:val="24"/>
          </w:rPr>
          <w:t xml:space="preserve">in the field, </w:t>
        </w:r>
      </w:ins>
      <w:del w:id="207" w:author="Meyer, Michael Frederick" w:date="2021-10-29T11:43:00Z">
        <w:r w:rsidR="00D4741C" w:rsidDel="00B5278B">
          <w:rPr>
            <w:rFonts w:ascii="Times New Roman" w:eastAsia="Times New Roman" w:hAnsi="Times New Roman" w:cs="Times New Roman"/>
            <w:sz w:val="24"/>
            <w:szCs w:val="24"/>
          </w:rPr>
          <w:delText>W</w:delText>
        </w:r>
      </w:del>
      <w:ins w:id="208" w:author="Meyer, Michael Frederick" w:date="2021-10-29T11:43:00Z">
        <w:r w:rsidR="00B5278B">
          <w:rPr>
            <w:rFonts w:ascii="Times New Roman" w:eastAsia="Times New Roman" w:hAnsi="Times New Roman" w:cs="Times New Roman"/>
            <w:sz w:val="24"/>
            <w:szCs w:val="24"/>
          </w:rPr>
          <w:t>w</w:t>
        </w:r>
      </w:ins>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ins w:id="209" w:author="Meyer, Michael Frederick" w:date="2021-10-29T11:43:00Z">
        <w:r w:rsidR="00B5278B">
          <w:rPr>
            <w:rFonts w:ascii="Times New Roman" w:eastAsia="Times New Roman" w:hAnsi="Times New Roman" w:cs="Times New Roman"/>
            <w:sz w:val="24"/>
            <w:szCs w:val="24"/>
          </w:rPr>
          <w:t xml:space="preserve"> fatty acid profiles</w:t>
        </w:r>
      </w:ins>
      <w:r w:rsidR="00B767CC">
        <w:rPr>
          <w:rFonts w:ascii="Times New Roman" w:eastAsia="Times New Roman" w:hAnsi="Times New Roman" w:cs="Times New Roman"/>
          <w:sz w:val="24"/>
          <w:szCs w:val="24"/>
        </w:rPr>
        <w:t xml:space="preserve"> from our collected samples</w:t>
      </w:r>
      <w:ins w:id="210" w:author="Meyer, Michael Frederick" w:date="2021-10-29T11:43:00Z">
        <w:r w:rsidR="00B5278B">
          <w:rPr>
            <w:rFonts w:ascii="Times New Roman" w:eastAsia="Times New Roman" w:hAnsi="Times New Roman" w:cs="Times New Roman"/>
            <w:sz w:val="24"/>
            <w:szCs w:val="24"/>
          </w:rPr>
          <w:t>.</w:t>
        </w:r>
      </w:ins>
      <w:del w:id="211" w:author="Meyer, Michael Frederick" w:date="2021-10-29T11:43:00Z">
        <w:r w:rsidR="00B767CC" w:rsidDel="00B5278B">
          <w:rPr>
            <w:rFonts w:ascii="Times New Roman" w:eastAsia="Times New Roman" w:hAnsi="Times New Roman" w:cs="Times New Roman"/>
            <w:sz w:val="24"/>
            <w:szCs w:val="24"/>
          </w:rPr>
          <w:delText xml:space="preserve">,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’s</w:delText>
        </w:r>
        <w:r w:rsidDel="00B5278B">
          <w:rPr>
            <w:rFonts w:ascii="Times New Roman" w:eastAsia="Times New Roman" w:hAnsi="Times New Roman" w:cs="Times New Roman"/>
            <w:sz w:val="24"/>
            <w:szCs w:val="24"/>
          </w:rPr>
          <w:delText xml:space="preserve"> large cell sizes</w:delText>
        </w:r>
        <w:r w:rsidR="00B767CC" w:rsidDel="00B5278B">
          <w:rPr>
            <w:rFonts w:ascii="Times New Roman" w:eastAsia="Times New Roman" w:hAnsi="Times New Roman" w:cs="Times New Roman"/>
            <w:sz w:val="24"/>
            <w:szCs w:val="24"/>
          </w:rPr>
          <w:delText xml:space="preserve"> allowed us to isolate cells individually</w:delText>
        </w:r>
        <w:r w:rsidDel="00B5278B">
          <w:rPr>
            <w:rFonts w:ascii="Times New Roman" w:eastAsia="Times New Roman" w:hAnsi="Times New Roman" w:cs="Times New Roman"/>
            <w:sz w:val="24"/>
            <w:szCs w:val="24"/>
          </w:rPr>
          <w:delText>.</w:delText>
        </w:r>
        <w:r w:rsidR="00B767CC" w:rsidDel="00B5278B">
          <w:rPr>
            <w:rFonts w:ascii="Times New Roman" w:eastAsia="Times New Roman" w:hAnsi="Times New Roman" w:cs="Times New Roman"/>
            <w:sz w:val="24"/>
            <w:szCs w:val="24"/>
          </w:rPr>
          <w:delText xml:space="preserve"> We </w:delText>
        </w:r>
        <w:r w:rsidR="00B767CC" w:rsidDel="00B5278B">
          <w:rPr>
            <w:rFonts w:ascii="Times New Roman" w:eastAsia="Times New Roman" w:hAnsi="Times New Roman" w:cs="Times New Roman"/>
            <w:i/>
            <w:sz w:val="24"/>
            <w:szCs w:val="24"/>
          </w:rPr>
          <w:delText>a priori</w:delText>
        </w:r>
        <w:r w:rsidR="00B767CC" w:rsidDel="00B5278B">
          <w:rPr>
            <w:rFonts w:ascii="Times New Roman" w:eastAsia="Times New Roman" w:hAnsi="Times New Roman" w:cs="Times New Roman"/>
            <w:sz w:val="24"/>
            <w:szCs w:val="24"/>
          </w:rPr>
          <w:delText xml:space="preserve"> assumed that amphipods likely did not consume filamentous algal taxa, such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yet, we included filamentous fatty acids into our model as potential resources in the event amphipods </w:delText>
        </w:r>
        <w:r w:rsidR="000F6F93" w:rsidDel="00B5278B">
          <w:rPr>
            <w:rFonts w:ascii="Times New Roman" w:eastAsia="Times New Roman" w:hAnsi="Times New Roman" w:cs="Times New Roman"/>
            <w:sz w:val="24"/>
            <w:szCs w:val="24"/>
          </w:rPr>
          <w:delText>were</w:delText>
        </w:r>
        <w:r w:rsidR="00B767CC" w:rsidDel="00B5278B">
          <w:rPr>
            <w:rFonts w:ascii="Times New Roman" w:eastAsia="Times New Roman" w:hAnsi="Times New Roman" w:cs="Times New Roman"/>
            <w:sz w:val="24"/>
            <w:szCs w:val="24"/>
          </w:rPr>
          <w:delText xml:space="preserve"> detritivorous </w:delText>
        </w:r>
        <w:r w:rsidR="000F6F93" w:rsidDel="00B5278B">
          <w:rPr>
            <w:rFonts w:ascii="Times New Roman" w:eastAsia="Times New Roman" w:hAnsi="Times New Roman" w:cs="Times New Roman"/>
            <w:sz w:val="24"/>
            <w:szCs w:val="24"/>
          </w:rPr>
          <w:delText>on</w:delText>
        </w:r>
        <w:r w:rsidR="00B767CC" w:rsidDel="00B5278B">
          <w:rPr>
            <w:rFonts w:ascii="Times New Roman" w:eastAsia="Times New Roman" w:hAnsi="Times New Roman" w:cs="Times New Roman"/>
            <w:sz w:val="24"/>
            <w:szCs w:val="24"/>
          </w:rPr>
          <w:delText xml:space="preserve"> decomposing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Therefore, including filamentous taxa as potential resources enabled us </w:delText>
        </w:r>
        <w:r w:rsidR="00B767CC" w:rsidDel="00B5278B">
          <w:rPr>
            <w:rFonts w:ascii="Times New Roman" w:eastAsia="Times New Roman" w:hAnsi="Times New Roman" w:cs="Times New Roman"/>
            <w:sz w:val="24"/>
            <w:szCs w:val="24"/>
          </w:rPr>
          <w:lastRenderedPageBreak/>
          <w:delText>to account for nutrition that could be incorporated into the food web by grazers switching from herbivory to detritivory</w:delText>
        </w:r>
      </w:del>
      <w:r w:rsidR="00B767CC">
        <w:rPr>
          <w:rFonts w:ascii="Times New Roman" w:eastAsia="Times New Roman" w:hAnsi="Times New Roman" w:cs="Times New Roman"/>
          <w:sz w:val="24"/>
          <w:szCs w:val="24"/>
        </w:rPr>
        <w:t xml:space="preserve">. </w:t>
      </w:r>
    </w:p>
    <w:p w14:paraId="720A1E36" w14:textId="21E5C25C"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d="212" w:author="Meyer, Michael Frederick" w:date="2021-08-19T15:40:00Z">
        <w:r w:rsidR="005D6949">
          <w:rPr>
            <w:rFonts w:ascii="Times New Roman" w:eastAsia="Times New Roman" w:hAnsi="Times New Roman" w:cs="Times New Roman"/>
            <w:sz w:val="24"/>
            <w:szCs w:val="24"/>
          </w:rPr>
          <w:t xml:space="preserve">TDFs reflect shifts in fatty acid concentrations </w:t>
        </w:r>
      </w:ins>
      <w:ins w:id="213" w:author="Meyer, Michael Frederick" w:date="2021-08-19T15:41:00Z">
        <w:r w:rsidR="005D6949">
          <w:rPr>
            <w:rFonts w:ascii="Times New Roman" w:eastAsia="Times New Roman" w:hAnsi="Times New Roman" w:cs="Times New Roman"/>
            <w:sz w:val="24"/>
            <w:szCs w:val="24"/>
          </w:rPr>
          <w:t xml:space="preserve">between trophic levels. </w:t>
        </w:r>
      </w:ins>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used TDFs estimated for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del w:id="214" w:author="Meyer, Michael Frederick" w:date="2021-10-29T11:52:00Z">
        <w:r w:rsidR="00BD35BE" w:rsidDel="00B5278B">
          <w:rPr>
            <w:rFonts w:ascii="Times New Roman" w:eastAsia="Times New Roman" w:hAnsi="Times New Roman" w:cs="Times New Roman"/>
            <w:sz w:val="24"/>
            <w:szCs w:val="24"/>
          </w:rPr>
          <w:delText>, which we</w:delText>
        </w:r>
        <w:r w:rsidR="00375798" w:rsidDel="00B5278B">
          <w:rPr>
            <w:rFonts w:ascii="Times New Roman" w:eastAsia="Times New Roman" w:hAnsi="Times New Roman" w:cs="Times New Roman"/>
            <w:sz w:val="24"/>
            <w:szCs w:val="24"/>
          </w:rPr>
          <w:delText>re</w:delText>
        </w:r>
        <w:r w:rsidR="00BD35BE" w:rsidDel="00B5278B">
          <w:rPr>
            <w:rFonts w:ascii="Times New Roman" w:eastAsia="Times New Roman" w:hAnsi="Times New Roman" w:cs="Times New Roman"/>
            <w:sz w:val="24"/>
            <w:szCs w:val="24"/>
          </w:rPr>
          <w:delText xml:space="preserve"> fed diets of a single algal resource, as a proxy for Baikal amphipod TDFs</w:delText>
        </w:r>
      </w:del>
      <w:r w:rsidR="00BD35BE">
        <w:rPr>
          <w:rFonts w:ascii="Times New Roman" w:eastAsia="Times New Roman" w:hAnsi="Times New Roman" w:cs="Times New Roman"/>
          <w:sz w:val="24"/>
          <w:szCs w:val="24"/>
        </w:rPr>
        <w:t xml:space="preserve">. To 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xml:space="preserve">, such that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p>
    <w:p w14:paraId="7475FB52" w14:textId="2341ABC0" w:rsidR="00F66F39" w:rsidRPr="009A2D94" w:rsidRDefault="00F66F39" w:rsidP="009A2D94">
      <w:pPr>
        <w:spacing w:line="480" w:lineRule="auto"/>
        <w:rPr>
          <w:rFonts w:ascii="Times New Roman" w:eastAsia="Times New Roman" w:hAnsi="Times New Roman" w:cs="Times New Roman"/>
          <w:sz w:val="24"/>
          <w:szCs w:val="24"/>
        </w:rPr>
      </w:pPr>
      <w:del w:id="215" w:author="Meyer, Michael Frederick" w:date="2021-10-29T11:44:00Z">
        <w:r w:rsidDel="00B5278B">
          <w:rPr>
            <w:rFonts w:ascii="Times New Roman" w:eastAsia="Times New Roman" w:hAnsi="Times New Roman" w:cs="Times New Roman"/>
            <w:sz w:val="24"/>
            <w:szCs w:val="24"/>
          </w:rPr>
          <w:delText xml:space="preserve">Each consumer, source, and TDF file was then used as an input to MixSIAR. </w:delText>
        </w:r>
      </w:del>
      <w:r w:rsidR="00DD2779">
        <w:rPr>
          <w:rFonts w:ascii="Times New Roman" w:eastAsia="Times New Roman" w:hAnsi="Times New Roman" w:cs="Times New Roman"/>
          <w:sz w:val="24"/>
          <w:szCs w:val="24"/>
        </w:rPr>
        <w:t>The model building procedure used uninformed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ins w:id="216" w:author="Meyer, Michael Frederick" w:date="2021-10-29T11:44:00Z">
        <w:r w:rsidR="00B5278B">
          <w:rPr>
            <w:rFonts w:ascii="Times New Roman" w:eastAsia="Times New Roman" w:hAnsi="Times New Roman" w:cs="Times New Roman"/>
            <w:sz w:val="24"/>
            <w:szCs w:val="24"/>
          </w:rPr>
          <w:t>Chain convergence was assessed with a Gelman-Rubin diagnostic, which was below 1.005 for all model runs.</w:t>
        </w:r>
        <w:r w:rsidR="00B5278B">
          <w:rPr>
            <w:rFonts w:ascii="Times New Roman" w:eastAsia="Times New Roman" w:hAnsi="Times New Roman" w:cs="Times New Roman"/>
            <w:sz w:val="24"/>
            <w:szCs w:val="24"/>
          </w:rPr>
          <w:t xml:space="preserve"> </w:t>
        </w:r>
      </w:ins>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for this analysis were based on marine 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del w:id="217" w:author="Meyer, Michael Frederick" w:date="2021-09-22T14:39:00Z">
        <w:r w:rsidR="00B818BF" w:rsidDel="00F960AB">
          <w:rPr>
            <w:rFonts w:ascii="Times New Roman" w:eastAsia="Times New Roman" w:hAnsi="Times New Roman" w:cs="Times New Roman"/>
            <w:sz w:val="24"/>
            <w:szCs w:val="24"/>
          </w:rPr>
          <w:delText>Furthermore</w:delText>
        </w:r>
      </w:del>
      <w:ins w:id="218" w:author="Meyer, Michael Frederick" w:date="2021-09-22T14:39:00Z">
        <w:r w:rsidR="00F960AB">
          <w:rPr>
            <w:rFonts w:ascii="Times New Roman" w:eastAsia="Times New Roman" w:hAnsi="Times New Roman" w:cs="Times New Roman"/>
            <w:sz w:val="24"/>
            <w:szCs w:val="24"/>
          </w:rPr>
          <w:t xml:space="preserve">Although </w:t>
        </w:r>
        <w:proofErr w:type="spellStart"/>
        <w:r w:rsidR="00F960AB">
          <w:rPr>
            <w:rFonts w:ascii="Times New Roman" w:eastAsia="Times New Roman" w:hAnsi="Times New Roman" w:cs="Times New Roman"/>
            <w:sz w:val="24"/>
            <w:szCs w:val="24"/>
          </w:rPr>
          <w:t>MixSIAR</w:t>
        </w:r>
        <w:proofErr w:type="spellEnd"/>
        <w:r w:rsidR="00F960AB">
          <w:rPr>
            <w:rFonts w:ascii="Times New Roman" w:eastAsia="Times New Roman" w:hAnsi="Times New Roman" w:cs="Times New Roman"/>
            <w:sz w:val="24"/>
            <w:szCs w:val="24"/>
          </w:rPr>
          <w:t xml:space="preserve"> has demonstrated robustness to deviations in </w:t>
        </w:r>
      </w:ins>
      <w:ins w:id="219" w:author="Meyer, Michael Frederick" w:date="2021-09-22T14:40:00Z">
        <w:r w:rsidR="00F960AB">
          <w:rPr>
            <w:rFonts w:ascii="Times New Roman" w:eastAsia="Times New Roman" w:hAnsi="Times New Roman" w:cs="Times New Roman"/>
            <w:sz w:val="24"/>
            <w:szCs w:val="24"/>
          </w:rPr>
          <w:t xml:space="preserve">TDFs </w:t>
        </w:r>
      </w:ins>
      <w:ins w:id="220" w:author="Meyer, Michael Frederick" w:date="2021-09-22T14:41:00Z">
        <w:r w:rsidR="00F960AB">
          <w:rPr>
            <w:rFonts w:ascii="Times New Roman" w:eastAsia="Times New Roman" w:hAnsi="Times New Roman" w:cs="Times New Roman"/>
            <w:sz w:val="24"/>
            <w:szCs w:val="24"/>
          </w:rPr>
          <w:t xml:space="preserve">and complexity of mixed resource inputs </w:t>
        </w:r>
        <w:r w:rsidR="00F960AB">
          <w:rPr>
            <w:rFonts w:ascii="Times New Roman" w:eastAsia="Times New Roman" w:hAnsi="Times New Roman" w:cs="Times New Roman"/>
            <w:sz w:val="24"/>
            <w:szCs w:val="24"/>
          </w:rPr>
          <w:fldChar w:fldCharType="begin"/>
        </w:r>
        <w:r w:rsidR="00F960AB">
          <w:rPr>
            <w:rFonts w:ascii="Times New Roman" w:eastAsia="Times New Roman" w:hAnsi="Times New Roman" w:cs="Times New Roman"/>
            <w:sz w:val="24"/>
            <w:szCs w:val="24"/>
          </w:rPr>
          <w:instrText xml:space="preserve"> ADDIN ZOTERO_ITEM CSL_CITATION {"citationID":"xxMa08mR","properties":{"formattedCitation":"(Guerrero and Rogers 2020)","plainCitation":"(Guerrero and Rogers 2020)","noteIndex":0},"citationItems":[{"id":4790,"uris":["http://zotero.org/users/2645460/items/NJ8Z8RZ3"],"uri":["http://zotero.org/users/2645460/items/NJ8Z8RZ3"],"itemData":{"id":4790,"type":"article-journal","abstract":"We test the performance of the Bayesian mixing model, MixSIAR, to quantitatively predict diets of consumers based on their fatty acids (FAs). The known diets of six species, undergoing controlled-feeding experiments, were compared with dietary predictions modelled from their FAs. Test subjects included fish, birds and mammals, and represent consumers with disparate FA compositions. We show that MixSIAR with FA data accurately identifies a consumer’s diet, the contribution of major prey items, when they change their diet (diet switching) and can detect an absent prey. Results were impacted if the consumer had a low-fat diet due to physiological constraints. Incorporating prior information on the potential prey species into the model improves model performance. Dietary predictions were reasonable even when using trophic modification values (calibration coefficients, CCs) derived from different prey. Models performed well when using CCs derived from consumers fed a varied diet or when using CC values averaged across diets. We demonstrate that MixSIAR with FAs is a powerful approach to correctly estimate diet, in particular if used to complement other methods.","container-title":"Scientific Reports","DOI":"10.1038/s41598-020-77396-1","ISSN":"2045-2322","issue":"1","journalAbbreviation":"Sci Rep","language":"en","page":"20780","source":"www.nature.com","title":"Evaluating the performance of the Bayesian mixing tool MixSIAR with fatty acid data for quantitative estimation of diet","volume":"10","author":[{"family":"Guerrero","given":"Alicia I."},{"family":"Rogers","given":"Tracey L."}],"issued":{"date-parts":[["2020",11,27]]}}}],"schema":"https://github.com/citation-style-language/schema/raw/master/csl-citation.json"} </w:instrText>
        </w:r>
      </w:ins>
      <w:r w:rsidR="00F960AB">
        <w:rPr>
          <w:rFonts w:ascii="Times New Roman" w:eastAsia="Times New Roman" w:hAnsi="Times New Roman" w:cs="Times New Roman"/>
          <w:sz w:val="24"/>
          <w:szCs w:val="24"/>
        </w:rPr>
        <w:fldChar w:fldCharType="separate"/>
      </w:r>
      <w:ins w:id="221" w:author="Meyer, Michael Frederick" w:date="2021-09-22T14:41:00Z">
        <w:r w:rsidR="00F960AB" w:rsidRPr="00064ECB">
          <w:rPr>
            <w:rFonts w:ascii="Times New Roman" w:hAnsi="Times New Roman" w:cs="Times New Roman"/>
            <w:sz w:val="24"/>
          </w:rPr>
          <w:t>(Guerrero and Rogers 2020)</w:t>
        </w:r>
        <w:r w:rsidR="00F960AB">
          <w:rPr>
            <w:rFonts w:ascii="Times New Roman" w:eastAsia="Times New Roman" w:hAnsi="Times New Roman" w:cs="Times New Roman"/>
            <w:sz w:val="24"/>
            <w:szCs w:val="24"/>
          </w:rPr>
          <w:fldChar w:fldCharType="end"/>
        </w:r>
      </w:ins>
      <w:r w:rsidR="00B818BF">
        <w:rPr>
          <w:rFonts w:ascii="Times New Roman" w:eastAsia="Times New Roman" w:hAnsi="Times New Roman" w:cs="Times New Roman"/>
          <w:sz w:val="24"/>
          <w:szCs w:val="24"/>
        </w:rPr>
        <w:t xml:space="preserv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del w:id="222" w:author="Meyer, Michael Frederick" w:date="2021-09-22T14:38:00Z">
        <w:r w:rsidR="00B818BF" w:rsidDel="00F960AB">
          <w:rPr>
            <w:rFonts w:ascii="Times New Roman" w:eastAsia="Times New Roman" w:hAnsi="Times New Roman" w:cs="Times New Roman"/>
            <w:sz w:val="24"/>
            <w:szCs w:val="24"/>
          </w:rPr>
          <w:delText xml:space="preserve"> </w:delText>
        </w:r>
      </w:del>
      <w:ins w:id="223" w:author="Meyer, Michael Frederick" w:date="2021-09-22T14:37:00Z">
        <w:r w:rsidR="00AC5DFC">
          <w:rPr>
            <w:rFonts w:ascii="Times New Roman" w:eastAsia="Times New Roman" w:hAnsi="Times New Roman" w:cs="Times New Roman"/>
            <w:sz w:val="24"/>
            <w:szCs w:val="24"/>
          </w:rPr>
          <w:t xml:space="preserve"> </w:t>
        </w:r>
      </w:ins>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07_foodweb_analysis</w:t>
      </w:r>
      <w:r w:rsidR="003B079F">
        <w:rPr>
          <w:rFonts w:ascii="Times New Roman" w:eastAsia="Times New Roman" w:hAnsi="Times New Roman" w:cs="Times New Roman"/>
          <w:sz w:val="24"/>
          <w:szCs w:val="24"/>
        </w:rPr>
        <w:t>.R” details the exact data aggregation and model construction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fldChar w:fldCharType="end"/>
      </w:r>
      <w:ins w:id="224" w:author="Meyer, Michael Frederick" w:date="2021-10-29T11:45:00Z">
        <w:r w:rsidR="00B5278B">
          <w:rPr>
            <w:rFonts w:ascii="Times New Roman" w:eastAsia="Times New Roman" w:hAnsi="Times New Roman" w:cs="Times New Roman"/>
            <w:sz w:val="24"/>
            <w:szCs w:val="24"/>
          </w:rPr>
          <w:t>. Additional information on these modeling methods are included in the Supplemental Methods</w:t>
        </w:r>
      </w:ins>
      <w:r w:rsidR="003B079F">
        <w:rPr>
          <w:rFonts w:ascii="Times New Roman" w:eastAsia="Times New Roman" w:hAnsi="Times New Roman" w:cs="Times New Roman"/>
          <w:sz w:val="24"/>
          <w:szCs w:val="24"/>
        </w:rPr>
        <w:t>.</w:t>
      </w:r>
    </w:p>
    <w:bookmarkEnd w:id="182"/>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lastRenderedPageBreak/>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bookmarkStart w:id="225" w:name="_Hlk86401590"/>
      <w:r w:rsidRPr="007418CF">
        <w:rPr>
          <w:rFonts w:ascii="Times New Roman" w:eastAsia="Times New Roman" w:hAnsi="Times New Roman" w:cs="Times New Roman"/>
          <w:i/>
          <w:sz w:val="24"/>
          <w:szCs w:val="24"/>
        </w:rPr>
        <w:t>Statistical analyses</w:t>
      </w:r>
    </w:p>
    <w:p w14:paraId="7974B888" w14:textId="7750AABD" w:rsidR="0040169C" w:rsidDel="00B5278B" w:rsidRDefault="00DA5152" w:rsidP="00F31B90">
      <w:pPr>
        <w:spacing w:line="480" w:lineRule="auto"/>
        <w:rPr>
          <w:del w:id="226" w:author="Meyer, Michael Frederick" w:date="2021-10-29T12:09:00Z"/>
          <w:rFonts w:ascii="Times New Roman" w:eastAsia="Times New Roman" w:hAnsi="Times New Roman" w:cs="Times New Roman"/>
          <w:sz w:val="24"/>
          <w:szCs w:val="24"/>
        </w:rPr>
      </w:pPr>
      <w:ins w:id="227" w:author="Meyer, Michael Frederick" w:date="2021-09-20T18:06:00Z">
        <w:r>
          <w:rPr>
            <w:rFonts w:ascii="Times New Roman" w:eastAsia="Times New Roman" w:hAnsi="Times New Roman" w:cs="Times New Roman"/>
            <w:sz w:val="24"/>
            <w:szCs w:val="24"/>
          </w:rPr>
          <w:t xml:space="preserve">To </w:t>
        </w:r>
        <w:r w:rsidRPr="00DA5152">
          <w:rPr>
            <w:rFonts w:ascii="Times New Roman" w:eastAsia="Times New Roman" w:hAnsi="Times New Roman" w:cs="Times New Roman"/>
            <w:sz w:val="24"/>
            <w:szCs w:val="24"/>
          </w:rPr>
          <w:t xml:space="preserve">identify areas of wastewater pollution </w:t>
        </w:r>
      </w:ins>
      <w:ins w:id="228" w:author="Meyer, Michael Frederick" w:date="2021-09-20T18:07:00Z">
        <w:r>
          <w:rPr>
            <w:rFonts w:ascii="Times New Roman" w:eastAsia="Times New Roman" w:hAnsi="Times New Roman" w:cs="Times New Roman"/>
            <w:sz w:val="24"/>
            <w:szCs w:val="24"/>
          </w:rPr>
          <w:t>with</w:t>
        </w:r>
      </w:ins>
      <w:ins w:id="229" w:author="Meyer, Michael Frederick" w:date="2021-09-20T18:06:00Z">
        <w:r w:rsidRPr="00DA5152">
          <w:rPr>
            <w:rFonts w:ascii="Times New Roman" w:eastAsia="Times New Roman" w:hAnsi="Times New Roman" w:cs="Times New Roman"/>
            <w:sz w:val="24"/>
            <w:szCs w:val="24"/>
          </w:rPr>
          <w:t xml:space="preserve"> sewage indicators</w:t>
        </w:r>
      </w:ins>
      <w:ins w:id="230" w:author="Meyer, Michael Frederick" w:date="2021-09-20T18:07:00Z">
        <w:r>
          <w:rPr>
            <w:rFonts w:ascii="Times New Roman" w:eastAsia="Times New Roman" w:hAnsi="Times New Roman" w:cs="Times New Roman"/>
            <w:sz w:val="24"/>
            <w:szCs w:val="24"/>
          </w:rPr>
          <w:t xml:space="preserve"> (Objective 1), t</w:t>
        </w:r>
      </w:ins>
      <w:del w:id="231" w:author="Meyer, Michael Frederick" w:date="2021-09-20T18:07:00Z">
        <w:r w:rsidR="00D8535D" w:rsidRPr="007418CF" w:rsidDel="00DA5152">
          <w:rPr>
            <w:rFonts w:ascii="Times New Roman" w:eastAsia="Times New Roman" w:hAnsi="Times New Roman" w:cs="Times New Roman"/>
            <w:sz w:val="24"/>
            <w:szCs w:val="24"/>
          </w:rPr>
          <w:delText>T</w:delText>
        </w:r>
      </w:del>
      <w:r w:rsidR="00D8535D" w:rsidRPr="007418CF">
        <w:rPr>
          <w:rFonts w:ascii="Times New Roman" w:eastAsia="Times New Roman" w:hAnsi="Times New Roman" w:cs="Times New Roman"/>
          <w:sz w:val="24"/>
          <w:szCs w:val="24"/>
        </w:rPr>
        <w:t xml:space="preserve">otal phosphorus, nitrate, ammonium, microplastic abundance and density, </w:t>
      </w:r>
      <w:r w:rsidR="0040169C">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using a linear model. </w:t>
      </w:r>
      <w:del w:id="232" w:author="Meyer, Michael Frederick" w:date="2021-10-29T12:06:00Z">
        <w:r w:rsidR="00D05946" w:rsidRPr="007418CF" w:rsidDel="00B5278B">
          <w:rPr>
            <w:rFonts w:ascii="Times New Roman" w:eastAsia="Times New Roman" w:hAnsi="Times New Roman" w:cs="Times New Roman"/>
            <w:sz w:val="24"/>
            <w:szCs w:val="24"/>
          </w:rPr>
          <w:delText>Analytically, log-transforming made sites comparable</w:delText>
        </w:r>
        <w:r w:rsidR="004A5D54" w:rsidRPr="007418CF" w:rsidDel="00B5278B">
          <w:rPr>
            <w:rFonts w:ascii="Times New Roman" w:eastAsia="Times New Roman" w:hAnsi="Times New Roman" w:cs="Times New Roman"/>
            <w:sz w:val="24"/>
            <w:szCs w:val="24"/>
          </w:rPr>
          <w:delText>, as values spanned three orders of magnitude</w:delText>
        </w:r>
        <w:r w:rsidR="00D05946" w:rsidRPr="007418CF" w:rsidDel="00B5278B">
          <w:rPr>
            <w:rFonts w:ascii="Times New Roman" w:eastAsia="Times New Roman" w:hAnsi="Times New Roman" w:cs="Times New Roman"/>
            <w:sz w:val="24"/>
            <w:szCs w:val="24"/>
          </w:rPr>
          <w:delText xml:space="preserve">. Physically, we assumed that </w:delText>
        </w:r>
        <w:r w:rsidR="00401D97" w:rsidDel="00B5278B">
          <w:rPr>
            <w:rFonts w:ascii="Times New Roman" w:eastAsia="Times New Roman" w:hAnsi="Times New Roman" w:cs="Times New Roman"/>
            <w:sz w:val="24"/>
            <w:szCs w:val="24"/>
          </w:rPr>
          <w:delText xml:space="preserve">these </w:delText>
        </w:r>
        <w:r w:rsidR="00D05946" w:rsidRPr="007418CF" w:rsidDel="00B5278B">
          <w:rPr>
            <w:rFonts w:ascii="Times New Roman" w:eastAsia="Times New Roman" w:hAnsi="Times New Roman" w:cs="Times New Roman"/>
            <w:sz w:val="24"/>
            <w:szCs w:val="24"/>
          </w:rPr>
          <w:delText xml:space="preserve">sewage indicators were likely subject to exponential processes (e.g., mixing, diffusion), and log-transforming the data should linearize the relationships between predictor and response variables. </w:delText>
        </w:r>
        <w:r w:rsidR="00BB5F55" w:rsidDel="00B5278B">
          <w:rPr>
            <w:rFonts w:ascii="Times New Roman" w:eastAsia="Times New Roman" w:hAnsi="Times New Roman" w:cs="Times New Roman"/>
            <w:sz w:val="24"/>
            <w:szCs w:val="24"/>
          </w:rPr>
          <w:delText xml:space="preserve">In contrast, variables that </w:delText>
        </w:r>
        <w:r w:rsidR="00401D97" w:rsidDel="00B5278B">
          <w:rPr>
            <w:rFonts w:ascii="Times New Roman" w:eastAsia="Times New Roman" w:hAnsi="Times New Roman" w:cs="Times New Roman"/>
            <w:sz w:val="24"/>
            <w:szCs w:val="24"/>
          </w:rPr>
          <w:delText xml:space="preserve">we </w:delText>
        </w:r>
        <w:r w:rsidR="00401D97" w:rsidDel="00B5278B">
          <w:rPr>
            <w:rFonts w:ascii="Times New Roman" w:eastAsia="Times New Roman" w:hAnsi="Times New Roman" w:cs="Times New Roman"/>
            <w:i/>
            <w:sz w:val="24"/>
            <w:szCs w:val="24"/>
          </w:rPr>
          <w:delText xml:space="preserve">a priori </w:delText>
        </w:r>
        <w:r w:rsidR="00401D97" w:rsidDel="00B5278B">
          <w:rPr>
            <w:rFonts w:ascii="Times New Roman" w:eastAsia="Times New Roman" w:hAnsi="Times New Roman" w:cs="Times New Roman"/>
            <w:sz w:val="24"/>
            <w:szCs w:val="24"/>
          </w:rPr>
          <w:delText xml:space="preserve">considered to </w:delText>
        </w:r>
        <w:r w:rsidR="0040169C" w:rsidDel="00B5278B">
          <w:rPr>
            <w:rFonts w:ascii="Times New Roman" w:eastAsia="Times New Roman" w:hAnsi="Times New Roman" w:cs="Times New Roman"/>
            <w:sz w:val="24"/>
            <w:szCs w:val="24"/>
          </w:rPr>
          <w:delText xml:space="preserve">not </w:delText>
        </w:r>
        <w:r w:rsidR="00401D97" w:rsidDel="00B5278B">
          <w:rPr>
            <w:rFonts w:ascii="Times New Roman" w:eastAsia="Times New Roman" w:hAnsi="Times New Roman" w:cs="Times New Roman"/>
            <w:sz w:val="24"/>
            <w:szCs w:val="24"/>
          </w:rPr>
          <w:delText xml:space="preserve">likely be </w:delText>
        </w:r>
        <w:r w:rsidR="0040169C" w:rsidDel="00B5278B">
          <w:rPr>
            <w:rFonts w:ascii="Times New Roman" w:eastAsia="Times New Roman" w:hAnsi="Times New Roman" w:cs="Times New Roman"/>
            <w:sz w:val="24"/>
            <w:szCs w:val="24"/>
          </w:rPr>
          <w:delText xml:space="preserve">influenced by mixing processes – chlorophyll a </w:delText>
        </w:r>
        <w:r w:rsidR="000E6DEE" w:rsidDel="00B5278B">
          <w:rPr>
            <w:rFonts w:ascii="Times New Roman" w:eastAsia="Times New Roman" w:hAnsi="Times New Roman" w:cs="Times New Roman"/>
            <w:sz w:val="24"/>
            <w:szCs w:val="24"/>
          </w:rPr>
          <w:delText xml:space="preserve">and </w:delText>
        </w:r>
        <w:r w:rsidR="0040169C" w:rsidRPr="007418CF" w:rsidDel="00B5278B">
          <w:rPr>
            <w:rFonts w:ascii="Times New Roman" w:eastAsia="Times New Roman" w:hAnsi="Times New Roman" w:cs="Times New Roman"/>
            <w:sz w:val="24"/>
            <w:szCs w:val="24"/>
          </w:rPr>
          <w:delText>δ</w:delText>
        </w:r>
        <w:r w:rsidR="0040169C" w:rsidRPr="007418CF" w:rsidDel="00B5278B">
          <w:rPr>
            <w:rFonts w:ascii="Times New Roman" w:eastAsia="Times New Roman" w:hAnsi="Times New Roman" w:cs="Times New Roman"/>
            <w:sz w:val="24"/>
            <w:szCs w:val="24"/>
            <w:vertAlign w:val="superscript"/>
          </w:rPr>
          <w:delText>15</w:delText>
        </w:r>
        <w:r w:rsidR="0040169C" w:rsidRPr="007418CF" w:rsidDel="00B5278B">
          <w:rPr>
            <w:rFonts w:ascii="Times New Roman" w:eastAsia="Times New Roman" w:hAnsi="Times New Roman" w:cs="Times New Roman"/>
            <w:sz w:val="24"/>
            <w:szCs w:val="24"/>
          </w:rPr>
          <w:delText xml:space="preserve">N values in tissues </w:delText>
        </w:r>
        <w:r w:rsidR="0040169C" w:rsidDel="00B5278B">
          <w:rPr>
            <w:rFonts w:ascii="Times New Roman" w:eastAsia="Times New Roman" w:hAnsi="Times New Roman" w:cs="Times New Roman"/>
            <w:sz w:val="24"/>
            <w:szCs w:val="24"/>
          </w:rPr>
          <w:delText xml:space="preserve">– were not log-transformed </w:delText>
        </w:r>
        <w:r w:rsidR="000E6DEE" w:rsidDel="00B5278B">
          <w:rPr>
            <w:rFonts w:ascii="Times New Roman" w:eastAsia="Times New Roman" w:hAnsi="Times New Roman" w:cs="Times New Roman"/>
            <w:sz w:val="24"/>
            <w:szCs w:val="24"/>
          </w:rPr>
          <w:delText>but still</w:delText>
        </w:r>
        <w:r w:rsidR="0040169C" w:rsidDel="00B5278B">
          <w:rPr>
            <w:rFonts w:ascii="Times New Roman" w:eastAsia="Times New Roman" w:hAnsi="Times New Roman" w:cs="Times New Roman"/>
            <w:sz w:val="24"/>
            <w:szCs w:val="24"/>
          </w:rPr>
          <w:delText xml:space="preserve"> regressed against log-transformed IDW population using a linear model. </w:delText>
        </w:r>
      </w:del>
      <w:r w:rsidR="00D8535D"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Del="00B5278B" w:rsidRDefault="0040169C" w:rsidP="00F31B90">
      <w:pPr>
        <w:spacing w:line="480" w:lineRule="auto"/>
        <w:rPr>
          <w:del w:id="233" w:author="Meyer, Michael Frederick" w:date="2021-10-29T12:09:00Z"/>
          <w:rFonts w:ascii="Times New Roman" w:eastAsia="Times New Roman" w:hAnsi="Times New Roman" w:cs="Times New Roman"/>
          <w:sz w:val="24"/>
          <w:szCs w:val="24"/>
        </w:rPr>
      </w:pPr>
    </w:p>
    <w:p w14:paraId="665B6C66" w14:textId="6FB890B7"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w:t>
      </w:r>
      <w:del w:id="234" w:author="Meyer, Michael Frederick" w:date="2021-10-29T12:09:00Z">
        <w:r w:rsidDel="00B5278B">
          <w:rPr>
            <w:rFonts w:ascii="Times New Roman" w:eastAsia="Times New Roman" w:hAnsi="Times New Roman" w:cs="Times New Roman"/>
            <w:sz w:val="24"/>
            <w:szCs w:val="24"/>
          </w:rPr>
          <w:delText>This process involved rando</w:delText>
        </w:r>
        <w:r w:rsidRPr="00276BB7" w:rsidDel="00B5278B">
          <w:rPr>
            <w:rFonts w:ascii="Times New Roman" w:eastAsia="Times New Roman" w:hAnsi="Times New Roman" w:cs="Times New Roman"/>
            <w:sz w:val="24"/>
            <w:szCs w:val="24"/>
          </w:rPr>
          <w:delText xml:space="preserve">mly permuting sewage indicator </w:delText>
        </w:r>
        <w:r w:rsidR="005B464E" w:rsidDel="00B5278B">
          <w:rPr>
            <w:rFonts w:ascii="Times New Roman" w:eastAsia="Times New Roman" w:hAnsi="Times New Roman" w:cs="Times New Roman"/>
            <w:sz w:val="24"/>
            <w:szCs w:val="24"/>
          </w:rPr>
          <w:delText>variables</w:delText>
        </w:r>
        <w:r w:rsidRPr="00276BB7" w:rsidDel="00B5278B">
          <w:rPr>
            <w:rFonts w:ascii="Times New Roman" w:eastAsia="Times New Roman" w:hAnsi="Times New Roman" w:cs="Times New Roman"/>
            <w:sz w:val="24"/>
            <w:szCs w:val="24"/>
          </w:rPr>
          <w:delText xml:space="preserve">, regressing the respective sewage indicator against IDW population, and then extracting </w:delText>
        </w:r>
        <w:r w:rsidR="005B464E" w:rsidDel="00B5278B">
          <w:rPr>
            <w:rFonts w:ascii="Times New Roman" w:eastAsia="Times New Roman" w:hAnsi="Times New Roman" w:cs="Times New Roman"/>
            <w:sz w:val="24"/>
            <w:szCs w:val="24"/>
          </w:rPr>
          <w:delText xml:space="preserve">the </w:delText>
        </w:r>
        <w:r w:rsidRPr="00276BB7" w:rsidDel="00B5278B">
          <w:rPr>
            <w:rFonts w:ascii="Times New Roman" w:eastAsia="Times New Roman" w:hAnsi="Times New Roman" w:cs="Times New Roman"/>
            <w:sz w:val="24"/>
            <w:szCs w:val="24"/>
          </w:rPr>
          <w:delText>p- and R</w:delText>
        </w:r>
        <w:r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for the model.</w:delText>
        </w:r>
        <w:r w:rsidRPr="00276BB7" w:rsidDel="00B5278B">
          <w:rPr>
            <w:rFonts w:ascii="Times New Roman" w:eastAsia="Times New Roman" w:hAnsi="Times New Roman" w:cs="Times New Roman"/>
            <w:sz w:val="24"/>
            <w:szCs w:val="24"/>
          </w:rPr>
          <w:delText xml:space="preserve"> </w:delText>
        </w:r>
        <w:r w:rsidR="00276BB7" w:rsidRPr="00276BB7" w:rsidDel="00B5278B">
          <w:rPr>
            <w:rFonts w:ascii="Times New Roman" w:eastAsia="Times New Roman" w:hAnsi="Times New Roman" w:cs="Times New Roman"/>
            <w:sz w:val="24"/>
            <w:szCs w:val="24"/>
          </w:rPr>
          <w:delText>This</w:delText>
        </w:r>
        <w:r w:rsidR="00276BB7" w:rsidDel="00B5278B">
          <w:rPr>
            <w:rFonts w:ascii="Times New Roman" w:eastAsia="Times New Roman" w:hAnsi="Times New Roman" w:cs="Times New Roman"/>
            <w:sz w:val="24"/>
            <w:szCs w:val="24"/>
          </w:rPr>
          <w:delText xml:space="preserve"> routine was repeated 5,000 times for each sewage indicator, so as to generate a distribution of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that could have been possible, given our </w:delText>
        </w:r>
        <w:r w:rsidR="00D167BD" w:rsidDel="00B5278B">
          <w:rPr>
            <w:rFonts w:ascii="Times New Roman" w:eastAsia="Times New Roman" w:hAnsi="Times New Roman" w:cs="Times New Roman"/>
            <w:sz w:val="24"/>
            <w:szCs w:val="24"/>
          </w:rPr>
          <w:delText>observed</w:delText>
        </w:r>
        <w:r w:rsidR="005B464E" w:rsidDel="00B5278B">
          <w:rPr>
            <w:rFonts w:ascii="Times New Roman" w:eastAsia="Times New Roman" w:hAnsi="Times New Roman" w:cs="Times New Roman"/>
            <w:sz w:val="24"/>
            <w:szCs w:val="24"/>
          </w:rPr>
          <w:delText xml:space="preserve"> data</w:delText>
        </w:r>
        <w:r w:rsidR="00276BB7" w:rsidDel="00B5278B">
          <w:rPr>
            <w:rFonts w:ascii="Times New Roman" w:eastAsia="Times New Roman" w:hAnsi="Times New Roman" w:cs="Times New Roman"/>
            <w:sz w:val="24"/>
            <w:szCs w:val="24"/>
          </w:rPr>
          <w:delText>. We then compared models</w:delText>
        </w:r>
        <w:r w:rsidR="00BE21C8" w:rsidDel="00B5278B">
          <w:rPr>
            <w:rFonts w:ascii="Times New Roman" w:eastAsia="Times New Roman" w:hAnsi="Times New Roman" w:cs="Times New Roman"/>
            <w:sz w:val="24"/>
            <w:szCs w:val="24"/>
          </w:rPr>
          <w:delText>’</w:delText>
        </w:r>
        <w:r w:rsidR="00276BB7" w:rsidDel="00B5278B">
          <w:rPr>
            <w:rFonts w:ascii="Times New Roman" w:eastAsia="Times New Roman" w:hAnsi="Times New Roman" w:cs="Times New Roman"/>
            <w:sz w:val="24"/>
            <w:szCs w:val="24"/>
          </w:rPr>
          <w:delText xml:space="preserve">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w:delText>
        </w:r>
        <w:r w:rsidR="00A44FC2" w:rsidDel="00B5278B">
          <w:rPr>
            <w:rFonts w:ascii="Times New Roman" w:eastAsia="Times New Roman" w:hAnsi="Times New Roman" w:cs="Times New Roman"/>
            <w:sz w:val="24"/>
            <w:szCs w:val="24"/>
          </w:rPr>
          <w:delText>generated from non-permuted data to those from permuted datasets</w:delText>
        </w:r>
        <w:r w:rsidR="00276BB7" w:rsidDel="00B5278B">
          <w:rPr>
            <w:rFonts w:ascii="Times New Roman" w:eastAsia="Times New Roman" w:hAnsi="Times New Roman" w:cs="Times New Roman"/>
            <w:sz w:val="24"/>
            <w:szCs w:val="24"/>
          </w:rPr>
          <w:delText xml:space="preserve">. </w:delText>
        </w:r>
        <w:r w:rsidR="008B40FF" w:rsidDel="00B5278B">
          <w:rPr>
            <w:rFonts w:ascii="Times New Roman" w:eastAsia="Times New Roman" w:hAnsi="Times New Roman" w:cs="Times New Roman"/>
            <w:sz w:val="24"/>
            <w:szCs w:val="24"/>
          </w:rPr>
          <w:delText xml:space="preserve">If indeed models generated from </w:delText>
        </w:r>
        <w:r w:rsidR="00D167BD" w:rsidDel="00B5278B">
          <w:rPr>
            <w:rFonts w:ascii="Times New Roman" w:eastAsia="Times New Roman" w:hAnsi="Times New Roman" w:cs="Times New Roman"/>
            <w:sz w:val="24"/>
            <w:szCs w:val="24"/>
          </w:rPr>
          <w:delText>observed</w:delText>
        </w:r>
        <w:r w:rsidR="008B40FF" w:rsidDel="00B5278B">
          <w:rPr>
            <w:rFonts w:ascii="Times New Roman" w:eastAsia="Times New Roman" w:hAnsi="Times New Roman" w:cs="Times New Roman"/>
            <w:sz w:val="24"/>
            <w:szCs w:val="24"/>
          </w:rPr>
          <w:delText xml:space="preserve"> data were describing a non-random process, </w:delText>
        </w:r>
        <w:r w:rsidR="00276BB7" w:rsidDel="00B5278B">
          <w:rPr>
            <w:rFonts w:ascii="Times New Roman" w:eastAsia="Times New Roman" w:hAnsi="Times New Roman" w:cs="Times New Roman"/>
            <w:sz w:val="24"/>
            <w:szCs w:val="24"/>
          </w:rPr>
          <w:delText xml:space="preserve">p- and </w:delText>
        </w:r>
        <w:r w:rsidR="00276BB7" w:rsidRPr="00276BB7" w:rsidDel="00B5278B">
          <w:rPr>
            <w:rFonts w:ascii="Times New Roman" w:eastAsia="Times New Roman" w:hAnsi="Times New Roman" w:cs="Times New Roman"/>
            <w:sz w:val="24"/>
            <w:szCs w:val="24"/>
          </w:rPr>
          <w:delText>R</w:delText>
        </w:r>
        <w:r w:rsidR="00276BB7" w:rsidRPr="00276BB7" w:rsidDel="00B5278B">
          <w:rPr>
            <w:rFonts w:ascii="Times New Roman" w:eastAsia="Times New Roman" w:hAnsi="Times New Roman" w:cs="Times New Roman"/>
            <w:sz w:val="24"/>
            <w:szCs w:val="24"/>
            <w:vertAlign w:val="superscript"/>
          </w:rPr>
          <w:delText>2</w:delText>
        </w:r>
        <w:r w:rsidR="00276BB7" w:rsidDel="00B5278B">
          <w:rPr>
            <w:rFonts w:ascii="Times New Roman" w:eastAsia="Times New Roman" w:hAnsi="Times New Roman" w:cs="Times New Roman"/>
            <w:sz w:val="24"/>
            <w:szCs w:val="24"/>
          </w:rPr>
          <w:delText xml:space="preserve"> values should be located</w:delText>
        </w:r>
        <w:r w:rsidR="00365CC9" w:rsidDel="00B5278B">
          <w:rPr>
            <w:rFonts w:ascii="Times New Roman" w:eastAsia="Times New Roman" w:hAnsi="Times New Roman" w:cs="Times New Roman"/>
            <w:sz w:val="24"/>
            <w:szCs w:val="24"/>
          </w:rPr>
          <w:delText xml:space="preserve"> at </w:delText>
        </w:r>
        <w:r w:rsidR="005B464E" w:rsidDel="00B5278B">
          <w:rPr>
            <w:rFonts w:ascii="Times New Roman" w:eastAsia="Times New Roman" w:hAnsi="Times New Roman" w:cs="Times New Roman"/>
            <w:sz w:val="24"/>
            <w:szCs w:val="24"/>
          </w:rPr>
          <w:delText>the</w:delText>
        </w:r>
        <w:r w:rsidR="00365CC9" w:rsidDel="00B5278B">
          <w:rPr>
            <w:rFonts w:ascii="Times New Roman" w:eastAsia="Times New Roman" w:hAnsi="Times New Roman" w:cs="Times New Roman"/>
            <w:sz w:val="24"/>
            <w:szCs w:val="24"/>
          </w:rPr>
          <w:delText xml:space="preserve"> tail end of </w:delText>
        </w:r>
        <w:r w:rsidR="00365CC9" w:rsidDel="00B5278B">
          <w:rPr>
            <w:rFonts w:ascii="Times New Roman" w:eastAsia="Times New Roman" w:hAnsi="Times New Roman" w:cs="Times New Roman"/>
            <w:sz w:val="24"/>
            <w:szCs w:val="24"/>
          </w:rPr>
          <w:lastRenderedPageBreak/>
          <w:delText>the permuted values’ distribution</w:delText>
        </w:r>
        <w:r w:rsidR="00276BB7" w:rsidDel="00B5278B">
          <w:rPr>
            <w:rFonts w:ascii="Times New Roman" w:eastAsia="Times New Roman" w:hAnsi="Times New Roman" w:cs="Times New Roman"/>
            <w:sz w:val="24"/>
            <w:szCs w:val="24"/>
          </w:rPr>
          <w:delText>.</w:delText>
        </w:r>
        <w:r w:rsidR="008B40FF" w:rsidDel="00B5278B">
          <w:rPr>
            <w:rFonts w:ascii="Times New Roman" w:eastAsia="Times New Roman" w:hAnsi="Times New Roman" w:cs="Times New Roman"/>
            <w:sz w:val="24"/>
            <w:szCs w:val="24"/>
          </w:rPr>
          <w:delText xml:space="preserve"> To summarize our original p-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in the context of those from models with permuted datasets, we report the percent of p-values less than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greater than those from models</w:delText>
        </w:r>
        <w:r w:rsidR="00A44FC2" w:rsidDel="00B5278B">
          <w:rPr>
            <w:rFonts w:ascii="Times New Roman" w:eastAsia="Times New Roman" w:hAnsi="Times New Roman" w:cs="Times New Roman"/>
            <w:sz w:val="24"/>
            <w:szCs w:val="24"/>
          </w:rPr>
          <w:delText xml:space="preserve"> generated from non-permuted datasets</w:delText>
        </w:r>
        <w:r w:rsidR="008B40FF" w:rsidDel="00B5278B">
          <w:rPr>
            <w:rFonts w:ascii="Times New Roman" w:eastAsia="Times New Roman" w:hAnsi="Times New Roman" w:cs="Times New Roman"/>
            <w:sz w:val="24"/>
            <w:szCs w:val="24"/>
          </w:rPr>
          <w:delText xml:space="preserve">. </w:delText>
        </w:r>
      </w:del>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70868039"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w:t>
      </w:r>
      <w:ins w:id="235" w:author="Meyer, Michael Frederick" w:date="2021-09-20T18:08:00Z">
        <w:r w:rsidR="00DA5152">
          <w:rPr>
            <w:rFonts w:ascii="Times New Roman" w:eastAsia="Times New Roman" w:hAnsi="Times New Roman" w:cs="Times New Roman"/>
            <w:sz w:val="24"/>
            <w:szCs w:val="24"/>
          </w:rPr>
          <w:t xml:space="preserve"> (Objective 2)</w:t>
        </w:r>
      </w:ins>
      <w:r w:rsidRPr="007418CF">
        <w:rPr>
          <w:rFonts w:ascii="Times New Roman" w:eastAsia="Times New Roman" w:hAnsi="Times New Roman" w:cs="Times New Roman"/>
          <w:sz w:val="24"/>
          <w:szCs w:val="24"/>
        </w:rPr>
        <w:t>,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replicates were averaged</w:t>
      </w:r>
      <w:ins w:id="236" w:author="Meyer, Michael Frederick" w:date="2021-08-19T16:40:00Z">
        <w:r w:rsidR="00C06BC9">
          <w:rPr>
            <w:rFonts w:ascii="Times New Roman" w:eastAsia="Times New Roman" w:hAnsi="Times New Roman" w:cs="Times New Roman"/>
            <w:sz w:val="24"/>
            <w:szCs w:val="24"/>
          </w:rPr>
          <w:t xml:space="preserve"> to characteri</w:t>
        </w:r>
      </w:ins>
      <w:ins w:id="237" w:author="Meyer, Michael Frederick" w:date="2021-08-19T16:41:00Z">
        <w:r w:rsidR="00C06BC9">
          <w:rPr>
            <w:rFonts w:ascii="Times New Roman" w:eastAsia="Times New Roman" w:hAnsi="Times New Roman" w:cs="Times New Roman"/>
            <w:sz w:val="24"/>
            <w:szCs w:val="24"/>
          </w:rPr>
          <w:t>ze</w:t>
        </w:r>
      </w:ins>
      <w:ins w:id="238" w:author="Meyer, Michael Frederick" w:date="2021-08-19T16:40:00Z">
        <w:r w:rsidR="00C06BC9">
          <w:rPr>
            <w:rFonts w:ascii="Times New Roman" w:eastAsia="Times New Roman" w:hAnsi="Times New Roman" w:cs="Times New Roman"/>
            <w:sz w:val="24"/>
            <w:szCs w:val="24"/>
          </w:rPr>
          <w:t xml:space="preserve"> algal and macroinvertebrate compositions</w:t>
        </w:r>
      </w:ins>
      <w:r w:rsidR="002C5913" w:rsidRPr="007418CF">
        <w:rPr>
          <w:rFonts w:ascii="Times New Roman" w:eastAsia="Times New Roman" w:hAnsi="Times New Roman" w:cs="Times New Roman"/>
          <w:sz w:val="24"/>
          <w:szCs w:val="24"/>
        </w:rPr>
        <w:t xml:space="preserve">,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del w:id="239" w:author="Meyer, Michael Frederick" w:date="2021-10-29T12:10:00Z">
        <w:r w:rsidR="000D6577" w:rsidRPr="007418CF" w:rsidDel="00B5278B">
          <w:rPr>
            <w:rFonts w:ascii="Times New Roman" w:eastAsia="Times New Roman" w:hAnsi="Times New Roman" w:cs="Times New Roman"/>
            <w:sz w:val="24"/>
            <w:szCs w:val="24"/>
          </w:rPr>
          <w:delText xml:space="preserve">Periphyton community compositions were calculated as relative proportions, whereas invertebrate abundances were </w:delText>
        </w:r>
        <w:r w:rsidR="00F11593" w:rsidRPr="007418CF" w:rsidDel="00B5278B">
          <w:rPr>
            <w:rFonts w:ascii="Times New Roman" w:eastAsia="Times New Roman" w:hAnsi="Times New Roman" w:cs="Times New Roman"/>
            <w:sz w:val="24"/>
            <w:szCs w:val="24"/>
          </w:rPr>
          <w:delText xml:space="preserve">grouped at the genus-level </w:delText>
        </w:r>
        <w:r w:rsidR="00FC016E" w:rsidDel="00B5278B">
          <w:rPr>
            <w:rFonts w:ascii="Times New Roman" w:eastAsia="Times New Roman" w:hAnsi="Times New Roman" w:cs="Times New Roman"/>
            <w:sz w:val="24"/>
            <w:szCs w:val="24"/>
          </w:rPr>
          <w:delText xml:space="preserve">for amphipods </w:delText>
        </w:r>
        <w:r w:rsidR="00861ABD" w:rsidDel="00B5278B">
          <w:rPr>
            <w:rFonts w:ascii="Times New Roman" w:eastAsia="Times New Roman" w:hAnsi="Times New Roman" w:cs="Times New Roman"/>
            <w:sz w:val="24"/>
            <w:szCs w:val="24"/>
          </w:rPr>
          <w:delText xml:space="preserve">and </w:delText>
        </w:r>
        <w:r w:rsidR="000519E8" w:rsidDel="00B5278B">
          <w:rPr>
            <w:rFonts w:ascii="Times New Roman" w:eastAsia="Times New Roman" w:hAnsi="Times New Roman" w:cs="Times New Roman"/>
            <w:sz w:val="24"/>
            <w:szCs w:val="24"/>
          </w:rPr>
          <w:delText>at</w:delText>
        </w:r>
        <w:r w:rsidR="00FC016E" w:rsidDel="00B5278B">
          <w:rPr>
            <w:rFonts w:ascii="Times New Roman" w:eastAsia="Times New Roman" w:hAnsi="Times New Roman" w:cs="Times New Roman"/>
            <w:sz w:val="24"/>
            <w:szCs w:val="24"/>
          </w:rPr>
          <w:delText xml:space="preserve"> higher </w:delText>
        </w:r>
        <w:r w:rsidR="00FC3CB6" w:rsidDel="00B5278B">
          <w:rPr>
            <w:rFonts w:ascii="Times New Roman" w:eastAsia="Times New Roman" w:hAnsi="Times New Roman" w:cs="Times New Roman"/>
            <w:sz w:val="24"/>
            <w:szCs w:val="24"/>
          </w:rPr>
          <w:delText>taxonomic levels</w:delText>
        </w:r>
        <w:r w:rsidR="00FC016E" w:rsidDel="00B5278B">
          <w:rPr>
            <w:rFonts w:ascii="Times New Roman" w:eastAsia="Times New Roman" w:hAnsi="Times New Roman" w:cs="Times New Roman"/>
            <w:sz w:val="24"/>
            <w:szCs w:val="24"/>
          </w:rPr>
          <w:delText xml:space="preserve"> for other macroinvertebrates </w:delText>
        </w:r>
        <w:r w:rsidR="00F11593" w:rsidRPr="007418CF" w:rsidDel="00B5278B">
          <w:rPr>
            <w:rFonts w:ascii="Times New Roman" w:eastAsia="Times New Roman" w:hAnsi="Times New Roman" w:cs="Times New Roman"/>
            <w:sz w:val="24"/>
            <w:szCs w:val="24"/>
          </w:rPr>
          <w:delText xml:space="preserve">and then </w:delText>
        </w:r>
        <w:r w:rsidR="000D6577" w:rsidRPr="007418CF" w:rsidDel="00B5278B">
          <w:rPr>
            <w:rFonts w:ascii="Times New Roman" w:eastAsia="Times New Roman" w:hAnsi="Times New Roman" w:cs="Times New Roman"/>
            <w:sz w:val="24"/>
            <w:szCs w:val="24"/>
          </w:rPr>
          <w:delText>square</w:delText>
        </w:r>
        <w:r w:rsidR="0056517B" w:rsidRPr="007418CF" w:rsidDel="00B5278B">
          <w:rPr>
            <w:rFonts w:ascii="Times New Roman" w:eastAsia="Times New Roman" w:hAnsi="Times New Roman" w:cs="Times New Roman"/>
            <w:sz w:val="24"/>
            <w:szCs w:val="24"/>
          </w:rPr>
          <w:delText>-</w:delText>
        </w:r>
        <w:r w:rsidR="000D6577" w:rsidRPr="007418CF" w:rsidDel="00B5278B">
          <w:rPr>
            <w:rFonts w:ascii="Times New Roman" w:eastAsia="Times New Roman" w:hAnsi="Times New Roman" w:cs="Times New Roman"/>
            <w:sz w:val="24"/>
            <w:szCs w:val="24"/>
          </w:rPr>
          <w:delText xml:space="preserve">root transformed to </w:delText>
        </w:r>
        <w:r w:rsidR="00DD6A3F" w:rsidRPr="007418CF" w:rsidDel="00B5278B">
          <w:rPr>
            <w:rFonts w:ascii="Times New Roman" w:eastAsia="Times New Roman" w:hAnsi="Times New Roman" w:cs="Times New Roman"/>
            <w:sz w:val="24"/>
            <w:szCs w:val="24"/>
          </w:rPr>
          <w:delText>minimize influence of more abu</w:delText>
        </w:r>
        <w:r w:rsidR="004B5E84" w:rsidRPr="007418CF" w:rsidDel="00B5278B">
          <w:rPr>
            <w:rFonts w:ascii="Times New Roman" w:eastAsia="Times New Roman" w:hAnsi="Times New Roman" w:cs="Times New Roman"/>
            <w:sz w:val="24"/>
            <w:szCs w:val="24"/>
          </w:rPr>
          <w:delText>n</w:delText>
        </w:r>
        <w:r w:rsidR="00DD6A3F" w:rsidRPr="007418CF" w:rsidDel="00B5278B">
          <w:rPr>
            <w:rFonts w:ascii="Times New Roman" w:eastAsia="Times New Roman" w:hAnsi="Times New Roman" w:cs="Times New Roman"/>
            <w:sz w:val="24"/>
            <w:szCs w:val="24"/>
          </w:rPr>
          <w:delText xml:space="preserve">dant taxa. </w:delText>
        </w:r>
        <w:r w:rsidR="00FC016E" w:rsidDel="00B5278B">
          <w:rPr>
            <w:rFonts w:ascii="Times New Roman" w:eastAsia="Times New Roman" w:hAnsi="Times New Roman" w:cs="Times New Roman"/>
            <w:sz w:val="24"/>
            <w:szCs w:val="24"/>
          </w:rPr>
          <w:delText xml:space="preserve">Amphipods were kept at the genus level because their numerical and relative abundance </w:delText>
        </w:r>
        <w:r w:rsidR="00861ABD" w:rsidDel="00B5278B">
          <w:rPr>
            <w:rFonts w:ascii="Times New Roman" w:eastAsia="Times New Roman" w:hAnsi="Times New Roman" w:cs="Times New Roman"/>
            <w:sz w:val="24"/>
            <w:szCs w:val="24"/>
          </w:rPr>
          <w:delText xml:space="preserve">markedly </w:delText>
        </w:r>
        <w:r w:rsidR="00FC016E" w:rsidDel="00B5278B">
          <w:rPr>
            <w:rFonts w:ascii="Times New Roman" w:eastAsia="Times New Roman" w:hAnsi="Times New Roman" w:cs="Times New Roman"/>
            <w:sz w:val="24"/>
            <w:szCs w:val="24"/>
          </w:rPr>
          <w:delText>exceeded the abundance of other macroinvertebrates</w:delText>
        </w:r>
        <w:r w:rsidR="00861ABD" w:rsidDel="00B5278B">
          <w:rPr>
            <w:rFonts w:ascii="Times New Roman" w:eastAsia="Times New Roman" w:hAnsi="Times New Roman" w:cs="Times New Roman"/>
            <w:sz w:val="24"/>
            <w:szCs w:val="24"/>
          </w:rPr>
          <w:delText xml:space="preserve"> (Figure S1)</w:delText>
        </w:r>
        <w:r w:rsidR="00FC016E" w:rsidDel="00B5278B">
          <w:rPr>
            <w:rFonts w:ascii="Times New Roman" w:eastAsia="Times New Roman" w:hAnsi="Times New Roman" w:cs="Times New Roman"/>
            <w:sz w:val="24"/>
            <w:szCs w:val="24"/>
          </w:rPr>
          <w:delText xml:space="preserve">. </w:delText>
        </w:r>
      </w:del>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w:t>
      </w:r>
      <w:ins w:id="240" w:author="Meyer, Michael Frederick" w:date="2021-09-24T12:57:00Z">
        <w:r w:rsidR="00E4250D">
          <w:rPr>
            <w:rFonts w:ascii="Times New Roman" w:eastAsia="Times New Roman" w:hAnsi="Times New Roman" w:cs="Times New Roman"/>
            <w:sz w:val="24"/>
            <w:szCs w:val="24"/>
          </w:rPr>
          <w:t>1</w:t>
        </w:r>
      </w:ins>
      <w:del w:id="241" w:author="Meyer, Michael Frederick" w:date="2021-09-24T12:57:00Z">
        <w:r w:rsidR="00E366DA" w:rsidRPr="007418CF" w:rsidDel="00E4250D">
          <w:rPr>
            <w:rFonts w:ascii="Times New Roman" w:eastAsia="Times New Roman" w:hAnsi="Times New Roman" w:cs="Times New Roman"/>
            <w:sz w:val="24"/>
            <w:szCs w:val="24"/>
          </w:rPr>
          <w:delText>2</w:delText>
        </w:r>
      </w:del>
      <w:r w:rsidR="00E366D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t>
      </w:r>
      <w:ins w:id="242" w:author="Meyer, Michael Frederick" w:date="2021-11-01T14:47:00Z">
        <w:r w:rsidR="00E207E2">
          <w:rPr>
            <w:rFonts w:ascii="Times New Roman" w:eastAsia="Times New Roman" w:hAnsi="Times New Roman" w:cs="Times New Roman"/>
            <w:sz w:val="24"/>
            <w:szCs w:val="24"/>
          </w:rPr>
          <w:t xml:space="preserve">between </w:t>
        </w:r>
      </w:ins>
      <w:del w:id="243" w:author="Meyer, Michael Frederick" w:date="2021-11-01T14:47:00Z">
        <w:r w:rsidR="00B52BEB" w:rsidRPr="007418CF" w:rsidDel="00E207E2">
          <w:rPr>
            <w:rFonts w:ascii="Times New Roman" w:eastAsia="Times New Roman" w:hAnsi="Times New Roman" w:cs="Times New Roman"/>
            <w:sz w:val="24"/>
            <w:szCs w:val="24"/>
          </w:rPr>
          <w:delText xml:space="preserve">with increasing </w:delText>
        </w:r>
      </w:del>
      <w:ins w:id="244" w:author="Meyer, Michael Frederick" w:date="2021-11-01T14:48:00Z">
        <w:r w:rsidR="00E207E2">
          <w:rPr>
            <w:rFonts w:ascii="Times New Roman" w:eastAsia="Times New Roman" w:hAnsi="Times New Roman" w:cs="Times New Roman"/>
            <w:sz w:val="24"/>
            <w:szCs w:val="24"/>
          </w:rPr>
          <w:t xml:space="preserve">co-located </w:t>
        </w:r>
      </w:ins>
      <w:r w:rsidR="00B52BEB" w:rsidRPr="007418CF">
        <w:rPr>
          <w:rFonts w:ascii="Times New Roman" w:eastAsia="Times New Roman" w:hAnsi="Times New Roman" w:cs="Times New Roman"/>
          <w:sz w:val="24"/>
          <w:szCs w:val="24"/>
        </w:rPr>
        <w:t>PPCP concentration</w:t>
      </w:r>
      <w:ins w:id="245"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and IDW population</w:t>
      </w:r>
      <w:ins w:id="246"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w:t>
      </w:r>
      <w:ins w:id="247" w:author="Meyer, Michael Frederick" w:date="2021-10-29T12:13:00Z">
        <w:r w:rsidR="00B5278B">
          <w:rPr>
            <w:rFonts w:ascii="Times New Roman" w:eastAsia="Times New Roman" w:hAnsi="Times New Roman" w:cs="Times New Roman"/>
            <w:sz w:val="24"/>
            <w:szCs w:val="24"/>
          </w:rPr>
          <w:t xml:space="preserve">non-hierarchical </w:t>
        </w:r>
      </w:ins>
      <w:r w:rsidR="0073481C" w:rsidRPr="007418CF">
        <w:rPr>
          <w:rFonts w:ascii="Times New Roman" w:eastAsia="Times New Roman" w:hAnsi="Times New Roman" w:cs="Times New Roman"/>
          <w:sz w:val="24"/>
          <w:szCs w:val="24"/>
        </w:rPr>
        <w:t xml:space="preserve">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 xml:space="preserve">Kaufman and </w:t>
      </w:r>
      <w:proofErr w:type="spellStart"/>
      <w:r w:rsidR="0073481C" w:rsidRPr="007418CF">
        <w:rPr>
          <w:rFonts w:ascii="Times New Roman" w:hAnsi="Times New Roman" w:cs="Times New Roman"/>
          <w:sz w:val="24"/>
        </w:rPr>
        <w:t>Rousseeuw</w:t>
      </w:r>
      <w:proofErr w:type="spellEnd"/>
      <w:r w:rsidR="0073481C" w:rsidRPr="007418CF">
        <w:rPr>
          <w:rFonts w:ascii="Times New Roman" w:hAnsi="Times New Roman" w:cs="Times New Roman"/>
          <w:sz w:val="24"/>
        </w:rPr>
        <w:t xml:space="preserve">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ins w:id="248" w:author="Meyer, Michael Frederick" w:date="2021-11-01T14:47:00Z">
        <w:r w:rsidR="00E207E2">
          <w:rPr>
            <w:rFonts w:ascii="Times New Roman" w:eastAsia="Times New Roman" w:hAnsi="Times New Roman" w:cs="Times New Roman"/>
            <w:sz w:val="24"/>
            <w:szCs w:val="24"/>
          </w:rPr>
          <w:t xml:space="preserve">as well as </w:t>
        </w:r>
      </w:ins>
      <w:ins w:id="249" w:author="Meyer, Michael Frederick" w:date="2021-10-29T12:13:00Z">
        <w:r w:rsidR="00B5278B" w:rsidRPr="007418CF">
          <w:rPr>
            <w:rFonts w:ascii="Times New Roman" w:eastAsia="Times New Roman" w:hAnsi="Times New Roman" w:cs="Times New Roman"/>
            <w:sz w:val="24"/>
            <w:szCs w:val="24"/>
          </w:rPr>
          <w:t>Weighted Pair-Group Centroid Clustering (WPGMC</w:t>
        </w:r>
        <w:r w:rsidR="00B5278B">
          <w:rPr>
            <w:rFonts w:ascii="Times New Roman" w:eastAsia="Times New Roman" w:hAnsi="Times New Roman" w:cs="Times New Roman"/>
            <w:sz w:val="24"/>
            <w:szCs w:val="24"/>
          </w:rPr>
          <w:t xml:space="preserve">; </w:t>
        </w:r>
      </w:ins>
      <w:ins w:id="250" w:author="Meyer, Michael Frederick" w:date="2021-10-29T12:14:00Z">
        <w:r w:rsidR="00B5278B" w:rsidRPr="007418CF">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dontUpdate":true,"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ins w:id="251" w:author="Meyer, Michael Frederick" w:date="2021-10-29T12:14:00Z">
        <w:r w:rsidR="00B5278B" w:rsidRPr="007418CF">
          <w:rPr>
            <w:rFonts w:ascii="Times New Roman" w:eastAsia="Times New Roman" w:hAnsi="Times New Roman" w:cs="Times New Roman"/>
            <w:sz w:val="24"/>
            <w:szCs w:val="24"/>
          </w:rPr>
          <w:fldChar w:fldCharType="separate"/>
        </w:r>
        <w:proofErr w:type="spellStart"/>
        <w:r w:rsidR="00B5278B" w:rsidRPr="007418CF">
          <w:rPr>
            <w:rFonts w:ascii="Times New Roman" w:hAnsi="Times New Roman" w:cs="Times New Roman"/>
            <w:sz w:val="24"/>
          </w:rPr>
          <w:t>Sneath</w:t>
        </w:r>
        <w:proofErr w:type="spellEnd"/>
        <w:r w:rsidR="00B5278B" w:rsidRPr="007418CF">
          <w:rPr>
            <w:rFonts w:ascii="Times New Roman" w:hAnsi="Times New Roman" w:cs="Times New Roman"/>
            <w:sz w:val="24"/>
          </w:rPr>
          <w:t xml:space="preserve"> and </w:t>
        </w:r>
        <w:proofErr w:type="spellStart"/>
        <w:r w:rsidR="00B5278B" w:rsidRPr="007418CF">
          <w:rPr>
            <w:rFonts w:ascii="Times New Roman" w:hAnsi="Times New Roman" w:cs="Times New Roman"/>
            <w:sz w:val="24"/>
          </w:rPr>
          <w:t>Sokal</w:t>
        </w:r>
        <w:proofErr w:type="spellEnd"/>
        <w:r w:rsidR="00B5278B" w:rsidRPr="007418CF">
          <w:rPr>
            <w:rFonts w:ascii="Times New Roman" w:hAnsi="Times New Roman" w:cs="Times New Roman"/>
            <w:sz w:val="24"/>
          </w:rPr>
          <w:t xml:space="preserve"> 1973</w:t>
        </w:r>
        <w:r w:rsidR="00B5278B" w:rsidRPr="007418CF">
          <w:rPr>
            <w:rFonts w:ascii="Times New Roman" w:eastAsia="Times New Roman" w:hAnsi="Times New Roman" w:cs="Times New Roman"/>
            <w:sz w:val="24"/>
            <w:szCs w:val="24"/>
          </w:rPr>
          <w:fldChar w:fldCharType="end"/>
        </w:r>
        <w:r w:rsidR="00B5278B">
          <w:rPr>
            <w:rFonts w:ascii="Times New Roman" w:eastAsia="Times New Roman" w:hAnsi="Times New Roman" w:cs="Times New Roman"/>
            <w:sz w:val="24"/>
            <w:szCs w:val="24"/>
          </w:rPr>
          <w:t xml:space="preserve">; </w:t>
        </w:r>
      </w:ins>
      <w:ins w:id="252" w:author="Meyer, Michael Frederick" w:date="2021-10-29T12:13:00Z">
        <w:r w:rsidR="00B5278B">
          <w:rPr>
            <w:rFonts w:ascii="Times New Roman" w:eastAsia="Times New Roman" w:hAnsi="Times New Roman" w:cs="Times New Roman"/>
            <w:sz w:val="24"/>
            <w:szCs w:val="24"/>
          </w:rPr>
          <w:t>Figure S4</w:t>
        </w:r>
        <w:r w:rsidR="00B5278B" w:rsidRPr="007418CF">
          <w:rPr>
            <w:rFonts w:ascii="Times New Roman" w:eastAsia="Times New Roman" w:hAnsi="Times New Roman" w:cs="Times New Roman"/>
            <w:sz w:val="24"/>
            <w:szCs w:val="24"/>
          </w:rPr>
          <w:t xml:space="preserve">) as a hierarchical </w:t>
        </w:r>
      </w:ins>
      <w:ins w:id="253" w:author="Meyer, Michael Frederick" w:date="2021-10-29T12:14:00Z">
        <w:r w:rsidR="00B5278B">
          <w:rPr>
            <w:rFonts w:ascii="Times New Roman" w:eastAsia="Times New Roman" w:hAnsi="Times New Roman" w:cs="Times New Roman"/>
            <w:sz w:val="24"/>
            <w:szCs w:val="24"/>
          </w:rPr>
          <w:t xml:space="preserve">clustering </w:t>
        </w:r>
      </w:ins>
      <w:ins w:id="254" w:author="Meyer, Michael Frederick" w:date="2021-10-29T12:13:00Z">
        <w:r w:rsidR="00B5278B" w:rsidRPr="007418CF">
          <w:rPr>
            <w:rFonts w:ascii="Times New Roman" w:eastAsia="Times New Roman" w:hAnsi="Times New Roman" w:cs="Times New Roman"/>
            <w:sz w:val="24"/>
            <w:szCs w:val="24"/>
          </w:rPr>
          <w:t xml:space="preserve">approach </w:t>
        </w:r>
      </w:ins>
      <w:del w:id="255" w:author="Meyer, Michael Frederick" w:date="2021-10-29T12:14:00Z">
        <w:r w:rsidR="00B37098" w:rsidRPr="007418CF" w:rsidDel="00B5278B">
          <w:rPr>
            <w:rFonts w:ascii="Times New Roman" w:eastAsia="Times New Roman" w:hAnsi="Times New Roman" w:cs="Times New Roman"/>
            <w:sz w:val="24"/>
            <w:szCs w:val="24"/>
          </w:rPr>
          <w:delText>clustering</w:delText>
        </w:r>
        <w:r w:rsidR="00B52BEB" w:rsidRPr="007418CF" w:rsidDel="00B5278B">
          <w:rPr>
            <w:rFonts w:ascii="Times New Roman" w:eastAsia="Times New Roman" w:hAnsi="Times New Roman" w:cs="Times New Roman"/>
            <w:sz w:val="24"/>
            <w:szCs w:val="24"/>
          </w:rPr>
          <w:delText xml:space="preserve"> </w:delText>
        </w:r>
      </w:del>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del w:id="256" w:author="Meyer, Michael Frederick" w:date="2021-10-29T12:15:00Z">
        <w:r w:rsidR="001E01AD" w:rsidRPr="007418CF" w:rsidDel="00B5278B">
          <w:rPr>
            <w:rFonts w:ascii="Times New Roman" w:eastAsia="Times New Roman" w:hAnsi="Times New Roman" w:cs="Times New Roman"/>
            <w:sz w:val="24"/>
            <w:szCs w:val="24"/>
          </w:rPr>
          <w:delText>F</w:delText>
        </w:r>
        <w:r w:rsidR="00FF3A56" w:rsidRPr="007418CF" w:rsidDel="00B5278B">
          <w:rPr>
            <w:rFonts w:ascii="Times New Roman" w:eastAsia="Times New Roman" w:hAnsi="Times New Roman" w:cs="Times New Roman"/>
            <w:sz w:val="24"/>
            <w:szCs w:val="24"/>
          </w:rPr>
          <w:delText xml:space="preserve">or </w:delText>
        </w:r>
        <w:r w:rsidR="001E01AD" w:rsidRPr="007418CF" w:rsidDel="00B5278B">
          <w:rPr>
            <w:rFonts w:ascii="Times New Roman" w:eastAsia="Times New Roman" w:hAnsi="Times New Roman" w:cs="Times New Roman"/>
            <w:sz w:val="24"/>
            <w:szCs w:val="24"/>
          </w:rPr>
          <w:delText>this process,</w:delText>
        </w:r>
        <w:r w:rsidR="00B37098" w:rsidRPr="007418CF" w:rsidDel="00B5278B">
          <w:rPr>
            <w:rFonts w:ascii="Times New Roman" w:eastAsia="Times New Roman" w:hAnsi="Times New Roman" w:cs="Times New Roman"/>
            <w:sz w:val="24"/>
            <w:szCs w:val="24"/>
          </w:rPr>
          <w:delText xml:space="preserve"> </w:delText>
        </w:r>
        <w:r w:rsidR="00FF3A56" w:rsidRPr="007418CF" w:rsidDel="00B5278B">
          <w:rPr>
            <w:rFonts w:ascii="Times New Roman" w:eastAsia="Times New Roman" w:hAnsi="Times New Roman" w:cs="Times New Roman"/>
            <w:sz w:val="24"/>
            <w:szCs w:val="24"/>
          </w:rPr>
          <w:delText>w</w:delText>
        </w:r>
        <w:r w:rsidR="00B66C34" w:rsidRPr="007418CF" w:rsidDel="00B5278B">
          <w:rPr>
            <w:rFonts w:ascii="Times New Roman" w:eastAsia="Times New Roman" w:hAnsi="Times New Roman" w:cs="Times New Roman"/>
            <w:sz w:val="24"/>
            <w:szCs w:val="24"/>
          </w:rPr>
          <w:delText>e</w:delText>
        </w:r>
        <w:r w:rsidR="00AB7989" w:rsidRPr="007418CF" w:rsidDel="00B5278B">
          <w:rPr>
            <w:rFonts w:ascii="Times New Roman" w:eastAsia="Times New Roman" w:hAnsi="Times New Roman" w:cs="Times New Roman"/>
            <w:sz w:val="24"/>
            <w:szCs w:val="24"/>
          </w:rPr>
          <w:delText xml:space="preserve"> </w:delText>
        </w:r>
        <w:r w:rsidR="00D71D8A" w:rsidRPr="007418CF" w:rsidDel="00B5278B">
          <w:rPr>
            <w:rFonts w:ascii="Times New Roman" w:eastAsia="Times New Roman" w:hAnsi="Times New Roman" w:cs="Times New Roman"/>
            <w:sz w:val="24"/>
            <w:szCs w:val="24"/>
          </w:rPr>
          <w:lastRenderedPageBreak/>
          <w:delText xml:space="preserve">iterated through multiple numbers of clusters (i.e., 1 to 10) and </w:delText>
        </w:r>
        <w:r w:rsidR="00B66C34" w:rsidRPr="007418CF" w:rsidDel="00B5278B">
          <w:rPr>
            <w:rFonts w:ascii="Times New Roman" w:eastAsia="Times New Roman" w:hAnsi="Times New Roman" w:cs="Times New Roman"/>
            <w:sz w:val="24"/>
            <w:szCs w:val="24"/>
          </w:rPr>
          <w:delText>calculated</w:delText>
        </w:r>
        <w:r w:rsidR="00D8535D" w:rsidRPr="007418CF" w:rsidDel="00B5278B">
          <w:rPr>
            <w:rFonts w:ascii="Times New Roman" w:eastAsia="Times New Roman" w:hAnsi="Times New Roman" w:cs="Times New Roman"/>
            <w:sz w:val="24"/>
            <w:szCs w:val="24"/>
          </w:rPr>
          <w:delText xml:space="preserve"> the within-group-sum-of-squares (</w:delText>
        </w:r>
        <w:r w:rsidR="001F0548" w:rsidDel="00B5278B">
          <w:rPr>
            <w:rFonts w:ascii="Times New Roman" w:eastAsia="Times New Roman" w:hAnsi="Times New Roman" w:cs="Times New Roman"/>
            <w:sz w:val="24"/>
            <w:szCs w:val="24"/>
          </w:rPr>
          <w:delText>wss; Figure S2</w:delText>
        </w:r>
        <w:r w:rsidR="00D8535D" w:rsidRPr="007418CF" w:rsidDel="00B5278B">
          <w:rPr>
            <w:rFonts w:ascii="Times New Roman" w:eastAsia="Times New Roman" w:hAnsi="Times New Roman" w:cs="Times New Roman"/>
            <w:sz w:val="24"/>
            <w:szCs w:val="24"/>
          </w:rPr>
          <w:delText>)</w:delText>
        </w:r>
        <w:r w:rsidR="0073481C" w:rsidRPr="007418CF" w:rsidDel="00B5278B">
          <w:rPr>
            <w:rFonts w:ascii="Times New Roman" w:eastAsia="Times New Roman" w:hAnsi="Times New Roman" w:cs="Times New Roman"/>
            <w:sz w:val="24"/>
            <w:szCs w:val="24"/>
          </w:rPr>
          <w:delText xml:space="preserve"> and </w:delText>
        </w:r>
        <w:r w:rsidR="001E01AD" w:rsidRPr="007418CF" w:rsidDel="00B5278B">
          <w:rPr>
            <w:rFonts w:ascii="Times New Roman" w:eastAsia="Times New Roman" w:hAnsi="Times New Roman" w:cs="Times New Roman"/>
            <w:sz w:val="24"/>
            <w:szCs w:val="24"/>
          </w:rPr>
          <w:delText xml:space="preserve">average </w:delText>
        </w:r>
        <w:r w:rsidR="0073481C" w:rsidRPr="007418CF" w:rsidDel="00B5278B">
          <w:rPr>
            <w:rFonts w:ascii="Times New Roman" w:eastAsia="Times New Roman" w:hAnsi="Times New Roman" w:cs="Times New Roman"/>
            <w:sz w:val="24"/>
            <w:szCs w:val="24"/>
          </w:rPr>
          <w:delText>silhouette width</w:delText>
        </w:r>
        <w:r w:rsidR="001F0548" w:rsidDel="00B5278B">
          <w:rPr>
            <w:rFonts w:ascii="Times New Roman" w:eastAsia="Times New Roman" w:hAnsi="Times New Roman" w:cs="Times New Roman"/>
            <w:sz w:val="24"/>
            <w:szCs w:val="24"/>
          </w:rPr>
          <w:delText xml:space="preserve"> (Figure S3)</w:delText>
        </w:r>
        <w:r w:rsidR="00D71D8A" w:rsidRPr="007418CF" w:rsidDel="00B5278B">
          <w:rPr>
            <w:rFonts w:ascii="Times New Roman" w:eastAsia="Times New Roman" w:hAnsi="Times New Roman" w:cs="Times New Roman"/>
            <w:sz w:val="24"/>
            <w:szCs w:val="24"/>
          </w:rPr>
          <w:delText>. We identified the</w:delText>
        </w:r>
        <w:r w:rsidR="00D8535D" w:rsidRPr="007418CF" w:rsidDel="00B5278B">
          <w:rPr>
            <w:rFonts w:ascii="Times New Roman" w:eastAsia="Times New Roman" w:hAnsi="Times New Roman" w:cs="Times New Roman"/>
            <w:sz w:val="24"/>
            <w:szCs w:val="24"/>
          </w:rPr>
          <w:delText xml:space="preserve"> optimal number of </w:delText>
        </w:r>
        <w:r w:rsidR="0056517B" w:rsidRPr="007418CF" w:rsidDel="00B5278B">
          <w:rPr>
            <w:rFonts w:ascii="Times New Roman" w:eastAsia="Times New Roman" w:hAnsi="Times New Roman" w:cs="Times New Roman"/>
            <w:sz w:val="24"/>
            <w:szCs w:val="24"/>
          </w:rPr>
          <w:delText>groups</w:delText>
        </w:r>
        <w:r w:rsidR="00D8535D" w:rsidRPr="007418CF" w:rsidDel="00B5278B">
          <w:rPr>
            <w:rFonts w:ascii="Times New Roman" w:eastAsia="Times New Roman" w:hAnsi="Times New Roman" w:cs="Times New Roman"/>
            <w:sz w:val="24"/>
            <w:szCs w:val="24"/>
          </w:rPr>
          <w:delText xml:space="preserve"> when </w:delText>
        </w:r>
        <w:r w:rsidR="006D4ADB" w:rsidRPr="007418CF" w:rsidDel="00B5278B">
          <w:rPr>
            <w:rFonts w:ascii="Times New Roman" w:eastAsia="Times New Roman" w:hAnsi="Times New Roman" w:cs="Times New Roman"/>
            <w:sz w:val="24"/>
            <w:szCs w:val="24"/>
          </w:rPr>
          <w:delText>wss</w:delText>
        </w:r>
        <w:r w:rsidR="00D8535D" w:rsidRPr="007418CF" w:rsidDel="00B5278B">
          <w:rPr>
            <w:rFonts w:ascii="Times New Roman" w:eastAsia="Times New Roman" w:hAnsi="Times New Roman" w:cs="Times New Roman"/>
            <w:sz w:val="24"/>
            <w:szCs w:val="24"/>
          </w:rPr>
          <w:delText xml:space="preserve"> </w:delText>
        </w:r>
        <w:r w:rsidR="009654BD" w:rsidRPr="007418CF" w:rsidDel="00B5278B">
          <w:rPr>
            <w:rFonts w:ascii="Times New Roman" w:eastAsia="Times New Roman" w:hAnsi="Times New Roman" w:cs="Times New Roman"/>
            <w:sz w:val="24"/>
            <w:szCs w:val="24"/>
          </w:rPr>
          <w:delText>decreased most markedly</w:delText>
        </w:r>
        <w:r w:rsidR="000C5619" w:rsidRPr="007418CF" w:rsidDel="00B5278B">
          <w:rPr>
            <w:rFonts w:ascii="Times New Roman" w:eastAsia="Times New Roman" w:hAnsi="Times New Roman" w:cs="Times New Roman"/>
            <w:sz w:val="24"/>
            <w:szCs w:val="24"/>
          </w:rPr>
          <w:delText xml:space="preserve"> </w:delText>
        </w:r>
        <w:r w:rsidR="0073481C" w:rsidRPr="007418CF" w:rsidDel="00B5278B">
          <w:rPr>
            <w:rFonts w:ascii="Times New Roman" w:eastAsia="Times New Roman" w:hAnsi="Times New Roman" w:cs="Times New Roman"/>
            <w:sz w:val="24"/>
            <w:szCs w:val="24"/>
          </w:rPr>
          <w:delText xml:space="preserve">and when silhouette width was greatest </w:delText>
        </w:r>
        <w:r w:rsidR="0029201F" w:rsidRPr="007418CF" w:rsidDel="00B5278B">
          <w:rPr>
            <w:rFonts w:ascii="Times New Roman" w:eastAsia="Times New Roman" w:hAnsi="Times New Roman" w:cs="Times New Roman"/>
            <w:sz w:val="24"/>
            <w:szCs w:val="24"/>
          </w:rPr>
          <w:delText>(</w:delText>
        </w:r>
        <w:r w:rsidR="00E366DA" w:rsidRPr="007418CF" w:rsidDel="00B5278B">
          <w:rPr>
            <w:rFonts w:ascii="Times New Roman" w:eastAsia="Times New Roman" w:hAnsi="Times New Roman" w:cs="Times New Roman"/>
            <w:sz w:val="24"/>
            <w:szCs w:val="24"/>
          </w:rPr>
          <w:delText>i.e.</w:delText>
        </w:r>
        <w:r w:rsidR="0029201F" w:rsidRPr="007418CF" w:rsidDel="00B5278B">
          <w:rPr>
            <w:rFonts w:ascii="Times New Roman" w:eastAsia="Times New Roman" w:hAnsi="Times New Roman" w:cs="Times New Roman"/>
            <w:sz w:val="24"/>
            <w:szCs w:val="24"/>
          </w:rPr>
          <w:delText xml:space="preserve">, the elbow method) </w:delText>
        </w:r>
        <w:r w:rsidR="00C53DAE" w:rsidRPr="007418CF" w:rsidDel="00B5278B">
          <w:rPr>
            <w:rFonts w:ascii="Times New Roman" w:eastAsia="Times New Roman" w:hAnsi="Times New Roman" w:cs="Times New Roman"/>
            <w:sz w:val="24"/>
            <w:szCs w:val="24"/>
          </w:rPr>
          <w:fldChar w:fldCharType="begin"/>
        </w:r>
        <w:r w:rsidR="0029201F" w:rsidRPr="007418CF" w:rsidDel="00B5278B">
          <w:rPr>
            <w:rFonts w:ascii="Times New Roman" w:eastAsia="Times New Roman" w:hAnsi="Times New Roman" w:cs="Times New Roman"/>
            <w:sz w:val="24"/>
            <w:szCs w:val="24"/>
          </w:rPr>
          <w:del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delInstrText>
        </w:r>
        <w:r w:rsidR="00C53DAE" w:rsidRPr="007418CF" w:rsidDel="00B5278B">
          <w:rPr>
            <w:rFonts w:ascii="Times New Roman" w:eastAsia="Times New Roman" w:hAnsi="Times New Roman" w:cs="Times New Roman"/>
            <w:sz w:val="24"/>
            <w:szCs w:val="24"/>
          </w:rPr>
          <w:fldChar w:fldCharType="separate"/>
        </w:r>
        <w:r w:rsidR="0029201F" w:rsidRPr="007418CF" w:rsidDel="00B5278B">
          <w:rPr>
            <w:rFonts w:ascii="Times New Roman" w:hAnsi="Times New Roman" w:cs="Times New Roman"/>
            <w:sz w:val="24"/>
          </w:rPr>
          <w:delText>(Johnson and Wichern 2007)</w:delText>
        </w:r>
        <w:r w:rsidR="00C53DAE" w:rsidRPr="007418CF" w:rsidDel="00B5278B">
          <w:rPr>
            <w:rFonts w:ascii="Times New Roman" w:eastAsia="Times New Roman" w:hAnsi="Times New Roman" w:cs="Times New Roman"/>
            <w:sz w:val="24"/>
            <w:szCs w:val="24"/>
          </w:rPr>
          <w:fldChar w:fldCharType="end"/>
        </w:r>
        <w:r w:rsidR="00D8535D" w:rsidRPr="007418CF" w:rsidDel="00B5278B">
          <w:rPr>
            <w:rFonts w:ascii="Times New Roman" w:eastAsia="Times New Roman" w:hAnsi="Times New Roman" w:cs="Times New Roman"/>
            <w:sz w:val="24"/>
            <w:szCs w:val="24"/>
          </w:rPr>
          <w:delText>.</w:delText>
        </w:r>
        <w:r w:rsidR="0029201F" w:rsidRPr="007418CF" w:rsidDel="00B5278B">
          <w:rPr>
            <w:rFonts w:ascii="Times New Roman" w:eastAsia="Times New Roman" w:hAnsi="Times New Roman" w:cs="Times New Roman"/>
            <w:sz w:val="24"/>
            <w:szCs w:val="24"/>
          </w:rPr>
          <w:delText xml:space="preserve"> To confirm </w:delText>
        </w:r>
        <w:r w:rsidR="001E01AD" w:rsidRPr="007418CF" w:rsidDel="00B5278B">
          <w:rPr>
            <w:rFonts w:ascii="Times New Roman" w:eastAsia="Times New Roman" w:hAnsi="Times New Roman" w:cs="Times New Roman"/>
            <w:sz w:val="24"/>
            <w:szCs w:val="24"/>
          </w:rPr>
          <w:delText xml:space="preserve">the </w:delText>
        </w:r>
        <w:r w:rsidR="0029201F" w:rsidRPr="007418CF" w:rsidDel="00B5278B">
          <w:rPr>
            <w:rFonts w:ascii="Times New Roman" w:eastAsia="Times New Roman" w:hAnsi="Times New Roman" w:cs="Times New Roman"/>
            <w:sz w:val="24"/>
            <w:szCs w:val="24"/>
          </w:rPr>
          <w:delText>optimal number</w:delText>
        </w:r>
        <w:r w:rsidR="008601A5" w:rsidRPr="007418CF" w:rsidDel="00B5278B">
          <w:rPr>
            <w:rFonts w:ascii="Times New Roman" w:eastAsia="Times New Roman" w:hAnsi="Times New Roman" w:cs="Times New Roman"/>
            <w:sz w:val="24"/>
            <w:szCs w:val="24"/>
          </w:rPr>
          <w:delText xml:space="preserve"> as determined by </w:delText>
        </w:r>
        <w:r w:rsidR="001E01AD" w:rsidRPr="007418CF" w:rsidDel="00B5278B">
          <w:rPr>
            <w:rFonts w:ascii="Times New Roman" w:eastAsia="Times New Roman" w:hAnsi="Times New Roman" w:cs="Times New Roman"/>
            <w:sz w:val="24"/>
            <w:szCs w:val="24"/>
          </w:rPr>
          <w:delText xml:space="preserve">non-hierarchical </w:delText>
        </w:r>
        <w:r w:rsidR="008601A5" w:rsidRPr="007418CF" w:rsidDel="00B5278B">
          <w:rPr>
            <w:rFonts w:ascii="Times New Roman" w:eastAsia="Times New Roman" w:hAnsi="Times New Roman" w:cs="Times New Roman"/>
            <w:sz w:val="24"/>
            <w:szCs w:val="24"/>
          </w:rPr>
          <w:delText>PAM</w:delText>
        </w:r>
        <w:r w:rsidR="001E01AD" w:rsidRPr="007418CF" w:rsidDel="00B5278B">
          <w:rPr>
            <w:rFonts w:ascii="Times New Roman" w:eastAsia="Times New Roman" w:hAnsi="Times New Roman" w:cs="Times New Roman"/>
            <w:sz w:val="24"/>
            <w:szCs w:val="24"/>
          </w:rPr>
          <w:delText xml:space="preserve"> clustering</w:delText>
        </w:r>
        <w:r w:rsidR="0029201F" w:rsidRPr="007418CF" w:rsidDel="00B5278B">
          <w:rPr>
            <w:rFonts w:ascii="Times New Roman" w:eastAsia="Times New Roman" w:hAnsi="Times New Roman" w:cs="Times New Roman"/>
            <w:sz w:val="24"/>
            <w:szCs w:val="24"/>
          </w:rPr>
          <w:delText xml:space="preserve">, we also used </w:delText>
        </w:r>
        <w:r w:rsidR="008601A5" w:rsidRPr="007418CF" w:rsidDel="00B5278B">
          <w:rPr>
            <w:rFonts w:ascii="Times New Roman" w:eastAsia="Times New Roman" w:hAnsi="Times New Roman" w:cs="Times New Roman"/>
            <w:sz w:val="24"/>
            <w:szCs w:val="24"/>
          </w:rPr>
          <w:delText>Weighted Pair-Group Centroid Clustering (WPGMC</w:delText>
        </w:r>
        <w:r w:rsidR="001F0548" w:rsidDel="00B5278B">
          <w:rPr>
            <w:rFonts w:ascii="Times New Roman" w:eastAsia="Times New Roman" w:hAnsi="Times New Roman" w:cs="Times New Roman"/>
            <w:sz w:val="24"/>
            <w:szCs w:val="24"/>
          </w:rPr>
          <w:delText>; Figure S4</w:delText>
        </w:r>
        <w:r w:rsidR="008601A5" w:rsidRPr="007418CF" w:rsidDel="00B5278B">
          <w:rPr>
            <w:rFonts w:ascii="Times New Roman" w:eastAsia="Times New Roman" w:hAnsi="Times New Roman" w:cs="Times New Roman"/>
            <w:sz w:val="24"/>
            <w:szCs w:val="24"/>
          </w:rPr>
          <w:delText xml:space="preserve">) as a hierarchical approach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(Sneath and Sokal 1973)</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which corrects for clusters that may not be strongly discriminated regardless of how many samples are assigned to a given cluster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(Legendre and Legendre 2012)</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delText>
        </w:r>
      </w:del>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del w:id="257" w:author="Meyer, Michael Frederick" w:date="2021-08-19T16:42:00Z">
        <w:r w:rsidR="008601A5" w:rsidRPr="007418CF" w:rsidDel="00A048F5">
          <w:rPr>
            <w:rFonts w:ascii="Times New Roman" w:eastAsia="Times New Roman" w:hAnsi="Times New Roman" w:cs="Times New Roman"/>
            <w:sz w:val="24"/>
            <w:szCs w:val="24"/>
          </w:rPr>
          <w:delText>two</w:delText>
        </w:r>
        <w:r w:rsidR="00D8535D" w:rsidRPr="007418CF" w:rsidDel="00A048F5">
          <w:rPr>
            <w:rFonts w:ascii="Times New Roman" w:eastAsia="Times New Roman" w:hAnsi="Times New Roman" w:cs="Times New Roman"/>
            <w:sz w:val="24"/>
            <w:szCs w:val="24"/>
          </w:rPr>
          <w:delText xml:space="preserve"> </w:delText>
        </w:r>
      </w:del>
      <w:ins w:id="258" w:author="Meyer, Michael Frederick" w:date="2021-08-19T16:42:00Z">
        <w:r w:rsidR="00A048F5">
          <w:rPr>
            <w:rFonts w:ascii="Times New Roman" w:eastAsia="Times New Roman" w:hAnsi="Times New Roman" w:cs="Times New Roman"/>
            <w:sz w:val="24"/>
            <w:szCs w:val="24"/>
          </w:rPr>
          <w:t>three</w:t>
        </w:r>
        <w:del w:id="259" w:author="Ted" w:date="2021-10-13T16:40:00Z">
          <w:r w:rsidR="00A048F5" w:rsidDel="00202A34">
            <w:rPr>
              <w:rFonts w:ascii="Times New Roman" w:eastAsia="Times New Roman" w:hAnsi="Times New Roman" w:cs="Times New Roman"/>
              <w:sz w:val="24"/>
              <w:szCs w:val="24"/>
            </w:rPr>
            <w:delText xml:space="preserve"> </w:delText>
          </w:r>
        </w:del>
        <w:r w:rsidR="00A048F5"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w:t>
      </w:r>
      <w:ins w:id="260" w:author="Meyer, Michael Frederick" w:date="2021-08-19T16:42:00Z">
        <w:r w:rsidR="00A048F5">
          <w:rPr>
            <w:rFonts w:ascii="Times New Roman" w:eastAsia="Times New Roman" w:hAnsi="Times New Roman" w:cs="Times New Roman"/>
            <w:sz w:val="24"/>
            <w:szCs w:val="24"/>
          </w:rPr>
          <w:t xml:space="preserve">, </w:t>
        </w:r>
      </w:ins>
      <w:del w:id="261" w:author="Meyer, Michael Frederick" w:date="2021-08-19T16:42:00Z">
        <w:r w:rsidR="008601A5" w:rsidRPr="007418CF" w:rsidDel="00A048F5">
          <w:rPr>
            <w:rFonts w:ascii="Times New Roman" w:eastAsia="Times New Roman" w:hAnsi="Times New Roman" w:cs="Times New Roman"/>
            <w:sz w:val="24"/>
            <w:szCs w:val="24"/>
          </w:rPr>
          <w:delText xml:space="preserve"> and </w:delText>
        </w:r>
      </w:del>
      <w:r w:rsidR="008601A5" w:rsidRPr="007418CF">
        <w:rPr>
          <w:rFonts w:ascii="Times New Roman" w:eastAsia="Times New Roman" w:hAnsi="Times New Roman" w:cs="Times New Roman"/>
          <w:sz w:val="24"/>
          <w:szCs w:val="24"/>
        </w:rPr>
        <w:t>the second where community compositions were responses to the continuous IDW population</w:t>
      </w:r>
      <w:ins w:id="262" w:author="Meyer, Michael Frederick" w:date="2021-08-19T16:42:00Z">
        <w:r w:rsidR="00A048F5">
          <w:rPr>
            <w:rFonts w:ascii="Times New Roman" w:eastAsia="Times New Roman" w:hAnsi="Times New Roman" w:cs="Times New Roman"/>
            <w:sz w:val="24"/>
            <w:szCs w:val="24"/>
          </w:rPr>
          <w:t xml:space="preserve">, and the third where </w:t>
        </w:r>
      </w:ins>
      <w:ins w:id="263" w:author="Meyer, Michael Frederick" w:date="2021-08-19T16:43:00Z">
        <w:r w:rsidR="00A048F5" w:rsidRPr="007418CF">
          <w:rPr>
            <w:rFonts w:ascii="Times New Roman" w:eastAsia="Times New Roman" w:hAnsi="Times New Roman" w:cs="Times New Roman"/>
            <w:sz w:val="24"/>
            <w:szCs w:val="24"/>
          </w:rPr>
          <w:t xml:space="preserve">community compositions were responses to </w:t>
        </w:r>
        <w:r w:rsidR="00A048F5">
          <w:rPr>
            <w:rFonts w:ascii="Times New Roman" w:eastAsia="Times New Roman" w:hAnsi="Times New Roman" w:cs="Times New Roman"/>
            <w:sz w:val="24"/>
            <w:szCs w:val="24"/>
          </w:rPr>
          <w:t>total PPCP concentrations</w:t>
        </w:r>
      </w:ins>
      <w:r w:rsidR="00A61F66" w:rsidRPr="007418CF">
        <w:rPr>
          <w:rFonts w:ascii="Times New Roman" w:eastAsia="Times New Roman" w:hAnsi="Times New Roman" w:cs="Times New Roman"/>
          <w:sz w:val="24"/>
          <w:szCs w:val="24"/>
        </w:rPr>
        <w:t xml:space="preserve">. </w:t>
      </w:r>
      <w:del w:id="264" w:author="Ted" w:date="2021-10-13T16:40:00Z">
        <w:r w:rsidR="00D8535D" w:rsidRPr="007418CF" w:rsidDel="00202A34">
          <w:rPr>
            <w:rFonts w:ascii="Times New Roman" w:eastAsia="Times New Roman" w:hAnsi="Times New Roman" w:cs="Times New Roman"/>
            <w:sz w:val="24"/>
            <w:szCs w:val="24"/>
          </w:rPr>
          <w:delText>Unlike traditional multivariate analyses of variance (MANOVA), PERMAN</w:delText>
        </w:r>
        <w:r w:rsidR="000F7A09" w:rsidRPr="007418CF" w:rsidDel="00202A34">
          <w:rPr>
            <w:rFonts w:ascii="Times New Roman" w:eastAsia="Times New Roman" w:hAnsi="Times New Roman" w:cs="Times New Roman"/>
            <w:sz w:val="24"/>
            <w:szCs w:val="24"/>
          </w:rPr>
          <w:delText>O</w:delText>
        </w:r>
        <w:r w:rsidR="00D8535D" w:rsidRPr="007418CF" w:rsidDel="00202A34">
          <w:rPr>
            <w:rFonts w:ascii="Times New Roman" w:eastAsia="Times New Roman" w:hAnsi="Times New Roman" w:cs="Times New Roman"/>
            <w:sz w:val="24"/>
            <w:szCs w:val="24"/>
          </w:rPr>
          <w:delText xml:space="preserve">VA does not require assumptions of multivariate normality </w:delText>
        </w:r>
        <w:r w:rsidR="001A1BBB" w:rsidRPr="007418CF" w:rsidDel="00202A34">
          <w:rPr>
            <w:rFonts w:ascii="Times New Roman" w:eastAsia="Times New Roman" w:hAnsi="Times New Roman" w:cs="Times New Roman"/>
            <w:sz w:val="24"/>
            <w:szCs w:val="24"/>
          </w:rPr>
          <w:fldChar w:fldCharType="begin"/>
        </w:r>
        <w:r w:rsidR="001A1BBB" w:rsidRPr="007418CF" w:rsidDel="00202A34">
          <w:rPr>
            <w:rFonts w:ascii="Times New Roman" w:eastAsia="Times New Roman" w:hAnsi="Times New Roman" w:cs="Times New Roman"/>
            <w:sz w:val="24"/>
            <w:szCs w:val="24"/>
          </w:rPr>
          <w:del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delInstrText>
        </w:r>
        <w:r w:rsidR="001A1BBB" w:rsidRPr="007418CF" w:rsidDel="00202A34">
          <w:rPr>
            <w:rFonts w:ascii="Times New Roman" w:eastAsia="Times New Roman" w:hAnsi="Times New Roman" w:cs="Times New Roman"/>
            <w:sz w:val="24"/>
            <w:szCs w:val="24"/>
          </w:rPr>
          <w:fldChar w:fldCharType="separate"/>
        </w:r>
        <w:r w:rsidR="001A1BBB" w:rsidRPr="007418CF" w:rsidDel="00202A34">
          <w:rPr>
            <w:rFonts w:ascii="Times New Roman" w:hAnsi="Times New Roman" w:cs="Times New Roman"/>
            <w:sz w:val="24"/>
          </w:rPr>
          <w:delText>(Anderson 2001)</w:delText>
        </w:r>
        <w:r w:rsidR="001A1BBB" w:rsidRPr="007418CF" w:rsidDel="00202A34">
          <w:rPr>
            <w:rFonts w:ascii="Times New Roman" w:eastAsia="Times New Roman" w:hAnsi="Times New Roman" w:cs="Times New Roman"/>
            <w:sz w:val="24"/>
            <w:szCs w:val="24"/>
          </w:rPr>
          <w:fldChar w:fldCharType="end"/>
        </w:r>
        <w:r w:rsidR="00D8535D" w:rsidRPr="007418CF" w:rsidDel="00202A34">
          <w:rPr>
            <w:rFonts w:ascii="Times New Roman" w:eastAsia="Times New Roman" w:hAnsi="Times New Roman" w:cs="Times New Roman"/>
            <w:sz w:val="24"/>
            <w:szCs w:val="24"/>
          </w:rPr>
          <w:delText xml:space="preserve">. </w:delText>
        </w:r>
      </w:del>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w:t>
      </w:r>
      <w:del w:id="265" w:author="Meyer, Michael Frederick" w:date="2021-09-23T16:00:00Z">
        <w:r w:rsidR="00B05791" w:rsidRPr="007418CF" w:rsidDel="004109D3">
          <w:rPr>
            <w:rFonts w:ascii="Times New Roman" w:eastAsia="Times New Roman" w:hAnsi="Times New Roman" w:cs="Times New Roman"/>
            <w:sz w:val="24"/>
            <w:szCs w:val="24"/>
          </w:rPr>
          <w:delText xml:space="preserve">taxonomic </w:delText>
        </w:r>
      </w:del>
      <w:ins w:id="266" w:author="Meyer, Michael Frederick" w:date="2021-09-23T16:00:00Z">
        <w:r w:rsidR="004109D3">
          <w:rPr>
            <w:rFonts w:ascii="Times New Roman" w:eastAsia="Times New Roman" w:hAnsi="Times New Roman" w:cs="Times New Roman"/>
            <w:sz w:val="24"/>
            <w:szCs w:val="24"/>
          </w:rPr>
          <w:t>taxa</w:t>
        </w:r>
      </w:ins>
      <w:del w:id="267" w:author="Meyer, Michael Frederick" w:date="2021-09-23T16:00:00Z">
        <w:r w:rsidR="00B05791" w:rsidRPr="007418CF" w:rsidDel="004109D3">
          <w:rPr>
            <w:rFonts w:ascii="Times New Roman" w:eastAsia="Times New Roman" w:hAnsi="Times New Roman" w:cs="Times New Roman"/>
            <w:sz w:val="24"/>
            <w:szCs w:val="24"/>
          </w:rPr>
          <w:delText>groups</w:delText>
        </w:r>
      </w:del>
      <w:r w:rsidR="00B05791" w:rsidRPr="007418CF">
        <w:rPr>
          <w:rFonts w:ascii="Times New Roman" w:eastAsia="Times New Roman" w:hAnsi="Times New Roman" w:cs="Times New Roman"/>
          <w:sz w:val="24"/>
          <w:szCs w:val="24"/>
        </w:rPr>
        <w:t xml:space="preserve">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del w:id="268" w:author="Meyer, Michael Frederick" w:date="2021-09-23T16:00:00Z">
        <w:r w:rsidR="0056517B" w:rsidRPr="007418CF" w:rsidDel="004109D3">
          <w:rPr>
            <w:rFonts w:ascii="Times New Roman" w:eastAsia="Times New Roman" w:hAnsi="Times New Roman" w:cs="Times New Roman"/>
            <w:sz w:val="24"/>
            <w:szCs w:val="24"/>
          </w:rPr>
          <w:delText xml:space="preserve">site </w:delText>
        </w:r>
      </w:del>
      <w:ins w:id="269" w:author="Meyer, Michael Frederick" w:date="2021-09-23T16:00:00Z">
        <w:r w:rsidR="004109D3">
          <w:rPr>
            <w:rFonts w:ascii="Times New Roman" w:eastAsia="Times New Roman" w:hAnsi="Times New Roman" w:cs="Times New Roman"/>
            <w:sz w:val="24"/>
            <w:szCs w:val="24"/>
          </w:rPr>
          <w:t>group</w:t>
        </w:r>
        <w:r w:rsidR="004109D3" w:rsidRPr="007418CF">
          <w:rPr>
            <w:rFonts w:ascii="Times New Roman" w:eastAsia="Times New Roman" w:hAnsi="Times New Roman" w:cs="Times New Roman"/>
            <w:sz w:val="24"/>
            <w:szCs w:val="24"/>
          </w:rPr>
          <w:t xml:space="preserve"> </w:t>
        </w:r>
      </w:ins>
      <w:r w:rsidR="0056517B" w:rsidRPr="007418CF">
        <w:rPr>
          <w:rFonts w:ascii="Times New Roman" w:eastAsia="Times New Roman" w:hAnsi="Times New Roman" w:cs="Times New Roman"/>
          <w:sz w:val="24"/>
          <w:szCs w:val="24"/>
        </w:rPr>
        <w:t>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7A4D51EE"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w:t>
      </w:r>
      <w:ins w:id="270" w:author="Meyer, Michael Frederick" w:date="2021-09-20T18:08:00Z">
        <w:r w:rsidR="00DA5152">
          <w:rPr>
            <w:rFonts w:ascii="Times New Roman" w:eastAsia="Times New Roman" w:hAnsi="Times New Roman" w:cs="Times New Roman"/>
            <w:sz w:val="24"/>
            <w:szCs w:val="24"/>
          </w:rPr>
          <w:t xml:space="preserve"> (Objective 3)</w:t>
        </w:r>
      </w:ins>
      <w:r w:rsidRPr="007418CF">
        <w:rPr>
          <w:rFonts w:ascii="Times New Roman" w:eastAsia="Times New Roman" w:hAnsi="Times New Roman" w:cs="Times New Roman"/>
          <w:sz w:val="24"/>
          <w:szCs w:val="24"/>
        </w:rPr>
        <w:t>,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del w:id="271" w:author="Meyer, Michael Frederick" w:date="2021-10-29T12:16:00Z">
        <w:r w:rsidR="00D8535D" w:rsidRPr="007418CF" w:rsidDel="00BA0465">
          <w:rPr>
            <w:rFonts w:ascii="Times New Roman" w:eastAsia="Times New Roman" w:hAnsi="Times New Roman" w:cs="Times New Roman"/>
            <w:sz w:val="24"/>
            <w:szCs w:val="24"/>
          </w:rPr>
          <w:delText>This technique broadly demonstrated that</w:delText>
        </w:r>
        <w:r w:rsidR="002A5B2A" w:rsidRPr="007418CF" w:rsidDel="00BA0465">
          <w:rPr>
            <w:rFonts w:ascii="Times New Roman" w:eastAsia="Times New Roman" w:hAnsi="Times New Roman" w:cs="Times New Roman"/>
            <w:sz w:val="24"/>
            <w:szCs w:val="24"/>
          </w:rPr>
          <w:delText>, as expected,</w:delText>
        </w:r>
        <w:r w:rsidR="00D8535D" w:rsidRPr="007418CF" w:rsidDel="00BA0465">
          <w:rPr>
            <w:rFonts w:ascii="Times New Roman" w:eastAsia="Times New Roman" w:hAnsi="Times New Roman" w:cs="Times New Roman"/>
            <w:sz w:val="24"/>
            <w:szCs w:val="24"/>
          </w:rPr>
          <w:delText xml:space="preserve"> interspecific variation in </w:delText>
        </w:r>
        <w:r w:rsidR="00D8535D" w:rsidRPr="007418CF" w:rsidDel="00BA0465">
          <w:rPr>
            <w:rFonts w:ascii="Times New Roman" w:eastAsia="Times New Roman" w:hAnsi="Times New Roman" w:cs="Times New Roman"/>
            <w:sz w:val="24"/>
            <w:szCs w:val="24"/>
          </w:rPr>
          <w:lastRenderedPageBreak/>
          <w:delText xml:space="preserve">fatty acid composition was greater than intraspecific variation. </w:delText>
        </w:r>
        <w:r w:rsidR="006C6420" w:rsidRPr="007418CF" w:rsidDel="00BA0465">
          <w:rPr>
            <w:rFonts w:ascii="Times New Roman" w:eastAsia="Times New Roman" w:hAnsi="Times New Roman" w:cs="Times New Roman"/>
            <w:sz w:val="24"/>
            <w:szCs w:val="24"/>
          </w:rPr>
          <w:delText xml:space="preserve">The </w:delText>
        </w:r>
        <w:r w:rsidR="00D8535D" w:rsidRPr="007418CF" w:rsidDel="00BA0465">
          <w:rPr>
            <w:rFonts w:ascii="Times New Roman" w:eastAsia="Times New Roman" w:hAnsi="Times New Roman" w:cs="Times New Roman"/>
            <w:sz w:val="24"/>
            <w:szCs w:val="24"/>
          </w:rPr>
          <w:delText>same pattern was observed for all fatty acids quantified as well as solely essential fatty acids (EFAs; Figure S</w:delText>
        </w:r>
        <w:r w:rsidR="001F0548" w:rsidDel="00BA0465">
          <w:rPr>
            <w:rFonts w:ascii="Times New Roman" w:eastAsia="Times New Roman" w:hAnsi="Times New Roman" w:cs="Times New Roman"/>
            <w:sz w:val="24"/>
            <w:szCs w:val="24"/>
          </w:rPr>
          <w:delText>6</w:delText>
        </w:r>
        <w:r w:rsidR="00D8535D" w:rsidRPr="007418CF" w:rsidDel="00BA0465">
          <w:rPr>
            <w:rFonts w:ascii="Times New Roman" w:eastAsia="Times New Roman" w:hAnsi="Times New Roman" w:cs="Times New Roman"/>
            <w:sz w:val="24"/>
            <w:szCs w:val="24"/>
          </w:rPr>
          <w:delText>).</w:delText>
        </w:r>
        <w:r w:rsidR="003E6D7F" w:rsidRPr="007418CF" w:rsidDel="00BA0465">
          <w:rPr>
            <w:rFonts w:ascii="Times New Roman" w:eastAsia="Times New Roman" w:hAnsi="Times New Roman" w:cs="Times New Roman"/>
            <w:sz w:val="24"/>
            <w:szCs w:val="24"/>
          </w:rPr>
          <w:delText xml:space="preserve"> Together, t</w:delText>
        </w:r>
      </w:del>
      <w:ins w:id="272" w:author="Meyer, Michael Frederick" w:date="2021-10-29T12:16:00Z">
        <w:r w:rsidR="00BA0465">
          <w:rPr>
            <w:rFonts w:ascii="Times New Roman" w:eastAsia="Times New Roman" w:hAnsi="Times New Roman" w:cs="Times New Roman"/>
            <w:sz w:val="24"/>
            <w:szCs w:val="24"/>
          </w:rPr>
          <w:t>T</w:t>
        </w:r>
      </w:ins>
      <w:r w:rsidR="003E6D7F" w:rsidRPr="007418CF">
        <w:rPr>
          <w:rFonts w:ascii="Times New Roman" w:eastAsia="Times New Roman" w:hAnsi="Times New Roman" w:cs="Times New Roman"/>
          <w:sz w:val="24"/>
          <w:szCs w:val="24"/>
        </w:rPr>
        <w:t xml:space="preserve">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del w:id="273" w:author="Meyer, Michael Frederick" w:date="2021-10-29T12:17:00Z">
        <w:r w:rsidR="003E6D7F" w:rsidRPr="007418CF" w:rsidDel="00BA0465">
          <w:rPr>
            <w:rFonts w:ascii="Times New Roman" w:eastAsia="Times New Roman" w:hAnsi="Times New Roman" w:cs="Times New Roman"/>
            <w:sz w:val="24"/>
            <w:szCs w:val="24"/>
          </w:rPr>
          <w:delText xml:space="preserve">, which was likely a reflection of differences in </w:delText>
        </w:r>
        <w:r w:rsidR="009520EA" w:rsidRPr="007418CF" w:rsidDel="00BA0465">
          <w:rPr>
            <w:rFonts w:ascii="Times New Roman" w:eastAsia="Times New Roman" w:hAnsi="Times New Roman" w:cs="Times New Roman"/>
            <w:sz w:val="24"/>
            <w:szCs w:val="24"/>
          </w:rPr>
          <w:delText xml:space="preserve">periphyton </w:delText>
        </w:r>
        <w:r w:rsidR="003E6D7F" w:rsidRPr="007418CF" w:rsidDel="00BA0465">
          <w:rPr>
            <w:rFonts w:ascii="Times New Roman" w:eastAsia="Times New Roman" w:hAnsi="Times New Roman" w:cs="Times New Roman"/>
            <w:sz w:val="24"/>
            <w:szCs w:val="24"/>
          </w:rPr>
          <w:delText>community composition</w:delText>
        </w:r>
        <w:r w:rsidR="009C6B78" w:rsidRPr="007418CF" w:rsidDel="00BA0465">
          <w:rPr>
            <w:rFonts w:ascii="Times New Roman" w:eastAsia="Times New Roman" w:hAnsi="Times New Roman" w:cs="Times New Roman"/>
            <w:sz w:val="24"/>
            <w:szCs w:val="24"/>
          </w:rPr>
          <w:delText xml:space="preserve"> </w:delText>
        </w:r>
        <w:r w:rsidR="001A1BBB" w:rsidRPr="007418CF" w:rsidDel="00BA0465">
          <w:rPr>
            <w:rFonts w:ascii="Times New Roman" w:eastAsia="Times New Roman" w:hAnsi="Times New Roman" w:cs="Times New Roman"/>
            <w:sz w:val="24"/>
            <w:szCs w:val="24"/>
          </w:rPr>
          <w:fldChar w:fldCharType="begin"/>
        </w:r>
        <w:r w:rsidR="001A1BBB" w:rsidRPr="007418CF" w:rsidDel="00BA0465">
          <w:rPr>
            <w:rFonts w:ascii="Times New Roman" w:eastAsia="Times New Roman" w:hAnsi="Times New Roman" w:cs="Times New Roman"/>
            <w:sz w:val="24"/>
            <w:szCs w:val="24"/>
          </w:rPr>
          <w:del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delInstrText>
        </w:r>
        <w:r w:rsidR="001A1BBB" w:rsidRPr="007418CF" w:rsidDel="00BA0465">
          <w:rPr>
            <w:rFonts w:ascii="Times New Roman" w:eastAsia="Times New Roman" w:hAnsi="Times New Roman" w:cs="Times New Roman"/>
            <w:sz w:val="24"/>
            <w:szCs w:val="24"/>
          </w:rPr>
          <w:fldChar w:fldCharType="separate"/>
        </w:r>
        <w:r w:rsidR="001A1BBB" w:rsidRPr="007418CF" w:rsidDel="00BA0465">
          <w:rPr>
            <w:rFonts w:ascii="Times New Roman" w:hAnsi="Times New Roman" w:cs="Times New Roman"/>
            <w:sz w:val="24"/>
          </w:rPr>
          <w:delText>(Taipale et al. 2013)</w:delText>
        </w:r>
        <w:r w:rsidR="001A1BBB" w:rsidRPr="007418CF" w:rsidDel="00BA0465">
          <w:rPr>
            <w:rFonts w:ascii="Times New Roman" w:eastAsia="Times New Roman" w:hAnsi="Times New Roman" w:cs="Times New Roman"/>
            <w:sz w:val="24"/>
            <w:szCs w:val="24"/>
          </w:rPr>
          <w:fldChar w:fldCharType="end"/>
        </w:r>
      </w:del>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w:t>
      </w:r>
      <w:del w:id="274" w:author="Meyer, Michael Frederick" w:date="2021-10-29T12:17:00Z">
        <w:r w:rsidR="00A84037" w:rsidRPr="007418CF" w:rsidDel="00BA0465">
          <w:rPr>
            <w:rFonts w:ascii="Times New Roman" w:eastAsia="Times New Roman" w:hAnsi="Times New Roman" w:cs="Times New Roman"/>
            <w:sz w:val="24"/>
            <w:szCs w:val="24"/>
          </w:rPr>
          <w:delText xml:space="preserve">These fatty acids tend to be associated with </w:delText>
        </w:r>
        <w:r w:rsidR="00863C77" w:rsidRPr="007418CF" w:rsidDel="00BA0465">
          <w:rPr>
            <w:rFonts w:ascii="Times New Roman" w:eastAsia="Times New Roman" w:hAnsi="Times New Roman" w:cs="Times New Roman"/>
            <w:sz w:val="24"/>
            <w:szCs w:val="24"/>
          </w:rPr>
          <w:delText xml:space="preserve">filamentous </w:delText>
        </w:r>
        <w:r w:rsidR="00A84037" w:rsidRPr="007418CF" w:rsidDel="00BA0465">
          <w:rPr>
            <w:rFonts w:ascii="Times New Roman" w:eastAsia="Times New Roman" w:hAnsi="Times New Roman" w:cs="Times New Roman"/>
            <w:sz w:val="24"/>
            <w:szCs w:val="24"/>
          </w:rPr>
          <w:delText>green algae (i.e., 18:3ω3</w:delText>
        </w:r>
        <w:r w:rsidR="00911DEA" w:rsidRPr="007418CF" w:rsidDel="00BA0465">
          <w:rPr>
            <w:rFonts w:ascii="Times New Roman" w:eastAsia="Times New Roman" w:hAnsi="Times New Roman" w:cs="Times New Roman"/>
            <w:sz w:val="24"/>
            <w:szCs w:val="24"/>
          </w:rPr>
          <w:delText xml:space="preserve"> and</w:delText>
        </w:r>
        <w:r w:rsidR="003143FA" w:rsidRPr="007418CF" w:rsidDel="00BA0465">
          <w:rPr>
            <w:rFonts w:ascii="Times New Roman" w:eastAsia="Times New Roman" w:hAnsi="Times New Roman" w:cs="Times New Roman"/>
            <w:sz w:val="24"/>
            <w:szCs w:val="24"/>
          </w:rPr>
          <w:delText xml:space="preserve"> </w:delText>
        </w:r>
        <w:r w:rsidR="00A84037" w:rsidRPr="007418CF" w:rsidDel="00BA0465">
          <w:rPr>
            <w:rFonts w:ascii="Times New Roman" w:eastAsia="Times New Roman" w:hAnsi="Times New Roman" w:cs="Times New Roman"/>
            <w:sz w:val="24"/>
            <w:szCs w:val="24"/>
          </w:rPr>
          <w:delText>18:1ω9</w:delText>
        </w:r>
        <w:r w:rsidR="00911DEA" w:rsidRPr="007418CF" w:rsidDel="00BA0465">
          <w:rPr>
            <w:rFonts w:ascii="Times New Roman" w:eastAsia="Times New Roman" w:hAnsi="Times New Roman" w:cs="Times New Roman"/>
            <w:sz w:val="24"/>
            <w:szCs w:val="24"/>
          </w:rPr>
          <w:delText>)</w:delText>
        </w:r>
        <w:r w:rsidR="00A84037" w:rsidRPr="007418CF" w:rsidDel="00BA0465">
          <w:rPr>
            <w:rFonts w:ascii="Times New Roman" w:eastAsia="Times New Roman" w:hAnsi="Times New Roman" w:cs="Times New Roman"/>
            <w:sz w:val="24"/>
            <w:szCs w:val="24"/>
          </w:rPr>
          <w:delText xml:space="preserve"> and diatoms (i.e., 20:5ω3)</w:delText>
        </w:r>
        <w:r w:rsidR="00911DEA" w:rsidRPr="007418CF" w:rsidDel="00BA0465">
          <w:rPr>
            <w:rFonts w:ascii="Times New Roman" w:eastAsia="Times New Roman" w:hAnsi="Times New Roman" w:cs="Times New Roman"/>
            <w:sz w:val="24"/>
            <w:szCs w:val="24"/>
          </w:rPr>
          <w:delText xml:space="preserve">. </w:delText>
        </w:r>
      </w:del>
      <w:r w:rsidR="00911DEA" w:rsidRPr="007418CF">
        <w:rPr>
          <w:rFonts w:ascii="Times New Roman" w:eastAsia="Times New Roman" w:hAnsi="Times New Roman" w:cs="Times New Roman"/>
          <w:sz w:val="24"/>
          <w:szCs w:val="24"/>
        </w:rPr>
        <w:t>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ins w:id="275" w:author="Meyer, Michael Frederick" w:date="2021-09-24T13:00:00Z">
        <w:r w:rsidR="00156C75">
          <w:rPr>
            <w:rFonts w:ascii="Times New Roman" w:eastAsia="Times New Roman" w:hAnsi="Times New Roman" w:cs="Times New Roman"/>
            <w:sz w:val="24"/>
            <w:szCs w:val="24"/>
          </w:rPr>
          <w:t>2</w:t>
        </w:r>
      </w:ins>
      <w:del w:id="276" w:author="Meyer, Michael Frederick" w:date="2021-09-24T13:00:00Z">
        <w:r w:rsidR="00181C34" w:rsidDel="00156C75">
          <w:rPr>
            <w:rFonts w:ascii="Times New Roman" w:eastAsia="Times New Roman" w:hAnsi="Times New Roman" w:cs="Times New Roman"/>
            <w:sz w:val="24"/>
            <w:szCs w:val="24"/>
          </w:rPr>
          <w:delText>3</w:delText>
        </w:r>
      </w:del>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00647CF7"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ins w:id="277" w:author="Meyer, Michael Frederick" w:date="2021-09-24T13:00:00Z">
        <w:r w:rsidR="00156C75">
          <w:rPr>
            <w:rFonts w:ascii="Times New Roman" w:eastAsia="Times New Roman" w:hAnsi="Times New Roman" w:cs="Times New Roman"/>
            <w:sz w:val="24"/>
            <w:szCs w:val="24"/>
          </w:rPr>
          <w:t>2</w:t>
        </w:r>
      </w:ins>
      <w:del w:id="278" w:author="Meyer, Michael Frederick" w:date="2021-09-24T13:00:00Z">
        <w:r w:rsidR="00181C34" w:rsidDel="00156C75">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6CB5EF9C" w:rsidR="00715D55" w:rsidRDefault="00D8535D" w:rsidP="00F31B90">
      <w:pPr>
        <w:spacing w:line="480" w:lineRule="auto"/>
        <w:rPr>
          <w:ins w:id="279" w:author="Meyer, Michael Frederick" w:date="2021-10-29T12:29: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r w:rsidR="005E16D0">
        <w:rPr>
          <w:rFonts w:ascii="Times New Roman" w:eastAsia="Times New Roman" w:hAnsi="Times New Roman" w:cs="Times New Roman"/>
          <w:sz w:val="24"/>
          <w:szCs w:val="24"/>
        </w:rPr>
        <w:t xml:space="preserve">As with sewage indicators, </w:t>
      </w:r>
      <w:r w:rsidR="005E16D0">
        <w:rPr>
          <w:rFonts w:ascii="Times New Roman" w:eastAsia="Times New Roman" w:hAnsi="Times New Roman" w:cs="Times New Roman"/>
          <w:sz w:val="24"/>
          <w:szCs w:val="24"/>
        </w:rPr>
        <w:lastRenderedPageBreak/>
        <w:t xml:space="preserve">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w:t>
      </w:r>
      <w:del w:id="280" w:author="Meyer, Michael Frederick" w:date="2021-10-29T12:20:00Z">
        <w:r w:rsidR="005E16D0" w:rsidDel="00BA0465">
          <w:rPr>
            <w:rFonts w:ascii="Times New Roman" w:eastAsia="Times New Roman" w:hAnsi="Times New Roman" w:cs="Times New Roman"/>
            <w:sz w:val="24"/>
            <w:szCs w:val="24"/>
          </w:rPr>
          <w:delText>, where p- and R</w:delText>
        </w:r>
        <w:r w:rsidR="005E16D0" w:rsidDel="00BA0465">
          <w:rPr>
            <w:rFonts w:ascii="Times New Roman" w:eastAsia="Times New Roman" w:hAnsi="Times New Roman" w:cs="Times New Roman"/>
            <w:sz w:val="24"/>
            <w:szCs w:val="24"/>
            <w:vertAlign w:val="superscript"/>
          </w:rPr>
          <w:delText>2</w:delText>
        </w:r>
        <w:r w:rsidR="005E16D0" w:rsidDel="00BA0465">
          <w:rPr>
            <w:rFonts w:ascii="Times New Roman" w:eastAsia="Times New Roman" w:hAnsi="Times New Roman" w:cs="Times New Roman"/>
            <w:sz w:val="24"/>
            <w:szCs w:val="24"/>
          </w:rPr>
          <w:delText xml:space="preserve"> values for models generated from observed data were compared to models generated from 5,000 permutations</w:delText>
        </w:r>
      </w:del>
      <w:r w:rsidR="005E16D0">
        <w:rPr>
          <w:rFonts w:ascii="Times New Roman" w:eastAsia="Times New Roman" w:hAnsi="Times New Roman" w:cs="Times New Roman"/>
          <w:sz w:val="24"/>
          <w:szCs w:val="24"/>
        </w:rPr>
        <w:t xml:space="preserve">. </w:t>
      </w:r>
    </w:p>
    <w:p w14:paraId="1AB62C9C" w14:textId="430BF8A7" w:rsidR="00596F8F" w:rsidRDefault="00596F8F" w:rsidP="00F31B90">
      <w:pPr>
        <w:spacing w:line="480" w:lineRule="auto"/>
        <w:rPr>
          <w:ins w:id="281" w:author="Meyer, Michael Frederick" w:date="2021-10-29T12:29:00Z"/>
          <w:rFonts w:ascii="Times New Roman" w:eastAsia="Times New Roman" w:hAnsi="Times New Roman" w:cs="Times New Roman"/>
          <w:sz w:val="24"/>
          <w:szCs w:val="24"/>
        </w:rPr>
      </w:pPr>
    </w:p>
    <w:p w14:paraId="3D4F0073" w14:textId="491E1A3B" w:rsidR="00596F8F" w:rsidRPr="005E16D0" w:rsidRDefault="00596F8F" w:rsidP="00F31B90">
      <w:pPr>
        <w:spacing w:line="480" w:lineRule="auto"/>
        <w:rPr>
          <w:rFonts w:ascii="Times New Roman" w:eastAsia="Times New Roman" w:hAnsi="Times New Roman" w:cs="Times New Roman"/>
          <w:sz w:val="24"/>
          <w:szCs w:val="24"/>
        </w:rPr>
      </w:pPr>
      <w:ins w:id="282" w:author="Meyer, Michael Frederick" w:date="2021-10-29T12:29:00Z">
        <w:r>
          <w:rPr>
            <w:rFonts w:ascii="Times New Roman" w:eastAsia="Times New Roman" w:hAnsi="Times New Roman" w:cs="Times New Roman"/>
            <w:sz w:val="24"/>
            <w:szCs w:val="24"/>
          </w:rPr>
          <w:t xml:space="preserve">More detailed statistical methods are provided in the accompanying Supplemental Methods. </w:t>
        </w:r>
      </w:ins>
    </w:p>
    <w:p w14:paraId="36669A2A" w14:textId="2CB9261C" w:rsidR="00715D55" w:rsidRPr="007418CF" w:rsidDel="00F9141C" w:rsidRDefault="00715D55" w:rsidP="00F31B90">
      <w:pPr>
        <w:spacing w:line="480" w:lineRule="auto"/>
        <w:rPr>
          <w:del w:id="283" w:author="Meyer, Michael Frederick" w:date="2021-11-19T15:20:00Z"/>
          <w:rFonts w:ascii="Times New Roman" w:eastAsia="Times New Roman" w:hAnsi="Times New Roman" w:cs="Times New Roman"/>
          <w:sz w:val="24"/>
          <w:szCs w:val="24"/>
        </w:rPr>
      </w:pPr>
    </w:p>
    <w:p w14:paraId="19351274" w14:textId="26FC5EE0" w:rsidR="00715D55" w:rsidRPr="007418CF" w:rsidRDefault="00D8535D" w:rsidP="00F31B90">
      <w:pPr>
        <w:spacing w:line="480" w:lineRule="auto"/>
        <w:rPr>
          <w:rFonts w:ascii="Times New Roman" w:eastAsia="Times New Roman" w:hAnsi="Times New Roman" w:cs="Times New Roman"/>
          <w:sz w:val="24"/>
          <w:szCs w:val="24"/>
        </w:rPr>
      </w:pPr>
      <w:del w:id="284" w:author="Meyer, Michael Frederick" w:date="2021-11-19T15:20:00Z">
        <w:r w:rsidRPr="007418CF" w:rsidDel="00F9141C">
          <w:rPr>
            <w:rFonts w:ascii="Times New Roman" w:eastAsia="Times New Roman" w:hAnsi="Times New Roman" w:cs="Times New Roman"/>
            <w:sz w:val="24"/>
            <w:szCs w:val="24"/>
          </w:rPr>
          <w:delText xml:space="preserve">All analyses were conducted </w:delText>
        </w:r>
        <w:r w:rsidR="00EC3D3F" w:rsidRPr="007418CF" w:rsidDel="00F9141C">
          <w:rPr>
            <w:rFonts w:ascii="Times New Roman" w:eastAsia="Times New Roman" w:hAnsi="Times New Roman" w:cs="Times New Roman"/>
            <w:sz w:val="24"/>
            <w:szCs w:val="24"/>
          </w:rPr>
          <w:delText>in</w:delText>
        </w:r>
        <w:r w:rsidRPr="007418CF" w:rsidDel="00F9141C">
          <w:rPr>
            <w:rFonts w:ascii="Times New Roman" w:eastAsia="Times New Roman" w:hAnsi="Times New Roman" w:cs="Times New Roman"/>
            <w:sz w:val="24"/>
            <w:szCs w:val="24"/>
          </w:rPr>
          <w:delText xml:space="preserve"> the R statistical environment </w:delText>
        </w:r>
        <w:r w:rsidR="001A1BBB" w:rsidRPr="007418CF" w:rsidDel="00F9141C">
          <w:rPr>
            <w:rFonts w:ascii="Times New Roman" w:eastAsia="Times New Roman" w:hAnsi="Times New Roman" w:cs="Times New Roman"/>
            <w:sz w:val="24"/>
            <w:szCs w:val="24"/>
          </w:rPr>
          <w:fldChar w:fldCharType="begin"/>
        </w:r>
        <w:r w:rsidR="008A299A" w:rsidRPr="007418CF" w:rsidDel="00F9141C">
          <w:rPr>
            <w:rFonts w:ascii="Times New Roman" w:eastAsia="Times New Roman" w:hAnsi="Times New Roman" w:cs="Times New Roman"/>
            <w:sz w:val="24"/>
            <w:szCs w:val="24"/>
          </w:rPr>
          <w:del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1A1BBB" w:rsidRPr="007418CF" w:rsidDel="00F9141C">
          <w:rPr>
            <w:rFonts w:ascii="Times New Roman" w:eastAsia="Times New Roman" w:hAnsi="Times New Roman" w:cs="Times New Roman"/>
            <w:sz w:val="24"/>
            <w:szCs w:val="24"/>
          </w:rPr>
          <w:fldChar w:fldCharType="separate"/>
        </w:r>
        <w:r w:rsidR="008A299A" w:rsidRPr="007418CF" w:rsidDel="00F9141C">
          <w:rPr>
            <w:rFonts w:ascii="Times New Roman" w:hAnsi="Times New Roman" w:cs="Times New Roman"/>
            <w:sz w:val="24"/>
          </w:rPr>
          <w:delText>(R Core Team 2019)</w:delText>
        </w:r>
        <w:r w:rsidR="001A1BBB"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using the </w:delText>
        </w:r>
        <w:r w:rsidR="004D2297" w:rsidRPr="007418CF" w:rsidDel="00F9141C">
          <w:rPr>
            <w:rFonts w:ascii="Times New Roman" w:eastAsia="Times New Roman" w:hAnsi="Times New Roman" w:cs="Times New Roman"/>
            <w:sz w:val="24"/>
            <w:szCs w:val="24"/>
          </w:rPr>
          <w:delText xml:space="preserve">tidyverse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(Wickham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factoextra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(Kassambara and Mundt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cluster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(Maechler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pvclust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(Suzuki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ggrepel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(Slowikowski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viridis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(Garnier 2018)</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(Hester and Wickham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w:delText>
        </w:r>
        <w:r w:rsidR="00424D65" w:rsidRPr="007418CF" w:rsidDel="00F9141C">
          <w:rPr>
            <w:rFonts w:ascii="Times New Roman" w:eastAsia="Times New Roman" w:hAnsi="Times New Roman" w:cs="Times New Roman"/>
            <w:sz w:val="24"/>
            <w:szCs w:val="24"/>
          </w:rPr>
          <w:delText xml:space="preserve">spdplyr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(Sumner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janitor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(Firke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sf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(Pebesma 2018)</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ggpubr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(Kassambara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ggtext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OpenStreetMap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(Fellows and Stotz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cowplot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broom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(Robinson and Hayes 2019)</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00181C34" w:rsidDel="00F9141C">
          <w:rPr>
            <w:rFonts w:ascii="Times New Roman" w:eastAsia="Times New Roman" w:hAnsi="Times New Roman" w:cs="Times New Roman"/>
            <w:sz w:val="24"/>
            <w:szCs w:val="24"/>
          </w:rPr>
          <w:delText xml:space="preserve">ggsn </w:delText>
        </w:r>
        <w:r w:rsidR="00181C34" w:rsidDel="00F9141C">
          <w:rPr>
            <w:rFonts w:ascii="Times New Roman" w:eastAsia="Times New Roman" w:hAnsi="Times New Roman" w:cs="Times New Roman"/>
            <w:sz w:val="24"/>
            <w:szCs w:val="24"/>
          </w:rPr>
          <w:fldChar w:fldCharType="begin"/>
        </w:r>
        <w:r w:rsidR="00181C34" w:rsidDel="00F9141C">
          <w:rPr>
            <w:rFonts w:ascii="Times New Roman" w:eastAsia="Times New Roman" w:hAnsi="Times New Roman" w:cs="Times New Roman"/>
            <w:sz w:val="24"/>
            <w:szCs w:val="24"/>
          </w:rPr>
          <w:delInstrText xml:space="preserve"> ADDIN ZOTERO_ITEM CSL_CITATION {"citationID":"ME2aHPoA","properties":{"formattedCitation":"(Baquero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delInstrText>
        </w:r>
        <w:r w:rsidR="00181C34" w:rsidDel="00F9141C">
          <w:rPr>
            <w:rFonts w:ascii="Times New Roman" w:eastAsia="Times New Roman" w:hAnsi="Times New Roman" w:cs="Times New Roman"/>
            <w:sz w:val="24"/>
            <w:szCs w:val="24"/>
          </w:rPr>
          <w:fldChar w:fldCharType="separate"/>
        </w:r>
        <w:r w:rsidR="00181C34" w:rsidRPr="00181C34" w:rsidDel="00F9141C">
          <w:rPr>
            <w:rFonts w:ascii="Times New Roman" w:hAnsi="Times New Roman" w:cs="Times New Roman"/>
            <w:sz w:val="24"/>
          </w:rPr>
          <w:delText>(Baquero 2019)</w:delText>
        </w:r>
        <w:r w:rsidR="00181C34" w:rsidDel="00F9141C">
          <w:rPr>
            <w:rFonts w:ascii="Times New Roman" w:eastAsia="Times New Roman" w:hAnsi="Times New Roman" w:cs="Times New Roman"/>
            <w:sz w:val="24"/>
            <w:szCs w:val="24"/>
          </w:rPr>
          <w:fldChar w:fldCharType="end"/>
        </w:r>
        <w:r w:rsidR="00181C34"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MixSIAR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(Stock et al. 2018b)</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Pr="007418CF" w:rsidDel="00F9141C">
          <w:rPr>
            <w:rFonts w:ascii="Times New Roman" w:eastAsia="Times New Roman" w:hAnsi="Times New Roman" w:cs="Times New Roman"/>
            <w:sz w:val="24"/>
            <w:szCs w:val="24"/>
          </w:rPr>
          <w:delText xml:space="preserve">and vegan </w:delText>
        </w:r>
        <w:r w:rsidR="00A6440C" w:rsidRPr="007418CF" w:rsidDel="00F9141C">
          <w:rPr>
            <w:rFonts w:ascii="Times New Roman" w:eastAsia="Times New Roman" w:hAnsi="Times New Roman" w:cs="Times New Roman"/>
            <w:sz w:val="24"/>
            <w:szCs w:val="24"/>
          </w:rPr>
          <w:fldChar w:fldCharType="begin"/>
        </w:r>
        <w:r w:rsidR="00A6440C" w:rsidRPr="007418CF" w:rsidDel="00F9141C">
          <w:rPr>
            <w:rFonts w:ascii="Times New Roman" w:eastAsia="Times New Roman" w:hAnsi="Times New Roman" w:cs="Times New Roman"/>
            <w:sz w:val="24"/>
            <w:szCs w:val="24"/>
          </w:rPr>
          <w:del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delInstrText>
        </w:r>
        <w:r w:rsidR="00A6440C" w:rsidRPr="007418CF" w:rsidDel="00F9141C">
          <w:rPr>
            <w:rFonts w:ascii="Times New Roman" w:eastAsia="Times New Roman" w:hAnsi="Times New Roman" w:cs="Times New Roman"/>
            <w:sz w:val="24"/>
            <w:szCs w:val="24"/>
          </w:rPr>
          <w:fldChar w:fldCharType="separate"/>
        </w:r>
        <w:r w:rsidR="00A6440C" w:rsidRPr="007418CF" w:rsidDel="00F9141C">
          <w:rPr>
            <w:rFonts w:ascii="Times New Roman" w:hAnsi="Times New Roman" w:cs="Times New Roman"/>
            <w:sz w:val="24"/>
          </w:rPr>
          <w:delText>(Oksanen et al. 2019)</w:delText>
        </w:r>
        <w:r w:rsidR="00A6440C"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packages. </w:delText>
        </w:r>
      </w:del>
      <w:r w:rsidRPr="007418CF">
        <w:rPr>
          <w:rFonts w:ascii="Times New Roman" w:eastAsia="Times New Roman" w:hAnsi="Times New Roman" w:cs="Times New Roman"/>
          <w:sz w:val="24"/>
          <w:szCs w:val="24"/>
        </w:rPr>
        <w:t>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bookmarkEnd w:id="225"/>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F0369F6"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ins w:id="285" w:author="Meyer, Michael Frederick" w:date="2021-08-19T13:44:00Z">
        <w:r w:rsidR="00E04D6D">
          <w:rPr>
            <w:rFonts w:ascii="Times New Roman" w:eastAsia="Times New Roman" w:hAnsi="Times New Roman" w:cs="Times New Roman"/>
            <w:sz w:val="24"/>
            <w:szCs w:val="24"/>
          </w:rPr>
          <w:t xml:space="preserve">; Figure </w:t>
        </w:r>
      </w:ins>
      <w:ins w:id="286" w:author="Meyer, Michael Frederick" w:date="2021-09-23T16:30:00Z">
        <w:r w:rsidR="00FF6B7A">
          <w:rPr>
            <w:rFonts w:ascii="Times New Roman" w:eastAsia="Times New Roman" w:hAnsi="Times New Roman" w:cs="Times New Roman"/>
            <w:sz w:val="24"/>
            <w:szCs w:val="24"/>
          </w:rPr>
          <w:t>2</w:t>
        </w:r>
      </w:ins>
      <w:ins w:id="287" w:author="Meyer, Michael Frederick" w:date="2021-09-23T11:44:00Z">
        <w:r w:rsidR="00F55F0D">
          <w:rPr>
            <w:rFonts w:ascii="Times New Roman" w:eastAsia="Times New Roman" w:hAnsi="Times New Roman" w:cs="Times New Roman"/>
            <w:sz w:val="24"/>
            <w:szCs w:val="24"/>
          </w:rPr>
          <w:t>A</w:t>
        </w:r>
      </w:ins>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ins w:id="288" w:author="Meyer, Michael Frederick" w:date="2021-08-19T13:44:00Z">
        <w:r w:rsidR="00E04D6D">
          <w:rPr>
            <w:rFonts w:ascii="Times New Roman" w:eastAsia="Times New Roman" w:hAnsi="Times New Roman" w:cs="Times New Roman"/>
            <w:sz w:val="24"/>
            <w:szCs w:val="24"/>
          </w:rPr>
          <w:t xml:space="preserve">; Figure </w:t>
        </w:r>
      </w:ins>
      <w:ins w:id="289" w:author="Meyer, Michael Frederick" w:date="2021-09-23T16:31:00Z">
        <w:r w:rsidR="00FF6B7A">
          <w:rPr>
            <w:rFonts w:ascii="Times New Roman" w:eastAsia="Times New Roman" w:hAnsi="Times New Roman" w:cs="Times New Roman"/>
            <w:sz w:val="24"/>
            <w:szCs w:val="24"/>
          </w:rPr>
          <w:t>2</w:t>
        </w:r>
      </w:ins>
      <w:ins w:id="290" w:author="Meyer, Michael Frederick" w:date="2021-09-23T11:44:00Z">
        <w:r w:rsidR="00F55F0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p = 0.14</w:t>
      </w:r>
      <w:ins w:id="291" w:author="Meyer, Michael Frederick" w:date="2021-08-19T13:44:00Z">
        <w:r w:rsidR="00E04D6D">
          <w:rPr>
            <w:rFonts w:ascii="Times New Roman" w:eastAsia="Times New Roman" w:hAnsi="Times New Roman" w:cs="Times New Roman"/>
            <w:sz w:val="24"/>
            <w:szCs w:val="24"/>
          </w:rPr>
          <w:t xml:space="preserve">; Figure </w:t>
        </w:r>
      </w:ins>
      <w:ins w:id="292" w:author="Meyer, Michael Frederick" w:date="2021-09-23T16:31:00Z">
        <w:r w:rsidR="00FF6B7A">
          <w:rPr>
            <w:rFonts w:ascii="Times New Roman" w:eastAsia="Times New Roman" w:hAnsi="Times New Roman" w:cs="Times New Roman"/>
            <w:sz w:val="24"/>
            <w:szCs w:val="24"/>
          </w:rPr>
          <w:t>2</w:t>
        </w:r>
      </w:ins>
      <w:ins w:id="293" w:author="Meyer, Michael Frederick" w:date="2021-08-19T13:44:00Z">
        <w:r w:rsidR="00E04D6D">
          <w:rPr>
            <w:rFonts w:ascii="Times New Roman" w:eastAsia="Times New Roman" w:hAnsi="Times New Roman" w:cs="Times New Roman"/>
            <w:sz w:val="24"/>
            <w:szCs w:val="24"/>
          </w:rPr>
          <w:t>C</w:t>
        </w:r>
      </w:ins>
      <w:r w:rsidR="009E35A7"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ins w:id="294" w:author="Meyer, Michael Frederick" w:date="2021-08-19T13:44:00Z">
        <w:r w:rsidR="00E04D6D">
          <w:rPr>
            <w:rFonts w:ascii="Times New Roman" w:eastAsia="Times New Roman" w:hAnsi="Times New Roman" w:cs="Times New Roman"/>
            <w:sz w:val="24"/>
            <w:szCs w:val="24"/>
          </w:rPr>
          <w:t xml:space="preserve">; Figure </w:t>
        </w:r>
      </w:ins>
      <w:ins w:id="295" w:author="Meyer, Michael Frederick" w:date="2021-09-23T16:31:00Z">
        <w:r w:rsidR="00FF6B7A">
          <w:rPr>
            <w:rFonts w:ascii="Times New Roman" w:eastAsia="Times New Roman" w:hAnsi="Times New Roman" w:cs="Times New Roman"/>
            <w:sz w:val="24"/>
            <w:szCs w:val="24"/>
          </w:rPr>
          <w:t>2</w:t>
        </w:r>
      </w:ins>
      <w:ins w:id="296" w:author="Meyer, Michael Frederick" w:date="2021-08-19T13:44:00Z">
        <w:r w:rsidR="00E04D6D">
          <w:rPr>
            <w:rFonts w:ascii="Times New Roman" w:eastAsia="Times New Roman" w:hAnsi="Times New Roman" w:cs="Times New Roman"/>
            <w:sz w:val="24"/>
            <w:szCs w:val="24"/>
          </w:rPr>
          <w:t>D</w:t>
        </w:r>
      </w:ins>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297"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lastRenderedPageBreak/>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ins w:id="298" w:author="Meyer, Michael Frederick" w:date="2021-08-19T13:45:00Z">
        <w:r w:rsidR="00E04D6D">
          <w:rPr>
            <w:rFonts w:ascii="Times New Roman" w:eastAsia="Times New Roman" w:hAnsi="Times New Roman" w:cs="Times New Roman"/>
            <w:sz w:val="24"/>
            <w:szCs w:val="24"/>
          </w:rPr>
          <w:t xml:space="preserve">; Figure </w:t>
        </w:r>
      </w:ins>
      <w:ins w:id="299" w:author="Meyer, Michael Frederick" w:date="2021-09-23T16:31:00Z">
        <w:r w:rsidR="00FF6B7A">
          <w:rPr>
            <w:rFonts w:ascii="Times New Roman" w:eastAsia="Times New Roman" w:hAnsi="Times New Roman" w:cs="Times New Roman"/>
            <w:sz w:val="24"/>
            <w:szCs w:val="24"/>
          </w:rPr>
          <w:t>2</w:t>
        </w:r>
      </w:ins>
      <w:ins w:id="300" w:author="Meyer, Michael Frederick" w:date="2021-09-23T11:44:00Z">
        <w:r w:rsidR="00F55F0D">
          <w:rPr>
            <w:rFonts w:ascii="Times New Roman" w:eastAsia="Times New Roman" w:hAnsi="Times New Roman" w:cs="Times New Roman"/>
            <w:sz w:val="24"/>
            <w:szCs w:val="24"/>
          </w:rPr>
          <w:t>E</w:t>
        </w:r>
      </w:ins>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ins w:id="301" w:author="Meyer, Michael Frederick" w:date="2021-08-19T13:45:00Z">
        <w:r w:rsidR="00E04D6D">
          <w:rPr>
            <w:rFonts w:ascii="Times New Roman" w:eastAsia="Times New Roman" w:hAnsi="Times New Roman" w:cs="Times New Roman"/>
            <w:sz w:val="24"/>
            <w:szCs w:val="24"/>
          </w:rPr>
          <w:t xml:space="preserve">; Figure </w:t>
        </w:r>
      </w:ins>
      <w:ins w:id="302" w:author="Meyer, Michael Frederick" w:date="2021-09-23T16:31:00Z">
        <w:r w:rsidR="00FF6B7A">
          <w:rPr>
            <w:rFonts w:ascii="Times New Roman" w:eastAsia="Times New Roman" w:hAnsi="Times New Roman" w:cs="Times New Roman"/>
            <w:sz w:val="24"/>
            <w:szCs w:val="24"/>
          </w:rPr>
          <w:t>2</w:t>
        </w:r>
      </w:ins>
      <w:ins w:id="303" w:author="Meyer, Michael Frederick" w:date="2021-09-23T11:45:00Z">
        <w:r w:rsidR="00DE20F1">
          <w:rPr>
            <w:rFonts w:ascii="Times New Roman" w:eastAsia="Times New Roman" w:hAnsi="Times New Roman" w:cs="Times New Roman"/>
            <w:sz w:val="24"/>
            <w:szCs w:val="24"/>
          </w:rPr>
          <w:t>F</w:t>
        </w:r>
      </w:ins>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304"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w:t>
      </w:r>
      <w:ins w:id="305" w:author="Meyer, Michael Frederick" w:date="2021-09-23T16:31:00Z">
        <w:r w:rsidR="00FF6B7A">
          <w:rPr>
            <w:rFonts w:ascii="Times New Roman" w:eastAsia="Times New Roman" w:hAnsi="Times New Roman" w:cs="Times New Roman"/>
            <w:sz w:val="24"/>
            <w:szCs w:val="24"/>
          </w:rPr>
          <w:t>1</w:t>
        </w:r>
      </w:ins>
      <w:del w:id="306" w:author="Meyer, Michael Frederick" w:date="2021-08-19T16:57:00Z">
        <w:r w:rsidR="00D8535D" w:rsidRPr="007418CF" w:rsidDel="00A048F5">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Other</w:t>
      </w:r>
      <w:ins w:id="307" w:author="Ted" w:date="2021-10-13T16:46:00Z">
        <w:r w:rsidR="00275891">
          <w:rPr>
            <w:rFonts w:ascii="Times New Roman" w:eastAsia="Times New Roman" w:hAnsi="Times New Roman" w:cs="Times New Roman"/>
            <w:sz w:val="24"/>
            <w:szCs w:val="24"/>
          </w:rPr>
          <w:t xml:space="preserve"> </w:t>
        </w:r>
      </w:ins>
      <w:ins w:id="308" w:author="Meyer, Michael Frederick" w:date="2021-11-01T14:55:00Z">
        <w:r w:rsidR="00E207E2">
          <w:rPr>
            <w:rFonts w:ascii="Times New Roman" w:eastAsia="Times New Roman" w:hAnsi="Times New Roman" w:cs="Times New Roman"/>
            <w:sz w:val="24"/>
            <w:szCs w:val="24"/>
          </w:rPr>
          <w:t xml:space="preserve">measured </w:t>
        </w:r>
      </w:ins>
      <w:ins w:id="309" w:author="Ted" w:date="2021-10-13T16:46:00Z">
        <w:del w:id="310" w:author="Meyer, Michael Frederick" w:date="2021-11-01T14:55:00Z">
          <w:r w:rsidR="00275891" w:rsidDel="00E207E2">
            <w:rPr>
              <w:rFonts w:ascii="Times New Roman" w:eastAsia="Times New Roman" w:hAnsi="Times New Roman" w:cs="Times New Roman"/>
              <w:sz w:val="24"/>
              <w:szCs w:val="24"/>
            </w:rPr>
            <w:delText>te</w:delText>
          </w:r>
        </w:del>
      </w:ins>
      <w:ins w:id="311" w:author="Ted" w:date="2021-10-13T16:47:00Z">
        <w:del w:id="312" w:author="Meyer, Michael Frederick" w:date="2021-11-01T14:55:00Z">
          <w:r w:rsidR="00275891" w:rsidDel="00E207E2">
            <w:rPr>
              <w:rFonts w:ascii="Times New Roman" w:eastAsia="Times New Roman" w:hAnsi="Times New Roman" w:cs="Times New Roman"/>
              <w:sz w:val="24"/>
              <w:szCs w:val="24"/>
            </w:rPr>
            <w:delText>sted</w:delText>
          </w:r>
        </w:del>
      </w:ins>
      <w:del w:id="313" w:author="Meyer, Michael Frederick" w:date="2021-11-01T14:55:00Z">
        <w:r w:rsidR="001768AC" w:rsidRPr="007418CF" w:rsidDel="00E207E2">
          <w:rPr>
            <w:rFonts w:ascii="Times New Roman" w:eastAsia="Times New Roman" w:hAnsi="Times New Roman" w:cs="Times New Roman"/>
            <w:sz w:val="24"/>
            <w:szCs w:val="24"/>
          </w:rPr>
          <w:delText xml:space="preserve"> </w:delText>
        </w:r>
      </w:del>
      <w:r w:rsidR="001768AC" w:rsidRPr="007418CF">
        <w:rPr>
          <w:rFonts w:ascii="Times New Roman" w:eastAsia="Times New Roman" w:hAnsi="Times New Roman" w:cs="Times New Roman"/>
          <w:sz w:val="24"/>
          <w:szCs w:val="24"/>
        </w:rPr>
        <w:t xml:space="preserve">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7A9CBDC8"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ins w:id="314" w:author="Meyer, Michael Frederick" w:date="2021-09-24T13:02:00Z">
        <w:r w:rsidR="00D36C68">
          <w:rPr>
            <w:rFonts w:ascii="Times New Roman" w:eastAsia="Times New Roman" w:hAnsi="Times New Roman" w:cs="Times New Roman"/>
            <w:sz w:val="24"/>
            <w:szCs w:val="24"/>
          </w:rPr>
          <w:t xml:space="preserve"> (Table 1)</w:t>
        </w:r>
      </w:ins>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315" w:author="Meyer, Michael Frederick" w:date="2021-09-23T16:31:00Z">
        <w:r w:rsidR="00FF6B7A">
          <w:rPr>
            <w:rFonts w:ascii="Times New Roman" w:eastAsia="Times New Roman" w:hAnsi="Times New Roman" w:cs="Times New Roman"/>
            <w:sz w:val="24"/>
            <w:szCs w:val="24"/>
          </w:rPr>
          <w:t>2</w:t>
        </w:r>
      </w:ins>
      <w:del w:id="316" w:author="Meyer, Michael Frederick" w:date="2021-09-23T16:31:00Z">
        <w:r w:rsidR="00E01811" w:rsidRPr="007418CF" w:rsidDel="00FF6B7A">
          <w:rPr>
            <w:rFonts w:ascii="Times New Roman" w:eastAsia="Times New Roman" w:hAnsi="Times New Roman" w:cs="Times New Roman"/>
            <w:sz w:val="24"/>
            <w:szCs w:val="24"/>
          </w:rPr>
          <w:delText>3</w:delText>
        </w:r>
      </w:del>
      <w:ins w:id="317" w:author="Meyer, Michael Frederick" w:date="2021-09-23T11:45:00Z">
        <w:r w:rsidR="00DE20F1">
          <w:rPr>
            <w:rFonts w:ascii="Times New Roman" w:eastAsia="Times New Roman" w:hAnsi="Times New Roman" w:cs="Times New Roman"/>
            <w:sz w:val="24"/>
            <w:szCs w:val="24"/>
          </w:rPr>
          <w:t>G</w:t>
        </w:r>
      </w:ins>
      <w:ins w:id="318" w:author="Meyer, Michael Frederick" w:date="2021-08-19T13:45:00Z">
        <w:r w:rsidR="00E04D6D">
          <w:rPr>
            <w:rFonts w:ascii="Times New Roman" w:eastAsia="Times New Roman" w:hAnsi="Times New Roman" w:cs="Times New Roman"/>
            <w:sz w:val="24"/>
            <w:szCs w:val="24"/>
          </w:rPr>
          <w:t xml:space="preserve">, </w:t>
        </w:r>
      </w:ins>
      <w:ins w:id="319" w:author="Meyer, Michael Frederick" w:date="2021-09-23T16:31:00Z">
        <w:r w:rsidR="00FF6B7A">
          <w:rPr>
            <w:rFonts w:ascii="Times New Roman" w:eastAsia="Times New Roman" w:hAnsi="Times New Roman" w:cs="Times New Roman"/>
            <w:sz w:val="24"/>
            <w:szCs w:val="24"/>
          </w:rPr>
          <w:t>2</w:t>
        </w:r>
      </w:ins>
      <w:ins w:id="320" w:author="Meyer, Michael Frederick" w:date="2021-08-19T13:45:00Z">
        <w:r w:rsidR="00E04D6D">
          <w:rPr>
            <w:rFonts w:ascii="Times New Roman" w:eastAsia="Times New Roman" w:hAnsi="Times New Roman" w:cs="Times New Roman"/>
            <w:sz w:val="24"/>
            <w:szCs w:val="24"/>
          </w:rPr>
          <w:t>H</w:t>
        </w:r>
      </w:ins>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215321E6" w:rsidR="00715D55" w:rsidRPr="007418CF" w:rsidDel="00E207E2" w:rsidRDefault="00D8535D" w:rsidP="00F31B90">
      <w:pPr>
        <w:spacing w:line="480" w:lineRule="auto"/>
        <w:rPr>
          <w:del w:id="321" w:author="Meyer, Michael Frederick" w:date="2021-11-01T11:01:00Z"/>
          <w:rFonts w:ascii="Times New Roman" w:eastAsia="Times New Roman" w:hAnsi="Times New Roman" w:cs="Times New Roman"/>
          <w:sz w:val="24"/>
          <w:szCs w:val="24"/>
        </w:rPr>
      </w:pPr>
      <w:del w:id="322" w:author="Meyer, Michael Frederick" w:date="2021-11-01T11:01:00Z">
        <w:r w:rsidRPr="007418CF" w:rsidDel="00E207E2">
          <w:rPr>
            <w:rFonts w:ascii="Times New Roman" w:eastAsia="Times New Roman" w:hAnsi="Times New Roman" w:cs="Times New Roman"/>
            <w:i/>
            <w:sz w:val="24"/>
            <w:szCs w:val="24"/>
          </w:rPr>
          <w:lastRenderedPageBreak/>
          <w:delText>Benthic biological samples</w:delText>
        </w:r>
      </w:del>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6E5A5D7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181C34">
        <w:rPr>
          <w:rFonts w:ascii="Times New Roman" w:eastAsia="Times New Roman" w:hAnsi="Times New Roman" w:cs="Times New Roman"/>
          <w:sz w:val="24"/>
          <w:szCs w:val="24"/>
        </w:rPr>
        <w:t>Tetrasporales</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Ulothrix</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a; S</w:t>
      </w:r>
      <w:r w:rsidR="001F0548">
        <w:rPr>
          <w:rFonts w:ascii="Times New Roman" w:eastAsia="Times New Roman" w:hAnsi="Times New Roman" w:cs="Times New Roman"/>
          <w:sz w:val="24"/>
          <w:szCs w:val="24"/>
        </w:rPr>
        <w:t>3</w:t>
      </w:r>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 xml:space="preserve">Figure </w:t>
      </w:r>
      <w:ins w:id="323" w:author="Meyer, Michael Frederick" w:date="2021-09-23T16:32:00Z">
        <w:r w:rsidR="00FF6B7A">
          <w:rPr>
            <w:rFonts w:ascii="Times New Roman" w:eastAsia="Times New Roman" w:hAnsi="Times New Roman" w:cs="Times New Roman"/>
            <w:sz w:val="24"/>
            <w:szCs w:val="24"/>
          </w:rPr>
          <w:t>3</w:t>
        </w:r>
      </w:ins>
      <w:ins w:id="324" w:author="Meyer, Michael Frederick" w:date="2021-09-24T13:06:00Z">
        <w:r w:rsidR="00D36C68">
          <w:rPr>
            <w:rFonts w:ascii="Times New Roman" w:eastAsia="Times New Roman" w:hAnsi="Times New Roman" w:cs="Times New Roman"/>
            <w:sz w:val="24"/>
            <w:szCs w:val="24"/>
          </w:rPr>
          <w:t>A</w:t>
        </w:r>
      </w:ins>
      <w:del w:id="325" w:author="Meyer, Michael Frederick" w:date="2021-09-23T16:32:00Z">
        <w:r w:rsidR="00E01811"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ins w:id="326" w:author="Meyer, Michael Frederick" w:date="2021-09-23T15:43:00Z">
        <w:r w:rsidR="00986202">
          <w:rPr>
            <w:rFonts w:ascii="Times New Roman" w:eastAsia="Times New Roman" w:hAnsi="Times New Roman" w:cs="Times New Roman"/>
            <w:sz w:val="24"/>
            <w:szCs w:val="24"/>
          </w:rPr>
          <w:t xml:space="preserve">, but not with increasing PPCP concentrations </w:t>
        </w:r>
        <w:r w:rsidR="00986202" w:rsidRPr="007418CF">
          <w:rPr>
            <w:rFonts w:ascii="Times New Roman" w:eastAsia="Times New Roman" w:hAnsi="Times New Roman" w:cs="Times New Roman"/>
            <w:sz w:val="24"/>
            <w:szCs w:val="24"/>
          </w:rPr>
          <w:t>(R</w:t>
        </w:r>
        <w:r w:rsidR="00986202" w:rsidRPr="007418CF">
          <w:rPr>
            <w:rFonts w:ascii="Times New Roman" w:eastAsia="Times New Roman" w:hAnsi="Times New Roman" w:cs="Times New Roman"/>
            <w:sz w:val="24"/>
            <w:szCs w:val="24"/>
            <w:vertAlign w:val="superscript"/>
          </w:rPr>
          <w:t>2</w:t>
        </w:r>
        <w:r w:rsidR="00986202" w:rsidRPr="007418CF">
          <w:rPr>
            <w:rFonts w:ascii="Times New Roman" w:eastAsia="Times New Roman" w:hAnsi="Times New Roman" w:cs="Times New Roman"/>
            <w:sz w:val="24"/>
            <w:szCs w:val="24"/>
          </w:rPr>
          <w:t xml:space="preserve"> = 0.</w:t>
        </w:r>
        <w:r w:rsidR="00986202">
          <w:rPr>
            <w:rFonts w:ascii="Times New Roman" w:eastAsia="Times New Roman" w:hAnsi="Times New Roman" w:cs="Times New Roman"/>
            <w:sz w:val="24"/>
            <w:szCs w:val="24"/>
          </w:rPr>
          <w:t>56</w:t>
        </w:r>
        <w:r w:rsidR="00986202" w:rsidRPr="007418CF">
          <w:rPr>
            <w:rFonts w:ascii="Times New Roman" w:eastAsia="Times New Roman" w:hAnsi="Times New Roman" w:cs="Times New Roman"/>
            <w:sz w:val="24"/>
            <w:szCs w:val="24"/>
          </w:rPr>
          <w:t>, p = 0.</w:t>
        </w:r>
        <w:r w:rsidR="00986202">
          <w:rPr>
            <w:rFonts w:ascii="Times New Roman" w:eastAsia="Times New Roman" w:hAnsi="Times New Roman" w:cs="Times New Roman"/>
            <w:sz w:val="24"/>
            <w:szCs w:val="24"/>
          </w:rPr>
          <w:t>26</w:t>
        </w:r>
        <w:r w:rsidR="00986202"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 xml:space="preserve">Post-hoc SIMPER results </w:t>
      </w:r>
      <w:ins w:id="327" w:author="Meyer, Michael Frederick" w:date="2021-09-23T16:01:00Z">
        <w:r w:rsidR="004109D3">
          <w:rPr>
            <w:rFonts w:ascii="Times New Roman" w:eastAsia="Times New Roman" w:hAnsi="Times New Roman" w:cs="Times New Roman"/>
            <w:sz w:val="24"/>
            <w:szCs w:val="24"/>
          </w:rPr>
          <w:t xml:space="preserve">with IDW population groupings </w:t>
        </w:r>
      </w:ins>
      <w:r w:rsidR="00B05791" w:rsidRPr="007418CF">
        <w:rPr>
          <w:rFonts w:ascii="Times New Roman" w:eastAsia="Times New Roman" w:hAnsi="Times New Roman" w:cs="Times New Roman"/>
          <w:sz w:val="24"/>
          <w:szCs w:val="24"/>
        </w:rPr>
        <w:t>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r w:rsidR="00E9349B" w:rsidRPr="007418CF">
        <w:rPr>
          <w:rFonts w:ascii="Times New Roman" w:eastAsia="Times New Roman" w:hAnsi="Times New Roman" w:cs="Times New Roman"/>
          <w:i/>
          <w:sz w:val="24"/>
          <w:szCs w:val="24"/>
        </w:rPr>
        <w:t>Ulothrix</w:t>
      </w:r>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1A9D5174"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w:t>
      </w:r>
      <w:ins w:id="328" w:author="Meyer, Michael Frederick" w:date="2021-09-24T13:03:00Z">
        <w:r w:rsidR="00D36C68">
          <w:rPr>
            <w:rFonts w:ascii="Times New Roman" w:eastAsia="Times New Roman" w:hAnsi="Times New Roman" w:cs="Times New Roman"/>
            <w:sz w:val="24"/>
            <w:szCs w:val="24"/>
          </w:rPr>
          <w:t>2</w:t>
        </w:r>
      </w:ins>
      <w:del w:id="329" w:author="Meyer, Michael Frederick" w:date="2021-09-24T13:03:00Z">
        <w:r w:rsidR="00A61F66" w:rsidRPr="007418CF" w:rsidDel="00D36C68">
          <w:rPr>
            <w:rFonts w:ascii="Times New Roman" w:eastAsia="Times New Roman" w:hAnsi="Times New Roman" w:cs="Times New Roman"/>
            <w:sz w:val="24"/>
            <w:szCs w:val="24"/>
          </w:rPr>
          <w:delText>1</w:delText>
        </w:r>
      </w:del>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r w:rsidR="00F62F7F" w:rsidRPr="007418CF">
        <w:rPr>
          <w:rFonts w:ascii="Times New Roman" w:eastAsia="Times New Roman" w:hAnsi="Times New Roman" w:cs="Times New Roman"/>
          <w:sz w:val="24"/>
          <w:szCs w:val="24"/>
        </w:rPr>
        <w:t>b; S</w:t>
      </w:r>
      <w:r w:rsidR="001F0548">
        <w:rPr>
          <w:rFonts w:ascii="Times New Roman" w:eastAsia="Times New Roman" w:hAnsi="Times New Roman" w:cs="Times New Roman"/>
          <w:sz w:val="24"/>
          <w:szCs w:val="24"/>
        </w:rPr>
        <w:t>3</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ins w:id="330" w:author="Meyer, Michael Frederick" w:date="2021-09-23T16:32:00Z">
        <w:r w:rsidR="00FF6B7A">
          <w:rPr>
            <w:rFonts w:ascii="Times New Roman" w:eastAsia="Times New Roman" w:hAnsi="Times New Roman" w:cs="Times New Roman"/>
            <w:sz w:val="24"/>
            <w:szCs w:val="24"/>
          </w:rPr>
          <w:t>3</w:t>
        </w:r>
      </w:ins>
      <w:ins w:id="331" w:author="Meyer, Michael Frederick" w:date="2021-09-24T13:06:00Z">
        <w:r w:rsidR="00D36C68">
          <w:rPr>
            <w:rFonts w:ascii="Times New Roman" w:eastAsia="Times New Roman" w:hAnsi="Times New Roman" w:cs="Times New Roman"/>
            <w:sz w:val="24"/>
            <w:szCs w:val="24"/>
          </w:rPr>
          <w:t>B</w:t>
        </w:r>
      </w:ins>
      <w:del w:id="332" w:author="Meyer, Michael Frederick" w:date="2021-09-23T16:32:00Z">
        <w:r w:rsidR="009B3B57" w:rsidRPr="007418CF" w:rsidDel="00FF6B7A">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lastRenderedPageBreak/>
        <w:t xml:space="preserve">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ins w:id="333" w:author="Meyer, Michael Frederick" w:date="2021-09-23T15:44:00Z">
        <w:r w:rsidR="0017283C">
          <w:rPr>
            <w:rFonts w:ascii="Times New Roman" w:eastAsia="Times New Roman" w:hAnsi="Times New Roman" w:cs="Times New Roman"/>
            <w:sz w:val="24"/>
            <w:szCs w:val="24"/>
          </w:rPr>
          <w:t>) and total PPCP concentrations (</w:t>
        </w:r>
        <w:r w:rsidR="0017283C" w:rsidRPr="007418CF">
          <w:rPr>
            <w:rFonts w:ascii="Times New Roman" w:eastAsia="Times New Roman" w:hAnsi="Times New Roman" w:cs="Times New Roman"/>
            <w:sz w:val="24"/>
            <w:szCs w:val="24"/>
          </w:rPr>
          <w:t>R</w:t>
        </w:r>
        <w:r w:rsidR="0017283C" w:rsidRPr="007418CF">
          <w:rPr>
            <w:rFonts w:ascii="Times New Roman" w:eastAsia="Times New Roman" w:hAnsi="Times New Roman" w:cs="Times New Roman"/>
            <w:sz w:val="24"/>
            <w:szCs w:val="24"/>
            <w:vertAlign w:val="superscript"/>
          </w:rPr>
          <w:t>2</w:t>
        </w:r>
        <w:r w:rsidR="0017283C" w:rsidRPr="007418CF">
          <w:rPr>
            <w:rFonts w:ascii="Times New Roman" w:eastAsia="Times New Roman" w:hAnsi="Times New Roman" w:cs="Times New Roman"/>
            <w:sz w:val="24"/>
            <w:szCs w:val="24"/>
          </w:rPr>
          <w:t xml:space="preserve"> = 0.19, p = 0.02</w:t>
        </w:r>
        <w:r w:rsidR="0017283C">
          <w:rPr>
            <w:rFonts w:ascii="Times New Roman" w:eastAsia="Times New Roman" w:hAnsi="Times New Roman" w:cs="Times New Roman"/>
            <w:sz w:val="24"/>
            <w:szCs w:val="24"/>
          </w:rPr>
          <w:t>)</w:t>
        </w:r>
      </w:ins>
      <w:del w:id="334" w:author="Meyer, Michael Frederick" w:date="2021-09-23T15:43:00Z">
        <w:r w:rsidR="00D8535D" w:rsidRPr="007418CF" w:rsidDel="00986202">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w:t>
      </w:r>
      <w:ins w:id="335" w:author="Meyer, Michael Frederick" w:date="2021-08-20T10:40:00Z">
        <w:r w:rsidR="00A97164">
          <w:rPr>
            <w:rFonts w:ascii="Times New Roman" w:eastAsia="Times New Roman" w:hAnsi="Times New Roman" w:cs="Times New Roman"/>
            <w:sz w:val="24"/>
            <w:szCs w:val="24"/>
          </w:rPr>
          <w:t xml:space="preserve">with IDW groupings </w:t>
        </w:r>
      </w:ins>
      <w:r w:rsidR="00B2468C" w:rsidRPr="007418CF">
        <w:rPr>
          <w:rFonts w:ascii="Times New Roman" w:eastAsia="Times New Roman" w:hAnsi="Times New Roman" w:cs="Times New Roman"/>
          <w:sz w:val="24"/>
          <w:szCs w:val="24"/>
        </w:rPr>
        <w:t xml:space="preserve">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IDW population groupings</w:t>
      </w:r>
      <w:del w:id="336" w:author="Meyer, Michael Frederick" w:date="2021-09-24T13:04:00Z">
        <w:r w:rsidR="00E366DA" w:rsidRPr="007418CF" w:rsidDel="00D36C68">
          <w:rPr>
            <w:rFonts w:ascii="Times New Roman" w:eastAsia="Times New Roman" w:hAnsi="Times New Roman" w:cs="Times New Roman"/>
            <w:sz w:val="24"/>
            <w:szCs w:val="24"/>
          </w:rPr>
          <w:delText xml:space="preserve"> (see Table 2)</w:delText>
        </w:r>
      </w:del>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7FB2A3DD"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ins w:id="337" w:author="Meyer, Michael Frederick" w:date="2021-09-24T13:06:00Z">
        <w:r w:rsidR="00D36C68">
          <w:rPr>
            <w:rFonts w:ascii="Times New Roman" w:eastAsia="Times New Roman" w:hAnsi="Times New Roman" w:cs="Times New Roman"/>
            <w:sz w:val="24"/>
            <w:szCs w:val="24"/>
          </w:rPr>
          <w:t>4</w:t>
        </w:r>
      </w:ins>
      <w:del w:id="338"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49C1E8BD"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339" w:author="Meyer, Michael Frederick" w:date="2021-09-23T16:32:00Z">
        <w:r w:rsidR="00FF6B7A">
          <w:rPr>
            <w:rFonts w:ascii="Times New Roman" w:eastAsia="Times New Roman" w:hAnsi="Times New Roman" w:cs="Times New Roman"/>
            <w:sz w:val="24"/>
            <w:szCs w:val="24"/>
          </w:rPr>
          <w:t>2</w:t>
        </w:r>
      </w:ins>
      <w:del w:id="340" w:author="Meyer, Michael Frederick" w:date="2021-09-23T16:32:00Z">
        <w:r w:rsidR="00E01811" w:rsidRPr="007418CF" w:rsidDel="00FF6B7A">
          <w:rPr>
            <w:rFonts w:ascii="Times New Roman" w:eastAsia="Times New Roman" w:hAnsi="Times New Roman" w:cs="Times New Roman"/>
            <w:sz w:val="24"/>
            <w:szCs w:val="24"/>
          </w:rPr>
          <w:delText>3</w:delText>
        </w:r>
      </w:del>
      <w:ins w:id="341" w:author="Meyer, Michael Frederick" w:date="2021-08-19T13:46:00Z">
        <w:r w:rsidR="00E04D6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342" w:author="Meyer, Michael Frederick" w:date="2021-09-24T13:06:00Z">
        <w:r w:rsidR="00D36C68">
          <w:rPr>
            <w:rFonts w:ascii="Times New Roman" w:eastAsia="Times New Roman" w:hAnsi="Times New Roman" w:cs="Times New Roman"/>
            <w:sz w:val="24"/>
            <w:szCs w:val="24"/>
          </w:rPr>
          <w:t>4</w:t>
        </w:r>
      </w:ins>
      <w:del w:id="343"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30F3A2C4"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ins w:id="344" w:author="Meyer, Michael Frederick" w:date="2021-09-24T13:04:00Z">
        <w:r w:rsidR="00D36C68">
          <w:rPr>
            <w:rFonts w:ascii="Times New Roman" w:eastAsia="Times New Roman" w:hAnsi="Times New Roman" w:cs="Times New Roman"/>
            <w:sz w:val="24"/>
            <w:szCs w:val="24"/>
          </w:rPr>
          <w:t>2</w:t>
        </w:r>
      </w:ins>
      <w:del w:id="345" w:author="Meyer, Michael Frederick" w:date="2021-09-24T13:04:00Z">
        <w:r w:rsidR="00814CE9" w:rsidRPr="007418CF" w:rsidDel="00D36C68">
          <w:rPr>
            <w:rFonts w:ascii="Times New Roman" w:eastAsia="Times New Roman" w:hAnsi="Times New Roman" w:cs="Times New Roman"/>
            <w:sz w:val="24"/>
            <w:szCs w:val="24"/>
          </w:rPr>
          <w:delText>3</w:delText>
        </w:r>
      </w:del>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 </w:t>
      </w:r>
      <w:del w:id="346" w:author="Meyer, Michael Frederick" w:date="2021-11-01T15:02:00Z">
        <w:r w:rsidR="007D7916" w:rsidRPr="007418CF" w:rsidDel="00E207E2">
          <w:rPr>
            <w:rFonts w:ascii="Times New Roman" w:eastAsia="Times New Roman" w:hAnsi="Times New Roman" w:cs="Times New Roman"/>
            <w:sz w:val="24"/>
            <w:szCs w:val="24"/>
          </w:rPr>
          <w:delText>(Figure S</w:delText>
        </w:r>
        <w:r w:rsidR="001F0548" w:rsidDel="00E207E2">
          <w:rPr>
            <w:rFonts w:ascii="Times New Roman" w:eastAsia="Times New Roman" w:hAnsi="Times New Roman" w:cs="Times New Roman"/>
            <w:sz w:val="24"/>
            <w:szCs w:val="24"/>
          </w:rPr>
          <w:delText>10</w:delText>
        </w:r>
        <w:r w:rsidR="007D7916" w:rsidRPr="007418CF" w:rsidDel="00E207E2">
          <w:rPr>
            <w:rFonts w:ascii="Times New Roman" w:eastAsia="Times New Roman" w:hAnsi="Times New Roman" w:cs="Times New Roman"/>
            <w:sz w:val="24"/>
            <w:szCs w:val="24"/>
          </w:rPr>
          <w:delText>)</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lastRenderedPageBreak/>
        <w:t>periphyton</w:t>
      </w:r>
      <w:r w:rsidR="007D7916" w:rsidRPr="007418CF">
        <w:rPr>
          <w:rFonts w:ascii="Times New Roman" w:eastAsia="Times New Roman" w:hAnsi="Times New Roman" w:cs="Times New Roman"/>
          <w:sz w:val="24"/>
          <w:szCs w:val="24"/>
        </w:rPr>
        <w:t xml:space="preserve"> SAFA proportions generally decreased</w:t>
      </w:r>
      <w:ins w:id="347" w:author="Meyer, Michael Frederick" w:date="2021-11-01T15:02:00Z">
        <w:r w:rsidR="00E207E2">
          <w:rPr>
            <w:rFonts w:ascii="Times New Roman" w:eastAsia="Times New Roman" w:hAnsi="Times New Roman" w:cs="Times New Roman"/>
            <w:sz w:val="24"/>
            <w:szCs w:val="24"/>
          </w:rPr>
          <w:t xml:space="preserve"> </w:t>
        </w:r>
        <w:r w:rsidR="00E207E2" w:rsidRPr="007418CF">
          <w:rPr>
            <w:rFonts w:ascii="Times New Roman" w:eastAsia="Times New Roman" w:hAnsi="Times New Roman" w:cs="Times New Roman"/>
            <w:sz w:val="24"/>
            <w:szCs w:val="24"/>
          </w:rPr>
          <w:t>(Figure S</w:t>
        </w:r>
        <w:r w:rsidR="00E207E2">
          <w:rPr>
            <w:rFonts w:ascii="Times New Roman" w:eastAsia="Times New Roman" w:hAnsi="Times New Roman" w:cs="Times New Roman"/>
            <w:sz w:val="24"/>
            <w:szCs w:val="24"/>
          </w:rPr>
          <w:t>10</w:t>
        </w:r>
        <w:r w:rsidR="00E207E2" w:rsidRPr="007418CF">
          <w:rPr>
            <w:rFonts w:ascii="Times New Roman" w:eastAsia="Times New Roman" w:hAnsi="Times New Roman" w:cs="Times New Roman"/>
            <w:sz w:val="24"/>
            <w:szCs w:val="24"/>
          </w:rPr>
          <w:t>)</w:t>
        </w:r>
      </w:ins>
      <w:r w:rsidR="007D7916" w:rsidRPr="007418CF">
        <w:rPr>
          <w:rFonts w:ascii="Times New Roman" w:eastAsia="Times New Roman" w:hAnsi="Times New Roman" w:cs="Times New Roman"/>
          <w:sz w:val="24"/>
          <w:szCs w:val="24"/>
        </w:rPr>
        <w:t>.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6B92454D"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proofErr w:type="spellStart"/>
      <w:r w:rsidR="00CC0DDD">
        <w:rPr>
          <w:rFonts w:ascii="Times New Roman" w:eastAsia="Times New Roman" w:hAnsi="Times New Roman" w:cs="Times New Roman"/>
          <w:sz w:val="24"/>
          <w:szCs w:val="24"/>
        </w:rPr>
        <w:t>isospaces</w:t>
      </w:r>
      <w:proofErr w:type="spellEnd"/>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ins w:id="348" w:author="Meyer, Michael Frederick" w:date="2021-09-24T13:06:00Z">
        <w:r w:rsidR="00D36C68">
          <w:rPr>
            <w:rFonts w:ascii="Times New Roman" w:eastAsia="Times New Roman" w:hAnsi="Times New Roman" w:cs="Times New Roman"/>
            <w:sz w:val="24"/>
            <w:szCs w:val="24"/>
          </w:rPr>
          <w:t>4</w:t>
        </w:r>
      </w:ins>
      <w:del w:id="349" w:author="Meyer, Michael Frederick" w:date="2021-09-23T16:32:00Z">
        <w:r w:rsidR="001F0548"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w:t>
      </w:r>
      <w:ins w:id="350" w:author="Meyer, Michael Frederick" w:date="2021-08-19T14:02:00Z">
        <w:r w:rsidR="00E26F5A">
          <w:rPr>
            <w:rFonts w:ascii="Times New Roman" w:eastAsia="Times New Roman" w:hAnsi="Times New Roman" w:cs="Times New Roman"/>
            <w:sz w:val="24"/>
            <w:szCs w:val="24"/>
          </w:rPr>
          <w:t>1.6</w:t>
        </w:r>
      </w:ins>
      <w:del w:id="351" w:author="Meyer, Michael Frederick" w:date="2021-08-19T14:02:00Z">
        <w:r w:rsidR="002D3984" w:rsidDel="00E26F5A">
          <w:rPr>
            <w:rFonts w:ascii="Times New Roman" w:eastAsia="Times New Roman" w:hAnsi="Times New Roman" w:cs="Times New Roman"/>
            <w:sz w:val="24"/>
            <w:szCs w:val="24"/>
          </w:rPr>
          <w:delText>0</w:delText>
        </w:r>
      </w:del>
      <w:r w:rsidR="002D3984">
        <w:rPr>
          <w:rFonts w:ascii="Times New Roman" w:eastAsia="Times New Roman" w:hAnsi="Times New Roman" w:cs="Times New Roman"/>
          <w:sz w:val="24"/>
          <w:szCs w:val="24"/>
        </w:rPr>
        <w:t xml:space="preserve">% </w:t>
      </w:r>
      <w:ins w:id="352" w:author="Meyer, Michael Frederick" w:date="2021-08-19T14:02:00Z">
        <w:r w:rsidR="00E26F5A">
          <w:rPr>
            <w:rFonts w:ascii="Times New Roman" w:eastAsia="Times New Roman" w:hAnsi="Times New Roman" w:cs="Times New Roman"/>
            <w:sz w:val="24"/>
            <w:szCs w:val="24"/>
          </w:rPr>
          <w:t>(std dev = 2.</w:t>
        </w:r>
      </w:ins>
      <w:ins w:id="353" w:author="Meyer, Michael Frederick" w:date="2021-08-19T14:03:00Z">
        <w:r w:rsidR="00E26F5A">
          <w:rPr>
            <w:rFonts w:ascii="Times New Roman" w:eastAsia="Times New Roman" w:hAnsi="Times New Roman" w:cs="Times New Roman"/>
            <w:sz w:val="24"/>
            <w:szCs w:val="24"/>
          </w:rPr>
          <w:t>6</w:t>
        </w:r>
      </w:ins>
      <w:ins w:id="354" w:author="Meyer, Michael Frederick" w:date="2021-08-19T14:02:00Z">
        <w:r w:rsidR="00E26F5A">
          <w:rPr>
            <w:rFonts w:ascii="Times New Roman" w:eastAsia="Times New Roman" w:hAnsi="Times New Roman" w:cs="Times New Roman"/>
            <w:sz w:val="24"/>
            <w:szCs w:val="24"/>
          </w:rPr>
          <w:t xml:space="preserve">8%) </w:t>
        </w:r>
      </w:ins>
      <w:r w:rsidR="002D3984">
        <w:rPr>
          <w:rFonts w:ascii="Times New Roman" w:eastAsia="Times New Roman" w:hAnsi="Times New Roman" w:cs="Times New Roman"/>
          <w:sz w:val="24"/>
          <w:szCs w:val="24"/>
        </w:rPr>
        <w:t xml:space="preserve">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r w:rsidR="002D3984" w:rsidRPr="00104F77">
        <w:rPr>
          <w:rFonts w:ascii="Times New Roman" w:eastAsia="Times New Roman" w:hAnsi="Times New Roman" w:cs="Times New Roman"/>
          <w:i/>
          <w:sz w:val="24"/>
          <w:szCs w:val="24"/>
        </w:rPr>
        <w:t xml:space="preserve">Ulothrix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constituted 1</w:t>
      </w:r>
      <w:ins w:id="355" w:author="Meyer, Michael Frederick" w:date="2021-08-19T14:03:00Z">
        <w:r w:rsidR="00E26F5A">
          <w:rPr>
            <w:rFonts w:ascii="Times New Roman" w:eastAsia="Times New Roman" w:hAnsi="Times New Roman" w:cs="Times New Roman"/>
            <w:sz w:val="24"/>
            <w:szCs w:val="24"/>
          </w:rPr>
          <w:t>1.1</w:t>
        </w:r>
      </w:ins>
      <w:del w:id="356" w:author="Meyer, Michael Frederick" w:date="2021-08-19T14:03:00Z">
        <w:r w:rsidR="002D3984" w:rsidDel="00E26F5A">
          <w:rPr>
            <w:rFonts w:ascii="Times New Roman" w:eastAsia="Times New Roman" w:hAnsi="Times New Roman" w:cs="Times New Roman"/>
            <w:sz w:val="24"/>
            <w:szCs w:val="24"/>
          </w:rPr>
          <w:delText>2.5</w:delText>
        </w:r>
      </w:del>
      <w:r w:rsidR="002D3984">
        <w:rPr>
          <w:rFonts w:ascii="Times New Roman" w:eastAsia="Times New Roman" w:hAnsi="Times New Roman" w:cs="Times New Roman"/>
          <w:sz w:val="24"/>
          <w:szCs w:val="24"/>
        </w:rPr>
        <w:t xml:space="preserve">% </w:t>
      </w:r>
      <w:ins w:id="357" w:author="Meyer, Michael Frederick" w:date="2021-08-19T14:03:00Z">
        <w:r w:rsidR="00E26F5A">
          <w:rPr>
            <w:rFonts w:ascii="Times New Roman" w:eastAsia="Times New Roman" w:hAnsi="Times New Roman" w:cs="Times New Roman"/>
            <w:sz w:val="24"/>
            <w:szCs w:val="24"/>
          </w:rPr>
          <w:t xml:space="preserve">(std dev = 2.28%) </w:t>
        </w:r>
      </w:ins>
      <w:r w:rsidR="002D3984">
        <w:rPr>
          <w:rFonts w:ascii="Times New Roman" w:eastAsia="Times New Roman" w:hAnsi="Times New Roman" w:cs="Times New Roman"/>
          <w:sz w:val="24"/>
          <w:szCs w:val="24"/>
        </w:rPr>
        <w:t>and 6.4%</w:t>
      </w:r>
      <w:ins w:id="358" w:author="Meyer, Michael Frederick" w:date="2021-08-19T14:03:00Z">
        <w:r w:rsidR="00E26F5A">
          <w:rPr>
            <w:rFonts w:ascii="Times New Roman" w:eastAsia="Times New Roman" w:hAnsi="Times New Roman" w:cs="Times New Roman"/>
            <w:sz w:val="24"/>
            <w:szCs w:val="24"/>
          </w:rPr>
          <w:t xml:space="preserve"> (std dev = 1.73%)</w:t>
        </w:r>
      </w:ins>
      <w:r w:rsidR="002D3984">
        <w:rPr>
          <w:rFonts w:ascii="Times New Roman" w:eastAsia="Times New Roman" w:hAnsi="Times New Roman" w:cs="Times New Roman"/>
          <w:sz w:val="24"/>
          <w:szCs w:val="24"/>
        </w:rPr>
        <w:t>, respectively</w:t>
      </w:r>
      <w:r w:rsidR="006501C2">
        <w:rPr>
          <w:rFonts w:ascii="Times New Roman" w:eastAsia="Times New Roman" w:hAnsi="Times New Roman" w:cs="Times New Roman"/>
          <w:sz w:val="24"/>
          <w:szCs w:val="24"/>
        </w:rPr>
        <w:t xml:space="preserve"> (Figure </w:t>
      </w:r>
      <w:ins w:id="359" w:author="Meyer, Michael Frederick" w:date="2021-09-24T13:07:00Z">
        <w:r w:rsidR="00D36C68">
          <w:rPr>
            <w:rFonts w:ascii="Times New Roman" w:eastAsia="Times New Roman" w:hAnsi="Times New Roman" w:cs="Times New Roman"/>
            <w:sz w:val="24"/>
            <w:szCs w:val="24"/>
          </w:rPr>
          <w:t>4</w:t>
        </w:r>
      </w:ins>
      <w:del w:id="360" w:author="Meyer, Michael Frederick" w:date="2021-09-23T16:32: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11F3751F"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361" w:author="Meyer, Michael Frederick" w:date="2021-09-24T13:07:00Z">
        <w:r w:rsidR="00D36C68">
          <w:rPr>
            <w:rFonts w:ascii="Times New Roman" w:eastAsia="Times New Roman" w:hAnsi="Times New Roman" w:cs="Times New Roman"/>
            <w:sz w:val="24"/>
            <w:szCs w:val="24"/>
          </w:rPr>
          <w:t>5</w:t>
        </w:r>
      </w:ins>
      <w:del w:id="362" w:author="Meyer, Michael Frederick" w:date="2021-09-23T16:32:00Z">
        <w:r w:rsidR="009B3B57" w:rsidRPr="007418CF" w:rsidDel="00FF6B7A">
          <w:rPr>
            <w:rFonts w:ascii="Times New Roman" w:eastAsia="Times New Roman" w:hAnsi="Times New Roman" w:cs="Times New Roman"/>
            <w:sz w:val="24"/>
            <w:szCs w:val="24"/>
          </w:rPr>
          <w:delText>7</w:delText>
        </w:r>
      </w:del>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1-12</w:t>
      </w:r>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t>(Figure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363" w:author="Meyer, Michael Frederick" w:date="2021-09-24T13:07:00Z">
        <w:r w:rsidR="00D36C68">
          <w:rPr>
            <w:rFonts w:ascii="Times New Roman" w:eastAsia="Times New Roman" w:hAnsi="Times New Roman" w:cs="Times New Roman"/>
            <w:sz w:val="24"/>
            <w:szCs w:val="24"/>
          </w:rPr>
          <w:t>5</w:t>
        </w:r>
      </w:ins>
      <w:del w:id="364" w:author="Meyer, Michael Frederick" w:date="2021-09-23T16:33:00Z">
        <w:r w:rsidR="009B3B57" w:rsidRPr="007418CF" w:rsidDel="00FF6B7A">
          <w:rPr>
            <w:rFonts w:ascii="Times New Roman" w:eastAsia="Times New Roman" w:hAnsi="Times New Roman" w:cs="Times New Roman"/>
            <w:sz w:val="24"/>
            <w:szCs w:val="24"/>
          </w:rPr>
          <w:delText>7</w:delText>
        </w:r>
      </w:del>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ins w:id="365" w:author="Meyer, Michael Frederick" w:date="2021-09-24T13:07:00Z">
        <w:r w:rsidR="00D36C68">
          <w:rPr>
            <w:rFonts w:ascii="Times New Roman" w:eastAsia="Times New Roman" w:hAnsi="Times New Roman" w:cs="Times New Roman"/>
            <w:sz w:val="24"/>
            <w:szCs w:val="24"/>
          </w:rPr>
          <w:t>5</w:t>
        </w:r>
      </w:ins>
      <w:del w:id="366" w:author="Meyer, Michael Frederick" w:date="2021-09-23T16:33:00Z">
        <w:r w:rsidR="00CC0DDD" w:rsidDel="00FF6B7A">
          <w:rPr>
            <w:rFonts w:ascii="Times New Roman" w:eastAsia="Times New Roman" w:hAnsi="Times New Roman" w:cs="Times New Roman"/>
            <w:sz w:val="24"/>
            <w:szCs w:val="24"/>
          </w:rPr>
          <w:delText>7</w:delText>
        </w:r>
      </w:del>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 xml:space="preserve">Figure </w:t>
      </w:r>
      <w:ins w:id="367" w:author="Meyer, Michael Frederick" w:date="2021-09-24T13:07:00Z">
        <w:r w:rsidR="00D36C68">
          <w:rPr>
            <w:rFonts w:ascii="Times New Roman" w:eastAsia="Times New Roman" w:hAnsi="Times New Roman" w:cs="Times New Roman"/>
            <w:sz w:val="24"/>
            <w:szCs w:val="24"/>
          </w:rPr>
          <w:t>5</w:t>
        </w:r>
      </w:ins>
      <w:del w:id="368" w:author="Meyer, Michael Frederick" w:date="2021-09-23T16:33:00Z">
        <w:r w:rsidR="009B3B57" w:rsidRPr="007418CF" w:rsidDel="00FF6B7A">
          <w:rPr>
            <w:rFonts w:ascii="Times New Roman" w:eastAsia="Times New Roman" w:hAnsi="Times New Roman" w:cs="Times New Roman"/>
            <w:sz w:val="24"/>
            <w:szCs w:val="24"/>
          </w:rPr>
          <w:delText>7</w:delText>
        </w:r>
      </w:del>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D96BE2">
        <w:rPr>
          <w:rFonts w:ascii="Times New Roman" w:eastAsia="Times New Roman" w:hAnsi="Times New Roman" w:cs="Times New Roman"/>
          <w:sz w:val="24"/>
          <w:szCs w:val="24"/>
        </w:rPr>
        <w:t>3</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proofErr w:type="spellEnd"/>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w:t>
      </w:r>
      <w:r w:rsidR="00ED3462" w:rsidRPr="007418CF">
        <w:rPr>
          <w:rFonts w:ascii="Times New Roman" w:eastAsia="Times New Roman" w:hAnsi="Times New Roman" w:cs="Times New Roman"/>
          <w:sz w:val="24"/>
          <w:szCs w:val="24"/>
        </w:rPr>
        <w:lastRenderedPageBreak/>
        <w:t xml:space="preserve">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r w:rsidR="00FC3CB6">
        <w:rPr>
          <w:rFonts w:ascii="Times New Roman" w:eastAsia="Times New Roman" w:hAnsi="Times New Roman" w:cs="Times New Roman"/>
          <w:sz w:val="24"/>
          <w:szCs w:val="24"/>
        </w:rPr>
        <w:t xml:space="preserve">, 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3F2B96A2"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ins w:id="369" w:author="Meyer, Michael Frederick" w:date="2021-08-27T15:31:00Z">
        <w:del w:id="370" w:author="Ted" w:date="2021-10-13T17:01:00Z">
          <w:r w:rsidR="00F31561" w:rsidDel="00D4666E">
            <w:rPr>
              <w:rFonts w:ascii="Times New Roman" w:eastAsia="Times New Roman" w:hAnsi="Times New Roman" w:cs="Times New Roman"/>
              <w:sz w:val="24"/>
              <w:szCs w:val="24"/>
            </w:rPr>
            <w:delText xml:space="preserve">highly </w:delText>
          </w:r>
        </w:del>
      </w:ins>
      <w:del w:id="371" w:author="Ted" w:date="2021-10-13T17:01:00Z">
        <w:r w:rsidR="00205279" w:rsidRPr="007418CF" w:rsidDel="00D4666E">
          <w:rPr>
            <w:rFonts w:ascii="Times New Roman" w:eastAsia="Times New Roman" w:hAnsi="Times New Roman" w:cs="Times New Roman"/>
            <w:sz w:val="24"/>
            <w:szCs w:val="24"/>
          </w:rPr>
          <w:delText>voluminous</w:delText>
        </w:r>
      </w:del>
      <w:ins w:id="372" w:author="Ted" w:date="2021-10-13T17:01:00Z">
        <w:r w:rsidR="00D4666E">
          <w:rPr>
            <w:rFonts w:ascii="Times New Roman" w:eastAsia="Times New Roman" w:hAnsi="Times New Roman" w:cs="Times New Roman"/>
            <w:sz w:val="24"/>
            <w:szCs w:val="24"/>
          </w:rPr>
          <w:t>large</w:t>
        </w:r>
      </w:ins>
      <w:r w:rsidR="00191FD0" w:rsidRPr="007418CF">
        <w:rPr>
          <w:rFonts w:ascii="Times New Roman" w:eastAsia="Times New Roman" w:hAnsi="Times New Roman" w:cs="Times New Roman"/>
          <w:sz w:val="24"/>
          <w:szCs w:val="24"/>
        </w:rPr>
        <w:t xml:space="preserve"> lake in a </w:t>
      </w:r>
      <w:del w:id="373" w:author="Ted" w:date="2021-10-13T17:01:00Z">
        <w:r w:rsidR="00205279" w:rsidRPr="007418CF" w:rsidDel="00D4666E">
          <w:rPr>
            <w:rFonts w:ascii="Times New Roman" w:eastAsia="Times New Roman" w:hAnsi="Times New Roman" w:cs="Times New Roman"/>
            <w:sz w:val="24"/>
            <w:szCs w:val="24"/>
          </w:rPr>
          <w:delText>largely unpopulated</w:delText>
        </w:r>
      </w:del>
      <w:ins w:id="374" w:author="Ted" w:date="2021-10-13T17:01:00Z">
        <w:r w:rsidR="00D4666E">
          <w:rPr>
            <w:rFonts w:ascii="Times New Roman" w:eastAsia="Times New Roman" w:hAnsi="Times New Roman" w:cs="Times New Roman"/>
            <w:sz w:val="24"/>
            <w:szCs w:val="24"/>
          </w:rPr>
          <w:t>sparsely populat</w:t>
        </w:r>
      </w:ins>
      <w:ins w:id="375" w:author="Ted" w:date="2021-10-13T17:02:00Z">
        <w:r w:rsidR="00D4666E">
          <w:rPr>
            <w:rFonts w:ascii="Times New Roman" w:eastAsia="Times New Roman" w:hAnsi="Times New Roman" w:cs="Times New Roman"/>
            <w:sz w:val="24"/>
            <w:szCs w:val="24"/>
          </w:rPr>
          <w:t>ed</w:t>
        </w:r>
      </w:ins>
      <w:r w:rsidR="00205279" w:rsidRPr="007418CF">
        <w:rPr>
          <w:rFonts w:ascii="Times New Roman" w:eastAsia="Times New Roman" w:hAnsi="Times New Roman" w:cs="Times New Roman"/>
          <w:sz w:val="24"/>
          <w:szCs w:val="24"/>
        </w:rPr>
        <w:t xml:space="preserve">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del w:id="376" w:author="Meyer, Michael Frederick" w:date="2021-11-01T15:13:00Z">
        <w:r w:rsidR="00BE27F7" w:rsidRPr="007418CF" w:rsidDel="00E207E2">
          <w:rPr>
            <w:rFonts w:ascii="Times New Roman" w:eastAsia="Times New Roman" w:hAnsi="Times New Roman" w:cs="Times New Roman"/>
            <w:sz w:val="24"/>
            <w:szCs w:val="24"/>
          </w:rPr>
          <w:delText xml:space="preserve">More generally, these results are important for lake monitoring, as PPCPs </w:delText>
        </w:r>
        <w:r w:rsidR="00224E1E" w:rsidRPr="007418CF" w:rsidDel="00E207E2">
          <w:rPr>
            <w:rFonts w:ascii="Times New Roman" w:eastAsia="Times New Roman" w:hAnsi="Times New Roman" w:cs="Times New Roman"/>
            <w:sz w:val="24"/>
            <w:szCs w:val="24"/>
          </w:rPr>
          <w:delText>are robust</w:delText>
        </w:r>
        <w:r w:rsidR="00BE27F7" w:rsidRPr="007418CF" w:rsidDel="00E207E2">
          <w:rPr>
            <w:rFonts w:ascii="Times New Roman" w:eastAsia="Times New Roman" w:hAnsi="Times New Roman" w:cs="Times New Roman"/>
            <w:sz w:val="24"/>
            <w:szCs w:val="24"/>
          </w:rPr>
          <w:delText xml:space="preserve"> indicators of sewage pollution. </w:delText>
        </w:r>
      </w:del>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w:t>
      </w:r>
      <w:ins w:id="377" w:author="Meyer, Michael Frederick" w:date="2021-08-27T15:29:00Z">
        <w:r w:rsidR="00F31561">
          <w:rPr>
            <w:rFonts w:ascii="Times New Roman" w:eastAsia="Times New Roman" w:hAnsi="Times New Roman" w:cs="Times New Roman"/>
            <w:sz w:val="24"/>
            <w:szCs w:val="24"/>
          </w:rPr>
          <w:t xml:space="preserve">furthering our </w:t>
        </w:r>
      </w:ins>
      <w:r w:rsidR="00D60710" w:rsidRPr="007418CF">
        <w:rPr>
          <w:rFonts w:ascii="Times New Roman" w:eastAsia="Times New Roman" w:hAnsi="Times New Roman" w:cs="Times New Roman"/>
          <w:sz w:val="24"/>
          <w:szCs w:val="24"/>
        </w:rPr>
        <w:t xml:space="preserve">understanding </w:t>
      </w:r>
      <w:del w:id="378" w:author="Meyer, Michael Frederick" w:date="2021-08-27T15:29:00Z">
        <w:r w:rsidR="00C62023" w:rsidDel="00F31561">
          <w:rPr>
            <w:rFonts w:ascii="Times New Roman" w:eastAsia="Times New Roman" w:hAnsi="Times New Roman" w:cs="Times New Roman"/>
            <w:sz w:val="24"/>
            <w:szCs w:val="24"/>
          </w:rPr>
          <w:delText xml:space="preserve">the prevalence of </w:delText>
        </w:r>
        <w:r w:rsidR="00D60710" w:rsidRPr="007418CF" w:rsidDel="00F31561">
          <w:rPr>
            <w:rFonts w:ascii="Times New Roman" w:eastAsia="Times New Roman" w:hAnsi="Times New Roman" w:cs="Times New Roman"/>
            <w:sz w:val="24"/>
            <w:szCs w:val="24"/>
          </w:rPr>
          <w:delText>PPCPs</w:delText>
        </w:r>
      </w:del>
      <w:ins w:id="379" w:author="Meyer, Michael Frederick" w:date="2021-08-27T15:29:00Z">
        <w:r w:rsidR="00F31561">
          <w:rPr>
            <w:rFonts w:ascii="Times New Roman" w:eastAsia="Times New Roman" w:hAnsi="Times New Roman" w:cs="Times New Roman"/>
            <w:sz w:val="24"/>
            <w:szCs w:val="24"/>
          </w:rPr>
          <w:t>of PPCP prevalence</w:t>
        </w:r>
      </w:ins>
      <w:r w:rsidR="00D60710" w:rsidRPr="007418CF">
        <w:rPr>
          <w:rFonts w:ascii="Times New Roman" w:eastAsia="Times New Roman" w:hAnsi="Times New Roman" w:cs="Times New Roman"/>
          <w:sz w:val="24"/>
          <w:szCs w:val="24"/>
        </w:rPr>
        <w:t xml:space="preserve"> in lakes, as </w:t>
      </w:r>
      <w:r w:rsidR="00685D80" w:rsidRPr="007418CF">
        <w:rPr>
          <w:rFonts w:ascii="Times New Roman" w:eastAsia="Times New Roman" w:hAnsi="Times New Roman" w:cs="Times New Roman"/>
          <w:sz w:val="24"/>
          <w:szCs w:val="24"/>
        </w:rPr>
        <w:t xml:space="preserve">lakes have remained </w:t>
      </w:r>
      <w:ins w:id="380" w:author="Meyer, Michael Frederick" w:date="2021-08-27T15:42:00Z">
        <w:r w:rsidR="00F31561">
          <w:rPr>
            <w:rFonts w:ascii="Times New Roman" w:eastAsia="Times New Roman" w:hAnsi="Times New Roman" w:cs="Times New Roman"/>
            <w:sz w:val="24"/>
            <w:szCs w:val="24"/>
          </w:rPr>
          <w:t xml:space="preserve">far </w:t>
        </w:r>
      </w:ins>
      <w:r w:rsidR="00685D80" w:rsidRPr="007418CF">
        <w:rPr>
          <w:rFonts w:ascii="Times New Roman" w:eastAsia="Times New Roman" w:hAnsi="Times New Roman" w:cs="Times New Roman"/>
          <w:sz w:val="24"/>
          <w:szCs w:val="24"/>
        </w:rPr>
        <w:t xml:space="preserve">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w:t>
      </w:r>
      <w:ins w:id="381" w:author="Ted" w:date="2021-10-13T17:02:00Z">
        <w:r w:rsidR="00D4666E">
          <w:rPr>
            <w:rFonts w:ascii="Times New Roman" w:eastAsia="Times New Roman" w:hAnsi="Times New Roman" w:cs="Times New Roman"/>
            <w:sz w:val="24"/>
            <w:szCs w:val="24"/>
          </w:rPr>
          <w:t xml:space="preserve">(7% of publications) </w:t>
        </w:r>
      </w:ins>
      <w:r w:rsidR="00685D80" w:rsidRPr="007418CF">
        <w:rPr>
          <w:rFonts w:ascii="Times New Roman" w:eastAsia="Times New Roman" w:hAnsi="Times New Roman" w:cs="Times New Roman"/>
          <w:sz w:val="24"/>
          <w:szCs w:val="24"/>
        </w:rPr>
        <w:t xml:space="preserve">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systems</w:t>
      </w:r>
      <w:ins w:id="382" w:author="Meyer, Michael Frederick" w:date="2021-08-27T15:42:00Z">
        <w:r w:rsidR="009222C3">
          <w:rPr>
            <w:rFonts w:ascii="Times New Roman" w:eastAsia="Times New Roman" w:hAnsi="Times New Roman" w:cs="Times New Roman"/>
            <w:sz w:val="24"/>
            <w:szCs w:val="24"/>
          </w:rPr>
          <w:t xml:space="preserve"> </w:t>
        </w:r>
        <w:del w:id="383" w:author="Ted" w:date="2021-10-13T17:02:00Z">
          <w:r w:rsidR="009222C3" w:rsidDel="00D4666E">
            <w:rPr>
              <w:rFonts w:ascii="Times New Roman" w:eastAsia="Times New Roman" w:hAnsi="Times New Roman" w:cs="Times New Roman"/>
              <w:sz w:val="24"/>
              <w:szCs w:val="24"/>
            </w:rPr>
            <w:delText>that comprise more than</w:delText>
          </w:r>
        </w:del>
      </w:ins>
      <w:ins w:id="384" w:author="Ted" w:date="2021-10-13T17:02:00Z">
        <w:r w:rsidR="00D4666E">
          <w:rPr>
            <w:rFonts w:ascii="Times New Roman" w:eastAsia="Times New Roman" w:hAnsi="Times New Roman" w:cs="Times New Roman"/>
            <w:sz w:val="24"/>
            <w:szCs w:val="24"/>
          </w:rPr>
          <w:t>(</w:t>
        </w:r>
      </w:ins>
      <w:ins w:id="385" w:author="Meyer, Michael Frederick" w:date="2021-08-27T15:42:00Z">
        <w:r w:rsidR="009222C3">
          <w:rPr>
            <w:rFonts w:ascii="Times New Roman" w:eastAsia="Times New Roman" w:hAnsi="Times New Roman" w:cs="Times New Roman"/>
            <w:sz w:val="24"/>
            <w:szCs w:val="24"/>
          </w:rPr>
          <w:t xml:space="preserve"> 66% of the PPCP literature</w:t>
        </w:r>
      </w:ins>
      <w:ins w:id="386" w:author="Ted" w:date="2021-10-13T17:02:00Z">
        <w:r w:rsidR="00D4666E">
          <w:rPr>
            <w:rFonts w:ascii="Times New Roman" w:eastAsia="Times New Roman" w:hAnsi="Times New Roman" w:cs="Times New Roman"/>
            <w:sz w:val="24"/>
            <w:szCs w:val="24"/>
          </w:rPr>
          <w:t>)</w:t>
        </w:r>
      </w:ins>
      <w:ins w:id="387" w:author="Meyer, Michael Frederick" w:date="2021-09-24T14:42:00Z">
        <w:del w:id="388" w:author="Ted" w:date="2021-10-13T17:03:00Z">
          <w:r w:rsidR="000B623F" w:rsidDel="00D4666E">
            <w:rPr>
              <w:rFonts w:ascii="Times New Roman" w:eastAsia="Times New Roman" w:hAnsi="Times New Roman" w:cs="Times New Roman"/>
              <w:sz w:val="24"/>
              <w:szCs w:val="24"/>
            </w:rPr>
            <w:delText>,</w:delText>
          </w:r>
        </w:del>
      </w:ins>
      <w:del w:id="389" w:author="Ted" w:date="2021-10-13T17:03:00Z">
        <w:r w:rsidR="00685D80" w:rsidRPr="007418CF" w:rsidDel="00D4666E">
          <w:rPr>
            <w:rFonts w:ascii="Times New Roman" w:eastAsia="Times New Roman" w:hAnsi="Times New Roman" w:cs="Times New Roman"/>
            <w:sz w:val="24"/>
            <w:szCs w:val="24"/>
          </w:rPr>
          <w:delText xml:space="preserve"> </w:delText>
        </w:r>
      </w:del>
      <w:ins w:id="390" w:author="Meyer, Michael Frederick" w:date="2021-09-24T14:42:00Z">
        <w:del w:id="391" w:author="Ted" w:date="2021-10-13T17:03:00Z">
          <w:r w:rsidR="000B623F" w:rsidDel="00D4666E">
            <w:rPr>
              <w:rFonts w:ascii="Times New Roman" w:eastAsia="Times New Roman" w:hAnsi="Times New Roman" w:cs="Times New Roman"/>
              <w:sz w:val="24"/>
              <w:szCs w:val="24"/>
            </w:rPr>
            <w:delText xml:space="preserve">whereas lakes represent </w:delText>
          </w:r>
        </w:del>
      </w:ins>
      <w:ins w:id="392" w:author="Meyer, Michael Frederick" w:date="2021-09-24T14:43:00Z">
        <w:del w:id="393" w:author="Ted" w:date="2021-10-13T17:03:00Z">
          <w:r w:rsidR="000B623F" w:rsidDel="00D4666E">
            <w:rPr>
              <w:rFonts w:ascii="Times New Roman" w:eastAsia="Times New Roman" w:hAnsi="Times New Roman" w:cs="Times New Roman"/>
              <w:sz w:val="24"/>
              <w:szCs w:val="24"/>
            </w:rPr>
            <w:delText>~7% of the literatyre</w:delText>
          </w:r>
        </w:del>
        <w:r w:rsidR="000B623F">
          <w:rPr>
            <w:rFonts w:ascii="Times New Roman" w:eastAsia="Times New Roman" w:hAnsi="Times New Roman" w:cs="Times New Roman"/>
            <w:sz w:val="24"/>
            <w:szCs w:val="24"/>
          </w:rPr>
          <w:t xml:space="preserve"> </w:t>
        </w:r>
      </w:ins>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ins w:id="394" w:author="Meyer, Michael Frederick" w:date="2021-10-29T12:32:00Z">
        <w:r w:rsidR="00596F8F">
          <w:rPr>
            <w:rFonts w:ascii="Times New Roman" w:eastAsia="Times New Roman" w:hAnsi="Times New Roman" w:cs="Times New Roman"/>
            <w:sz w:val="24"/>
            <w:szCs w:val="24"/>
          </w:rPr>
          <w:t xml:space="preserve">entering lakes </w:t>
        </w:r>
      </w:ins>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ins w:id="395" w:author="Meyer, Michael Frederick" w:date="2021-10-29T12:31:00Z">
        <w:r w:rsidR="00596F8F">
          <w:rPr>
            <w:rFonts w:ascii="Times New Roman" w:eastAsia="Times New Roman" w:hAnsi="Times New Roman" w:cs="Times New Roman"/>
            <w:sz w:val="24"/>
            <w:szCs w:val="24"/>
          </w:rPr>
          <w:t>in certain areas</w:t>
        </w:r>
      </w:ins>
      <w:ins w:id="396" w:author="Meyer, Michael Frederick" w:date="2021-10-29T12:33:00Z">
        <w:r w:rsidR="00596F8F">
          <w:rPr>
            <w:rFonts w:ascii="Times New Roman" w:eastAsia="Times New Roman" w:hAnsi="Times New Roman" w:cs="Times New Roman"/>
            <w:sz w:val="24"/>
            <w:szCs w:val="24"/>
          </w:rPr>
          <w:t xml:space="preserve"> and create hot spots within the larger system </w:t>
        </w:r>
      </w:ins>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ins w:id="397" w:author="Meyer, Michael Frederick" w:date="2021-10-29T12:34:00Z">
        <w:r w:rsidR="00596F8F">
          <w:rPr>
            <w:rFonts w:ascii="Times New Roman" w:eastAsia="Times New Roman" w:hAnsi="Times New Roman" w:cs="Times New Roman"/>
            <w:sz w:val="24"/>
            <w:szCs w:val="24"/>
          </w:rPr>
          <w:lastRenderedPageBreak/>
          <w:t>Furthermore, w</w:t>
        </w:r>
        <w:r w:rsidR="00596F8F" w:rsidRPr="007418CF">
          <w:rPr>
            <w:rFonts w:ascii="Times New Roman" w:eastAsia="Times New Roman" w:hAnsi="Times New Roman" w:cs="Times New Roman"/>
            <w:sz w:val="24"/>
            <w:szCs w:val="24"/>
          </w:rPr>
          <w:t>hile we focus on PPCPs as indicators of sewage,</w:t>
        </w:r>
        <w:r w:rsidR="00596F8F">
          <w:rPr>
            <w:rFonts w:ascii="Times New Roman" w:eastAsia="Times New Roman" w:hAnsi="Times New Roman" w:cs="Times New Roman"/>
            <w:sz w:val="24"/>
            <w:szCs w:val="24"/>
          </w:rPr>
          <w:t xml:space="preserve"> </w:t>
        </w:r>
      </w:ins>
      <w:ins w:id="398" w:author="Meyer, Michael Frederick" w:date="2021-10-29T12:35:00Z">
        <w:r w:rsidR="00596F8F">
          <w:rPr>
            <w:rFonts w:ascii="Times New Roman" w:eastAsia="Times New Roman" w:hAnsi="Times New Roman" w:cs="Times New Roman"/>
            <w:sz w:val="24"/>
            <w:szCs w:val="24"/>
          </w:rPr>
          <w:t xml:space="preserve">intra-lake gradients may be consequential for biota, as </w:t>
        </w:r>
        <w:r w:rsidR="00596F8F"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from physiological </w:t>
        </w:r>
        <w:r w:rsidR="00596F8F" w:rsidRPr="007418CF">
          <w:rPr>
            <w:rFonts w:ascii="Times New Roman" w:eastAsia="Times New Roman" w:hAnsi="Times New Roman" w:cs="Times New Roman"/>
            <w:sz w:val="24"/>
            <w:szCs w:val="24"/>
          </w:rPr>
          <w:fldChar w:fldCharType="begin"/>
        </w:r>
        <w:r w:rsidR="00596F8F"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596F8F" w:rsidRPr="007418CF">
          <w:rPr>
            <w:rFonts w:ascii="Times New Roman" w:eastAsia="Times New Roman" w:hAnsi="Times New Roman" w:cs="Times New Roman"/>
            <w:sz w:val="24"/>
            <w:szCs w:val="24"/>
          </w:rPr>
          <w:fldChar w:fldCharType="separate"/>
        </w:r>
        <w:r w:rsidR="00596F8F" w:rsidRPr="007418CF">
          <w:rPr>
            <w:rFonts w:ascii="Times New Roman" w:hAnsi="Times New Roman" w:cs="Times New Roman"/>
            <w:sz w:val="24"/>
            <w:szCs w:val="24"/>
          </w:rPr>
          <w:t xml:space="preserve">(e.g., del Rey et al. 2011; </w:t>
        </w:r>
        <w:proofErr w:type="spellStart"/>
        <w:r w:rsidR="00596F8F" w:rsidRPr="007418CF">
          <w:rPr>
            <w:rFonts w:ascii="Times New Roman" w:hAnsi="Times New Roman" w:cs="Times New Roman"/>
            <w:sz w:val="24"/>
            <w:szCs w:val="24"/>
          </w:rPr>
          <w:t>Feijão</w:t>
        </w:r>
        <w:proofErr w:type="spellEnd"/>
        <w:r w:rsidR="00596F8F" w:rsidRPr="007418CF">
          <w:rPr>
            <w:rFonts w:ascii="Times New Roman" w:hAnsi="Times New Roman" w:cs="Times New Roman"/>
            <w:sz w:val="24"/>
            <w:szCs w:val="24"/>
          </w:rPr>
          <w:t xml:space="preserve"> et al. 2020)</w:t>
        </w:r>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behavioral </w:t>
        </w:r>
        <w:r w:rsidR="00596F8F" w:rsidRPr="007418CF">
          <w:rPr>
            <w:rFonts w:ascii="Times New Roman" w:eastAsia="Times New Roman" w:hAnsi="Times New Roman" w:cs="Times New Roman"/>
            <w:sz w:val="24"/>
            <w:szCs w:val="24"/>
          </w:rPr>
          <w:fldChar w:fldCharType="begin"/>
        </w:r>
        <w:r w:rsidR="00596F8F"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596F8F" w:rsidRPr="007418CF">
          <w:rPr>
            <w:rFonts w:ascii="Times New Roman" w:eastAsia="Times New Roman" w:hAnsi="Times New Roman" w:cs="Times New Roman"/>
            <w:sz w:val="24"/>
            <w:szCs w:val="24"/>
          </w:rPr>
          <w:fldChar w:fldCharType="separate"/>
        </w:r>
        <w:r w:rsidR="00596F8F" w:rsidRPr="007418CF">
          <w:rPr>
            <w:rFonts w:ascii="Times New Roman" w:hAnsi="Times New Roman" w:cs="Times New Roman"/>
            <w:sz w:val="24"/>
          </w:rPr>
          <w:t xml:space="preserve">(e.g., </w:t>
        </w:r>
        <w:proofErr w:type="spellStart"/>
        <w:r w:rsidR="00596F8F" w:rsidRPr="007418CF">
          <w:rPr>
            <w:rFonts w:ascii="Times New Roman" w:hAnsi="Times New Roman" w:cs="Times New Roman"/>
            <w:sz w:val="24"/>
          </w:rPr>
          <w:t>Brodin</w:t>
        </w:r>
        <w:proofErr w:type="spellEnd"/>
        <w:r w:rsidR="00596F8F" w:rsidRPr="007418CF">
          <w:rPr>
            <w:rFonts w:ascii="Times New Roman" w:hAnsi="Times New Roman" w:cs="Times New Roman"/>
            <w:sz w:val="24"/>
          </w:rPr>
          <w:t xml:space="preserve"> et al. 2013; </w:t>
        </w:r>
        <w:proofErr w:type="spellStart"/>
        <w:r w:rsidR="00596F8F" w:rsidRPr="007418CF">
          <w:rPr>
            <w:rFonts w:ascii="Times New Roman" w:hAnsi="Times New Roman" w:cs="Times New Roman"/>
            <w:sz w:val="24"/>
          </w:rPr>
          <w:t>Dzieweczynski</w:t>
        </w:r>
        <w:proofErr w:type="spellEnd"/>
        <w:r w:rsidR="00596F8F" w:rsidRPr="007418CF">
          <w:rPr>
            <w:rFonts w:ascii="Times New Roman" w:hAnsi="Times New Roman" w:cs="Times New Roman"/>
            <w:sz w:val="24"/>
          </w:rPr>
          <w:t xml:space="preserve"> et al. 2016)</w:t>
        </w:r>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levels to food webs </w:t>
        </w:r>
        <w:r w:rsidR="00596F8F" w:rsidRPr="007418CF">
          <w:rPr>
            <w:rFonts w:ascii="Times New Roman" w:eastAsia="Times New Roman" w:hAnsi="Times New Roman" w:cs="Times New Roman"/>
            <w:sz w:val="24"/>
            <w:szCs w:val="24"/>
          </w:rPr>
          <w:fldChar w:fldCharType="begin"/>
        </w:r>
        <w:r w:rsidR="00596F8F"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596F8F" w:rsidRPr="007418CF">
          <w:rPr>
            <w:rFonts w:ascii="Times New Roman" w:eastAsia="Times New Roman" w:hAnsi="Times New Roman" w:cs="Times New Roman"/>
            <w:sz w:val="24"/>
            <w:szCs w:val="24"/>
          </w:rPr>
          <w:fldChar w:fldCharType="separate"/>
        </w:r>
        <w:r w:rsidR="00596F8F" w:rsidRPr="007418CF">
          <w:rPr>
            <w:rFonts w:ascii="Times New Roman" w:hAnsi="Times New Roman" w:cs="Times New Roman"/>
            <w:sz w:val="24"/>
          </w:rPr>
          <w:t xml:space="preserve">(e.g., </w:t>
        </w:r>
        <w:proofErr w:type="spellStart"/>
        <w:r w:rsidR="00596F8F" w:rsidRPr="007418CF">
          <w:rPr>
            <w:rFonts w:ascii="Times New Roman" w:hAnsi="Times New Roman" w:cs="Times New Roman"/>
            <w:sz w:val="24"/>
          </w:rPr>
          <w:t>Lagesson</w:t>
        </w:r>
        <w:proofErr w:type="spellEnd"/>
        <w:r w:rsidR="00596F8F" w:rsidRPr="007418CF">
          <w:rPr>
            <w:rFonts w:ascii="Times New Roman" w:hAnsi="Times New Roman" w:cs="Times New Roman"/>
            <w:sz w:val="24"/>
          </w:rPr>
          <w:t xml:space="preserve"> et al. 2016; Richmond et al. 2018)</w:t>
        </w:r>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ecosystems </w:t>
        </w:r>
        <w:r w:rsidR="00596F8F" w:rsidRPr="007418CF">
          <w:rPr>
            <w:rFonts w:ascii="Times New Roman" w:eastAsia="Times New Roman" w:hAnsi="Times New Roman" w:cs="Times New Roman"/>
            <w:sz w:val="24"/>
            <w:szCs w:val="24"/>
          </w:rPr>
          <w:fldChar w:fldCharType="begin"/>
        </w:r>
        <w:r w:rsidR="00596F8F"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596F8F" w:rsidRPr="007418CF">
          <w:rPr>
            <w:rFonts w:ascii="Times New Roman" w:eastAsia="Times New Roman" w:hAnsi="Times New Roman" w:cs="Times New Roman"/>
            <w:sz w:val="24"/>
            <w:szCs w:val="24"/>
          </w:rPr>
          <w:fldChar w:fldCharType="separate"/>
        </w:r>
        <w:r w:rsidR="00596F8F" w:rsidRPr="007418CF">
          <w:rPr>
            <w:rFonts w:ascii="Times New Roman" w:hAnsi="Times New Roman" w:cs="Times New Roman"/>
            <w:sz w:val="24"/>
          </w:rPr>
          <w:t xml:space="preserve">(e.g., </w:t>
        </w:r>
        <w:proofErr w:type="spellStart"/>
        <w:r w:rsidR="00596F8F" w:rsidRPr="007418CF">
          <w:rPr>
            <w:rFonts w:ascii="Times New Roman" w:hAnsi="Times New Roman" w:cs="Times New Roman"/>
            <w:sz w:val="24"/>
          </w:rPr>
          <w:t>Rosi</w:t>
        </w:r>
        <w:proofErr w:type="spellEnd"/>
        <w:r w:rsidR="00596F8F" w:rsidRPr="007418CF">
          <w:rPr>
            <w:rFonts w:ascii="Times New Roman" w:hAnsi="Times New Roman" w:cs="Times New Roman"/>
            <w:sz w:val="24"/>
          </w:rPr>
          <w:t>-Marshall et al. 2013; Richmond et al. 2019; Robson et al. 2020)</w:t>
        </w:r>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w:t>
        </w:r>
        <w:r w:rsidR="00596F8F">
          <w:rPr>
            <w:rFonts w:ascii="Times New Roman" w:eastAsia="Times New Roman" w:hAnsi="Times New Roman" w:cs="Times New Roman"/>
            <w:sz w:val="24"/>
            <w:szCs w:val="24"/>
          </w:rPr>
          <w:t xml:space="preserve"> </w:t>
        </w:r>
      </w:ins>
      <w:ins w:id="399" w:author="Meyer, Michael Frederick" w:date="2021-10-29T12:36:00Z">
        <w:r w:rsidR="00596F8F" w:rsidRPr="007418CF">
          <w:rPr>
            <w:rFonts w:ascii="Times New Roman" w:eastAsia="Times New Roman" w:hAnsi="Times New Roman" w:cs="Times New Roman"/>
            <w:sz w:val="24"/>
            <w:szCs w:val="24"/>
          </w:rPr>
          <w:t xml:space="preserve">Although our study was not designed to evaluate the ecotoxicological effects of PPCPs themselves, future studies could potentially address effects of PPCPs on nearshore Baikal biota by using </w:t>
        </w:r>
        <w:r w:rsidR="00596F8F" w:rsidRPr="007418CF">
          <w:rPr>
            <w:rFonts w:ascii="Times New Roman" w:eastAsia="Times New Roman" w:hAnsi="Times New Roman" w:cs="Times New Roman"/>
            <w:i/>
            <w:sz w:val="24"/>
            <w:szCs w:val="24"/>
          </w:rPr>
          <w:t>in situ</w:t>
        </w:r>
        <w:r w:rsidR="00596F8F" w:rsidRPr="007418CF">
          <w:rPr>
            <w:rFonts w:ascii="Times New Roman" w:eastAsia="Times New Roman" w:hAnsi="Times New Roman" w:cs="Times New Roman"/>
            <w:sz w:val="24"/>
            <w:szCs w:val="24"/>
          </w:rPr>
          <w:t xml:space="preserve"> sewage gradients as a guide.</w:t>
        </w:r>
        <w:r w:rsidR="00596F8F">
          <w:rPr>
            <w:rFonts w:ascii="Times New Roman" w:eastAsia="Times New Roman" w:hAnsi="Times New Roman" w:cs="Times New Roman"/>
            <w:sz w:val="24"/>
            <w:szCs w:val="24"/>
          </w:rPr>
          <w:t xml:space="preserve"> </w:t>
        </w:r>
      </w:ins>
      <w:del w:id="400" w:author="Meyer, Michael Frederick" w:date="2021-10-29T12:33:00Z">
        <w:r w:rsidR="00FB2203" w:rsidRPr="007418CF" w:rsidDel="00596F8F">
          <w:rPr>
            <w:rFonts w:ascii="Times New Roman" w:eastAsia="Times New Roman" w:hAnsi="Times New Roman" w:cs="Times New Roman"/>
            <w:sz w:val="24"/>
            <w:szCs w:val="24"/>
          </w:rPr>
          <w:delText>In the context of the entire lake</w:delText>
        </w:r>
        <w:r w:rsidR="00D60710" w:rsidRPr="007418CF" w:rsidDel="00596F8F">
          <w:rPr>
            <w:rFonts w:ascii="Times New Roman" w:eastAsia="Times New Roman" w:hAnsi="Times New Roman" w:cs="Times New Roman"/>
            <w:sz w:val="24"/>
            <w:szCs w:val="24"/>
          </w:rPr>
          <w:delText xml:space="preserve">, analyses of sediments have shown how </w:delText>
        </w:r>
        <w:r w:rsidR="00FB2203" w:rsidRPr="007418CF" w:rsidDel="00596F8F">
          <w:rPr>
            <w:rFonts w:ascii="Times New Roman" w:eastAsia="Times New Roman" w:hAnsi="Times New Roman" w:cs="Times New Roman"/>
            <w:sz w:val="24"/>
            <w:szCs w:val="24"/>
          </w:rPr>
          <w:delText xml:space="preserve">PPCPs can remain within lake systems for decades, thereby enabling researchers to reconstruct histories of wastewater pollution in a system </w:delText>
        </w:r>
        <w:r w:rsidR="00FB2203" w:rsidRPr="007418CF" w:rsidDel="00596F8F">
          <w:rPr>
            <w:rFonts w:ascii="Times New Roman" w:eastAsia="Times New Roman" w:hAnsi="Times New Roman" w:cs="Times New Roman"/>
            <w:sz w:val="24"/>
            <w:szCs w:val="24"/>
          </w:rPr>
          <w:fldChar w:fldCharType="begin"/>
        </w:r>
        <w:r w:rsidR="00FB2203" w:rsidRPr="007418CF" w:rsidDel="00596F8F">
          <w:rPr>
            <w:rFonts w:ascii="Times New Roman" w:eastAsia="Times New Roman" w:hAnsi="Times New Roman" w:cs="Times New Roman"/>
            <w:sz w:val="24"/>
            <w:szCs w:val="24"/>
          </w:rPr>
          <w:del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delInstrText>
        </w:r>
        <w:r w:rsidR="00FB2203" w:rsidRPr="007418CF" w:rsidDel="00596F8F">
          <w:rPr>
            <w:rFonts w:ascii="Times New Roman" w:eastAsia="Times New Roman" w:hAnsi="Times New Roman" w:cs="Times New Roman"/>
            <w:sz w:val="24"/>
            <w:szCs w:val="24"/>
          </w:rPr>
          <w:fldChar w:fldCharType="separate"/>
        </w:r>
        <w:r w:rsidR="00FB2203" w:rsidRPr="007418CF" w:rsidDel="00596F8F">
          <w:rPr>
            <w:rFonts w:ascii="Times New Roman" w:hAnsi="Times New Roman" w:cs="Times New Roman"/>
            <w:sz w:val="24"/>
          </w:rPr>
          <w:delText>(Czekalski et al. 2015; Yang et al. 2018)</w:delText>
        </w:r>
        <w:r w:rsidR="00FB2203" w:rsidRPr="007418CF" w:rsidDel="00596F8F">
          <w:rPr>
            <w:rFonts w:ascii="Times New Roman" w:eastAsia="Times New Roman" w:hAnsi="Times New Roman" w:cs="Times New Roman"/>
            <w:sz w:val="24"/>
            <w:szCs w:val="24"/>
          </w:rPr>
          <w:fldChar w:fldCharType="end"/>
        </w:r>
        <w:r w:rsidR="00FB2203" w:rsidRPr="007418CF" w:rsidDel="00596F8F">
          <w:rPr>
            <w:rFonts w:ascii="Times New Roman" w:eastAsia="Times New Roman" w:hAnsi="Times New Roman" w:cs="Times New Roman"/>
            <w:sz w:val="24"/>
            <w:szCs w:val="24"/>
          </w:rPr>
          <w:delText>.</w:delText>
        </w:r>
        <w:r w:rsidR="006F60DC" w:rsidRPr="007418CF" w:rsidDel="00596F8F">
          <w:rPr>
            <w:rFonts w:ascii="Times New Roman" w:eastAsia="Times New Roman" w:hAnsi="Times New Roman" w:cs="Times New Roman"/>
            <w:sz w:val="24"/>
            <w:szCs w:val="24"/>
          </w:rPr>
          <w:delText xml:space="preserve"> </w:delText>
        </w:r>
      </w:del>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6421E557" w:rsidR="00224E1E" w:rsidRPr="007418CF" w:rsidDel="00596F8F" w:rsidRDefault="006F60DC" w:rsidP="00F31B90">
      <w:pPr>
        <w:spacing w:line="480" w:lineRule="auto"/>
        <w:rPr>
          <w:del w:id="401" w:author="Meyer, Michael Frederick" w:date="2021-10-29T12:36:00Z"/>
          <w:rFonts w:ascii="Times New Roman" w:eastAsia="Times New Roman" w:hAnsi="Times New Roman" w:cs="Times New Roman"/>
          <w:sz w:val="24"/>
          <w:szCs w:val="24"/>
        </w:rPr>
      </w:pPr>
      <w:del w:id="402" w:author="Meyer, Michael Frederick" w:date="2021-10-29T12:36:00Z">
        <w:r w:rsidRPr="007418CF" w:rsidDel="00596F8F">
          <w:rPr>
            <w:rFonts w:ascii="Times New Roman" w:eastAsia="Times New Roman" w:hAnsi="Times New Roman" w:cs="Times New Roman"/>
            <w:sz w:val="24"/>
            <w:szCs w:val="24"/>
          </w:rPr>
          <w:delText xml:space="preserve">Investigating PPCP concentrations across limnic environments could also establish </w:delText>
        </w:r>
        <w:r w:rsidR="0025547E" w:rsidRPr="007418CF" w:rsidDel="00596F8F">
          <w:rPr>
            <w:rFonts w:ascii="Times New Roman" w:eastAsia="Times New Roman" w:hAnsi="Times New Roman" w:cs="Times New Roman"/>
            <w:sz w:val="24"/>
            <w:szCs w:val="24"/>
          </w:rPr>
          <w:delText>how</w:delText>
        </w:r>
        <w:r w:rsidRPr="007418CF" w:rsidDel="00596F8F">
          <w:rPr>
            <w:rFonts w:ascii="Times New Roman" w:eastAsia="Times New Roman" w:hAnsi="Times New Roman" w:cs="Times New Roman"/>
            <w:sz w:val="24"/>
            <w:szCs w:val="24"/>
          </w:rPr>
          <w:delText xml:space="preserve"> ecological communities respond </w:delText>
        </w:r>
        <w:r w:rsidR="0025547E" w:rsidRPr="007418CF" w:rsidDel="00596F8F">
          <w:rPr>
            <w:rFonts w:ascii="Times New Roman" w:eastAsia="Times New Roman" w:hAnsi="Times New Roman" w:cs="Times New Roman"/>
            <w:sz w:val="24"/>
            <w:szCs w:val="24"/>
          </w:rPr>
          <w:delText xml:space="preserve">not only to sewage but also </w:delText>
        </w:r>
        <w:r w:rsidR="00205365" w:rsidRPr="007418CF" w:rsidDel="00596F8F">
          <w:rPr>
            <w:rFonts w:ascii="Times New Roman" w:eastAsia="Times New Roman" w:hAnsi="Times New Roman" w:cs="Times New Roman"/>
            <w:sz w:val="24"/>
            <w:szCs w:val="24"/>
          </w:rPr>
          <w:delText xml:space="preserve">to </w:delText>
        </w:r>
        <w:r w:rsidR="0025547E" w:rsidRPr="007418CF" w:rsidDel="00596F8F">
          <w:rPr>
            <w:rFonts w:ascii="Times New Roman" w:eastAsia="Times New Roman" w:hAnsi="Times New Roman" w:cs="Times New Roman"/>
            <w:sz w:val="24"/>
            <w:szCs w:val="24"/>
          </w:rPr>
          <w:delText xml:space="preserve">the </w:delText>
        </w:r>
        <w:r w:rsidRPr="007418CF" w:rsidDel="00596F8F">
          <w:rPr>
            <w:rFonts w:ascii="Times New Roman" w:eastAsia="Times New Roman" w:hAnsi="Times New Roman" w:cs="Times New Roman"/>
            <w:sz w:val="24"/>
            <w:szCs w:val="24"/>
          </w:rPr>
          <w:delText>PPCP</w:delText>
        </w:r>
        <w:r w:rsidR="0025547E" w:rsidRPr="007418CF" w:rsidDel="00596F8F">
          <w:rPr>
            <w:rFonts w:ascii="Times New Roman" w:eastAsia="Times New Roman" w:hAnsi="Times New Roman" w:cs="Times New Roman"/>
            <w:sz w:val="24"/>
            <w:szCs w:val="24"/>
          </w:rPr>
          <w:delText>s</w:delText>
        </w:r>
        <w:r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themselves</w:delText>
        </w:r>
        <w:r w:rsidRPr="007418CF" w:rsidDel="00596F8F">
          <w:rPr>
            <w:rFonts w:ascii="Times New Roman" w:eastAsia="Times New Roman" w:hAnsi="Times New Roman" w:cs="Times New Roman"/>
            <w:sz w:val="24"/>
            <w:szCs w:val="24"/>
          </w:rPr>
          <w:delText xml:space="preserve">. </w:delText>
        </w:r>
      </w:del>
      <w:del w:id="403" w:author="Meyer, Michael Frederick" w:date="2021-10-29T12:34:00Z">
        <w:r w:rsidRPr="007418CF" w:rsidDel="00596F8F">
          <w:rPr>
            <w:rFonts w:ascii="Times New Roman" w:eastAsia="Times New Roman" w:hAnsi="Times New Roman" w:cs="Times New Roman"/>
            <w:sz w:val="24"/>
            <w:szCs w:val="24"/>
          </w:rPr>
          <w:delText>While we focus on PPCPs as indicators of sewage,</w:delText>
        </w:r>
        <w:r w:rsidR="00ED3878" w:rsidRPr="007418CF" w:rsidDel="00596F8F">
          <w:rPr>
            <w:rFonts w:ascii="Times New Roman" w:eastAsia="Times New Roman" w:hAnsi="Times New Roman" w:cs="Times New Roman"/>
            <w:sz w:val="24"/>
            <w:szCs w:val="24"/>
          </w:rPr>
          <w:delText xml:space="preserve"> </w:delText>
        </w:r>
      </w:del>
      <w:del w:id="404" w:author="Meyer, Michael Frederick" w:date="2021-10-29T12:36:00Z">
        <w:r w:rsidRPr="007418CF" w:rsidDel="00596F8F">
          <w:rPr>
            <w:rFonts w:ascii="Times New Roman" w:eastAsia="Times New Roman" w:hAnsi="Times New Roman" w:cs="Times New Roman"/>
            <w:sz w:val="24"/>
            <w:szCs w:val="24"/>
          </w:rPr>
          <w:delText xml:space="preserve">previous studies have shown that PPCPs, even at concentrations we observed in Lake Baikal, can elicit biological responses </w:delText>
        </w:r>
        <w:r w:rsidR="00271F4F" w:rsidRPr="007418CF" w:rsidDel="00596F8F">
          <w:rPr>
            <w:rFonts w:ascii="Times New Roman" w:eastAsia="Times New Roman" w:hAnsi="Times New Roman" w:cs="Times New Roman"/>
            <w:sz w:val="24"/>
            <w:szCs w:val="24"/>
          </w:rPr>
          <w:delText>from</w:delText>
        </w:r>
        <w:r w:rsidRPr="007418CF" w:rsidDel="00596F8F">
          <w:rPr>
            <w:rFonts w:ascii="Times New Roman" w:eastAsia="Times New Roman" w:hAnsi="Times New Roman" w:cs="Times New Roman"/>
            <w:sz w:val="24"/>
            <w:szCs w:val="24"/>
          </w:rPr>
          <w:delText xml:space="preserve"> physiological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szCs w:val="24"/>
          </w:rPr>
          <w:delText>(e.g., del Rey et al. 2011; Feijão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behavioral </w:delText>
        </w:r>
        <w:r w:rsidR="002774BE"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delInstrText>
        </w:r>
        <w:r w:rsidR="002774BE" w:rsidRPr="007418CF" w:rsidDel="00596F8F">
          <w:rPr>
            <w:rFonts w:ascii="Times New Roman" w:eastAsia="Times New Roman" w:hAnsi="Times New Roman" w:cs="Times New Roman"/>
            <w:sz w:val="24"/>
            <w:szCs w:val="24"/>
          </w:rPr>
          <w:fldChar w:fldCharType="separate"/>
        </w:r>
        <w:r w:rsidR="002774BE" w:rsidRPr="007418CF" w:rsidDel="00596F8F">
          <w:rPr>
            <w:rFonts w:ascii="Times New Roman" w:hAnsi="Times New Roman" w:cs="Times New Roman"/>
            <w:sz w:val="24"/>
          </w:rPr>
          <w:delText>(e.g., Brodin et al. 2013; Dzieweczynski et al. 2016)</w:delText>
        </w:r>
        <w:r w:rsidR="002774BE" w:rsidRPr="007418CF" w:rsidDel="00596F8F">
          <w:rPr>
            <w:rFonts w:ascii="Times New Roman" w:eastAsia="Times New Roman" w:hAnsi="Times New Roman" w:cs="Times New Roman"/>
            <w:sz w:val="24"/>
            <w:szCs w:val="24"/>
          </w:rPr>
          <w:fldChar w:fldCharType="end"/>
        </w:r>
        <w:r w:rsidR="002774BE" w:rsidRPr="007418CF" w:rsidDel="00596F8F">
          <w:rPr>
            <w:rFonts w:ascii="Times New Roman" w:eastAsia="Times New Roman" w:hAnsi="Times New Roman" w:cs="Times New Roman"/>
            <w:sz w:val="24"/>
            <w:szCs w:val="24"/>
          </w:rPr>
          <w:delText xml:space="preserve"> </w:delText>
        </w:r>
        <w:r w:rsidR="00205365" w:rsidRPr="007418CF" w:rsidDel="00596F8F">
          <w:rPr>
            <w:rFonts w:ascii="Times New Roman" w:eastAsia="Times New Roman" w:hAnsi="Times New Roman" w:cs="Times New Roman"/>
            <w:sz w:val="24"/>
            <w:szCs w:val="24"/>
          </w:rPr>
          <w:delText xml:space="preserve">levels </w:delText>
        </w:r>
        <w:r w:rsidRPr="007418CF" w:rsidDel="00596F8F">
          <w:rPr>
            <w:rFonts w:ascii="Times New Roman" w:eastAsia="Times New Roman" w:hAnsi="Times New Roman" w:cs="Times New Roman"/>
            <w:sz w:val="24"/>
            <w:szCs w:val="24"/>
          </w:rPr>
          <w:delText xml:space="preserve">to food webs </w:delText>
        </w:r>
        <w:r w:rsidR="00ED6B1A"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delInstrText>
        </w:r>
        <w:r w:rsidR="00ED6B1A" w:rsidRPr="007418CF" w:rsidDel="00596F8F">
          <w:rPr>
            <w:rFonts w:ascii="Times New Roman" w:eastAsia="Times New Roman" w:hAnsi="Times New Roman" w:cs="Times New Roman"/>
            <w:sz w:val="24"/>
            <w:szCs w:val="24"/>
          </w:rPr>
          <w:fldChar w:fldCharType="separate"/>
        </w:r>
        <w:r w:rsidR="00ED6B1A" w:rsidRPr="007418CF" w:rsidDel="00596F8F">
          <w:rPr>
            <w:rFonts w:ascii="Times New Roman" w:hAnsi="Times New Roman" w:cs="Times New Roman"/>
            <w:sz w:val="24"/>
          </w:rPr>
          <w:delText>(e.g., Lagesson et al. 2016; Richmond et al. 2018)</w:delText>
        </w:r>
        <w:r w:rsidR="00ED6B1A"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ecosystems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rPr>
          <w:delText>(e.g., Rosi-Marshall et al. 2013; Richmond et al. 2019; Robson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Although our study was not designed to evaluate the </w:delText>
        </w:r>
        <w:r w:rsidR="00253EF2" w:rsidRPr="007418CF" w:rsidDel="00596F8F">
          <w:rPr>
            <w:rFonts w:ascii="Times New Roman" w:eastAsia="Times New Roman" w:hAnsi="Times New Roman" w:cs="Times New Roman"/>
            <w:sz w:val="24"/>
            <w:szCs w:val="24"/>
          </w:rPr>
          <w:delText>eco</w:delText>
        </w:r>
        <w:r w:rsidRPr="007418CF" w:rsidDel="00596F8F">
          <w:rPr>
            <w:rFonts w:ascii="Times New Roman" w:eastAsia="Times New Roman" w:hAnsi="Times New Roman" w:cs="Times New Roman"/>
            <w:sz w:val="24"/>
            <w:szCs w:val="24"/>
          </w:rPr>
          <w:delText xml:space="preserve">toxicological effects of PPCPs themselves, future studies could </w:delText>
        </w:r>
        <w:r w:rsidR="00762C08" w:rsidRPr="007418CF" w:rsidDel="00596F8F">
          <w:rPr>
            <w:rFonts w:ascii="Times New Roman" w:eastAsia="Times New Roman" w:hAnsi="Times New Roman" w:cs="Times New Roman"/>
            <w:sz w:val="24"/>
            <w:szCs w:val="24"/>
          </w:rPr>
          <w:delText>potentially</w:delText>
        </w:r>
        <w:r w:rsidR="004D4CDF" w:rsidRPr="007418CF" w:rsidDel="00596F8F">
          <w:rPr>
            <w:rFonts w:ascii="Times New Roman" w:eastAsia="Times New Roman" w:hAnsi="Times New Roman" w:cs="Times New Roman"/>
            <w:sz w:val="24"/>
            <w:szCs w:val="24"/>
          </w:rPr>
          <w:delText xml:space="preserve"> </w:delText>
        </w:r>
        <w:r w:rsidRPr="007418CF" w:rsidDel="00596F8F">
          <w:rPr>
            <w:rFonts w:ascii="Times New Roman" w:eastAsia="Times New Roman" w:hAnsi="Times New Roman" w:cs="Times New Roman"/>
            <w:sz w:val="24"/>
            <w:szCs w:val="24"/>
          </w:rPr>
          <w:delText>address effects of PPCPs on nearshore Baikal biota</w:delText>
        </w:r>
        <w:r w:rsidR="0025547E" w:rsidRPr="007418CF" w:rsidDel="00596F8F">
          <w:rPr>
            <w:rFonts w:ascii="Times New Roman" w:eastAsia="Times New Roman" w:hAnsi="Times New Roman" w:cs="Times New Roman"/>
            <w:sz w:val="24"/>
            <w:szCs w:val="24"/>
          </w:rPr>
          <w:delText xml:space="preserve"> by using </w:delText>
        </w:r>
        <w:r w:rsidR="004D4CDF" w:rsidRPr="007418CF" w:rsidDel="00596F8F">
          <w:rPr>
            <w:rFonts w:ascii="Times New Roman" w:eastAsia="Times New Roman" w:hAnsi="Times New Roman" w:cs="Times New Roman"/>
            <w:i/>
            <w:sz w:val="24"/>
            <w:szCs w:val="24"/>
          </w:rPr>
          <w:delText>in situ</w:delText>
        </w:r>
        <w:r w:rsidR="004D4CDF"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sewage gradients</w:delText>
        </w:r>
        <w:r w:rsidR="00253EF2" w:rsidRPr="007418CF" w:rsidDel="00596F8F">
          <w:rPr>
            <w:rFonts w:ascii="Times New Roman" w:eastAsia="Times New Roman" w:hAnsi="Times New Roman" w:cs="Times New Roman"/>
            <w:sz w:val="24"/>
            <w:szCs w:val="24"/>
          </w:rPr>
          <w:delText xml:space="preserve"> as a guide</w:delText>
        </w:r>
        <w:r w:rsidRPr="007418CF" w:rsidDel="00596F8F">
          <w:rPr>
            <w:rFonts w:ascii="Times New Roman" w:eastAsia="Times New Roman" w:hAnsi="Times New Roman" w:cs="Times New Roman"/>
            <w:sz w:val="24"/>
            <w:szCs w:val="24"/>
          </w:rPr>
          <w:delText xml:space="preserve">. </w:delText>
        </w:r>
      </w:del>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34CA9D14"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and 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ins w:id="405" w:author="Meyer, Michael Frederick" w:date="2021-09-24T14:43:00Z">
        <w:r w:rsidR="00A03A85">
          <w:rPr>
            <w:rFonts w:ascii="Times New Roman" w:eastAsia="Times New Roman" w:hAnsi="Times New Roman" w:cs="Times New Roman"/>
            <w:sz w:val="24"/>
            <w:szCs w:val="24"/>
          </w:rPr>
          <w:t>,</w:t>
        </w:r>
      </w:ins>
      <w:ins w:id="406" w:author="Meyer, Michael Frederick" w:date="2021-08-27T15:44:00Z">
        <w:r w:rsidR="009222C3">
          <w:rPr>
            <w:rFonts w:ascii="Times New Roman" w:eastAsia="Times New Roman" w:hAnsi="Times New Roman" w:cs="Times New Roman"/>
            <w:sz w:val="24"/>
            <w:szCs w:val="24"/>
          </w:rPr>
          <w:t xml:space="preserve"> and</w:t>
        </w:r>
      </w:ins>
      <w:ins w:id="407" w:author="Meyer, Michael Frederick" w:date="2021-09-24T14:44:00Z">
        <w:r w:rsidR="00A03A85">
          <w:rPr>
            <w:rFonts w:ascii="Times New Roman" w:eastAsia="Times New Roman" w:hAnsi="Times New Roman" w:cs="Times New Roman"/>
            <w:sz w:val="24"/>
            <w:szCs w:val="24"/>
          </w:rPr>
          <w:t xml:space="preserve"> may</w:t>
        </w:r>
      </w:ins>
      <w:ins w:id="408" w:author="Meyer, Michael Frederick" w:date="2021-08-27T15:44:00Z">
        <w:r w:rsidR="009222C3">
          <w:rPr>
            <w:rFonts w:ascii="Times New Roman" w:eastAsia="Times New Roman" w:hAnsi="Times New Roman" w:cs="Times New Roman"/>
            <w:sz w:val="24"/>
            <w:szCs w:val="24"/>
          </w:rPr>
          <w:t xml:space="preserve"> be subject to complex transport dynamics such as a</w:t>
        </w:r>
      </w:ins>
      <w:ins w:id="409" w:author="Meyer, Michael Frederick" w:date="2021-08-27T15:45:00Z">
        <w:r w:rsidR="009222C3">
          <w:rPr>
            <w:rFonts w:ascii="Times New Roman" w:eastAsia="Times New Roman" w:hAnsi="Times New Roman" w:cs="Times New Roman"/>
            <w:sz w:val="24"/>
            <w:szCs w:val="24"/>
          </w:rPr>
          <w:t>t</w:t>
        </w:r>
      </w:ins>
      <w:ins w:id="410" w:author="Meyer, Michael Frederick" w:date="2021-08-27T15:44:00Z">
        <w:r w:rsidR="009222C3">
          <w:rPr>
            <w:rFonts w:ascii="Times New Roman" w:eastAsia="Times New Roman" w:hAnsi="Times New Roman" w:cs="Times New Roman"/>
            <w:sz w:val="24"/>
            <w:szCs w:val="24"/>
          </w:rPr>
          <w:t>mo</w:t>
        </w:r>
      </w:ins>
      <w:ins w:id="411" w:author="Meyer, Michael Frederick" w:date="2021-08-27T15:45:00Z">
        <w:r w:rsidR="009222C3">
          <w:rPr>
            <w:rFonts w:ascii="Times New Roman" w:eastAsia="Times New Roman" w:hAnsi="Times New Roman" w:cs="Times New Roman"/>
            <w:sz w:val="24"/>
            <w:szCs w:val="24"/>
          </w:rPr>
          <w:t>spheric deposition</w:t>
        </w:r>
      </w:ins>
      <w:ins w:id="412" w:author="Meyer, Michael Frederick" w:date="2021-08-27T16:14:00Z">
        <w:r w:rsidR="0054704D">
          <w:rPr>
            <w:rFonts w:ascii="Times New Roman" w:eastAsia="Times New Roman" w:hAnsi="Times New Roman" w:cs="Times New Roman"/>
            <w:sz w:val="24"/>
            <w:szCs w:val="24"/>
          </w:rPr>
          <w:t xml:space="preserve"> </w:t>
        </w:r>
        <w:r w:rsidR="0054704D">
          <w:rPr>
            <w:rFonts w:ascii="Times New Roman" w:eastAsia="Times New Roman" w:hAnsi="Times New Roman" w:cs="Times New Roman"/>
            <w:sz w:val="24"/>
            <w:szCs w:val="24"/>
          </w:rPr>
          <w:fldChar w:fldCharType="begin"/>
        </w:r>
        <w:r w:rsidR="0054704D">
          <w:rPr>
            <w:rFonts w:ascii="Times New Roman" w:eastAsia="Times New Roman" w:hAnsi="Times New Roman" w:cs="Times New Roman"/>
            <w:sz w:val="24"/>
            <w:szCs w:val="24"/>
          </w:rPr>
          <w:instrText xml:space="preserve"> ADDIN ZOTERO_ITEM CSL_CITATION {"citationID":"KFsnrG8S","properties":{"formattedCitation":"(Allen et al. 2019; Evangeliou et al. 2020)","plainCitation":"(Allen et al. 2019; Evangeliou et al. 2020)","noteIndex":0},"citationItems":[{"id":4774,"uris":["http://zotero.org/users/2645460/items/5KRUKKD5"],"uri":["http://zotero.org/users/2645460/items/5KRUKKD5"],"itemData":{"id":4774,"type":"article-journal","abstract":"Plastic litter is an ever-increasing global issue and one of this generation’s key environmental challenges. Microplastics have reached oceans via river transport on a global scale. With the exception of two megacities, Paris (France) and Dongguan (China), there is a lack of information on atmospheric microplastic deposition or transport. Here we present the observations of atmospheric microplastic deposition in a remote, pristine mountain catchment (French Pyrenees). We analysed samples, taken over five months, that represent atmospheric wet and dry deposition and identified fibres up to ~750 µm long and fragments ≤300 µm as microplastics. We document relative daily counts of 249 fragments, 73 films and 44 fibres per square metre that deposited on the catchment. An air mass trajectory analysis shows microplastic transport through the atmosphere over a distance of up to 95 km. We suggest that microplastics can reach and affect remote, sparsely inhabited areas through atmospheric transport.","container-title":"Nature Geoscience","DOI":"10.1038/s41561-019-0335-5","ISSN":"1752-0908","issue":"5","journalAbbreviation":"Nat. Geosci.","language":"en","page":"339-344","source":"www.nature.com","title":"Atmospheric transport and deposition of microplastics in a remote mountain catchment","volume":"12","author":[{"family":"Allen","given":"Steve"},{"family":"Allen","given":"Deonie"},{"family":"Phoenix","given":"Vernon R."},{"family":"Le Roux","given":"Gaël"},{"family":"Durántez Jiménez","given":"Pilar"},{"family":"Simonneau","given":"Anaëlle"},{"family":"Binet","given":"Stéphane"},{"family":"Galop","given":"Didier"}],"issued":{"date-parts":[["2019",5]]}}},{"id":4776,"uris":["http://zotero.org/users/2645460/items/7CLGQ55Q"],"uri":["http://zotero.org/users/2645460/items/7CLGQ55Q"],"itemData":{"id":4776,"type":"article-journal","abstract":"In recent years, marine, freshwater and terrestrial pollution with microplastics has been discussed extensively, whereas atmospheric microplastic transport has been largely overlooked. Here, we present global simulations of atmospheric transport of microplastic particles produced by road traffic (TWPs – tire wear particles and BWPs – brake wear particles), a major source that can be quantified relatively well. We find a high transport efficiencies of these particles to remote regions. About 34% of the emitted coarse TWPs and 30% of the emitted coarse BWPs (100 kt yr−1 and 40 kt yr−1 respectively) were deposited in the World Ocean. These amounts are of similar magnitude as the total estimated direct and riverine transport of TWPs and fibres to the ocean (64 kt yr−1). We suggest that the Arctic may be a particularly sensitive receptor region, where the light-absorbing properties of TWPs and BWPs may also cause accelerated warming and melting of the cryosphere.","container-title":"Nature Communications","DOI":"10.1038/s41467-020-17201-9","ISSN":"2041-1723","issue":"1","journalAbbreviation":"Nat Commun","language":"en","page":"3381","source":"www.nature.com","title":"Atmospheric transport is a major pathway of microplastics to remote regions","volume":"11","author":[{"family":"Evangeliou","given":"N."},{"family":"Grythe","given":"H."},{"family":"Klimont","given":"Z."},{"family":"Heyes","given":"C."},{"family":"Eckhardt","given":"S."},{"family":"Lopez-Aparicio","given":"S."},{"family":"Stohl","given":"A."}],"issued":{"date-parts":[["2020",7,14]]}}}],"schema":"https://github.com/citation-style-language/schema/raw/master/csl-citation.json"} </w:instrText>
        </w:r>
      </w:ins>
      <w:r w:rsidR="0054704D">
        <w:rPr>
          <w:rFonts w:ascii="Times New Roman" w:eastAsia="Times New Roman" w:hAnsi="Times New Roman" w:cs="Times New Roman"/>
          <w:sz w:val="24"/>
          <w:szCs w:val="24"/>
        </w:rPr>
        <w:fldChar w:fldCharType="separate"/>
      </w:r>
      <w:ins w:id="413" w:author="Meyer, Michael Frederick" w:date="2021-08-27T16:14:00Z">
        <w:r w:rsidR="0054704D" w:rsidRPr="00E122F6">
          <w:rPr>
            <w:rFonts w:ascii="Times New Roman" w:hAnsi="Times New Roman" w:cs="Times New Roman"/>
            <w:sz w:val="24"/>
          </w:rPr>
          <w:t>(Allen et al. 2019; Evangeliou et al. 2020)</w:t>
        </w:r>
        <w:r w:rsidR="0054704D">
          <w:rPr>
            <w:rFonts w:ascii="Times New Roman" w:eastAsia="Times New Roman" w:hAnsi="Times New Roman" w:cs="Times New Roman"/>
            <w:sz w:val="24"/>
            <w:szCs w:val="24"/>
          </w:rPr>
          <w:fldChar w:fldCharType="end"/>
        </w:r>
      </w:ins>
      <w:ins w:id="414" w:author="Meyer, Michael Frederick" w:date="2021-11-01T10:48:00Z">
        <w:r w:rsidR="00E207E2">
          <w:rPr>
            <w:rFonts w:ascii="Times New Roman" w:eastAsia="Times New Roman" w:hAnsi="Times New Roman" w:cs="Times New Roman"/>
            <w:sz w:val="24"/>
            <w:szCs w:val="24"/>
          </w:rPr>
          <w:t xml:space="preserve">, although </w:t>
        </w:r>
      </w:ins>
      <w:ins w:id="415" w:author="Meyer, Michael Frederick" w:date="2021-11-01T10:50:00Z">
        <w:r w:rsidR="00E207E2">
          <w:rPr>
            <w:rFonts w:ascii="Times New Roman" w:eastAsia="Times New Roman" w:hAnsi="Times New Roman" w:cs="Times New Roman"/>
            <w:sz w:val="24"/>
            <w:szCs w:val="24"/>
          </w:rPr>
          <w:t>atmospheric deposition in Siberia may be low relative to rates e</w:t>
        </w:r>
      </w:ins>
      <w:ins w:id="416" w:author="Meyer, Michael Frederick" w:date="2021-11-01T10:51:00Z">
        <w:r w:rsidR="00E207E2">
          <w:rPr>
            <w:rFonts w:ascii="Times New Roman" w:eastAsia="Times New Roman" w:hAnsi="Times New Roman" w:cs="Times New Roman"/>
            <w:sz w:val="24"/>
            <w:szCs w:val="24"/>
          </w:rPr>
          <w:t xml:space="preserve">xperienced globally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{"citationID":"eKoVnTRn","properties":{"formattedCitation":"(Brahney et al. 2021)","plainCitation":"(Brahney et al. 2021)","noteIndex":0},"citationItems":[{"id":4801,"uris":["http://zotero.org/users/2645460/items/9NLQB2ZR"],"uri":["http://zotero.org/users/2645460/items/9NLQB2ZR"],"itemData":{"id":4801,"type":"article-journal","abstract":"Plastic pollution is one of the most pressing environmental and social issues of the 21st century. Recent work has highlighted the atmosphere’s role in transporting microplastics to remote locations [S. Allen et al., Nat. Geosci. 12, 339 (2019) and J. Brahney, M. Hallerud, E. Heim, M. Hahnenberger, S. Sukumaran, Science 368, 1257–1260 (2020)]. Here, we use in situ observations of microplastic deposition combined with an atmospheric transport model and optimal estimation techniques to test hypotheses of the most likely sources of atmospheric plastic. Results suggest that atmospheric microplastics in the western United States are primarily derived from secondary re-emission sources including roads (84%), the ocean (11%), and agricultural soil dust (5%). Using our best estimate of plastic sources and modeled transport pathways, most continents were net importers of plastics from the marine environment, underscoring the cumulative role of legacy pollution in the atmospheric burden of plastic. This effort uses high-resolution spatial and temporal deposition data along with several hypothesized emission sources to constrain atmospheric plastic. Akin to global biogeochemical cycles, plastics now spiral around the globe with distinct atmospheric, oceanic, cryospheric, and terrestrial residence times. Though advancements have been made in the manufacture of biodegradable polymers, our data suggest that extant nonbiodegradable polymers will continue to cycle through the earth’s systems. Due to limited observations and understanding of the source processes, there remain large uncertainties in the transport, deposition, and source attribution of microplastics. Thus, we prioritize future research directions for understanding the plastic cycle.","container-title":"Proceedings of the National Academy of Sciences","DOI":"10.1073/pnas.2020719118","ISSN":"0027-8424, 1091-6490","issue":"16","journalAbbreviation":"PNAS","language":"en","note":"ISBN: 9782020719117\npublisher: National Academy of Sciences\nsection: Physical Sciences\nPMID: 33846251","source":"www.pnas.org","title":"Constraining the atmospheric limb of the plastic cycle","URL":"https://www.pnas.org/content/118/16/e2020719118","volume":"118","author":[{"family":"Brahney","given":"Janice"},{"family":"Mahowald","given":"Natalie"},{"family":"Prank","given":"Marje"},{"family":"Cornwell","given":"Gavin"},{"family":"Klimont","given":"Zbigniew"},{"family":"Matsui","given":"Hitoshi"},{"family":"Prather","given":"Kimberly Ann"}],"accessed":{"date-parts":[["2021",11,1]]},"issued":{"date-parts":[["2021",4,20]]}}}],"schema":"https://github.com/citation-style-language/schema/raw/master/csl-citation.json"}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w:t>
      </w:r>
      <w:proofErr w:type="spellStart"/>
      <w:r w:rsidR="00E207E2" w:rsidRPr="00E207E2">
        <w:rPr>
          <w:rFonts w:ascii="Times New Roman" w:hAnsi="Times New Roman" w:cs="Times New Roman"/>
          <w:sz w:val="24"/>
        </w:rPr>
        <w:t>Brahney</w:t>
      </w:r>
      <w:proofErr w:type="spellEnd"/>
      <w:r w:rsidR="00E207E2" w:rsidRPr="00E207E2">
        <w:rPr>
          <w:rFonts w:ascii="Times New Roman" w:hAnsi="Times New Roman" w:cs="Times New Roman"/>
          <w:sz w:val="24"/>
        </w:rPr>
        <w:t xml:space="preserve"> et al. 2021)</w:t>
      </w:r>
      <w:r w:rsidR="00E207E2">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ins w:id="417" w:author="Meyer, Michael Frederick" w:date="2021-11-01T15:15:00Z">
        <w:r w:rsidR="00E207E2">
          <w:rPr>
            <w:rFonts w:ascii="Times New Roman" w:eastAsia="Times New Roman" w:hAnsi="Times New Roman" w:cs="Times New Roman"/>
            <w:sz w:val="24"/>
            <w:szCs w:val="24"/>
          </w:rPr>
          <w:t xml:space="preserve"> or </w:t>
        </w:r>
      </w:ins>
      <w:ins w:id="418" w:author="Meyer, Michael Frederick" w:date="2021-11-01T15:16:00Z">
        <w:r w:rsidR="00E207E2">
          <w:rPr>
            <w:rFonts w:ascii="Times New Roman" w:eastAsia="Times New Roman" w:hAnsi="Times New Roman" w:cs="Times New Roman"/>
            <w:sz w:val="24"/>
            <w:szCs w:val="24"/>
          </w:rPr>
          <w:t>identifying sewage pollution more broadly</w:t>
        </w:r>
      </w:ins>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w:t>
      </w:r>
      <w:del w:id="419" w:author="Meyer, Michael Frederick" w:date="2021-09-23T14:01:00Z">
        <w:r w:rsidRPr="007418CF" w:rsidDel="008935BD">
          <w:rPr>
            <w:rFonts w:ascii="Times New Roman" w:eastAsia="Times New Roman" w:hAnsi="Times New Roman" w:cs="Times New Roman"/>
            <w:sz w:val="24"/>
            <w:szCs w:val="24"/>
          </w:rPr>
          <w:delText xml:space="preserve">microplastic abundance </w:delText>
        </w:r>
      </w:del>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ins w:id="420" w:author="Meyer, Michael Frederick" w:date="2021-09-23T13:39:00Z">
        <w:r w:rsidR="00065A48">
          <w:rPr>
            <w:rFonts w:ascii="Times New Roman" w:eastAsia="Times New Roman" w:hAnsi="Times New Roman" w:cs="Times New Roman"/>
            <w:sz w:val="24"/>
            <w:szCs w:val="24"/>
          </w:rPr>
          <w:t xml:space="preserve"> </w:t>
        </w:r>
      </w:ins>
      <w:ins w:id="421" w:author="Meyer, Michael Frederick" w:date="2021-09-23T14:01:00Z">
        <w:r w:rsidR="008935BD">
          <w:rPr>
            <w:rFonts w:ascii="Times New Roman" w:eastAsia="Times New Roman" w:hAnsi="Times New Roman" w:cs="Times New Roman"/>
            <w:sz w:val="24"/>
            <w:szCs w:val="24"/>
          </w:rPr>
          <w:t xml:space="preserve">or mischaracterized </w:t>
        </w:r>
        <w:r w:rsidR="008935BD">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{"citationID":"B2V20PGm","properties":{"formattedCitation":"(Lusher et al. 2020; Suaria et al.)","plainCitation":"(Lusher et al. 2020; Suaria et al.)","noteIndex":0},"citationItems":[{"id":4793,"uris":["http://zotero.org/users/2645460/items/KL7HHGC6"],"uri":["http://zotero.org/users/2645460/items/KL7HHGC6"],"itemData":{"id":4793,"type":"article-journal","container-title":"Science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r w:rsidR="008935BD">
        <w:rPr>
          <w:rFonts w:ascii="Times New Roman" w:eastAsia="Times New Roman" w:hAnsi="Times New Roman" w:cs="Times New Roman"/>
          <w:sz w:val="24"/>
          <w:szCs w:val="24"/>
        </w:rPr>
        <w:fldChar w:fldCharType="separate"/>
      </w:r>
      <w:r w:rsidR="00AD7DE5" w:rsidRPr="00AD7DE5">
        <w:rPr>
          <w:rFonts w:ascii="Times New Roman" w:hAnsi="Times New Roman" w:cs="Times New Roman"/>
          <w:sz w:val="24"/>
        </w:rPr>
        <w:t xml:space="preserve">(Lusher et al. 2020; </w:t>
      </w:r>
      <w:proofErr w:type="spellStart"/>
      <w:r w:rsidR="00AD7DE5" w:rsidRPr="00AD7DE5">
        <w:rPr>
          <w:rFonts w:ascii="Times New Roman" w:hAnsi="Times New Roman" w:cs="Times New Roman"/>
          <w:sz w:val="24"/>
        </w:rPr>
        <w:t>Suaria</w:t>
      </w:r>
      <w:proofErr w:type="spellEnd"/>
      <w:r w:rsidR="00AD7DE5" w:rsidRPr="00AD7DE5">
        <w:rPr>
          <w:rFonts w:ascii="Times New Roman" w:hAnsi="Times New Roman" w:cs="Times New Roman"/>
          <w:sz w:val="24"/>
        </w:rPr>
        <w:t xml:space="preserve"> et al.)</w:t>
      </w:r>
      <w:ins w:id="422" w:author="Meyer, Michael Frederick" w:date="2021-09-23T14:01:00Z">
        <w:r w:rsidR="008935BD">
          <w:rPr>
            <w:rFonts w:ascii="Times New Roman" w:eastAsia="Times New Roman" w:hAnsi="Times New Roman" w:cs="Times New Roman"/>
            <w:sz w:val="24"/>
            <w:szCs w:val="24"/>
          </w:rPr>
          <w:fldChar w:fldCharType="end"/>
        </w:r>
      </w:ins>
      <w:ins w:id="423" w:author="Meyer, Michael Frederick" w:date="2021-09-23T14:02:00Z">
        <w:r w:rsidR="008935BD">
          <w:rPr>
            <w:rFonts w:ascii="Times New Roman" w:eastAsia="Times New Roman" w:hAnsi="Times New Roman" w:cs="Times New Roman"/>
            <w:sz w:val="24"/>
            <w:szCs w:val="24"/>
          </w:rPr>
          <w:t xml:space="preserve"> </w:t>
        </w:r>
      </w:ins>
      <w:ins w:id="424" w:author="Meyer, Michael Frederick" w:date="2021-09-23T14:01:00Z">
        <w:r w:rsidR="008935BD" w:rsidRPr="007418CF">
          <w:rPr>
            <w:rFonts w:ascii="Times New Roman" w:eastAsia="Times New Roman" w:hAnsi="Times New Roman" w:cs="Times New Roman"/>
            <w:sz w:val="24"/>
            <w:szCs w:val="24"/>
          </w:rPr>
          <w:t>microplastic abundance</w:t>
        </w:r>
      </w:ins>
      <w:ins w:id="425" w:author="Meyer, Michael Frederick" w:date="2021-09-23T14:02:00Z">
        <w:r w:rsidR="008935BD">
          <w:rPr>
            <w:rFonts w:ascii="Times New Roman" w:eastAsia="Times New Roman" w:hAnsi="Times New Roman" w:cs="Times New Roman"/>
            <w:sz w:val="24"/>
            <w:szCs w:val="24"/>
          </w:rPr>
          <w:t xml:space="preserve">, although our estimates should be highly conservative as we only enumerated artificially colored </w:t>
        </w:r>
      </w:ins>
      <w:ins w:id="426" w:author="Meyer, Michael Frederick" w:date="2021-09-23T14:03:00Z">
        <w:r w:rsidR="008935BD">
          <w:rPr>
            <w:rFonts w:ascii="Times New Roman" w:eastAsia="Times New Roman" w:hAnsi="Times New Roman" w:cs="Times New Roman"/>
            <w:sz w:val="24"/>
            <w:szCs w:val="24"/>
          </w:rPr>
          <w:t xml:space="preserve">microplastics (e.g., neon red, no visible biological structures). </w:t>
        </w:r>
      </w:ins>
      <w:del w:id="427" w:author="Meyer, Michael Frederick" w:date="2021-09-23T14:03:00Z">
        <w:r w:rsidR="008A3CBB" w:rsidRPr="007418CF" w:rsidDel="008935BD">
          <w:rPr>
            <w:rFonts w:ascii="Times New Roman" w:eastAsia="Times New Roman" w:hAnsi="Times New Roman" w:cs="Times New Roman"/>
            <w:sz w:val="24"/>
            <w:szCs w:val="24"/>
          </w:rPr>
          <w:delText xml:space="preserve">, and </w:delText>
        </w:r>
      </w:del>
      <w:ins w:id="428" w:author="Meyer, Michael Frederick" w:date="2021-09-24T14:45:00Z">
        <w:r w:rsidR="00A03A85">
          <w:rPr>
            <w:rFonts w:ascii="Times New Roman" w:eastAsia="Times New Roman" w:hAnsi="Times New Roman" w:cs="Times New Roman"/>
            <w:sz w:val="24"/>
            <w:szCs w:val="24"/>
          </w:rPr>
          <w:t>Beyond</w:t>
        </w:r>
      </w:ins>
      <w:ins w:id="429" w:author="Meyer, Michael Frederick" w:date="2021-09-23T14:03:00Z">
        <w:r w:rsidR="008935BD">
          <w:rPr>
            <w:rFonts w:ascii="Times New Roman" w:eastAsia="Times New Roman" w:hAnsi="Times New Roman" w:cs="Times New Roman"/>
            <w:sz w:val="24"/>
            <w:szCs w:val="24"/>
          </w:rPr>
          <w:t xml:space="preserve"> the unc</w:t>
        </w:r>
      </w:ins>
      <w:ins w:id="430" w:author="Meyer, Michael Frederick" w:date="2021-09-23T14:04:00Z">
        <w:r w:rsidR="008935BD">
          <w:rPr>
            <w:rFonts w:ascii="Times New Roman" w:eastAsia="Times New Roman" w:hAnsi="Times New Roman" w:cs="Times New Roman"/>
            <w:sz w:val="24"/>
            <w:szCs w:val="24"/>
          </w:rPr>
          <w:t>ertainties surrounding microplastic abundance in Lake Baikal</w:t>
        </w:r>
      </w:ins>
      <w:ins w:id="431" w:author="Meyer, Michael Frederick" w:date="2021-09-23T14:03:00Z">
        <w:r w:rsidR="008935BD">
          <w:rPr>
            <w:rFonts w:ascii="Times New Roman" w:eastAsia="Times New Roman" w:hAnsi="Times New Roman" w:cs="Times New Roman"/>
            <w:sz w:val="24"/>
            <w:szCs w:val="24"/>
          </w:rPr>
          <w:t xml:space="preserve">, </w:t>
        </w:r>
      </w:ins>
      <w:r w:rsidR="008A3CBB" w:rsidRPr="007418CF">
        <w:rPr>
          <w:rFonts w:ascii="Times New Roman" w:eastAsia="Times New Roman" w:hAnsi="Times New Roman" w:cs="Times New Roman"/>
          <w:sz w:val="24"/>
          <w:szCs w:val="24"/>
        </w:rPr>
        <w:t xml:space="preserve">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432"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w:t>
      </w:r>
      <w:r w:rsidR="00EC74A6" w:rsidRPr="007418CF">
        <w:rPr>
          <w:rFonts w:ascii="Times New Roman" w:eastAsia="Times New Roman" w:hAnsi="Times New Roman" w:cs="Times New Roman"/>
          <w:sz w:val="24"/>
          <w:szCs w:val="24"/>
        </w:rPr>
        <w:lastRenderedPageBreak/>
        <w:t>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ins w:id="433" w:author="Meyer, Michael Frederick" w:date="2021-10-29T14:33:00Z">
        <w:r w:rsidR="00AD7DE5">
          <w:rPr>
            <w:rFonts w:ascii="Times New Roman" w:eastAsia="Times New Roman" w:hAnsi="Times New Roman" w:cs="Times New Roman"/>
            <w:sz w:val="24"/>
            <w:szCs w:val="24"/>
          </w:rPr>
          <w:t>of larger microplastic</w:t>
        </w:r>
      </w:ins>
      <w:ins w:id="434" w:author="Meyer, Michael Frederick" w:date="2021-10-29T14:34:00Z">
        <w:r w:rsidR="00AD7DE5">
          <w:rPr>
            <w:rFonts w:ascii="Times New Roman" w:eastAsia="Times New Roman" w:hAnsi="Times New Roman" w:cs="Times New Roman"/>
            <w:sz w:val="24"/>
            <w:szCs w:val="24"/>
          </w:rPr>
          <w:t xml:space="preserve">s </w:t>
        </w:r>
      </w:ins>
      <w:r w:rsidR="00EC74A6"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2020)","dontUpdate":true,"noteIndex":0},"citationItems":[{"id":4094,"uris":["http://zotero.org/users/2645460/items/AGQANT4I"],"uri":["http://zotero.org/users/2645460/items/AGQANT4I"],"itemData":{"id":4094,"type":"article-journal","abstract":"Pollution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w:t>
      </w:r>
      <w:ins w:id="435" w:author="Meyer, Michael Frederick" w:date="2021-10-29T14:34:00Z">
        <w:r w:rsidR="00AD7DE5">
          <w:rPr>
            <w:rFonts w:ascii="Times New Roman" w:hAnsi="Times New Roman" w:cs="Times New Roman"/>
            <w:sz w:val="24"/>
          </w:rPr>
          <w:t>e.g., &lt; 330</w:t>
        </w:r>
      </w:ins>
      <w:ins w:id="436" w:author="Meyer, Michael Frederick" w:date="2021-11-01T15:17:00Z">
        <w:r w:rsidR="00E207E2">
          <w:rPr>
            <w:rFonts w:ascii="Times New Roman" w:hAnsi="Times New Roman" w:cs="Times New Roman"/>
            <w:sz w:val="24"/>
          </w:rPr>
          <w:t xml:space="preserve"> µm;</w:t>
        </w:r>
      </w:ins>
      <w:ins w:id="437" w:author="Meyer, Michael Frederick" w:date="2021-10-29T14:34:00Z">
        <w:r w:rsidR="00AD7DE5">
          <w:rPr>
            <w:rFonts w:ascii="Times New Roman" w:hAnsi="Times New Roman" w:cs="Times New Roman"/>
            <w:sz w:val="24"/>
          </w:rPr>
          <w:t xml:space="preserve"> </w:t>
        </w:r>
      </w:ins>
      <w:proofErr w:type="spellStart"/>
      <w:r w:rsidR="00EC74A6" w:rsidRPr="007418CF">
        <w:rPr>
          <w:rFonts w:ascii="Times New Roman" w:hAnsi="Times New Roman" w:cs="Times New Roman"/>
          <w:sz w:val="24"/>
        </w:rPr>
        <w:t>Karnaukhov</w:t>
      </w:r>
      <w:proofErr w:type="spellEnd"/>
      <w:r w:rsidR="00EC74A6" w:rsidRPr="007418CF">
        <w:rPr>
          <w:rFonts w:ascii="Times New Roman" w:hAnsi="Times New Roman" w:cs="Times New Roman"/>
          <w:sz w:val="24"/>
        </w:rPr>
        <w:t xml:space="preserve"> et al. 2020)</w:t>
      </w:r>
      <w:r w:rsidR="00EC74A6" w:rsidRPr="007418CF">
        <w:rPr>
          <w:rFonts w:ascii="Times New Roman" w:eastAsia="Times New Roman" w:hAnsi="Times New Roman" w:cs="Times New Roman"/>
          <w:sz w:val="24"/>
          <w:szCs w:val="24"/>
        </w:rPr>
        <w:fldChar w:fldCharType="end"/>
      </w:r>
      <w:ins w:id="438" w:author="Meyer, Michael Frederick" w:date="2021-10-29T14:34:00Z">
        <w:r w:rsidR="00AD7DE5">
          <w:rPr>
            <w:rFonts w:ascii="Times New Roman" w:eastAsia="Times New Roman" w:hAnsi="Times New Roman" w:cs="Times New Roman"/>
            <w:sz w:val="24"/>
            <w:szCs w:val="24"/>
          </w:rPr>
          <w:t xml:space="preserve">; yet methods able to quantify smaller </w:t>
        </w:r>
      </w:ins>
      <w:ins w:id="439" w:author="Meyer, Michael Frederick" w:date="2021-11-01T10:32:00Z">
        <w:r w:rsidR="00E207E2">
          <w:rPr>
            <w:rFonts w:ascii="Times New Roman" w:eastAsia="Times New Roman" w:hAnsi="Times New Roman" w:cs="Times New Roman"/>
            <w:sz w:val="24"/>
            <w:szCs w:val="24"/>
          </w:rPr>
          <w:t xml:space="preserve">microplastics have </w:t>
        </w:r>
      </w:ins>
      <w:ins w:id="440" w:author="Meyer, Michael Frederick" w:date="2021-11-01T10:33:00Z">
        <w:r w:rsidR="00E207E2">
          <w:rPr>
            <w:rFonts w:ascii="Times New Roman" w:eastAsia="Times New Roman" w:hAnsi="Times New Roman" w:cs="Times New Roman"/>
            <w:sz w:val="24"/>
            <w:szCs w:val="24"/>
          </w:rPr>
          <w:t>enumerated</w:t>
        </w:r>
      </w:ins>
      <w:ins w:id="441" w:author="Meyer, Michael Frederick" w:date="2021-11-01T10:32:00Z">
        <w:r w:rsidR="00E207E2">
          <w:rPr>
            <w:rFonts w:ascii="Times New Roman" w:eastAsia="Times New Roman" w:hAnsi="Times New Roman" w:cs="Times New Roman"/>
            <w:sz w:val="24"/>
            <w:szCs w:val="24"/>
          </w:rPr>
          <w:t xml:space="preserve"> </w:t>
        </w:r>
      </w:ins>
      <w:ins w:id="442" w:author="Meyer, Michael Frederick" w:date="2021-11-01T15:18:00Z">
        <w:r w:rsidR="00E207E2">
          <w:rPr>
            <w:rFonts w:ascii="Times New Roman" w:eastAsia="Times New Roman" w:hAnsi="Times New Roman" w:cs="Times New Roman"/>
            <w:sz w:val="24"/>
            <w:szCs w:val="24"/>
          </w:rPr>
          <w:t>2-3</w:t>
        </w:r>
      </w:ins>
      <w:ins w:id="443" w:author="Meyer, Michael Frederick" w:date="2021-11-01T10:32:00Z">
        <w:r w:rsidR="00E207E2">
          <w:rPr>
            <w:rFonts w:ascii="Times New Roman" w:eastAsia="Times New Roman" w:hAnsi="Times New Roman" w:cs="Times New Roman"/>
            <w:sz w:val="24"/>
            <w:szCs w:val="24"/>
          </w:rPr>
          <w:t xml:space="preserve"> orders of magnitude mo</w:t>
        </w:r>
      </w:ins>
      <w:ins w:id="444" w:author="Meyer, Michael Frederick" w:date="2021-11-01T10:33:00Z">
        <w:r w:rsidR="00E207E2">
          <w:rPr>
            <w:rFonts w:ascii="Times New Roman" w:eastAsia="Times New Roman" w:hAnsi="Times New Roman" w:cs="Times New Roman"/>
            <w:sz w:val="24"/>
            <w:szCs w:val="24"/>
          </w:rPr>
          <w:t xml:space="preserve">re microplastics per volume than </w:t>
        </w:r>
      </w:ins>
      <w:ins w:id="445" w:author="Meyer, Michael Frederick" w:date="2021-11-01T10:34:00Z">
        <w:r w:rsidR="00E207E2">
          <w:rPr>
            <w:rFonts w:ascii="Times New Roman" w:eastAsia="Times New Roman" w:hAnsi="Times New Roman" w:cs="Times New Roman"/>
            <w:sz w:val="24"/>
            <w:szCs w:val="24"/>
          </w:rPr>
          <w:t xml:space="preserve">we recorded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{"citationID":"8EUmczTa","properties":{"formattedCitation":"(Moore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(Moore et al. 2021)</w:t>
      </w:r>
      <w:r w:rsidR="00E207E2">
        <w:rPr>
          <w:rFonts w:ascii="Times New Roman" w:eastAsia="Times New Roman" w:hAnsi="Times New Roman" w:cs="Times New Roman"/>
          <w:sz w:val="24"/>
          <w:szCs w:val="24"/>
        </w:rPr>
        <w:fldChar w:fldCharType="end"/>
      </w:r>
      <w:ins w:id="446" w:author="Meyer, Michael Frederick" w:date="2021-11-01T10:35:00Z">
        <w:r w:rsidR="00E207E2">
          <w:rPr>
            <w:rFonts w:ascii="Times New Roman" w:eastAsia="Times New Roman" w:hAnsi="Times New Roman" w:cs="Times New Roman"/>
            <w:sz w:val="24"/>
            <w:szCs w:val="24"/>
          </w:rPr>
          <w:t>.</w:t>
        </w:r>
      </w:ins>
      <w:del w:id="447" w:author="Meyer, Michael Frederick" w:date="2021-11-01T10:33:00Z">
        <w:r w:rsidR="00EC74A6" w:rsidRPr="007418CF" w:rsidDel="00E207E2">
          <w:rPr>
            <w:rFonts w:ascii="Times New Roman" w:eastAsia="Times New Roman" w:hAnsi="Times New Roman" w:cs="Times New Roman"/>
            <w:sz w:val="24"/>
            <w:szCs w:val="24"/>
          </w:rPr>
          <w:delText>.</w:delText>
        </w:r>
      </w:del>
      <w:bookmarkEnd w:id="432"/>
      <w:r w:rsidR="00EC74A6" w:rsidRPr="007418CF">
        <w:rPr>
          <w:rFonts w:ascii="Times New Roman" w:eastAsia="Times New Roman" w:hAnsi="Times New Roman" w:cs="Times New Roman"/>
          <w:sz w:val="24"/>
          <w:szCs w:val="24"/>
        </w:rPr>
        <w:t xml:space="preserve"> </w:t>
      </w:r>
      <w:ins w:id="448" w:author="Meyer, Michael Frederick" w:date="2021-11-01T10:35:00Z">
        <w:r w:rsidR="00E207E2">
          <w:rPr>
            <w:rFonts w:ascii="Times New Roman" w:eastAsia="Times New Roman" w:hAnsi="Times New Roman" w:cs="Times New Roman"/>
            <w:sz w:val="24"/>
            <w:szCs w:val="24"/>
          </w:rPr>
          <w:t>Moore et al. (2021), however, attributed the majo</w:t>
        </w:r>
      </w:ins>
      <w:ins w:id="449" w:author="Meyer, Michael Frederick" w:date="2021-11-01T10:45:00Z">
        <w:r w:rsidR="00E207E2">
          <w:rPr>
            <w:rFonts w:ascii="Times New Roman" w:eastAsia="Times New Roman" w:hAnsi="Times New Roman" w:cs="Times New Roman"/>
            <w:sz w:val="24"/>
            <w:szCs w:val="24"/>
          </w:rPr>
          <w:t>rity of microplastics in Lake Baikal as originating from debris contributed along the shoreline and not sewage pol</w:t>
        </w:r>
      </w:ins>
      <w:ins w:id="450" w:author="Meyer, Michael Frederick" w:date="2021-11-01T10:46:00Z">
        <w:r w:rsidR="00E207E2">
          <w:rPr>
            <w:rFonts w:ascii="Times New Roman" w:eastAsia="Times New Roman" w:hAnsi="Times New Roman" w:cs="Times New Roman"/>
            <w:sz w:val="24"/>
            <w:szCs w:val="24"/>
          </w:rPr>
          <w:t>lution. Nevertheless, w</w:t>
        </w:r>
      </w:ins>
      <w:del w:id="451" w:author="Meyer, Michael Frederick" w:date="2021-11-01T10:46:00Z">
        <w:r w:rsidR="00EC74A6" w:rsidRPr="007418CF" w:rsidDel="00E207E2">
          <w:rPr>
            <w:rFonts w:ascii="Times New Roman" w:eastAsia="Times New Roman" w:hAnsi="Times New Roman" w:cs="Times New Roman"/>
            <w:sz w:val="24"/>
            <w:szCs w:val="24"/>
          </w:rPr>
          <w:delText>W</w:delText>
        </w:r>
      </w:del>
      <w:r w:rsidR="00EC74A6" w:rsidRPr="007418CF">
        <w:rPr>
          <w:rFonts w:ascii="Times New Roman" w:eastAsia="Times New Roman" w:hAnsi="Times New Roman" w:cs="Times New Roman"/>
          <w:sz w:val="24"/>
          <w:szCs w:val="24"/>
        </w:rPr>
        <w:t xml:space="preserve">hen considering Lake Baikal’s large volume, </w:t>
      </w:r>
      <w:proofErr w:type="spellStart"/>
      <w:r w:rsidR="00EC74A6" w:rsidRPr="007418CF">
        <w:rPr>
          <w:rFonts w:ascii="Times New Roman" w:eastAsia="Times New Roman" w:hAnsi="Times New Roman" w:cs="Times New Roman"/>
          <w:sz w:val="24"/>
          <w:szCs w:val="24"/>
        </w:rPr>
        <w:t>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Together these growing uncertainties</w:t>
      </w:r>
      <w:ins w:id="452" w:author="Meyer, Michael Frederick" w:date="2021-11-01T10:46:00Z">
        <w:r w:rsidR="00E207E2">
          <w:rPr>
            <w:rFonts w:ascii="Times New Roman" w:eastAsia="Times New Roman" w:hAnsi="Times New Roman" w:cs="Times New Roman"/>
            <w:sz w:val="24"/>
            <w:szCs w:val="24"/>
          </w:rPr>
          <w:t xml:space="preserve"> around the abundance and transport of microplastics in Lake Baikal</w:t>
        </w:r>
      </w:ins>
      <w:r w:rsidRPr="007418CF">
        <w:rPr>
          <w:rFonts w:ascii="Times New Roman" w:eastAsia="Times New Roman" w:hAnsi="Times New Roman" w:cs="Times New Roman"/>
          <w:sz w:val="24"/>
          <w:szCs w:val="24"/>
        </w:rPr>
        <w:t xml:space="preserve"> suggest that microplastic pollution in </w:t>
      </w:r>
      <w:ins w:id="453" w:author="Meyer, Michael Frederick" w:date="2021-09-24T14:45:00Z">
        <w:r w:rsidR="00A03A85">
          <w:rPr>
            <w:rFonts w:ascii="Times New Roman" w:eastAsia="Times New Roman" w:hAnsi="Times New Roman" w:cs="Times New Roman"/>
            <w:sz w:val="24"/>
            <w:szCs w:val="24"/>
          </w:rPr>
          <w:t xml:space="preserve">Lake </w:t>
        </w:r>
      </w:ins>
      <w:r w:rsidRPr="007418CF">
        <w:rPr>
          <w:rFonts w:ascii="Times New Roman" w:eastAsia="Times New Roman" w:hAnsi="Times New Roman" w:cs="Times New Roman"/>
          <w:sz w:val="24"/>
          <w:szCs w:val="24"/>
        </w:rPr>
        <w:t>Baikal and</w:t>
      </w:r>
      <w:ins w:id="454" w:author="Meyer, Michael Frederick" w:date="2021-09-24T14:46:00Z">
        <w:r w:rsidR="00A03A85">
          <w:rPr>
            <w:rFonts w:ascii="Times New Roman" w:eastAsia="Times New Roman" w:hAnsi="Times New Roman" w:cs="Times New Roman"/>
            <w:sz w:val="24"/>
            <w:szCs w:val="24"/>
          </w:rPr>
          <w:t xml:space="preserve"> freshwater systems</w:t>
        </w:r>
      </w:ins>
      <w:r w:rsidRPr="007418CF">
        <w:rPr>
          <w:rFonts w:ascii="Times New Roman" w:eastAsia="Times New Roman" w:hAnsi="Times New Roman" w:cs="Times New Roman"/>
          <w:sz w:val="24"/>
          <w:szCs w:val="24"/>
        </w:rPr>
        <w:t xml:space="preserve">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902381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r w:rsidR="007546C9" w:rsidRPr="007418CF">
        <w:rPr>
          <w:rFonts w:ascii="Times New Roman" w:eastAsia="Times New Roman" w:hAnsi="Times New Roman" w:cs="Times New Roman"/>
          <w:i/>
          <w:sz w:val="24"/>
          <w:szCs w:val="24"/>
        </w:rPr>
        <w:t>Ulothrix</w:t>
      </w:r>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r w:rsidR="00D8535D" w:rsidRPr="007418CF">
        <w:rPr>
          <w:rFonts w:ascii="Times New Roman" w:eastAsia="Times New Roman" w:hAnsi="Times New Roman" w:cs="Times New Roman"/>
          <w:i/>
          <w:sz w:val="24"/>
          <w:szCs w:val="24"/>
        </w:rPr>
        <w:t>Ulothrix</w:t>
      </w:r>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7F104C1A"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differ along our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w:t>
      </w:r>
      <w:del w:id="455" w:author="Ted" w:date="2021-10-13T17:09:00Z">
        <w:r w:rsidR="001E6425" w:rsidRPr="007418CF" w:rsidDel="000E7EE0">
          <w:rPr>
            <w:rFonts w:ascii="Times New Roman" w:eastAsia="Times New Roman" w:hAnsi="Times New Roman" w:cs="Times New Roman"/>
            <w:sz w:val="24"/>
            <w:szCs w:val="24"/>
            <w:highlight w:val="white"/>
          </w:rPr>
          <w:delText xml:space="preserve">even </w:delText>
        </w:r>
      </w:del>
      <w:r w:rsidR="001E6425" w:rsidRPr="007418CF">
        <w:rPr>
          <w:rFonts w:ascii="Times New Roman" w:eastAsia="Times New Roman" w:hAnsi="Times New Roman" w:cs="Times New Roman"/>
          <w:sz w:val="24"/>
          <w:szCs w:val="24"/>
          <w:highlight w:val="white"/>
        </w:rPr>
        <w:t>through</w:t>
      </w:r>
      <w:del w:id="456" w:author="Ted" w:date="2021-10-13T17:09:00Z">
        <w:r w:rsidR="001E6425" w:rsidRPr="007418CF" w:rsidDel="000E7EE0">
          <w:rPr>
            <w:rFonts w:ascii="Times New Roman" w:eastAsia="Times New Roman" w:hAnsi="Times New Roman" w:cs="Times New Roman"/>
            <w:sz w:val="24"/>
            <w:szCs w:val="24"/>
            <w:highlight w:val="white"/>
          </w:rPr>
          <w:delText>out</w:delText>
        </w:r>
      </w:del>
      <w:r w:rsidR="001E6425" w:rsidRPr="007418CF">
        <w:rPr>
          <w:rFonts w:ascii="Times New Roman" w:eastAsia="Times New Roman" w:hAnsi="Times New Roman" w:cs="Times New Roman"/>
          <w:sz w:val="24"/>
          <w:szCs w:val="24"/>
          <w:highlight w:val="white"/>
        </w:rPr>
        <w:t xml:space="preserve">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 xml:space="preserve">such as </w:t>
      </w:r>
      <w:del w:id="457" w:author="Ted" w:date="2021-10-13T17:09:00Z">
        <w:r w:rsidR="00C03D31" w:rsidRPr="007418CF" w:rsidDel="000E7EE0">
          <w:rPr>
            <w:rFonts w:ascii="Times New Roman" w:eastAsia="Times New Roman" w:hAnsi="Times New Roman" w:cs="Times New Roman"/>
            <w:sz w:val="24"/>
            <w:szCs w:val="24"/>
            <w:highlight w:val="white"/>
          </w:rPr>
          <w:delText>through</w:delText>
        </w:r>
        <w:r w:rsidR="00DB467B" w:rsidRPr="007418CF" w:rsidDel="000E7EE0">
          <w:rPr>
            <w:rFonts w:ascii="Times New Roman" w:eastAsia="Times New Roman" w:hAnsi="Times New Roman" w:cs="Times New Roman"/>
            <w:sz w:val="24"/>
            <w:szCs w:val="24"/>
            <w:highlight w:val="white"/>
          </w:rPr>
          <w:delText xml:space="preserve"> </w:delText>
        </w:r>
      </w:del>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E207E2">
        <w:rPr>
          <w:rFonts w:ascii="Times New Roman" w:eastAsia="Times New Roman" w:hAnsi="Times New Roman" w:cs="Times New Roman"/>
          <w:sz w:val="24"/>
          <w:szCs w:val="24"/>
          <w:highlight w:val="white"/>
        </w:rPr>
        <w:instrText xml:space="preserve"> ADDIN ZOTERO_ITEM CSL_CITATION {"citationID":"agoripdkr2","properties":{"formattedCitation":"(Pi\\uc0\\u241{}\\uc0\\u243{}n-Gimate et al. 2009)","plainCitation":"(Piñón-Gimate et al. 2009)","noteIndex":0},"citationItems":[{"id":3814,"uris":["http://zotero.org/users/2645460/items/N3NX5TDQ"],"uri":["http://zotero.org/users/2645460/items/N3NX5TDQ"],"itemData":{"id":3814,"type":"article-journal","abstract":"Macroalgae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E207E2" w:rsidRPr="00E207E2">
        <w:rPr>
          <w:rFonts w:ascii="Times New Roman" w:hAnsi="Times New Roman" w:cs="Times New Roman"/>
          <w:sz w:val="24"/>
          <w:szCs w:val="24"/>
        </w:rPr>
        <w:t>(</w:t>
      </w:r>
      <w:proofErr w:type="spellStart"/>
      <w:r w:rsidR="00E207E2" w:rsidRPr="00E207E2">
        <w:rPr>
          <w:rFonts w:ascii="Times New Roman" w:hAnsi="Times New Roman" w:cs="Times New Roman"/>
          <w:sz w:val="24"/>
          <w:szCs w:val="24"/>
        </w:rPr>
        <w:t>Piñón-Gimate</w:t>
      </w:r>
      <w:proofErr w:type="spellEnd"/>
      <w:r w:rsidR="00E207E2" w:rsidRPr="00E207E2">
        <w:rPr>
          <w:rFonts w:ascii="Times New Roman" w:hAnsi="Times New Roman" w:cs="Times New Roman"/>
          <w:sz w:val="24"/>
          <w:szCs w:val="24"/>
        </w:rPr>
        <w:t xml:space="preserv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C76FC04"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AA5C21">
        <w:rPr>
          <w:rFonts w:ascii="Times New Roman" w:eastAsia="Times New Roman" w:hAnsi="Times New Roman" w:cs="Times New Roman"/>
          <w:sz w:val="24"/>
          <w:szCs w:val="24"/>
        </w:rPr>
        <w:instrText xml:space="preserve"> ADDIN ZOTERO_ITEM CSL_CITATION {"citationID":"a2ddo61flid","properties":{"formattedCitation":"(Osipova et al. 2009; Galloway and Winder 2015; Shishlyannikov et al. 2018)","plainCitation":"(Osipova et al. 2009; Galloway and Winder 2015; Shishlyannikov et al. 2018)","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AA5C21" w:rsidRPr="00AA5C21">
        <w:rPr>
          <w:rFonts w:ascii="Times New Roman" w:hAnsi="Times New Roman" w:cs="Times New Roman"/>
          <w:sz w:val="24"/>
          <w:szCs w:val="24"/>
        </w:rPr>
        <w:t>(</w:t>
      </w:r>
      <w:proofErr w:type="spellStart"/>
      <w:r w:rsidR="00AA5C21" w:rsidRPr="00AA5C21">
        <w:rPr>
          <w:rFonts w:ascii="Times New Roman" w:hAnsi="Times New Roman" w:cs="Times New Roman"/>
          <w:sz w:val="24"/>
          <w:szCs w:val="24"/>
        </w:rPr>
        <w:t>Osipova</w:t>
      </w:r>
      <w:proofErr w:type="spellEnd"/>
      <w:r w:rsidR="00AA5C21" w:rsidRPr="00AA5C21">
        <w:rPr>
          <w:rFonts w:ascii="Times New Roman" w:hAnsi="Times New Roman" w:cs="Times New Roman"/>
          <w:sz w:val="24"/>
          <w:szCs w:val="24"/>
        </w:rPr>
        <w:t xml:space="preserve"> et al. 2009; Galloway and Winder 2015; </w:t>
      </w:r>
      <w:proofErr w:type="spellStart"/>
      <w:r w:rsidR="00AA5C21" w:rsidRPr="00AA5C21">
        <w:rPr>
          <w:rFonts w:ascii="Times New Roman" w:hAnsi="Times New Roman" w:cs="Times New Roman"/>
          <w:sz w:val="24"/>
          <w:szCs w:val="24"/>
        </w:rPr>
        <w:t>Shishlyannikov</w:t>
      </w:r>
      <w:proofErr w:type="spellEnd"/>
      <w:r w:rsidR="00AA5C21" w:rsidRPr="00AA5C21">
        <w:rPr>
          <w:rFonts w:ascii="Times New Roman" w:hAnsi="Times New Roman" w:cs="Times New Roman"/>
          <w:sz w:val="24"/>
          <w:szCs w:val="24"/>
        </w:rPr>
        <w:t xml:space="preserve">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ins w:id="458" w:author="Meyer, Michael Frederick" w:date="2021-09-24T14:47:00Z">
        <w:r w:rsidR="00A03A85">
          <w:rPr>
            <w:rFonts w:ascii="Times New Roman" w:eastAsia="Times New Roman" w:hAnsi="Times New Roman" w:cs="Times New Roman"/>
            <w:sz w:val="24"/>
            <w:szCs w:val="24"/>
          </w:rPr>
          <w:t>3A</w:t>
        </w:r>
      </w:ins>
      <w:del w:id="459" w:author="Meyer, Michael Frederick" w:date="2021-08-19T13:46:00Z">
        <w:r w:rsidR="00814CE9" w:rsidRPr="007418CF" w:rsidDel="00A871AB">
          <w:rPr>
            <w:rFonts w:ascii="Times New Roman" w:eastAsia="Times New Roman" w:hAnsi="Times New Roman" w:cs="Times New Roman"/>
            <w:sz w:val="24"/>
            <w:szCs w:val="24"/>
          </w:rPr>
          <w:delText>3</w:delText>
        </w:r>
      </w:del>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w:t>
      </w:r>
      <w:r w:rsidR="000A3259" w:rsidRPr="007418CF">
        <w:rPr>
          <w:rFonts w:ascii="Times New Roman" w:eastAsia="Times New Roman" w:hAnsi="Times New Roman" w:cs="Times New Roman"/>
          <w:sz w:val="24"/>
          <w:szCs w:val="24"/>
          <w:highlight w:val="white"/>
        </w:rPr>
        <w:lastRenderedPageBreak/>
        <w:t xml:space="preserve">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algae</w:t>
      </w:r>
      <w:del w:id="460" w:author="Ted" w:date="2021-10-13T17:14:00Z">
        <w:r w:rsidR="00C842B9" w:rsidRPr="007418CF" w:rsidDel="000E7EE0">
          <w:rPr>
            <w:rFonts w:ascii="Times New Roman" w:eastAsia="Times New Roman" w:hAnsi="Times New Roman" w:cs="Times New Roman"/>
            <w:sz w:val="24"/>
            <w:szCs w:val="24"/>
            <w:highlight w:val="white"/>
          </w:rPr>
          <w:delText>,</w:delText>
        </w:r>
      </w:del>
      <w:r w:rsidR="00C842B9" w:rsidRPr="007418CF">
        <w:rPr>
          <w:rFonts w:ascii="Times New Roman" w:eastAsia="Times New Roman" w:hAnsi="Times New Roman" w:cs="Times New Roman"/>
          <w:sz w:val="24"/>
          <w:szCs w:val="24"/>
          <w:highlight w:val="white"/>
        </w:rPr>
        <w:t xml:space="preserve"> and </w:t>
      </w:r>
      <w:del w:id="461" w:author="Ted" w:date="2021-10-13T17:14:00Z">
        <w:r w:rsidR="00C842B9" w:rsidRPr="007418CF" w:rsidDel="000E7EE0">
          <w:rPr>
            <w:rFonts w:ascii="Times New Roman" w:eastAsia="Times New Roman" w:hAnsi="Times New Roman" w:cs="Times New Roman"/>
            <w:sz w:val="24"/>
            <w:szCs w:val="24"/>
            <w:highlight w:val="white"/>
          </w:rPr>
          <w:delText xml:space="preserve">therefore, </w:delText>
        </w:r>
      </w:del>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7A70DDB3"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w:t>
      </w:r>
      <w:ins w:id="462" w:author="Meyer, Michael Frederick" w:date="2021-09-20T16:35:00Z">
        <w:r w:rsidR="007A434D">
          <w:rPr>
            <w:rFonts w:ascii="Times New Roman" w:eastAsia="Times New Roman" w:hAnsi="Times New Roman" w:cs="Times New Roman"/>
            <w:sz w:val="24"/>
            <w:szCs w:val="24"/>
          </w:rPr>
          <w:t xml:space="preserve">and are usually synthesized by primary producers </w:t>
        </w:r>
      </w:ins>
      <w:r w:rsidRPr="007418CF">
        <w:rPr>
          <w:rFonts w:ascii="Times New Roman" w:eastAsia="Times New Roman" w:hAnsi="Times New Roman" w:cs="Times New Roman"/>
          <w:sz w:val="24"/>
          <w:szCs w:val="24"/>
        </w:rPr>
        <w:t xml:space="preserve">(see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ins w:id="463" w:author="Meyer, Michael Frederick" w:date="2021-09-20T16:58:00Z">
        <w:r w:rsidR="006453B3">
          <w:rPr>
            <w:rFonts w:ascii="Times New Roman" w:eastAsia="Times New Roman" w:hAnsi="Times New Roman" w:cs="Times New Roman"/>
            <w:sz w:val="24"/>
            <w:szCs w:val="24"/>
          </w:rPr>
          <w:t>These differences in EFAs can be consequential</w:t>
        </w:r>
      </w:ins>
      <w:ins w:id="464" w:author="Meyer, Michael Frederick" w:date="2021-09-24T14:48:00Z">
        <w:r w:rsidR="00A03A85">
          <w:rPr>
            <w:rFonts w:ascii="Times New Roman" w:eastAsia="Times New Roman" w:hAnsi="Times New Roman" w:cs="Times New Roman"/>
            <w:sz w:val="24"/>
            <w:szCs w:val="24"/>
          </w:rPr>
          <w:t xml:space="preserve"> for higher trophic levels</w:t>
        </w:r>
      </w:ins>
      <w:ins w:id="465" w:author="Meyer, Michael Frederick" w:date="2021-09-20T16:58:00Z">
        <w:r w:rsidR="006453B3">
          <w:rPr>
            <w:rFonts w:ascii="Times New Roman" w:eastAsia="Times New Roman" w:hAnsi="Times New Roman" w:cs="Times New Roman"/>
            <w:sz w:val="24"/>
            <w:szCs w:val="24"/>
          </w:rPr>
          <w:t xml:space="preserve">, as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is associated with increased growth rates and reproductive success </w:t>
        </w:r>
        <w:r w:rsidR="006453B3">
          <w:rPr>
            <w:rFonts w:ascii="Times New Roman" w:eastAsia="Times New Roman" w:hAnsi="Times New Roman" w:cs="Times New Roman"/>
            <w:sz w:val="24"/>
            <w:szCs w:val="24"/>
          </w:rPr>
          <w:fldChar w:fldCharType="begin"/>
        </w:r>
        <w:r w:rsidR="006453B3">
          <w:rPr>
            <w:rFonts w:ascii="Times New Roman" w:eastAsia="Times New Roman" w:hAnsi="Times New Roman" w:cs="Times New Roman"/>
            <w:sz w:val="24"/>
            <w:szCs w:val="24"/>
          </w:rPr>
          <w:instrText xml:space="preserve"> ADDIN ZOTERO_ITEM CSL_CITATION {"citationID":"dXdLz6wo","properties":{"formattedCitation":"(Brett and M\\uc0\\u252{}ller\\uc0\\u8208{}Navarra 1997)","plainCitation":"(Brett and Müller‐Navarra 1997)","noteIndex":0},"citationItems":[{"id":4786,"uris":["http://zotero.org/users/2645460/items/D949BH7I"],"uri":["http://zotero.org/users/2645460/items/D949BH7I"],"itemData":{"id":4786,"type":"article-journal","container-title":"Freshwater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r w:rsidR="006453B3" w:rsidRPr="007A434D">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r w:rsidR="006453B3">
          <w:rPr>
            <w:rFonts w:ascii="Times New Roman" w:eastAsia="Times New Roman" w:hAnsi="Times New Roman" w:cs="Times New Roman"/>
            <w:sz w:val="24"/>
            <w:szCs w:val="24"/>
          </w:rPr>
          <w:t xml:space="preserve">. In contrast,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is a precursor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but the energy </w:t>
        </w:r>
      </w:ins>
      <w:ins w:id="466" w:author="Meyer, Michael Frederick" w:date="2021-09-24T14:49:00Z">
        <w:r w:rsidR="00A03A85">
          <w:rPr>
            <w:rFonts w:ascii="Times New Roman" w:eastAsia="Times New Roman" w:hAnsi="Times New Roman" w:cs="Times New Roman"/>
            <w:sz w:val="24"/>
            <w:szCs w:val="24"/>
          </w:rPr>
          <w:t>cost</w:t>
        </w:r>
      </w:ins>
      <w:ins w:id="467" w:author="Meyer, Michael Frederick" w:date="2021-09-20T16:58:00Z">
        <w:r w:rsidR="006453B3">
          <w:rPr>
            <w:rFonts w:ascii="Times New Roman" w:eastAsia="Times New Roman" w:hAnsi="Times New Roman" w:cs="Times New Roman"/>
            <w:sz w:val="24"/>
            <w:szCs w:val="24"/>
          </w:rPr>
          <w:t xml:space="preserve"> </w:t>
        </w:r>
      </w:ins>
      <w:ins w:id="468" w:author="Meyer, Michael Frederick" w:date="2021-09-24T14:49:00Z">
        <w:r w:rsidR="00A03A85">
          <w:rPr>
            <w:rFonts w:ascii="Times New Roman" w:eastAsia="Times New Roman" w:hAnsi="Times New Roman" w:cs="Times New Roman"/>
            <w:sz w:val="24"/>
            <w:szCs w:val="24"/>
          </w:rPr>
          <w:t>for</w:t>
        </w:r>
      </w:ins>
      <w:ins w:id="469" w:author="Meyer, Michael Frederick" w:date="2021-09-20T16:58:00Z">
        <w:r w:rsidR="006453B3">
          <w:rPr>
            <w:rFonts w:ascii="Times New Roman" w:eastAsia="Times New Roman" w:hAnsi="Times New Roman" w:cs="Times New Roman"/>
            <w:sz w:val="24"/>
            <w:szCs w:val="24"/>
          </w:rPr>
          <w:t xml:space="preserve"> </w:t>
        </w:r>
      </w:ins>
      <w:ins w:id="470" w:author="Meyer, Michael Frederick" w:date="2021-09-20T17:05:00Z">
        <w:r w:rsidR="006453B3">
          <w:rPr>
            <w:rFonts w:ascii="Times New Roman" w:eastAsia="Times New Roman" w:hAnsi="Times New Roman" w:cs="Times New Roman"/>
            <w:sz w:val="24"/>
            <w:szCs w:val="24"/>
          </w:rPr>
          <w:t>aquatic grazer</w:t>
        </w:r>
      </w:ins>
      <w:ins w:id="471" w:author="Meyer, Michael Frederick" w:date="2021-09-20T16:58:00Z">
        <w:r w:rsidR="006453B3">
          <w:rPr>
            <w:rFonts w:ascii="Times New Roman" w:eastAsia="Times New Roman" w:hAnsi="Times New Roman" w:cs="Times New Roman"/>
            <w:sz w:val="24"/>
            <w:szCs w:val="24"/>
          </w:rPr>
          <w:t xml:space="preserve">s </w:t>
        </w:r>
      </w:ins>
      <w:ins w:id="472" w:author="Meyer, Michael Frederick" w:date="2021-09-20T17:00:00Z">
        <w:r w:rsidR="006453B3">
          <w:rPr>
            <w:rFonts w:ascii="Times New Roman" w:eastAsia="Times New Roman" w:hAnsi="Times New Roman" w:cs="Times New Roman"/>
            <w:sz w:val="24"/>
            <w:szCs w:val="24"/>
          </w:rPr>
          <w:t xml:space="preserve">to upgrade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may be too </w:t>
        </w:r>
      </w:ins>
      <w:ins w:id="473" w:author="Meyer, Michael Frederick" w:date="2021-09-20T17:06:00Z">
        <w:r w:rsidR="006453B3">
          <w:rPr>
            <w:rFonts w:ascii="Times New Roman" w:eastAsia="Times New Roman" w:hAnsi="Times New Roman" w:cs="Times New Roman"/>
            <w:sz w:val="24"/>
            <w:szCs w:val="24"/>
          </w:rPr>
          <w:t>metabolically exp</w:t>
        </w:r>
      </w:ins>
      <w:ins w:id="474" w:author="Meyer, Michael Frederick" w:date="2021-09-20T17:07:00Z">
        <w:r w:rsidR="006453B3">
          <w:rPr>
            <w:rFonts w:ascii="Times New Roman" w:eastAsia="Times New Roman" w:hAnsi="Times New Roman" w:cs="Times New Roman"/>
            <w:sz w:val="24"/>
            <w:szCs w:val="24"/>
          </w:rPr>
          <w:t>ensive relative t</w:t>
        </w:r>
      </w:ins>
      <w:ins w:id="475" w:author="Meyer, Michael Frederick" w:date="2021-09-20T17:00:00Z">
        <w:r w:rsidR="006453B3">
          <w:rPr>
            <w:rFonts w:ascii="Times New Roman" w:eastAsia="Times New Roman" w:hAnsi="Times New Roman" w:cs="Times New Roman"/>
            <w:sz w:val="24"/>
            <w:szCs w:val="24"/>
          </w:rPr>
          <w:t xml:space="preserve">o simply consuming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directly from di</w:t>
        </w:r>
      </w:ins>
      <w:ins w:id="476" w:author="Meyer, Michael Frederick" w:date="2021-09-20T17:01:00Z">
        <w:r w:rsidR="006453B3">
          <w:rPr>
            <w:rFonts w:ascii="Times New Roman" w:eastAsia="Times New Roman" w:hAnsi="Times New Roman" w:cs="Times New Roman"/>
            <w:sz w:val="24"/>
            <w:szCs w:val="24"/>
          </w:rPr>
          <w:t xml:space="preserve">atom </w:t>
        </w:r>
      </w:ins>
      <w:ins w:id="477" w:author="Meyer, Michael Frederick" w:date="2021-09-20T17:00:00Z">
        <w:r w:rsidR="006453B3">
          <w:rPr>
            <w:rFonts w:ascii="Times New Roman" w:eastAsia="Times New Roman" w:hAnsi="Times New Roman" w:cs="Times New Roman"/>
            <w:sz w:val="24"/>
            <w:szCs w:val="24"/>
          </w:rPr>
          <w:t>primary producers</w:t>
        </w:r>
      </w:ins>
      <w:ins w:id="478" w:author="Meyer, Michael Frederick" w:date="2021-09-20T17:01:00Z">
        <w:r w:rsidR="006453B3">
          <w:rPr>
            <w:rFonts w:ascii="Times New Roman" w:eastAsia="Times New Roman" w:hAnsi="Times New Roman" w:cs="Times New Roman"/>
            <w:sz w:val="24"/>
            <w:szCs w:val="24"/>
          </w:rPr>
          <w:t xml:space="preserve"> </w:t>
        </w:r>
        <w:r w:rsidR="006453B3">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{"citationID":"kzvSn8kM","properties":{"formattedCitation":"(Brett and M\\uc0\\u252{}ller\\uc0\\u8208{}Navarra 1997)","plainCitation":"(Brett and Müller‐Navarra 1997)","dontUpdate":true,"noteIndex":0},"citationItems":[{"id":4786,"uris":["http://zotero.org/users/2645460/items/D949BH7I"],"uri":["http://zotero.org/users/2645460/items/D949BH7I"],"itemData":{"id":4786,"type":"article-journal","container-title":"Freshwater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ins w:id="479" w:author="Meyer, Michael Frederick" w:date="2021-09-20T17:01:00Z">
        <w:r w:rsidR="006453B3" w:rsidRPr="006453B3">
          <w:rPr>
            <w:rFonts w:ascii="Times New Roman" w:hAnsi="Times New Roman" w:cs="Times New Roman"/>
            <w:sz w:val="24"/>
            <w:szCs w:val="24"/>
          </w:rPr>
          <w:t>(</w:t>
        </w:r>
        <w:r w:rsidR="006453B3">
          <w:rPr>
            <w:rFonts w:ascii="Times New Roman" w:hAnsi="Times New Roman" w:cs="Times New Roman"/>
            <w:sz w:val="24"/>
            <w:szCs w:val="24"/>
          </w:rPr>
          <w:t xml:space="preserve">reviewed in </w:t>
        </w:r>
        <w:r w:rsidR="006453B3" w:rsidRPr="006453B3">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ins>
      <w:ins w:id="480" w:author="Meyer, Michael Frederick" w:date="2021-09-20T17:00:00Z">
        <w:r w:rsidR="006453B3">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ins w:id="481" w:author="Meyer, Michael Frederick" w:date="2021-09-20T16:52:00Z">
        <w:r w:rsidR="00C17120">
          <w:rPr>
            <w:rFonts w:ascii="Times New Roman" w:eastAsia="Times New Roman" w:hAnsi="Times New Roman" w:cs="Times New Roman"/>
            <w:sz w:val="24"/>
            <w:szCs w:val="24"/>
          </w:rPr>
          <w:t xml:space="preserve"> </w:t>
        </w:r>
      </w:ins>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20B4597C"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w:t>
      </w:r>
      <w:del w:id="482" w:author="Meyer, Michael Frederick" w:date="2021-08-27T16:15:00Z">
        <w:r w:rsidR="000F2398" w:rsidRPr="007418CF" w:rsidDel="007F534C">
          <w:rPr>
            <w:rFonts w:ascii="Times New Roman" w:eastAsia="Times New Roman" w:hAnsi="Times New Roman" w:cs="Times New Roman"/>
            <w:sz w:val="24"/>
            <w:szCs w:val="24"/>
            <w:highlight w:val="white"/>
          </w:rPr>
          <w:delText xml:space="preserve">slightly but </w:delText>
        </w:r>
      </w:del>
      <w:r w:rsidR="000F2398" w:rsidRPr="007418CF">
        <w:rPr>
          <w:rFonts w:ascii="Times New Roman" w:eastAsia="Times New Roman" w:hAnsi="Times New Roman" w:cs="Times New Roman"/>
          <w:sz w:val="24"/>
          <w:szCs w:val="24"/>
          <w:highlight w:val="white"/>
        </w:rPr>
        <w:t>significantly with increasing IDW population</w:t>
      </w:r>
      <w:ins w:id="483" w:author="Meyer, Michael Frederick" w:date="2021-08-27T16:15:00Z">
        <w:r w:rsidR="007F534C">
          <w:rPr>
            <w:rFonts w:ascii="Times New Roman" w:eastAsia="Times New Roman" w:hAnsi="Times New Roman" w:cs="Times New Roman"/>
            <w:sz w:val="24"/>
            <w:szCs w:val="24"/>
            <w:highlight w:val="white"/>
          </w:rPr>
          <w:t xml:space="preserve"> but not enough to </w:t>
        </w:r>
      </w:ins>
      <w:ins w:id="484" w:author="Meyer, Michael Frederick" w:date="2021-08-27T16:16:00Z">
        <w:r w:rsidR="007F534C">
          <w:rPr>
            <w:rFonts w:ascii="Times New Roman" w:eastAsia="Times New Roman" w:hAnsi="Times New Roman" w:cs="Times New Roman"/>
            <w:sz w:val="24"/>
            <w:szCs w:val="24"/>
            <w:highlight w:val="white"/>
          </w:rPr>
          <w:t xml:space="preserve">suggest that amphipods became </w:t>
        </w:r>
        <w:proofErr w:type="spellStart"/>
        <w:r w:rsidR="007F534C">
          <w:rPr>
            <w:rFonts w:ascii="Times New Roman" w:eastAsia="Times New Roman" w:hAnsi="Times New Roman" w:cs="Times New Roman"/>
            <w:sz w:val="24"/>
            <w:szCs w:val="24"/>
            <w:highlight w:val="white"/>
          </w:rPr>
          <w:t>detritivorous</w:t>
        </w:r>
        <w:proofErr w:type="spellEnd"/>
        <w:r w:rsidR="007F534C">
          <w:rPr>
            <w:rFonts w:ascii="Times New Roman" w:eastAsia="Times New Roman" w:hAnsi="Times New Roman" w:cs="Times New Roman"/>
            <w:sz w:val="24"/>
            <w:szCs w:val="24"/>
            <w:highlight w:val="white"/>
          </w:rPr>
          <w:t xml:space="preserve"> or carnivorous </w:t>
        </w:r>
      </w:ins>
      <w:ins w:id="485" w:author="Meyer, Michael Frederick" w:date="2021-08-27T16:17:00Z">
        <w:r w:rsidR="007F534C">
          <w:rPr>
            <w:rFonts w:ascii="Times New Roman" w:eastAsia="Times New Roman" w:hAnsi="Times New Roman" w:cs="Times New Roman"/>
            <w:sz w:val="24"/>
            <w:szCs w:val="24"/>
            <w:highlight w:val="white"/>
          </w:rPr>
          <w:t>(e.g., less than 2</w:t>
        </w:r>
        <w:r w:rsidR="007F534C" w:rsidRPr="007F534C">
          <w:rPr>
            <w:rFonts w:ascii="Times New Roman" w:eastAsia="Times New Roman" w:hAnsi="Times New Roman" w:cs="Times New Roman"/>
            <w:sz w:val="24"/>
            <w:szCs w:val="24"/>
          </w:rPr>
          <w:t>‰</w:t>
        </w:r>
        <w:r w:rsidR="007F534C">
          <w:rPr>
            <w:rFonts w:ascii="Times New Roman" w:eastAsia="Times New Roman" w:hAnsi="Times New Roman" w:cs="Times New Roman"/>
            <w:sz w:val="24"/>
            <w:szCs w:val="24"/>
          </w:rPr>
          <w:t xml:space="preserve"> </w:t>
        </w:r>
      </w:ins>
      <w:ins w:id="486" w:author="Meyer, Michael Frederick" w:date="2021-08-27T16:18:00Z">
        <w:r w:rsidR="007F534C" w:rsidRPr="007418CF">
          <w:rPr>
            <w:rFonts w:ascii="Times New Roman" w:eastAsia="Times New Roman" w:hAnsi="Times New Roman" w:cs="Times New Roman"/>
            <w:sz w:val="24"/>
            <w:szCs w:val="24"/>
            <w:highlight w:val="white"/>
          </w:rPr>
          <w:t>δ</w:t>
        </w:r>
        <w:r w:rsidR="007F534C" w:rsidRPr="007418CF">
          <w:rPr>
            <w:rFonts w:ascii="Times New Roman" w:eastAsia="Times New Roman" w:hAnsi="Times New Roman" w:cs="Times New Roman"/>
            <w:sz w:val="24"/>
            <w:szCs w:val="24"/>
            <w:highlight w:val="white"/>
            <w:vertAlign w:val="superscript"/>
          </w:rPr>
          <w:t>15</w:t>
        </w:r>
        <w:r w:rsidR="007F534C" w:rsidRPr="007418CF">
          <w:rPr>
            <w:rFonts w:ascii="Times New Roman" w:eastAsia="Times New Roman" w:hAnsi="Times New Roman" w:cs="Times New Roman"/>
            <w:sz w:val="24"/>
            <w:szCs w:val="24"/>
            <w:highlight w:val="white"/>
          </w:rPr>
          <w:t>N</w:t>
        </w:r>
        <w:r w:rsidR="007F534C">
          <w:rPr>
            <w:rFonts w:ascii="Times New Roman" w:eastAsia="Times New Roman" w:hAnsi="Times New Roman" w:cs="Times New Roman"/>
            <w:sz w:val="24"/>
            <w:szCs w:val="24"/>
            <w:highlight w:val="white"/>
          </w:rPr>
          <w:fldChar w:fldCharType="begin"/>
        </w:r>
      </w:ins>
      <w:ins w:id="487" w:author="Meyer, Michael Frederick" w:date="2021-09-20T16:47:00Z">
        <w:r w:rsidR="007A434D">
          <w:rPr>
            <w:rFonts w:ascii="Times New Roman" w:eastAsia="Times New Roman" w:hAnsi="Times New Roman" w:cs="Times New Roman"/>
            <w:sz w:val="24"/>
            <w:szCs w:val="24"/>
            <w:highlight w:val="white"/>
          </w:rPr>
          <w:instrText xml:space="preserve"> ADDIN ZOTERO_ITEM CSL_CITATION {"citationID":"hj03YdyA","properties":{"formattedCitation":"(Post 2002)","plainCitation":"(Post 2002)","dontUpdate":true,"noteIndex":0},"citationItems":[{"id":2659,"uris":["http://zotero.org/users/2645460/items/9JGUQ88I"],"uri":["http://zotero.org/users/2645460/items/9JGUQ88I"],"itemData":{"id":2659,"type":"article-journal","abstract":"The stable isotopes of nitrogen (δ15N) and carbon (δ13C) provide powerful tools for estimating the trophic positions of and carbon flow to consumers in food webs; however, the isotopic signature of a consumer alone is not generally sufficient to infer trophic position or carbon source without an appropriate isotopic baseline. In this paper, I develop and discuss methods for generating an isotopic baseline and evaluate the assumptions required to estimate the trophic position of consumers using stable isotopes in multiple ecosystem studies. I test the ability of two primary consumers, surface-grazing snails and filter-feeding mussels, to capture the spatial and temporal variation at the base of aquatic food webs. I find that snails reflect the isotopic signature of the base of the littoral food web, mussels reflect the isotopic signature of the pelagic food web, and together they provide a good isotopic baseline for estimating trophic position of secondary or higher trophic level consumers in lake ecosystems. Then, using data from 25 north temperate lakes, I evaluate how δ15N and δ13C of the base of aquatic food webs varies both among lakes and between the littoral and pelagic food webs within lakes. Using data from the literature, I show that the mean trophic fractionation of δ15N is 3.4‰ (1 sd = 1‰) and of δ13C is 0.4‰ (1 sd = 1.3‰), and that both, even though variable, are widely applicable. A sensitivity analysis reveals that estimates of trophic position are very sensitive to assumptions about the trophic fractionation of δ15N, moderately sensitive to different methods for generating an isotopic baseline, and not sensitive to assumptions about the trophic fractionation of δ13C when δ13C is used to estimate the proportion of nitrogen in a consumer derived from two sources. Finally, I compare my recommendations for generating an isotopic baseline to an alternative model proposed by M. J. Vander Zanden and J. B. Rasmussen. With an appropriate isotopic baseline and an appreciation of the underlying assumptions and model sensitivity, stable isotopes can help answer some of the most difficult questions in food web ecology.","container-title":"Ecology","DOI":"10.1890/0012-9658(2002)083[0703:USITET]2.0.CO;2","ISSN":"1939-9170","issue":"3","language":"en","page":"703-718","source":"Wiley Online Library","title":"Using Stable Isotopes to Estimate Trophic Position: Models, Methods, and Assumptions","title-short":"Using Stable Isotopes to Estimate Trophic Position","volume":"83","author":[{"family":"Post","given":"David M."}],"issued":{"date-parts":[["2002"]]}}}],"schema":"https://github.com/citation-style-language/schema/raw/master/csl-citation.json"} </w:instrText>
        </w:r>
      </w:ins>
      <w:r w:rsidR="007F534C">
        <w:rPr>
          <w:rFonts w:ascii="Times New Roman" w:eastAsia="Times New Roman" w:hAnsi="Times New Roman" w:cs="Times New Roman"/>
          <w:sz w:val="24"/>
          <w:szCs w:val="24"/>
          <w:highlight w:val="white"/>
        </w:rPr>
        <w:fldChar w:fldCharType="separate"/>
      </w:r>
      <w:ins w:id="488" w:author="Meyer, Michael Frederick" w:date="2021-08-27T16:18:00Z">
        <w:r w:rsidR="007F534C">
          <w:rPr>
            <w:rFonts w:ascii="Times New Roman" w:hAnsi="Times New Roman" w:cs="Times New Roman"/>
            <w:sz w:val="24"/>
            <w:highlight w:val="white"/>
          </w:rPr>
          <w:t xml:space="preserve">; </w:t>
        </w:r>
        <w:r w:rsidR="007F534C" w:rsidRPr="007A434D">
          <w:rPr>
            <w:rFonts w:ascii="Times New Roman" w:hAnsi="Times New Roman" w:cs="Times New Roman"/>
            <w:sz w:val="24"/>
            <w:highlight w:val="white"/>
          </w:rPr>
          <w:t>Post 2002)</w:t>
        </w:r>
        <w:r w:rsidR="007F534C">
          <w:rPr>
            <w:rFonts w:ascii="Times New Roman" w:eastAsia="Times New Roman" w:hAnsi="Times New Roman" w:cs="Times New Roman"/>
            <w:sz w:val="24"/>
            <w:szCs w:val="24"/>
            <w:highlight w:val="white"/>
          </w:rPr>
          <w:fldChar w:fldCharType="end"/>
        </w:r>
      </w:ins>
      <w:r w:rsidR="000F2398" w:rsidRPr="007418CF">
        <w:rPr>
          <w:rFonts w:ascii="Times New Roman" w:eastAsia="Times New Roman" w:hAnsi="Times New Roman" w:cs="Times New Roman"/>
          <w:sz w:val="24"/>
          <w:szCs w:val="24"/>
          <w:highlight w:val="white"/>
        </w:rPr>
        <w:t>.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w:t>
      </w:r>
      <w:ins w:id="489" w:author="Meyer, Michael Frederick" w:date="2021-11-01T10:19:00Z">
        <w:r w:rsidR="00AD7DE5">
          <w:rPr>
            <w:rFonts w:ascii="Times New Roman" w:eastAsia="Times New Roman" w:hAnsi="Times New Roman" w:cs="Times New Roman"/>
            <w:sz w:val="24"/>
            <w:szCs w:val="24"/>
            <w:highlight w:val="white"/>
          </w:rPr>
          <w:t xml:space="preserve">with indicators of sewage pollution </w:t>
        </w:r>
      </w:ins>
      <w:r w:rsidR="000F2398" w:rsidRPr="007418CF">
        <w:rPr>
          <w:rFonts w:ascii="Times New Roman" w:eastAsia="Times New Roman" w:hAnsi="Times New Roman" w:cs="Times New Roman"/>
          <w:sz w:val="24"/>
          <w:szCs w:val="24"/>
          <w:highlight w:val="white"/>
        </w:rPr>
        <w:t xml:space="preserve">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w:t>
      </w:r>
      <w:ins w:id="490" w:author="Meyer, Michael Frederick" w:date="2021-08-19T14:08:00Z">
        <w:r w:rsidR="00EF4EE1">
          <w:rPr>
            <w:rFonts w:ascii="Times New Roman" w:eastAsia="Times New Roman" w:hAnsi="Times New Roman" w:cs="Times New Roman"/>
            <w:sz w:val="24"/>
            <w:szCs w:val="24"/>
            <w:highlight w:val="white"/>
          </w:rPr>
          <w:t xml:space="preserve">amphipods may be integrating </w:t>
        </w:r>
      </w:ins>
      <w:r w:rsidR="000F2398" w:rsidRPr="007418CF">
        <w:rPr>
          <w:rFonts w:ascii="Times New Roman" w:eastAsia="Times New Roman" w:hAnsi="Times New Roman" w:cs="Times New Roman"/>
          <w:sz w:val="24"/>
          <w:szCs w:val="24"/>
          <w:highlight w:val="white"/>
        </w:rPr>
        <w:t xml:space="preserve">sewage-derived nutrients </w:t>
      </w:r>
      <w:del w:id="491" w:author="Meyer, Michael Frederick" w:date="2021-08-19T14:08:00Z">
        <w:r w:rsidR="000F2398" w:rsidRPr="007418CF" w:rsidDel="00EF4EE1">
          <w:rPr>
            <w:rFonts w:ascii="Times New Roman" w:eastAsia="Times New Roman" w:hAnsi="Times New Roman" w:cs="Times New Roman"/>
            <w:sz w:val="24"/>
            <w:szCs w:val="24"/>
            <w:highlight w:val="white"/>
          </w:rPr>
          <w:delText xml:space="preserve">are being incorporated </w:delText>
        </w:r>
      </w:del>
      <w:r w:rsidR="000F2398" w:rsidRPr="007418CF">
        <w:rPr>
          <w:rFonts w:ascii="Times New Roman" w:eastAsia="Times New Roman" w:hAnsi="Times New Roman" w:cs="Times New Roman"/>
          <w:sz w:val="24"/>
          <w:szCs w:val="24"/>
          <w:highlight w:val="white"/>
        </w:rPr>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w:t>
      </w:r>
      <w:r w:rsidR="000F2398" w:rsidRPr="007418CF">
        <w:rPr>
          <w:rFonts w:ascii="Times New Roman" w:eastAsia="Times New Roman" w:hAnsi="Times New Roman" w:cs="Times New Roman"/>
          <w:sz w:val="24"/>
          <w:szCs w:val="24"/>
          <w:highlight w:val="white"/>
        </w:rPr>
        <w:lastRenderedPageBreak/>
        <w:t xml:space="preserve">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ins w:id="492" w:author="Meyer, Michael Frederick" w:date="2021-08-19T14:12:00Z">
        <w:r w:rsidR="00EF4EE1">
          <w:rPr>
            <w:rFonts w:ascii="Times New Roman" w:eastAsia="Times New Roman" w:hAnsi="Times New Roman" w:cs="Times New Roman"/>
            <w:sz w:val="24"/>
            <w:szCs w:val="24"/>
            <w:highlight w:val="white"/>
          </w:rPr>
          <w:t>, especially in terms of how wastewater derived nutrients may be entering the food web</w:t>
        </w:r>
      </w:ins>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43189D89"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 xml:space="preserve">Figure </w:t>
      </w:r>
      <w:ins w:id="493" w:author="Meyer, Michael Frederick" w:date="2021-09-24T15:01:00Z">
        <w:r w:rsidR="00CB5E5D">
          <w:rPr>
            <w:rFonts w:ascii="Times New Roman" w:eastAsia="Times New Roman" w:hAnsi="Times New Roman" w:cs="Times New Roman"/>
            <w:sz w:val="24"/>
            <w:szCs w:val="24"/>
          </w:rPr>
          <w:t>5</w:t>
        </w:r>
      </w:ins>
      <w:del w:id="494" w:author="Meyer, Michael Frederick" w:date="2021-09-23T16:33:00Z">
        <w:r w:rsidR="00E01811" w:rsidRPr="007418CF" w:rsidDel="00FF6B7A">
          <w:rPr>
            <w:rFonts w:ascii="Times New Roman" w:eastAsia="Times New Roman" w:hAnsi="Times New Roman" w:cs="Times New Roman"/>
            <w:sz w:val="24"/>
            <w:szCs w:val="24"/>
          </w:rPr>
          <w:delText>7</w:delText>
        </w:r>
      </w:del>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11-15</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a large majority of amphipods’ diets (Figure </w:t>
      </w:r>
      <w:ins w:id="495" w:author="Meyer, Michael Frederick" w:date="2021-09-24T15:01:00Z">
        <w:r w:rsidR="00CB5E5D">
          <w:rPr>
            <w:rFonts w:ascii="Times New Roman" w:eastAsia="Times New Roman" w:hAnsi="Times New Roman" w:cs="Times New Roman"/>
            <w:sz w:val="24"/>
            <w:szCs w:val="24"/>
          </w:rPr>
          <w:t>4</w:t>
        </w:r>
      </w:ins>
      <w:del w:id="496"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AA5BB3">
        <w:rPr>
          <w:rFonts w:ascii="Times New Roman" w:eastAsia="Times New Roman" w:hAnsi="Times New Roman" w:cs="Times New Roman"/>
          <w:sz w:val="24"/>
          <w:szCs w:val="24"/>
        </w:rPr>
        <w:t xml:space="preserve">), even though diatoms tended to be less abundant in periphyton communities relative to filamentous taxa along </w:t>
      </w:r>
      <w:del w:id="497" w:author="Meyer, Michael Frederick" w:date="2021-11-01T10:21:00Z">
        <w:r w:rsidR="00AA5BB3" w:rsidDel="00AD7DE5">
          <w:rPr>
            <w:rFonts w:ascii="Times New Roman" w:eastAsia="Times New Roman" w:hAnsi="Times New Roman" w:cs="Times New Roman"/>
            <w:sz w:val="24"/>
            <w:szCs w:val="24"/>
          </w:rPr>
          <w:delText>our transect</w:delText>
        </w:r>
      </w:del>
      <w:ins w:id="498" w:author="Meyer, Michael Frederick" w:date="2021-11-01T10:21:00Z">
        <w:r w:rsidR="00AD7DE5">
          <w:rPr>
            <w:rFonts w:ascii="Times New Roman" w:eastAsia="Times New Roman" w:hAnsi="Times New Roman" w:cs="Times New Roman"/>
            <w:sz w:val="24"/>
            <w:szCs w:val="24"/>
          </w:rPr>
          <w:t>the gradient of increasing sewage pollution</w:t>
        </w:r>
      </w:ins>
      <w:r w:rsidR="00AA5BB3">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del w:id="499" w:author="Meyer, Michael Frederick" w:date="2021-11-01T11:06:00Z">
        <w:r w:rsidR="00514479" w:rsidRPr="007418CF" w:rsidDel="00E207E2">
          <w:rPr>
            <w:rFonts w:ascii="Times New Roman" w:eastAsia="Times New Roman" w:hAnsi="Times New Roman" w:cs="Times New Roman"/>
            <w:sz w:val="24"/>
            <w:szCs w:val="24"/>
          </w:rPr>
          <w:delText xml:space="preserve">, meaning </w:delText>
        </w:r>
        <w:r w:rsidR="00D8535D" w:rsidRPr="007418CF" w:rsidDel="00E207E2">
          <w:rPr>
            <w:rFonts w:ascii="Times New Roman" w:eastAsia="Times New Roman" w:hAnsi="Times New Roman" w:cs="Times New Roman"/>
            <w:sz w:val="24"/>
            <w:szCs w:val="24"/>
          </w:rPr>
          <w:delText xml:space="preserve">diatom relative abundance could decrease both from increased grazing and lesser efficiency at </w:delText>
        </w:r>
        <w:r w:rsidR="00E82AB8" w:rsidRPr="007418CF" w:rsidDel="00E207E2">
          <w:rPr>
            <w:rFonts w:ascii="Times New Roman" w:eastAsia="Times New Roman" w:hAnsi="Times New Roman" w:cs="Times New Roman"/>
            <w:sz w:val="24"/>
            <w:szCs w:val="24"/>
          </w:rPr>
          <w:delText xml:space="preserve">taking up </w:delText>
        </w:r>
        <w:r w:rsidR="00D8535D" w:rsidRPr="007418CF" w:rsidDel="00E207E2">
          <w:rPr>
            <w:rFonts w:ascii="Times New Roman" w:eastAsia="Times New Roman" w:hAnsi="Times New Roman" w:cs="Times New Roman"/>
            <w:sz w:val="24"/>
            <w:szCs w:val="24"/>
          </w:rPr>
          <w:delText xml:space="preserve">nutrients relative to filamentous taxa. </w:delText>
        </w:r>
      </w:del>
      <w:del w:id="500" w:author="Meyer, Michael Frederick" w:date="2021-11-01T10:23:00Z">
        <w:r w:rsidR="003B079F" w:rsidDel="00AD7DE5">
          <w:rPr>
            <w:rFonts w:ascii="Times New Roman" w:eastAsia="Times New Roman" w:hAnsi="Times New Roman" w:cs="Times New Roman"/>
            <w:sz w:val="24"/>
            <w:szCs w:val="24"/>
          </w:rPr>
          <w:delText>Similarly</w:delText>
        </w:r>
      </w:del>
      <w:ins w:id="501" w:author="Meyer, Michael Frederick" w:date="2021-11-01T11:06:00Z">
        <w:r w:rsidR="00E207E2">
          <w:rPr>
            <w:rFonts w:ascii="Times New Roman" w:eastAsia="Times New Roman" w:hAnsi="Times New Roman" w:cs="Times New Roman"/>
            <w:sz w:val="24"/>
            <w:szCs w:val="24"/>
          </w:rPr>
          <w:t xml:space="preserve"> </w:t>
        </w:r>
      </w:ins>
      <w:ins w:id="502" w:author="Meyer, Michael Frederick" w:date="2021-11-01T10:24:00Z">
        <w:r w:rsidR="00AD7DE5">
          <w:rPr>
            <w:rFonts w:ascii="Times New Roman" w:eastAsia="Times New Roman" w:hAnsi="Times New Roman" w:cs="Times New Roman"/>
            <w:sz w:val="24"/>
            <w:szCs w:val="24"/>
          </w:rPr>
          <w:t>When living diatoms become less abundant</w:t>
        </w:r>
      </w:ins>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detritivorous</w:t>
      </w:r>
      <w:proofErr w:type="spellEnd"/>
      <w:ins w:id="503" w:author="Meyer, Michael Frederick" w:date="2021-11-01T10:25:00Z">
        <w:r w:rsidR="00AD7DE5">
          <w:rPr>
            <w:rFonts w:ascii="Times New Roman" w:eastAsia="Times New Roman" w:hAnsi="Times New Roman" w:cs="Times New Roman"/>
            <w:sz w:val="24"/>
            <w:szCs w:val="24"/>
          </w:rPr>
          <w:t xml:space="preserve">, as </w:t>
        </w:r>
      </w:ins>
      <w:moveToRangeStart w:id="504" w:author="Meyer, Michael Frederick" w:date="2021-11-01T10:25:00Z" w:name="move86654766"/>
      <w:moveTo w:id="505" w:author="Meyer, Michael Frederick" w:date="2021-11-01T10:25:00Z">
        <w:r w:rsidR="00AD7DE5">
          <w:rPr>
            <w:rFonts w:ascii="Times New Roman" w:eastAsia="Times New Roman" w:hAnsi="Times New Roman" w:cs="Times New Roman"/>
            <w:sz w:val="24"/>
            <w:szCs w:val="24"/>
          </w:rPr>
          <w:t xml:space="preserve">detrital fatty acids tend to reflect the composite fatty acids of the community </w:t>
        </w:r>
        <w:r w:rsidR="00AD7DE5">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AD7DE5">
          <w:rPr>
            <w:rFonts w:ascii="Times New Roman" w:eastAsia="Times New Roman" w:hAnsi="Times New Roman" w:cs="Times New Roman"/>
            <w:sz w:val="24"/>
            <w:szCs w:val="24"/>
          </w:rPr>
          <w:fldChar w:fldCharType="separate"/>
        </w:r>
        <w:r w:rsidR="00AD7DE5" w:rsidRPr="00104F77">
          <w:rPr>
            <w:rFonts w:ascii="Times New Roman" w:hAnsi="Times New Roman" w:cs="Times New Roman"/>
            <w:sz w:val="24"/>
          </w:rPr>
          <w:t>(</w:t>
        </w:r>
        <w:proofErr w:type="spellStart"/>
        <w:r w:rsidR="00AD7DE5" w:rsidRPr="00104F77">
          <w:rPr>
            <w:rFonts w:ascii="Times New Roman" w:hAnsi="Times New Roman" w:cs="Times New Roman"/>
            <w:sz w:val="24"/>
          </w:rPr>
          <w:t>Tenore</w:t>
        </w:r>
        <w:proofErr w:type="spellEnd"/>
        <w:r w:rsidR="00AD7DE5" w:rsidRPr="00104F77">
          <w:rPr>
            <w:rFonts w:ascii="Times New Roman" w:hAnsi="Times New Roman" w:cs="Times New Roman"/>
            <w:sz w:val="24"/>
          </w:rPr>
          <w:t xml:space="preserve"> et al. 1984; Wilson et al. 2001; </w:t>
        </w:r>
        <w:proofErr w:type="spellStart"/>
        <w:r w:rsidR="00AD7DE5" w:rsidRPr="00104F77">
          <w:rPr>
            <w:rFonts w:ascii="Times New Roman" w:hAnsi="Times New Roman" w:cs="Times New Roman"/>
            <w:sz w:val="24"/>
          </w:rPr>
          <w:t>Vonk</w:t>
        </w:r>
        <w:proofErr w:type="spellEnd"/>
        <w:r w:rsidR="00AD7DE5" w:rsidRPr="00104F77">
          <w:rPr>
            <w:rFonts w:ascii="Times New Roman" w:hAnsi="Times New Roman" w:cs="Times New Roman"/>
            <w:sz w:val="24"/>
          </w:rPr>
          <w:t xml:space="preserve"> et al. 2016)</w:t>
        </w:r>
        <w:r w:rsidR="00AD7DE5">
          <w:rPr>
            <w:rFonts w:ascii="Times New Roman" w:eastAsia="Times New Roman" w:hAnsi="Times New Roman" w:cs="Times New Roman"/>
            <w:sz w:val="24"/>
            <w:szCs w:val="24"/>
          </w:rPr>
          <w:fldChar w:fldCharType="end"/>
        </w:r>
      </w:moveTo>
      <w:moveToRangeEnd w:id="504"/>
      <w:ins w:id="506" w:author="Meyer, Michael Frederick" w:date="2021-11-01T10:26:00Z">
        <w:r w:rsidR="00AD7DE5">
          <w:rPr>
            <w:rFonts w:ascii="Times New Roman" w:eastAsia="Times New Roman" w:hAnsi="Times New Roman" w:cs="Times New Roman"/>
            <w:sz w:val="24"/>
            <w:szCs w:val="24"/>
          </w:rPr>
          <w:t xml:space="preserve">. </w:t>
        </w:r>
      </w:ins>
      <w:del w:id="507" w:author="Meyer, Michael Frederick" w:date="2021-11-01T10:24:00Z">
        <w:r w:rsidR="003B079F" w:rsidDel="00AD7DE5">
          <w:rPr>
            <w:rFonts w:ascii="Times New Roman" w:eastAsia="Times New Roman" w:hAnsi="Times New Roman" w:cs="Times New Roman"/>
            <w:sz w:val="24"/>
            <w:szCs w:val="24"/>
          </w:rPr>
          <w:delText xml:space="preserve"> when living diatoms become less abundant</w:delText>
        </w:r>
      </w:del>
      <w:r w:rsidR="003B079F">
        <w:rPr>
          <w:rFonts w:ascii="Times New Roman" w:eastAsia="Times New Roman" w:hAnsi="Times New Roman" w:cs="Times New Roman"/>
          <w:sz w:val="24"/>
          <w:szCs w:val="24"/>
        </w:rPr>
        <w:t>. Because amphipods’ fatty acid signatures still reflect</w:t>
      </w:r>
      <w:ins w:id="508" w:author="Meyer, Michael Frederick" w:date="2021-11-01T10:25:00Z">
        <w:r w:rsidR="00AD7DE5">
          <w:rPr>
            <w:rFonts w:ascii="Times New Roman" w:eastAsia="Times New Roman" w:hAnsi="Times New Roman" w:cs="Times New Roman"/>
            <w:sz w:val="24"/>
            <w:szCs w:val="24"/>
          </w:rPr>
          <w:t>ed</w:t>
        </w:r>
      </w:ins>
      <w:r w:rsidR="003B079F">
        <w:rPr>
          <w:rFonts w:ascii="Times New Roman" w:eastAsia="Times New Roman" w:hAnsi="Times New Roman" w:cs="Times New Roman"/>
          <w:sz w:val="24"/>
          <w:szCs w:val="24"/>
        </w:rPr>
        <w:t xml:space="preserve"> a </w:t>
      </w:r>
      <w:del w:id="509" w:author="Meyer, Michael Frederick" w:date="2021-11-01T10:25:00Z">
        <w:r w:rsidR="003B079F" w:rsidDel="00AD7DE5">
          <w:rPr>
            <w:rFonts w:ascii="Times New Roman" w:eastAsia="Times New Roman" w:hAnsi="Times New Roman" w:cs="Times New Roman"/>
            <w:sz w:val="24"/>
            <w:szCs w:val="24"/>
          </w:rPr>
          <w:delText xml:space="preserve">predominately </w:delText>
        </w:r>
      </w:del>
      <w:r w:rsidR="003B079F">
        <w:rPr>
          <w:rFonts w:ascii="Times New Roman" w:eastAsia="Times New Roman" w:hAnsi="Times New Roman" w:cs="Times New Roman"/>
          <w:sz w:val="24"/>
          <w:szCs w:val="24"/>
        </w:rPr>
        <w:t xml:space="preserve">diatom-associated diet </w:t>
      </w:r>
      <w:r w:rsidR="006F7509">
        <w:rPr>
          <w:rFonts w:ascii="Times New Roman" w:eastAsia="Times New Roman" w:hAnsi="Times New Roman" w:cs="Times New Roman"/>
          <w:sz w:val="24"/>
          <w:szCs w:val="24"/>
        </w:rPr>
        <w:t xml:space="preserve">(Figure </w:t>
      </w:r>
      <w:ins w:id="510" w:author="Meyer, Michael Frederick" w:date="2021-09-24T15:02:00Z">
        <w:r w:rsidR="00CB5E5D">
          <w:rPr>
            <w:rFonts w:ascii="Times New Roman" w:eastAsia="Times New Roman" w:hAnsi="Times New Roman" w:cs="Times New Roman"/>
            <w:sz w:val="24"/>
            <w:szCs w:val="24"/>
          </w:rPr>
          <w:lastRenderedPageBreak/>
          <w:t>4</w:t>
        </w:r>
      </w:ins>
      <w:del w:id="511"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 xml:space="preserve">B; </w:t>
      </w:r>
      <w:r w:rsidR="006F7509">
        <w:rPr>
          <w:rFonts w:ascii="Times New Roman" w:eastAsia="Times New Roman" w:hAnsi="Times New Roman" w:cs="Times New Roman"/>
          <w:sz w:val="24"/>
          <w:szCs w:val="24"/>
        </w:rPr>
        <w:t>7; S13)</w:t>
      </w:r>
      <w:del w:id="512" w:author="Meyer, Michael Frederick" w:date="2021-11-01T10:26:00Z">
        <w:r w:rsidR="006F7509" w:rsidDel="00AD7DE5">
          <w:rPr>
            <w:rFonts w:ascii="Times New Roman" w:eastAsia="Times New Roman" w:hAnsi="Times New Roman" w:cs="Times New Roman"/>
            <w:sz w:val="24"/>
            <w:szCs w:val="24"/>
          </w:rPr>
          <w:delText xml:space="preserve"> </w:delText>
        </w:r>
        <w:r w:rsidR="003B079F" w:rsidDel="00AD7DE5">
          <w:rPr>
            <w:rFonts w:ascii="Times New Roman" w:eastAsia="Times New Roman" w:hAnsi="Times New Roman" w:cs="Times New Roman"/>
            <w:sz w:val="24"/>
            <w:szCs w:val="24"/>
          </w:rPr>
          <w:delText>and</w:delText>
        </w:r>
      </w:del>
      <w:moveFromRangeStart w:id="513" w:author="Meyer, Michael Frederick" w:date="2021-11-01T10:25:00Z" w:name="move86654766"/>
      <w:moveFrom w:id="514" w:author="Meyer, Michael Frederick" w:date="2021-11-01T10:25:00Z">
        <w:del w:id="515" w:author="Meyer, Michael Frederick" w:date="2021-11-01T10:26:00Z">
          <w:r w:rsidR="003B079F" w:rsidDel="00AD7DE5">
            <w:rPr>
              <w:rFonts w:ascii="Times New Roman" w:eastAsia="Times New Roman" w:hAnsi="Times New Roman" w:cs="Times New Roman"/>
              <w:sz w:val="24"/>
              <w:szCs w:val="24"/>
            </w:rPr>
            <w:delText xml:space="preserve"> </w:delText>
          </w:r>
        </w:del>
        <w:r w:rsidR="003B079F" w:rsidDel="00AD7DE5">
          <w:rPr>
            <w:rFonts w:ascii="Times New Roman" w:eastAsia="Times New Roman" w:hAnsi="Times New Roman" w:cs="Times New Roman"/>
            <w:sz w:val="24"/>
            <w:szCs w:val="24"/>
          </w:rPr>
          <w:t>detrital fatty acid</w:t>
        </w:r>
        <w:r w:rsidR="007516C4" w:rsidDel="00AD7DE5">
          <w:rPr>
            <w:rFonts w:ascii="Times New Roman" w:eastAsia="Times New Roman" w:hAnsi="Times New Roman" w:cs="Times New Roman"/>
            <w:sz w:val="24"/>
            <w:szCs w:val="24"/>
          </w:rPr>
          <w:t>s tend</w:t>
        </w:r>
        <w:r w:rsidR="003B079F" w:rsidDel="00AD7DE5">
          <w:rPr>
            <w:rFonts w:ascii="Times New Roman" w:eastAsia="Times New Roman" w:hAnsi="Times New Roman" w:cs="Times New Roman"/>
            <w:sz w:val="24"/>
            <w:szCs w:val="24"/>
          </w:rPr>
          <w:t xml:space="preserve"> to reflect the composite fatty acids of the</w:t>
        </w:r>
        <w:r w:rsidR="007516C4" w:rsidDel="00AD7DE5">
          <w:rPr>
            <w:rFonts w:ascii="Times New Roman" w:eastAsia="Times New Roman" w:hAnsi="Times New Roman" w:cs="Times New Roman"/>
            <w:sz w:val="24"/>
            <w:szCs w:val="24"/>
          </w:rPr>
          <w:t xml:space="preserve"> </w:t>
        </w:r>
        <w:r w:rsidR="006F7509" w:rsidDel="00AD7DE5">
          <w:rPr>
            <w:rFonts w:ascii="Times New Roman" w:eastAsia="Times New Roman" w:hAnsi="Times New Roman" w:cs="Times New Roman"/>
            <w:sz w:val="24"/>
            <w:szCs w:val="24"/>
          </w:rPr>
          <w:t xml:space="preserve">community </w:t>
        </w:r>
        <w:r w:rsidR="006F7509" w:rsidDel="00AD7DE5">
          <w:rPr>
            <w:rFonts w:ascii="Times New Roman" w:eastAsia="Times New Roman" w:hAnsi="Times New Roman" w:cs="Times New Roman"/>
            <w:sz w:val="24"/>
            <w:szCs w:val="24"/>
          </w:rPr>
          <w:fldChar w:fldCharType="begin"/>
        </w:r>
        <w:r w:rsidR="006F7509" w:rsidDel="00AD7DE5">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sidDel="00AD7DE5">
          <w:rPr>
            <w:rFonts w:ascii="Times New Roman" w:eastAsia="Times New Roman" w:hAnsi="Times New Roman" w:cs="Times New Roman"/>
            <w:sz w:val="24"/>
            <w:szCs w:val="24"/>
          </w:rPr>
          <w:fldChar w:fldCharType="separate"/>
        </w:r>
        <w:r w:rsidR="006F7509" w:rsidRPr="00104F77" w:rsidDel="00AD7DE5">
          <w:rPr>
            <w:rFonts w:ascii="Times New Roman" w:hAnsi="Times New Roman" w:cs="Times New Roman"/>
            <w:sz w:val="24"/>
          </w:rPr>
          <w:t>(Tenore et al. 1984; Wilson et al. 2001; Vonk et al. 2016)</w:t>
        </w:r>
        <w:r w:rsidR="006F7509" w:rsidDel="00AD7DE5">
          <w:rPr>
            <w:rFonts w:ascii="Times New Roman" w:eastAsia="Times New Roman" w:hAnsi="Times New Roman" w:cs="Times New Roman"/>
            <w:sz w:val="24"/>
            <w:szCs w:val="24"/>
          </w:rPr>
          <w:fldChar w:fldCharType="end"/>
        </w:r>
      </w:moveFrom>
      <w:moveFromRangeEnd w:id="513"/>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del w:id="516" w:author="Meyer, Michael Frederick" w:date="2021-09-24T15:02:00Z">
        <w:r w:rsidR="0011485F" w:rsidRPr="007418CF" w:rsidDel="00CB5E5D">
          <w:rPr>
            <w:rFonts w:ascii="Times New Roman" w:eastAsia="Times New Roman" w:hAnsi="Times New Roman" w:cs="Times New Roman"/>
            <w:sz w:val="24"/>
            <w:szCs w:val="24"/>
          </w:rPr>
          <w:delText xml:space="preserve">heterotrophic </w:delText>
        </w:r>
      </w:del>
      <w:r w:rsidR="0011485F" w:rsidRPr="007418CF">
        <w:rPr>
          <w:rFonts w:ascii="Times New Roman" w:eastAsia="Times New Roman" w:hAnsi="Times New Roman" w:cs="Times New Roman"/>
          <w:sz w:val="24"/>
          <w:szCs w:val="24"/>
        </w:rPr>
        <w:t xml:space="preserve">symbionts </w:t>
      </w:r>
      <w:r w:rsidR="00E97A2F"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{"citationID":"fcIVphDD","properties":{"formattedCitation":"(Yoshioka et al. 2019)","plainCitation":"(Yoshioka et al. 2019)","noteIndex":0},"citationItems":[{"id":4592,"uris":["http://zotero.org/users/2645460/items/E627W2DX"],"uri":["http://zotero.org/users/2645460/items/E627W2DX"],"itemData":{"id":4592,"type":"article-journal","abstract":"Negative consequences of parasites and disease on hosts are usually better understood than their multifaceted ecosystem effects. The pathogen Labyrinthula zosterae (Lz) causes eelgrass wasting disease but has relatives that produce large quantities of nutritionally valuable long-chain polyunsaturated fatty acids (LCPUFA) such as docosahexaenoic acid (DHA). Here we quantify the fatty acids (FA) of Lz cultured on artificial media, eelgrass-based media, and eelgrass segments to investigate whether Lz may similarly produce LCPUFA. We also assess whether fieldcollected lesions show similar FA patterns to laboratory-inoculated eelgrass. We find that Lz produces DHA as its dominant FA along with other essential FA on both artificial and eelgrass-based media. DHA content was greater in both laboratory-inoculated and field-collected diseased eelgrass relative to their respective controls. If Lz’s production scales in situ, it may present an unrecognized source of LCPUFA in eelgrass ecosystems.","container-title":"Diseases of Aquatic Organisms","DOI":"10.3354/dao03382","ISSN":"0177-5103, 1616-1580","issue":"2","journalAbbreviation":"Dis. Aquat. Org.","language":"en","page":"89-95","source":"DOI.org (Crossref)","title":"Eelgrass pathogen Labyrinthula zosterae synthesizes essential fatty acids","volume":"135","author":[{"family":"Yoshioka","given":"Rm"},{"family":"Schram","given":"Jb"},{"family":"Galloway","given":"Awe"}],"issued":{"date-parts":[["2019",7,25]]}}}],"schema":"https://github.com/citation-style-language/schema/raw/master/csl-citation.json"}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AD7DE5" w:rsidRPr="00AD7DE5">
        <w:rPr>
          <w:rFonts w:ascii="Times New Roman" w:hAnsi="Times New Roman" w:cs="Times New Roman"/>
          <w:sz w:val="24"/>
        </w:rPr>
        <w:t>(Yoshioka et al. 2019)</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del w:id="517" w:author="Ted" w:date="2021-10-13T17:24:00Z">
        <w:r w:rsidR="00F95006" w:rsidRPr="007418CF" w:rsidDel="0004773D">
          <w:rPr>
            <w:rFonts w:ascii="Times New Roman" w:eastAsia="Times New Roman" w:hAnsi="Times New Roman" w:cs="Times New Roman"/>
            <w:sz w:val="24"/>
            <w:szCs w:val="24"/>
          </w:rPr>
          <w:delText xml:space="preserve">imply a </w:delText>
        </w:r>
        <w:r w:rsidR="00D8535D" w:rsidRPr="007418CF" w:rsidDel="0004773D">
          <w:rPr>
            <w:rFonts w:ascii="Times New Roman" w:eastAsia="Times New Roman" w:hAnsi="Times New Roman" w:cs="Times New Roman"/>
            <w:sz w:val="24"/>
            <w:szCs w:val="24"/>
          </w:rPr>
          <w:delText>net</w:delText>
        </w:r>
      </w:del>
      <w:ins w:id="518" w:author="Ted" w:date="2021-10-13T17:24:00Z">
        <w:r w:rsidR="0004773D">
          <w:rPr>
            <w:rFonts w:ascii="Times New Roman" w:eastAsia="Times New Roman" w:hAnsi="Times New Roman" w:cs="Times New Roman"/>
            <w:sz w:val="24"/>
            <w:szCs w:val="24"/>
          </w:rPr>
          <w:t>impose an</w:t>
        </w:r>
      </w:ins>
      <w:r w:rsidR="00D8535D" w:rsidRPr="007418CF">
        <w:rPr>
          <w:rFonts w:ascii="Times New Roman" w:eastAsia="Times New Roman" w:hAnsi="Times New Roman" w:cs="Times New Roman"/>
          <w:sz w:val="24"/>
          <w:szCs w:val="24"/>
        </w:rPr>
        <w:t xml:space="preserve">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4DD983EE"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C62023">
        <w:rPr>
          <w:rFonts w:ascii="Times New Roman" w:eastAsia="Times New Roman" w:hAnsi="Times New Roman" w:cs="Times New Roman"/>
          <w:sz w:val="24"/>
          <w:szCs w:val="24"/>
        </w:rPr>
        <w:t xml:space="preserve"> and </w:t>
      </w:r>
      <w:proofErr w:type="spellStart"/>
      <w:r w:rsidR="00C62023">
        <w:rPr>
          <w:rFonts w:ascii="Times New Roman" w:eastAsia="Times New Roman" w:hAnsi="Times New Roman" w:cs="Times New Roman"/>
          <w:sz w:val="24"/>
          <w:szCs w:val="24"/>
        </w:rPr>
        <w:t>Bondarenko</w:t>
      </w:r>
      <w:proofErr w:type="spellEnd"/>
      <w:r w:rsidR="00C62023">
        <w:rPr>
          <w:rFonts w:ascii="Times New Roman" w:eastAsia="Times New Roman" w:hAnsi="Times New Roman" w:cs="Times New Roman"/>
          <w:sz w:val="24"/>
          <w:szCs w:val="24"/>
        </w:rPr>
        <w:t xml:space="preserve"> et al. </w:t>
      </w:r>
      <w:r w:rsidR="00C62023">
        <w:rPr>
          <w:rFonts w:ascii="Times New Roman" w:eastAsia="Times New Roman" w:hAnsi="Times New Roman" w:cs="Times New Roman"/>
          <w:sz w:val="24"/>
          <w:szCs w:val="24"/>
        </w:rPr>
        <w:fldChar w:fldCharType="begin"/>
      </w:r>
      <w:r w:rsidR="00E90DA0">
        <w:rPr>
          <w:rFonts w:ascii="Times New Roman" w:eastAsia="Times New Roman" w:hAnsi="Times New Roman" w:cs="Times New Roman"/>
          <w:sz w:val="24"/>
          <w:szCs w:val="24"/>
        </w:rPr>
        <w:instrText xml:space="preserve"> ADDIN ZOTERO_ITEM CSL_CITATION {"citationID":"TM5UAXGy","properties":{"formattedCitation":"(Bondarenko et al. 2021)","plainCitation":"(Bondarenko et al. 2021)","dontUpdate":true,"noteIndex":0},"citationItems":[{"id":4565,"uris":["http://zotero.org/users/2645460/items/2TJVAMXC"],"uri":["http://zotero.org/users/2645460/items/2TJVAMXC"],"itemData":{"id":4565,"type":"article-journal","container-title":"Limnology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C62023">
        <w:rPr>
          <w:rFonts w:ascii="Times New Roman" w:eastAsia="Times New Roman" w:hAnsi="Times New Roman" w:cs="Times New Roman"/>
          <w:sz w:val="24"/>
          <w:szCs w:val="24"/>
        </w:rPr>
        <w:fldChar w:fldCharType="separate"/>
      </w:r>
      <w:r w:rsidR="00C62023" w:rsidRPr="00995D41">
        <w:rPr>
          <w:rFonts w:ascii="Times New Roman" w:hAnsi="Times New Roman" w:cs="Times New Roman"/>
          <w:sz w:val="24"/>
        </w:rPr>
        <w:t>(2021)</w:t>
      </w:r>
      <w:r w:rsidR="00C62023">
        <w:rPr>
          <w:rFonts w:ascii="Times New Roman" w:eastAsia="Times New Roman" w:hAnsi="Times New Roman" w:cs="Times New Roman"/>
          <w:sz w:val="24"/>
          <w:szCs w:val="24"/>
        </w:rPr>
        <w:fldChar w:fldCharType="end"/>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w:t>
      </w:r>
      <w:r w:rsidR="00DA2137" w:rsidRPr="007418CF">
        <w:rPr>
          <w:rFonts w:ascii="Times New Roman" w:eastAsia="Times New Roman" w:hAnsi="Times New Roman" w:cs="Times New Roman"/>
          <w:sz w:val="24"/>
          <w:szCs w:val="24"/>
        </w:rPr>
        <w:lastRenderedPageBreak/>
        <w:t xml:space="preserve">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w:t>
      </w:r>
      <w:del w:id="519" w:author="Meyer, Michael Frederick" w:date="2021-08-19T14:19:00Z">
        <w:r w:rsidR="00DA2137" w:rsidRPr="007418CF" w:rsidDel="00B957B5">
          <w:rPr>
            <w:rFonts w:ascii="Times New Roman" w:eastAsia="Times New Roman" w:hAnsi="Times New Roman" w:cs="Times New Roman"/>
            <w:sz w:val="24"/>
            <w:szCs w:val="24"/>
          </w:rPr>
          <w:delText xml:space="preserve">selectively </w:delText>
        </w:r>
      </w:del>
      <w:ins w:id="520" w:author="Meyer, Michael Frederick" w:date="2021-08-19T14:19:00Z">
        <w:r w:rsidR="00B957B5">
          <w:rPr>
            <w:rFonts w:ascii="Times New Roman" w:eastAsia="Times New Roman" w:hAnsi="Times New Roman" w:cs="Times New Roman"/>
            <w:sz w:val="24"/>
            <w:szCs w:val="24"/>
          </w:rPr>
          <w:t>increas</w:t>
        </w:r>
      </w:ins>
      <w:ins w:id="521" w:author="Meyer, Michael Frederick" w:date="2021-08-19T14:20:00Z">
        <w:r w:rsidR="00B957B5">
          <w:rPr>
            <w:rFonts w:ascii="Times New Roman" w:eastAsia="Times New Roman" w:hAnsi="Times New Roman" w:cs="Times New Roman"/>
            <w:sz w:val="24"/>
            <w:szCs w:val="24"/>
          </w:rPr>
          <w:t>in</w:t>
        </w:r>
      </w:ins>
      <w:ins w:id="522" w:author="Ted" w:date="2021-10-13T17:36:00Z">
        <w:r w:rsidR="00C01204">
          <w:rPr>
            <w:rFonts w:ascii="Times New Roman" w:eastAsia="Times New Roman" w:hAnsi="Times New Roman" w:cs="Times New Roman"/>
            <w:sz w:val="24"/>
            <w:szCs w:val="24"/>
          </w:rPr>
          <w:t>gly</w:t>
        </w:r>
      </w:ins>
      <w:ins w:id="523" w:author="Meyer, Michael Frederick" w:date="2021-08-19T14:20:00Z">
        <w:del w:id="524" w:author="Ted" w:date="2021-10-13T17:36:00Z">
          <w:r w:rsidR="00B957B5" w:rsidDel="00C01204">
            <w:rPr>
              <w:rFonts w:ascii="Times New Roman" w:eastAsia="Times New Roman" w:hAnsi="Times New Roman" w:cs="Times New Roman"/>
              <w:sz w:val="24"/>
              <w:szCs w:val="24"/>
            </w:rPr>
            <w:delText>g</w:delText>
          </w:r>
        </w:del>
      </w:ins>
      <w:ins w:id="525" w:author="Meyer, Michael Frederick" w:date="2021-08-19T14:19:00Z">
        <w:r w:rsidR="00B957B5" w:rsidRPr="007418CF">
          <w:rPr>
            <w:rFonts w:ascii="Times New Roman" w:eastAsia="Times New Roman" w:hAnsi="Times New Roman" w:cs="Times New Roman"/>
            <w:sz w:val="24"/>
            <w:szCs w:val="24"/>
          </w:rPr>
          <w:t xml:space="preserve"> </w:t>
        </w:r>
      </w:ins>
      <w:r w:rsidR="00DA2137" w:rsidRPr="007418CF">
        <w:rPr>
          <w:rFonts w:ascii="Times New Roman" w:eastAsia="Times New Roman" w:hAnsi="Times New Roman" w:cs="Times New Roman"/>
          <w:sz w:val="24"/>
          <w:szCs w:val="24"/>
        </w:rPr>
        <w:t xml:space="preserve">grazing </w:t>
      </w:r>
      <w:ins w:id="526" w:author="Meyer, Michael Frederick" w:date="2021-08-19T14:20:00Z">
        <w:del w:id="527" w:author="Ted" w:date="2021-10-13T17:36:00Z">
          <w:r w:rsidR="00B957B5" w:rsidDel="00C01204">
            <w:rPr>
              <w:rFonts w:ascii="Times New Roman" w:eastAsia="Times New Roman" w:hAnsi="Times New Roman" w:cs="Times New Roman"/>
              <w:sz w:val="24"/>
              <w:szCs w:val="24"/>
            </w:rPr>
            <w:delText xml:space="preserve">pressure </w:delText>
          </w:r>
        </w:del>
      </w:ins>
      <w:r w:rsidR="00DA2137" w:rsidRPr="007418CF">
        <w:rPr>
          <w:rFonts w:ascii="Times New Roman" w:eastAsia="Times New Roman" w:hAnsi="Times New Roman" w:cs="Times New Roman"/>
          <w:sz w:val="24"/>
          <w:szCs w:val="24"/>
        </w:rPr>
        <w:t>on diatoms</w:t>
      </w:r>
      <w:r w:rsidR="001F77E6">
        <w:rPr>
          <w:rFonts w:ascii="Times New Roman" w:eastAsia="Times New Roman" w:hAnsi="Times New Roman" w:cs="Times New Roman"/>
          <w:sz w:val="24"/>
          <w:szCs w:val="24"/>
        </w:rPr>
        <w:t xml:space="preserve">, (2) by 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imply a</w:t>
      </w:r>
      <w:del w:id="528" w:author="Ted" w:date="2021-10-13T17:36:00Z">
        <w:r w:rsidR="00373E7B" w:rsidRPr="007418CF" w:rsidDel="00C01204">
          <w:rPr>
            <w:rFonts w:ascii="Times New Roman" w:eastAsia="Times New Roman" w:hAnsi="Times New Roman" w:cs="Times New Roman"/>
            <w:sz w:val="24"/>
            <w:szCs w:val="24"/>
          </w:rPr>
          <w:delText xml:space="preserve"> net</w:delText>
        </w:r>
      </w:del>
      <w:ins w:id="529" w:author="Ted" w:date="2021-10-13T17:36:00Z">
        <w:r w:rsidR="00C01204">
          <w:rPr>
            <w:rFonts w:ascii="Times New Roman" w:eastAsia="Times New Roman" w:hAnsi="Times New Roman" w:cs="Times New Roman"/>
            <w:sz w:val="24"/>
            <w:szCs w:val="24"/>
          </w:rPr>
          <w:t>n</w:t>
        </w:r>
      </w:ins>
      <w:r w:rsidR="00373E7B" w:rsidRPr="007418CF">
        <w:rPr>
          <w:rFonts w:ascii="Times New Roman" w:eastAsia="Times New Roman" w:hAnsi="Times New Roman" w:cs="Times New Roman"/>
          <w:sz w:val="24"/>
          <w:szCs w:val="24"/>
        </w:rPr>
        <w:t xml:space="preserve">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277B8239"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del w:id="530" w:author="Meyer, Michael Frederick" w:date="2021-11-01T10:29:00Z">
        <w:r w:rsidR="004A728E" w:rsidRPr="007418CF" w:rsidDel="00AD7DE5">
          <w:rPr>
            <w:rFonts w:ascii="Times New Roman" w:eastAsia="Times New Roman" w:hAnsi="Times New Roman" w:cs="Times New Roman"/>
            <w:sz w:val="24"/>
            <w:szCs w:val="24"/>
          </w:rPr>
          <w:delText xml:space="preserve">Lake </w:delText>
        </w:r>
        <w:r w:rsidR="00FF225E" w:rsidRPr="007418CF" w:rsidDel="00AD7DE5">
          <w:rPr>
            <w:rFonts w:ascii="Times New Roman" w:eastAsia="Times New Roman" w:hAnsi="Times New Roman" w:cs="Times New Roman"/>
            <w:sz w:val="24"/>
            <w:szCs w:val="24"/>
          </w:rPr>
          <w:delText>Baikal</w:delText>
        </w:r>
        <w:r w:rsidR="004A728E" w:rsidRPr="007418CF" w:rsidDel="00AD7DE5">
          <w:rPr>
            <w:rFonts w:ascii="Times New Roman" w:eastAsia="Times New Roman" w:hAnsi="Times New Roman" w:cs="Times New Roman"/>
            <w:sz w:val="24"/>
            <w:szCs w:val="24"/>
          </w:rPr>
          <w:delText xml:space="preserve"> is considered ultra-oligotrophic based on pelagic sampling</w:delText>
        </w:r>
        <w:r w:rsidR="00FF225E" w:rsidRPr="007418CF" w:rsidDel="00AD7DE5">
          <w:rPr>
            <w:rFonts w:ascii="Times New Roman" w:eastAsia="Times New Roman" w:hAnsi="Times New Roman" w:cs="Times New Roman"/>
            <w:sz w:val="24"/>
            <w:szCs w:val="24"/>
          </w:rPr>
          <w:delText xml:space="preserve"> </w:delText>
        </w:r>
        <w:r w:rsidR="00FF225E" w:rsidRPr="007418CF" w:rsidDel="00AD7DE5">
          <w:rPr>
            <w:rFonts w:ascii="Times New Roman" w:eastAsia="Times New Roman" w:hAnsi="Times New Roman" w:cs="Times New Roman"/>
            <w:sz w:val="24"/>
            <w:szCs w:val="24"/>
          </w:rPr>
          <w:fldChar w:fldCharType="begin"/>
        </w:r>
        <w:r w:rsidR="00C10024" w:rsidRPr="007418CF" w:rsidDel="00AD7DE5">
          <w:rPr>
            <w:rFonts w:ascii="Times New Roman" w:eastAsia="Times New Roman" w:hAnsi="Times New Roman" w:cs="Times New Roman"/>
            <w:sz w:val="24"/>
            <w:szCs w:val="24"/>
          </w:rPr>
          <w:del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delInstrText>
        </w:r>
        <w:r w:rsidR="00C10024" w:rsidRPr="007418CF" w:rsidDel="00AD7DE5">
          <w:rPr>
            <w:rFonts w:ascii="Cambria Math" w:eastAsia="Times New Roman" w:hAnsi="Cambria Math" w:cs="Cambria Math"/>
            <w:sz w:val="24"/>
            <w:szCs w:val="24"/>
          </w:rPr>
          <w:delInstrText>∼</w:delInstrText>
        </w:r>
        <w:r w:rsidR="00C10024" w:rsidRPr="007418CF" w:rsidDel="00AD7DE5">
          <w:rPr>
            <w:rFonts w:ascii="Times New Roman" w:eastAsia="Times New Roman" w:hAnsi="Times New Roman" w:cs="Times New Roman"/>
            <w:sz w:val="24"/>
            <w:szCs w:val="24"/>
          </w:rPr>
          <w:del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delInstrText>
        </w:r>
        <w:r w:rsidR="00FF225E" w:rsidRPr="007418CF" w:rsidDel="00AD7DE5">
          <w:rPr>
            <w:rFonts w:ascii="Times New Roman" w:eastAsia="Times New Roman" w:hAnsi="Times New Roman" w:cs="Times New Roman"/>
            <w:sz w:val="24"/>
            <w:szCs w:val="24"/>
          </w:rPr>
          <w:fldChar w:fldCharType="separate"/>
        </w:r>
        <w:r w:rsidR="00C10024" w:rsidRPr="007418CF" w:rsidDel="00AD7DE5">
          <w:rPr>
            <w:rFonts w:ascii="Times New Roman" w:hAnsi="Times New Roman" w:cs="Times New Roman"/>
            <w:sz w:val="24"/>
            <w:szCs w:val="24"/>
          </w:rPr>
          <w:delText>(Yoshida et al. 2003; O’Donnell et al. 2017)</w:delText>
        </w:r>
        <w:r w:rsidR="00FF225E" w:rsidRPr="007418CF" w:rsidDel="00AD7DE5">
          <w:rPr>
            <w:rFonts w:ascii="Times New Roman" w:eastAsia="Times New Roman" w:hAnsi="Times New Roman" w:cs="Times New Roman"/>
            <w:sz w:val="24"/>
            <w:szCs w:val="24"/>
          </w:rPr>
          <w:fldChar w:fldCharType="end"/>
        </w:r>
        <w:r w:rsidR="00FF225E" w:rsidRPr="007418CF" w:rsidDel="00AD7DE5">
          <w:rPr>
            <w:rFonts w:ascii="Times New Roman" w:eastAsia="Times New Roman" w:hAnsi="Times New Roman" w:cs="Times New Roman"/>
            <w:sz w:val="24"/>
            <w:szCs w:val="24"/>
          </w:rPr>
          <w:delText xml:space="preserve">, </w:delText>
        </w:r>
        <w:r w:rsidR="004A728E" w:rsidRPr="007418CF" w:rsidDel="00AD7DE5">
          <w:rPr>
            <w:rFonts w:ascii="Times New Roman" w:eastAsia="Times New Roman" w:hAnsi="Times New Roman" w:cs="Times New Roman"/>
            <w:sz w:val="24"/>
            <w:szCs w:val="24"/>
          </w:rPr>
          <w:delText xml:space="preserve">but </w:delText>
        </w:r>
        <w:r w:rsidR="008815FB" w:rsidRPr="007418CF" w:rsidDel="00AD7DE5">
          <w:rPr>
            <w:rFonts w:ascii="Times New Roman" w:eastAsia="Times New Roman" w:hAnsi="Times New Roman" w:cs="Times New Roman"/>
            <w:sz w:val="24"/>
            <w:szCs w:val="24"/>
          </w:rPr>
          <w:delText xml:space="preserve">nearshore </w:delText>
        </w:r>
        <w:r w:rsidR="00FF225E" w:rsidRPr="007418CF" w:rsidDel="00AD7DE5">
          <w:rPr>
            <w:rFonts w:ascii="Times New Roman" w:eastAsia="Times New Roman" w:hAnsi="Times New Roman" w:cs="Times New Roman"/>
            <w:sz w:val="24"/>
            <w:szCs w:val="24"/>
          </w:rPr>
          <w:delText xml:space="preserve">hot spots </w:delText>
        </w:r>
        <w:r w:rsidR="00C10024" w:rsidRPr="007418CF" w:rsidDel="00AD7DE5">
          <w:rPr>
            <w:rFonts w:ascii="Times New Roman" w:eastAsia="Times New Roman" w:hAnsi="Times New Roman" w:cs="Times New Roman"/>
            <w:sz w:val="24"/>
            <w:szCs w:val="24"/>
          </w:rPr>
          <w:delText xml:space="preserve">of eutrophication </w:delText>
        </w:r>
        <w:r w:rsidR="003E64B9" w:rsidRPr="007418CF" w:rsidDel="00AD7DE5">
          <w:rPr>
            <w:rFonts w:ascii="Times New Roman" w:eastAsia="Times New Roman" w:hAnsi="Times New Roman" w:cs="Times New Roman"/>
            <w:sz w:val="24"/>
            <w:szCs w:val="24"/>
          </w:rPr>
          <w:delText xml:space="preserve">are </w:delText>
        </w:r>
        <w:r w:rsidR="00FF225E" w:rsidRPr="007418CF" w:rsidDel="00AD7DE5">
          <w:rPr>
            <w:rFonts w:ascii="Times New Roman" w:eastAsia="Times New Roman" w:hAnsi="Times New Roman" w:cs="Times New Roman"/>
            <w:sz w:val="24"/>
            <w:szCs w:val="24"/>
          </w:rPr>
          <w:delText xml:space="preserve">developing throughout the lake </w:delText>
        </w:r>
        <w:r w:rsidR="004A728E" w:rsidRPr="007418CF" w:rsidDel="00AD7DE5">
          <w:rPr>
            <w:rFonts w:ascii="Times New Roman" w:eastAsia="Times New Roman" w:hAnsi="Times New Roman" w:cs="Times New Roman"/>
            <w:sz w:val="24"/>
            <w:szCs w:val="24"/>
          </w:rPr>
          <w:delText>(Timoshkin et al. 2016, 2018)</w:delText>
        </w:r>
        <w:r w:rsidR="00FF225E" w:rsidRPr="007418CF" w:rsidDel="00AD7DE5">
          <w:rPr>
            <w:rFonts w:ascii="Times New Roman" w:eastAsia="Times New Roman" w:hAnsi="Times New Roman" w:cs="Times New Roman"/>
            <w:sz w:val="24"/>
            <w:szCs w:val="24"/>
          </w:rPr>
          <w:delText xml:space="preserve">. </w:delText>
        </w:r>
      </w:del>
      <w:r w:rsidR="00FF225E" w:rsidRPr="007418CF">
        <w:rPr>
          <w:rFonts w:ascii="Times New Roman" w:eastAsia="Times New Roman" w:hAnsi="Times New Roman" w:cs="Times New Roman"/>
          <w:sz w:val="24"/>
          <w:szCs w:val="24"/>
        </w:rPr>
        <w:t xml:space="preserve">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Beyond Baikal, several large, deep, oligotrophic lakes have </w:t>
      </w:r>
      <w:del w:id="531" w:author="Ted" w:date="2021-10-13T17:38:00Z">
        <w:r w:rsidR="00FF225E" w:rsidRPr="007418CF" w:rsidDel="00C01204">
          <w:rPr>
            <w:rFonts w:ascii="Times New Roman" w:eastAsia="Times New Roman" w:hAnsi="Times New Roman" w:cs="Times New Roman"/>
            <w:sz w:val="24"/>
            <w:szCs w:val="24"/>
          </w:rPr>
          <w:delText xml:space="preserve">likewise </w:delText>
        </w:r>
      </w:del>
      <w:ins w:id="532" w:author="Ted" w:date="2021-10-13T17:38:00Z">
        <w:r w:rsidR="00C01204">
          <w:rPr>
            <w:rFonts w:ascii="Times New Roman" w:eastAsia="Times New Roman" w:hAnsi="Times New Roman" w:cs="Times New Roman"/>
            <w:sz w:val="24"/>
            <w:szCs w:val="24"/>
          </w:rPr>
          <w:t xml:space="preserve">also </w:t>
        </w:r>
      </w:ins>
      <w:r w:rsidR="00FF225E" w:rsidRPr="007418CF">
        <w:rPr>
          <w:rFonts w:ascii="Times New Roman" w:eastAsia="Times New Roman" w:hAnsi="Times New Roman" w:cs="Times New Roman"/>
          <w:sz w:val="24"/>
          <w:szCs w:val="24"/>
        </w:rPr>
        <w:t>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w:t>
      </w:r>
      <w:r w:rsidR="00D96BE2">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specific indicators, such as PPCPs, may be </w:t>
      </w:r>
      <w:del w:id="533" w:author="Ted" w:date="2021-10-13T17:39:00Z">
        <w:r w:rsidR="00FF225E" w:rsidRPr="007418CF" w:rsidDel="00C01204">
          <w:rPr>
            <w:rFonts w:ascii="Times New Roman" w:eastAsia="Times New Roman" w:hAnsi="Times New Roman" w:cs="Times New Roman"/>
            <w:sz w:val="24"/>
            <w:szCs w:val="24"/>
          </w:rPr>
          <w:delText>necessary</w:delText>
        </w:r>
        <w:r w:rsidR="008A18BF" w:rsidRPr="007418CF" w:rsidDel="00C01204">
          <w:rPr>
            <w:rFonts w:ascii="Times New Roman" w:eastAsia="Times New Roman" w:hAnsi="Times New Roman" w:cs="Times New Roman"/>
            <w:sz w:val="24"/>
            <w:szCs w:val="24"/>
          </w:rPr>
          <w:delText>.</w:delText>
        </w:r>
      </w:del>
      <w:ins w:id="534" w:author="Ted" w:date="2021-10-13T17:39:00Z">
        <w:r w:rsidR="00C01204">
          <w:rPr>
            <w:rFonts w:ascii="Times New Roman" w:eastAsia="Times New Roman" w:hAnsi="Times New Roman" w:cs="Times New Roman"/>
            <w:sz w:val="24"/>
            <w:szCs w:val="24"/>
          </w:rPr>
          <w:t>helpful</w:t>
        </w:r>
      </w:ins>
      <w:del w:id="535" w:author="Ted" w:date="2021-10-13T17:39:00Z">
        <w:r w:rsidR="008A18BF"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 xml:space="preserve">PPCP sampling has the </w:delText>
        </w:r>
        <w:r w:rsidR="00157F57" w:rsidRPr="007418CF" w:rsidDel="00C01204">
          <w:rPr>
            <w:rFonts w:ascii="Times New Roman" w:eastAsia="Times New Roman" w:hAnsi="Times New Roman" w:cs="Times New Roman"/>
            <w:sz w:val="24"/>
            <w:szCs w:val="24"/>
          </w:rPr>
          <w:delText>potential</w:delText>
        </w:r>
        <w:r w:rsidR="0059652C"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to not only</w:delText>
        </w:r>
      </w:del>
      <w:ins w:id="536" w:author="Ted" w:date="2021-10-13T17:39:00Z">
        <w:r w:rsidR="00C01204">
          <w:rPr>
            <w:rFonts w:ascii="Times New Roman" w:eastAsia="Times New Roman" w:hAnsi="Times New Roman" w:cs="Times New Roman"/>
            <w:sz w:val="24"/>
            <w:szCs w:val="24"/>
          </w:rPr>
          <w:t xml:space="preserve"> to</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w:t>
      </w:r>
      <w:del w:id="537" w:author="Ted" w:date="2021-10-13T17:39:00Z">
        <w:r w:rsidR="008B16F2" w:rsidRPr="007418CF" w:rsidDel="00C01204">
          <w:rPr>
            <w:rFonts w:ascii="Times New Roman" w:eastAsia="Times New Roman" w:hAnsi="Times New Roman" w:cs="Times New Roman"/>
            <w:sz w:val="24"/>
            <w:szCs w:val="24"/>
          </w:rPr>
          <w:delText>but also</w:delText>
        </w:r>
      </w:del>
      <w:ins w:id="538" w:author="Ted" w:date="2021-10-13T17:39:00Z">
        <w:r w:rsidR="00C01204">
          <w:rPr>
            <w:rFonts w:ascii="Times New Roman" w:eastAsia="Times New Roman" w:hAnsi="Times New Roman" w:cs="Times New Roman"/>
            <w:sz w:val="24"/>
            <w:szCs w:val="24"/>
          </w:rPr>
          <w:t>and</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When </w:t>
      </w:r>
      <w:r w:rsidR="00C10024" w:rsidRPr="007418CF">
        <w:rPr>
          <w:rFonts w:ascii="Times New Roman" w:eastAsia="Times New Roman" w:hAnsi="Times New Roman" w:cs="Times New Roman"/>
          <w:sz w:val="24"/>
          <w:szCs w:val="24"/>
        </w:rPr>
        <w:lastRenderedPageBreak/>
        <w:t xml:space="preserve">PPCP data are </w:t>
      </w:r>
      <w:ins w:id="539" w:author="Meyer, Michael Frederick" w:date="2021-11-01T10:30:00Z">
        <w:r w:rsidR="00AD7DE5">
          <w:rPr>
            <w:rFonts w:ascii="Times New Roman" w:eastAsia="Times New Roman" w:hAnsi="Times New Roman" w:cs="Times New Roman"/>
            <w:sz w:val="24"/>
            <w:szCs w:val="24"/>
          </w:rPr>
          <w:t xml:space="preserve">available and </w:t>
        </w:r>
      </w:ins>
      <w:r w:rsidR="00C10024" w:rsidRPr="007418CF">
        <w:rPr>
          <w:rFonts w:ascii="Times New Roman" w:eastAsia="Times New Roman" w:hAnsi="Times New Roman" w:cs="Times New Roman"/>
          <w:sz w:val="24"/>
          <w:szCs w:val="24"/>
        </w:rPr>
        <w:t>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57D26329" w14:textId="77777777" w:rsidR="00906091" w:rsidRDefault="00A92B32" w:rsidP="00906091">
      <w:pPr>
        <w:pStyle w:val="Bibliography"/>
      </w:pPr>
      <w:r w:rsidRPr="007418CF">
        <w:fldChar w:fldCharType="begin"/>
      </w:r>
      <w:r w:rsidR="00906091">
        <w:instrText xml:space="preserve"> ADDIN ZOTERO_BIBL {"uncited":[],"omitted":[],"custom":[]} CSL_BIBLIOGRAPHY </w:instrText>
      </w:r>
      <w:r w:rsidRPr="007418CF">
        <w:fldChar w:fldCharType="separate"/>
      </w:r>
      <w:r w:rsidR="00906091">
        <w:t xml:space="preserve">Allen, S., D. Allen, V. R. Phoenix, G. Le Roux, P. </w:t>
      </w:r>
      <w:proofErr w:type="spellStart"/>
      <w:r w:rsidR="00906091">
        <w:t>Durántez</w:t>
      </w:r>
      <w:proofErr w:type="spellEnd"/>
      <w:r w:rsidR="00906091">
        <w:t xml:space="preserve"> Jiménez, A. </w:t>
      </w:r>
      <w:proofErr w:type="spellStart"/>
      <w:r w:rsidR="00906091">
        <w:t>Simonneau</w:t>
      </w:r>
      <w:proofErr w:type="spellEnd"/>
      <w:r w:rsidR="00906091">
        <w:t xml:space="preserve">, S. Binet, and D. Galop. 2019. Atmospheric transport and deposition of microplastics in a remote mountain catchment. Nat. </w:t>
      </w:r>
      <w:proofErr w:type="spellStart"/>
      <w:r w:rsidR="00906091">
        <w:t>Geosci</w:t>
      </w:r>
      <w:proofErr w:type="spellEnd"/>
      <w:r w:rsidR="00906091">
        <w:t xml:space="preserve">. </w:t>
      </w:r>
      <w:r w:rsidR="00906091">
        <w:rPr>
          <w:b/>
          <w:bCs/>
        </w:rPr>
        <w:t>12</w:t>
      </w:r>
      <w:r w:rsidR="00906091">
        <w:t>: 339–344. doi:10.1038/s41561-019-0335-5</w:t>
      </w:r>
    </w:p>
    <w:p w14:paraId="3D3302C6" w14:textId="77777777" w:rsidR="00906091" w:rsidRDefault="00906091" w:rsidP="00906091">
      <w:pPr>
        <w:pStyle w:val="Bibliography"/>
      </w:pPr>
      <w:r>
        <w:t xml:space="preserve">Anderson, M. J. 2001. A new method for non-parametric multivariate analysis of variance. Austral Ecology </w:t>
      </w:r>
      <w:r>
        <w:rPr>
          <w:b/>
          <w:bCs/>
        </w:rPr>
        <w:t>26</w:t>
      </w:r>
      <w:r>
        <w:t>: 32–46. doi:10.1111/j.1442-9993.</w:t>
      </w:r>
      <w:proofErr w:type="gramStart"/>
      <w:r>
        <w:t>2001.01070.pp</w:t>
      </w:r>
      <w:proofErr w:type="gramEnd"/>
      <w:r>
        <w:t>.x</w:t>
      </w:r>
    </w:p>
    <w:p w14:paraId="68FE2877" w14:textId="77777777" w:rsidR="00906091" w:rsidRDefault="00906091" w:rsidP="00906091">
      <w:pPr>
        <w:pStyle w:val="Bibliography"/>
      </w:pPr>
      <w:r>
        <w:t xml:space="preserve">Andersson, E., and A.-K. </w:t>
      </w:r>
      <w:proofErr w:type="spellStart"/>
      <w:r>
        <w:t>Brunberg</w:t>
      </w:r>
      <w:proofErr w:type="spellEnd"/>
      <w:r>
        <w:t xml:space="preserve">. 2006. Inorganic nutrient acquisition in a shallow clearwater lake – dominance of benthic microbiota. Aquatic Sciences </w:t>
      </w:r>
      <w:r>
        <w:rPr>
          <w:b/>
          <w:bCs/>
        </w:rPr>
        <w:t>68</w:t>
      </w:r>
      <w:r>
        <w:t>: 172–180. doi:10.1007/s00027-006-0805-x</w:t>
      </w:r>
    </w:p>
    <w:p w14:paraId="79634275" w14:textId="77777777" w:rsidR="00906091" w:rsidRDefault="00906091" w:rsidP="00906091">
      <w:pPr>
        <w:pStyle w:val="Bibliography"/>
      </w:pPr>
      <w:r>
        <w:t xml:space="preserve">Anisimov, O., and S. </w:t>
      </w:r>
      <w:proofErr w:type="spellStart"/>
      <w:r>
        <w:t>Reneva</w:t>
      </w:r>
      <w:proofErr w:type="spellEnd"/>
      <w:r>
        <w:t xml:space="preserve">. 2006. Permafrost and Changing Climate: The Russian Perspective. </w:t>
      </w:r>
      <w:proofErr w:type="spellStart"/>
      <w:r>
        <w:t>Ambio</w:t>
      </w:r>
      <w:proofErr w:type="spellEnd"/>
      <w:r>
        <w:t xml:space="preserve"> </w:t>
      </w:r>
      <w:r>
        <w:rPr>
          <w:b/>
          <w:bCs/>
        </w:rPr>
        <w:t>35</w:t>
      </w:r>
      <w:r>
        <w:t>: 169–175.</w:t>
      </w:r>
    </w:p>
    <w:p w14:paraId="6FF96B8D" w14:textId="77777777" w:rsidR="00906091" w:rsidRDefault="00906091" w:rsidP="00906091">
      <w:pPr>
        <w:pStyle w:val="Bibliography"/>
      </w:pPr>
      <w:r>
        <w:t xml:space="preserve">Atkins, K. S., S. H. Hackley, B. C. Allen, S. Watanabe, J. E. Reuter, and S. G. </w:t>
      </w:r>
      <w:proofErr w:type="spellStart"/>
      <w:r>
        <w:t>Schladow</w:t>
      </w:r>
      <w:proofErr w:type="spellEnd"/>
      <w:r>
        <w:t xml:space="preserve">. 2021. Variability in periphyton community and biomass over 37 years in Lake Tahoe (CA-NV). </w:t>
      </w:r>
      <w:proofErr w:type="spellStart"/>
      <w:r>
        <w:t>Hydrobiologia</w:t>
      </w:r>
      <w:proofErr w:type="spellEnd"/>
      <w:r>
        <w:t>. doi:10.1007/s10750-021-04533-w</w:t>
      </w:r>
    </w:p>
    <w:p w14:paraId="4E9FF389" w14:textId="77777777" w:rsidR="00906091" w:rsidRDefault="00906091" w:rsidP="00906091">
      <w:pPr>
        <w:pStyle w:val="Bibliography"/>
      </w:pPr>
      <w:r>
        <w:t xml:space="preserve">Barnes, D. K. A., F. </w:t>
      </w:r>
      <w:proofErr w:type="spellStart"/>
      <w:r>
        <w:t>Galgani</w:t>
      </w:r>
      <w:proofErr w:type="spellEnd"/>
      <w:r>
        <w:t xml:space="preserve">, R. C. Thompson, and M. </w:t>
      </w:r>
      <w:proofErr w:type="spellStart"/>
      <w:r>
        <w:t>Barlaz</w:t>
      </w:r>
      <w:proofErr w:type="spellEnd"/>
      <w:r>
        <w:t xml:space="preserve">. 2009. Accumulation and fragmentation of plastic debris in global environments. </w:t>
      </w:r>
      <w:proofErr w:type="spellStart"/>
      <w:r>
        <w:t>Philos</w:t>
      </w:r>
      <w:proofErr w:type="spellEnd"/>
      <w:r>
        <w:t xml:space="preserve"> Trans R Soc </w:t>
      </w:r>
      <w:proofErr w:type="spellStart"/>
      <w:r>
        <w:t>Lond</w:t>
      </w:r>
      <w:proofErr w:type="spellEnd"/>
      <w:r>
        <w:t xml:space="preserve"> B Biol Sci </w:t>
      </w:r>
      <w:r>
        <w:rPr>
          <w:b/>
          <w:bCs/>
        </w:rPr>
        <w:t>364</w:t>
      </w:r>
      <w:r>
        <w:t>: 1985–1998. doi:10.1098/rstb.2008.0205</w:t>
      </w:r>
    </w:p>
    <w:p w14:paraId="694EBD96" w14:textId="77777777" w:rsidR="00906091" w:rsidRDefault="00906091" w:rsidP="00906091">
      <w:pPr>
        <w:pStyle w:val="Bibliography"/>
      </w:pPr>
      <w:proofErr w:type="spellStart"/>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Sweden. Journal of Hazardous Materials </w:t>
      </w:r>
      <w:r>
        <w:rPr>
          <w:b/>
          <w:bCs/>
        </w:rPr>
        <w:t>122</w:t>
      </w:r>
      <w:r>
        <w:t xml:space="preserve">: 195–204. </w:t>
      </w:r>
      <w:proofErr w:type="gramStart"/>
      <w:r>
        <w:t>doi:10.1016/j.jhazmat</w:t>
      </w:r>
      <w:proofErr w:type="gramEnd"/>
      <w:r>
        <w:t>.2005.03.012</w:t>
      </w:r>
    </w:p>
    <w:p w14:paraId="0CCC1623" w14:textId="77777777" w:rsidR="00906091" w:rsidRDefault="00906091" w:rsidP="00906091">
      <w:pPr>
        <w:pStyle w:val="Bibliography"/>
      </w:pPr>
      <w:proofErr w:type="spellStart"/>
      <w:r>
        <w:t>Bondarenko</w:t>
      </w:r>
      <w:proofErr w:type="spellEnd"/>
      <w:r>
        <w:t xml:space="preserve">, N. A., I. V. </w:t>
      </w:r>
      <w:proofErr w:type="spellStart"/>
      <w:r>
        <w:t>Tomberg</w:t>
      </w:r>
      <w:proofErr w:type="spellEnd"/>
      <w:r>
        <w:t xml:space="preserve">, A. A. </w:t>
      </w:r>
      <w:proofErr w:type="spellStart"/>
      <w:r>
        <w:t>Shirokaya</w:t>
      </w:r>
      <w:proofErr w:type="spellEnd"/>
      <w:r>
        <w:t xml:space="preserve">, and others. 2021. </w:t>
      </w:r>
      <w:proofErr w:type="spellStart"/>
      <w:r>
        <w:t>Dolichospermum</w:t>
      </w:r>
      <w:proofErr w:type="spellEnd"/>
      <w:r>
        <w:t xml:space="preserve"> </w:t>
      </w:r>
      <w:proofErr w:type="spellStart"/>
      <w:r>
        <w:t>lemmermannii</w:t>
      </w:r>
      <w:proofErr w:type="spellEnd"/>
      <w:r>
        <w:t xml:space="preserve"> (</w:t>
      </w:r>
      <w:proofErr w:type="spellStart"/>
      <w:r>
        <w:t>Nostocales</w:t>
      </w:r>
      <w:proofErr w:type="spellEnd"/>
      <w:r>
        <w:t xml:space="preserve">) bloom in world’s deepest Lake Baikal (East Siberia): </w:t>
      </w:r>
      <w:r>
        <w:lastRenderedPageBreak/>
        <w:t xml:space="preserve">abundance, toxicity and factors influencing growth. Limnology and Freshwater Biology </w:t>
      </w:r>
      <w:r>
        <w:rPr>
          <w:b/>
          <w:bCs/>
        </w:rPr>
        <w:t>1</w:t>
      </w:r>
      <w:r>
        <w:t>: 1101–1110. doi:10.31951/2658-3518-2021-A-1-1101</w:t>
      </w:r>
    </w:p>
    <w:p w14:paraId="0C79ECBF" w14:textId="77777777" w:rsidR="00906091" w:rsidRDefault="00906091" w:rsidP="00906091">
      <w:pPr>
        <w:pStyle w:val="Bibliography"/>
      </w:pPr>
      <w:proofErr w:type="spellStart"/>
      <w:r>
        <w:t>Brahney</w:t>
      </w:r>
      <w:proofErr w:type="spellEnd"/>
      <w:r>
        <w:t xml:space="preserve">, J., N. </w:t>
      </w:r>
      <w:proofErr w:type="spellStart"/>
      <w:r>
        <w:t>Mahowald</w:t>
      </w:r>
      <w:proofErr w:type="spellEnd"/>
      <w:r>
        <w:t xml:space="preserve">, M. Prank, G. Cornwell, Z. </w:t>
      </w:r>
      <w:proofErr w:type="spellStart"/>
      <w:r>
        <w:t>Klimont</w:t>
      </w:r>
      <w:proofErr w:type="spellEnd"/>
      <w:r>
        <w:t xml:space="preserve">, H. Matsui, and K. A. Prather. 2021. Constraining the atmospheric limb of the plastic cycle. PNAS </w:t>
      </w:r>
      <w:r>
        <w:rPr>
          <w:b/>
          <w:bCs/>
        </w:rPr>
        <w:t>118</w:t>
      </w:r>
      <w:r>
        <w:t>. doi:10.1073/pnas.2020719118</w:t>
      </w:r>
    </w:p>
    <w:p w14:paraId="3C7C1F6C" w14:textId="77777777" w:rsidR="00906091" w:rsidRDefault="00906091" w:rsidP="00906091">
      <w:pPr>
        <w:pStyle w:val="Bibliography"/>
      </w:pPr>
      <w:r>
        <w:t xml:space="preserve">Brandon, J. A., A. </w:t>
      </w:r>
      <w:proofErr w:type="spellStart"/>
      <w:r>
        <w:t>Freibott</w:t>
      </w:r>
      <w:proofErr w:type="spellEnd"/>
      <w:r>
        <w:t xml:space="preserve">, and L. M. Sala. 2020. Patterns of suspended and </w:t>
      </w:r>
      <w:proofErr w:type="spellStart"/>
      <w:r>
        <w:t>salp</w:t>
      </w:r>
      <w:proofErr w:type="spellEnd"/>
      <w:r>
        <w:t xml:space="preserve">-ingested microplastic debris in the North Pacific investigated with epifluorescence microscopy. Limnology and Oceanography Letters </w:t>
      </w:r>
      <w:r>
        <w:rPr>
          <w:b/>
          <w:bCs/>
        </w:rPr>
        <w:t>5</w:t>
      </w:r>
      <w:r>
        <w:t>: 46–53. doi:10.1002/lol2.10127</w:t>
      </w:r>
    </w:p>
    <w:p w14:paraId="00CE4961" w14:textId="77777777" w:rsidR="00906091" w:rsidRDefault="00906091" w:rsidP="00906091">
      <w:pPr>
        <w:pStyle w:val="Bibliography"/>
      </w:pPr>
      <w:r>
        <w:t xml:space="preserve">Brandon, J., M. Goldstein, and M. D. </w:t>
      </w:r>
      <w:proofErr w:type="spellStart"/>
      <w:r>
        <w:t>Ohman</w:t>
      </w:r>
      <w:proofErr w:type="spellEnd"/>
      <w:r>
        <w:t xml:space="preserve">. 2016. Long-term aging and degradation of microplastic particles: Comparing in situ oceanic and experimental weathering patterns. Marine Pollution Bulletin </w:t>
      </w:r>
      <w:r>
        <w:rPr>
          <w:b/>
          <w:bCs/>
        </w:rPr>
        <w:t>110</w:t>
      </w:r>
      <w:r>
        <w:t xml:space="preserve">: 299–308. </w:t>
      </w:r>
      <w:proofErr w:type="gramStart"/>
      <w:r>
        <w:t>doi:10.1016/j.marpolbul</w:t>
      </w:r>
      <w:proofErr w:type="gramEnd"/>
      <w:r>
        <w:t>.2016.06.048</w:t>
      </w:r>
    </w:p>
    <w:p w14:paraId="04E1CB3C" w14:textId="77777777" w:rsidR="00906091" w:rsidRDefault="00906091" w:rsidP="00906091">
      <w:pPr>
        <w:pStyle w:val="Bibliography"/>
      </w:pPr>
      <w:r>
        <w:t>Brett, M., and D. Müller</w:t>
      </w:r>
      <w:r>
        <w:rPr>
          <w:rFonts w:ascii="Cambria Math" w:hAnsi="Cambria Math" w:cs="Cambria Math"/>
        </w:rPr>
        <w:t>‐</w:t>
      </w:r>
      <w:r>
        <w:t xml:space="preserve">Navarra. 1997. The role of highly unsaturated fatty acids in aquatic </w:t>
      </w:r>
      <w:proofErr w:type="spellStart"/>
      <w:r>
        <w:t>foodweb</w:t>
      </w:r>
      <w:proofErr w:type="spellEnd"/>
      <w:r>
        <w:t xml:space="preserve"> processes. Freshwater Biology </w:t>
      </w:r>
      <w:r>
        <w:rPr>
          <w:b/>
          <w:bCs/>
        </w:rPr>
        <w:t>38</w:t>
      </w:r>
      <w:r>
        <w:t>: 483–499. doi:10.1046/j.1365-2427.</w:t>
      </w:r>
      <w:proofErr w:type="gramStart"/>
      <w:r>
        <w:t>1997.00220.x</w:t>
      </w:r>
      <w:proofErr w:type="gramEnd"/>
    </w:p>
    <w:p w14:paraId="653E6ABA" w14:textId="77777777" w:rsidR="00906091" w:rsidRDefault="00906091" w:rsidP="00906091">
      <w:pPr>
        <w:pStyle w:val="Bibliography"/>
      </w:pPr>
      <w:proofErr w:type="spellStart"/>
      <w:r>
        <w:t>Brodin</w:t>
      </w:r>
      <w:proofErr w:type="spellEnd"/>
      <w:r>
        <w:t xml:space="preserve">, T., J. Fick, M. Jonsson, and J. </w:t>
      </w:r>
      <w:proofErr w:type="spellStart"/>
      <w:r>
        <w:t>Klaminder</w:t>
      </w:r>
      <w:proofErr w:type="spellEnd"/>
      <w:r>
        <w:t xml:space="preserve">. 2013. Dilute Concentrations of a Psychiatric Drug Alter Behavior of Fish from Natural Populations. Science </w:t>
      </w:r>
      <w:r>
        <w:rPr>
          <w:b/>
          <w:bCs/>
        </w:rPr>
        <w:t>339</w:t>
      </w:r>
      <w:r>
        <w:t>: 814–815. doi:10.1126/science.1226850</w:t>
      </w:r>
    </w:p>
    <w:p w14:paraId="2691542C" w14:textId="77777777" w:rsidR="00906091" w:rsidRDefault="00906091" w:rsidP="00906091">
      <w:pPr>
        <w:pStyle w:val="Bibliography"/>
      </w:pPr>
      <w:r>
        <w:t xml:space="preserve">Camilleri, A. C., and T. </w:t>
      </w:r>
      <w:proofErr w:type="spellStart"/>
      <w:r>
        <w:t>Ozersky</w:t>
      </w:r>
      <w:proofErr w:type="spellEnd"/>
      <w:r>
        <w:t xml:space="preserve">. 2019. Large variation in periphyton δ13C and δ15N values in the upper Great Lakes: Correlates and implications. Journal of Great Lakes Research </w:t>
      </w:r>
      <w:r>
        <w:rPr>
          <w:b/>
          <w:bCs/>
        </w:rPr>
        <w:t>45</w:t>
      </w:r>
      <w:r>
        <w:t xml:space="preserve">: 986–990. </w:t>
      </w:r>
      <w:proofErr w:type="gramStart"/>
      <w:r>
        <w:t>doi:10.1016/j.jglr</w:t>
      </w:r>
      <w:proofErr w:type="gramEnd"/>
      <w:r>
        <w:t>.2019.06.003</w:t>
      </w:r>
    </w:p>
    <w:p w14:paraId="3056D41B" w14:textId="77777777" w:rsidR="00906091" w:rsidRDefault="00906091" w:rsidP="00906091">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0E13EB86" w14:textId="77777777" w:rsidR="00906091" w:rsidRDefault="00906091" w:rsidP="00906091">
      <w:pPr>
        <w:pStyle w:val="Bibliography"/>
      </w:pPr>
      <w:r>
        <w:t xml:space="preserve">Castell, J. D., E. J. Kennedy, S. M. C. Robinson, G. J. Parsons, T. J. Blair, and E. Gonzalez-Duran. 2004. Effect of dietary lipids on fatty acid composition and metabolism in juvenile </w:t>
      </w:r>
      <w:r>
        <w:lastRenderedPageBreak/>
        <w:t xml:space="preserve">green sea urchins (Strongylocentrotus </w:t>
      </w:r>
      <w:proofErr w:type="spellStart"/>
      <w:r>
        <w:t>droebachiensis</w:t>
      </w:r>
      <w:proofErr w:type="spellEnd"/>
      <w:r>
        <w:t xml:space="preserve">). Aquaculture </w:t>
      </w:r>
      <w:r>
        <w:rPr>
          <w:b/>
          <w:bCs/>
        </w:rPr>
        <w:t>242</w:t>
      </w:r>
      <w:r>
        <w:t xml:space="preserve">: 417–435. </w:t>
      </w:r>
      <w:proofErr w:type="gramStart"/>
      <w:r>
        <w:t>doi:10.1016/j.aquaculture</w:t>
      </w:r>
      <w:proofErr w:type="gramEnd"/>
      <w:r>
        <w:t>.2003.11.003</w:t>
      </w:r>
    </w:p>
    <w:p w14:paraId="2D3F33BF" w14:textId="77777777" w:rsidR="00906091" w:rsidRDefault="00906091" w:rsidP="00906091">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w:t>
      </w:r>
      <w:proofErr w:type="gramStart"/>
      <w:r>
        <w:t>2012.02843.x</w:t>
      </w:r>
      <w:proofErr w:type="gramEnd"/>
    </w:p>
    <w:p w14:paraId="6CB0E579" w14:textId="77777777" w:rsidR="00906091" w:rsidRDefault="00906091" w:rsidP="00906091">
      <w:pPr>
        <w:pStyle w:val="Bibliography"/>
      </w:pPr>
      <w:r>
        <w:t xml:space="preserve">Clarke, K. R. 1993. Non-parametric multivariate analyses of changes in community structure. Australian Journal of Ecology </w:t>
      </w:r>
      <w:r>
        <w:rPr>
          <w:b/>
          <w:bCs/>
        </w:rPr>
        <w:t>18</w:t>
      </w:r>
      <w:r>
        <w:t xml:space="preserve">: 117–143. </w:t>
      </w:r>
      <w:proofErr w:type="spellStart"/>
      <w:proofErr w:type="gramStart"/>
      <w:r>
        <w:t>doi:https</w:t>
      </w:r>
      <w:proofErr w:type="spellEnd"/>
      <w:r>
        <w:t>://doi.org/10.1111/j.1442-9993.1993.tb00438.x</w:t>
      </w:r>
      <w:proofErr w:type="gramEnd"/>
    </w:p>
    <w:p w14:paraId="596050E9" w14:textId="77777777" w:rsidR="00906091" w:rsidRDefault="00906091" w:rsidP="00906091">
      <w:pPr>
        <w:pStyle w:val="Bibliography"/>
      </w:pPr>
      <w:r>
        <w:t xml:space="preserve">Cole, M. L., I. </w:t>
      </w:r>
      <w:proofErr w:type="spellStart"/>
      <w:r>
        <w:t>Valiela</w:t>
      </w:r>
      <w:proofErr w:type="spellEnd"/>
      <w:r>
        <w:t xml:space="preserve">, K. D. Kroeger, and others. 2004. Assessment of a delta15N isotopic method to indicate anthropogenic eutrophication in aquatic ecosystems. J. Environ. Qual. </w:t>
      </w:r>
      <w:r>
        <w:rPr>
          <w:b/>
          <w:bCs/>
        </w:rPr>
        <w:t>33</w:t>
      </w:r>
      <w:r>
        <w:t>: 124–132. doi:10.2134/jeq2004.1240</w:t>
      </w:r>
    </w:p>
    <w:p w14:paraId="5F0CE185" w14:textId="77777777" w:rsidR="00906091" w:rsidRDefault="00906091" w:rsidP="00906091">
      <w:pPr>
        <w:pStyle w:val="Bibliography"/>
      </w:pPr>
      <w:r>
        <w:t xml:space="preserve">Costanzo, S. D., M. J. </w:t>
      </w:r>
      <w:proofErr w:type="spellStart"/>
      <w:r>
        <w:t>O’Donohue</w:t>
      </w:r>
      <w:proofErr w:type="spellEnd"/>
      <w:r>
        <w:t xml:space="preserve">, W. C. Dennison, N. R. </w:t>
      </w:r>
      <w:proofErr w:type="spellStart"/>
      <w:r>
        <w:t>Loneragan</w:t>
      </w:r>
      <w:proofErr w:type="spellEnd"/>
      <w:r>
        <w:t xml:space="preserve">, and M. Thomas. 2001. A New Approach for Detecting and Mapping Sewage Impacts. Marine Pollution Bulletin </w:t>
      </w:r>
      <w:r>
        <w:rPr>
          <w:b/>
          <w:bCs/>
        </w:rPr>
        <w:t>42</w:t>
      </w:r>
      <w:r>
        <w:t>: 149–156. doi:10.1016/S0025-326</w:t>
      </w:r>
      <w:proofErr w:type="gramStart"/>
      <w:r>
        <w:t>X(</w:t>
      </w:r>
      <w:proofErr w:type="gramEnd"/>
      <w:r>
        <w:t>00)00125-9</w:t>
      </w:r>
    </w:p>
    <w:p w14:paraId="0C349438" w14:textId="77777777" w:rsidR="00906091" w:rsidRDefault="00906091" w:rsidP="00906091">
      <w:pPr>
        <w:pStyle w:val="Bibliography"/>
      </w:pPr>
      <w:proofErr w:type="spellStart"/>
      <w:r>
        <w:t>Craine</w:t>
      </w:r>
      <w:proofErr w:type="spellEnd"/>
      <w:r>
        <w:t xml:space="preserve">, J. M., A. J. Elmore, L. Wang, and others. 2018. Isotopic evidence for </w:t>
      </w:r>
      <w:proofErr w:type="spellStart"/>
      <w:r>
        <w:t>oligotrophication</w:t>
      </w:r>
      <w:proofErr w:type="spellEnd"/>
      <w:r>
        <w:t xml:space="preserve"> of terrestrial ecosystems. Nature Ecology &amp; Evolution </w:t>
      </w:r>
      <w:r>
        <w:rPr>
          <w:b/>
          <w:bCs/>
        </w:rPr>
        <w:t>2</w:t>
      </w:r>
      <w:r>
        <w:t>: 1735–1744. doi:10.1038/s41559-018-0694-0</w:t>
      </w:r>
    </w:p>
    <w:p w14:paraId="5826E735" w14:textId="77777777" w:rsidR="00906091" w:rsidRDefault="00906091" w:rsidP="00906091">
      <w:pPr>
        <w:pStyle w:val="Bibliography"/>
      </w:pPr>
      <w:proofErr w:type="spellStart"/>
      <w:r>
        <w:t>D’Alessio</w:t>
      </w:r>
      <w:proofErr w:type="spellEnd"/>
      <w:r>
        <w:t xml:space="preserve">, M., S. </w:t>
      </w:r>
      <w:proofErr w:type="spellStart"/>
      <w:r>
        <w:t>Onanong</w:t>
      </w:r>
      <w:proofErr w:type="spellEnd"/>
      <w:r>
        <w:t xml:space="preserve">, D. D. Snow, and C. Ray. 2018. Occurrence and removal of pharmaceutical compounds and steroids at four wastewater treatment plants in Hawai’i and their environmental fate. Science of The Total Environment </w:t>
      </w:r>
      <w:r>
        <w:rPr>
          <w:b/>
          <w:bCs/>
        </w:rPr>
        <w:t>631–632</w:t>
      </w:r>
      <w:r>
        <w:t xml:space="preserve">: 1360–1370. </w:t>
      </w:r>
      <w:proofErr w:type="gramStart"/>
      <w:r>
        <w:t>doi:10.1016/j.scitotenv</w:t>
      </w:r>
      <w:proofErr w:type="gramEnd"/>
      <w:r>
        <w:t>.2018.03.100</w:t>
      </w:r>
    </w:p>
    <w:p w14:paraId="6780C54D" w14:textId="77777777" w:rsidR="00906091" w:rsidRDefault="00906091" w:rsidP="00906091">
      <w:pPr>
        <w:pStyle w:val="Bibliography"/>
      </w:pPr>
      <w:r>
        <w:t xml:space="preserve">Dalsgaard, J., M. St. John, G. </w:t>
      </w:r>
      <w:proofErr w:type="spellStart"/>
      <w:r>
        <w:t>Kattner</w:t>
      </w:r>
      <w:proofErr w:type="spellEnd"/>
      <w:r>
        <w:t xml:space="preserve">, D. Müller-Navarra, and W. Hagen. 2003. Fatty acid trophic markers in the pelagic marine environment, p. 225–340. </w:t>
      </w:r>
      <w:r>
        <w:rPr>
          <w:i/>
          <w:iCs/>
        </w:rPr>
        <w:t>In</w:t>
      </w:r>
      <w:r>
        <w:t xml:space="preserve"> Advances in Marine Biology. Elsevier.</w:t>
      </w:r>
    </w:p>
    <w:p w14:paraId="521E0E23" w14:textId="77777777" w:rsidR="00906091" w:rsidRDefault="00906091" w:rsidP="00906091">
      <w:pPr>
        <w:pStyle w:val="Bibliography"/>
      </w:pPr>
      <w:proofErr w:type="spellStart"/>
      <w:r>
        <w:lastRenderedPageBreak/>
        <w:t>Desvilettes</w:t>
      </w:r>
      <w:proofErr w:type="spellEnd"/>
      <w:r>
        <w:t xml:space="preserve">, Ch., G. </w:t>
      </w:r>
      <w:proofErr w:type="spellStart"/>
      <w:r>
        <w:t>Bourdier</w:t>
      </w:r>
      <w:proofErr w:type="spellEnd"/>
      <w:r>
        <w:t xml:space="preserve">, and J. Ch. Breton. 1997. On the occurrence of a possible bioconversion of linolenic acid into docosahexaenoic acid by the copepod </w:t>
      </w:r>
      <w:proofErr w:type="spellStart"/>
      <w:r>
        <w:rPr>
          <w:i/>
          <w:iCs/>
        </w:rPr>
        <w:t>Eucyclops</w:t>
      </w:r>
      <w:proofErr w:type="spellEnd"/>
      <w:r>
        <w:rPr>
          <w:i/>
          <w:iCs/>
        </w:rPr>
        <w:t xml:space="preserve"> </w:t>
      </w:r>
      <w:proofErr w:type="spellStart"/>
      <w:r>
        <w:rPr>
          <w:i/>
          <w:iCs/>
        </w:rPr>
        <w:t>serrulatus</w:t>
      </w:r>
      <w:proofErr w:type="spellEnd"/>
      <w:r>
        <w:t xml:space="preserve"> fed on microalgae. J Plankton Res </w:t>
      </w:r>
      <w:r>
        <w:rPr>
          <w:b/>
          <w:bCs/>
        </w:rPr>
        <w:t>19</w:t>
      </w:r>
      <w:r>
        <w:t>: 273–278. doi:10.1093/</w:t>
      </w:r>
      <w:proofErr w:type="spellStart"/>
      <w:r>
        <w:t>plankt</w:t>
      </w:r>
      <w:proofErr w:type="spellEnd"/>
      <w:r>
        <w:t>/19.2.273</w:t>
      </w:r>
    </w:p>
    <w:p w14:paraId="66113585" w14:textId="77777777" w:rsidR="00906091" w:rsidRDefault="00906091" w:rsidP="00906091">
      <w:pPr>
        <w:pStyle w:val="Bibliography"/>
      </w:pPr>
      <w:proofErr w:type="spellStart"/>
      <w:r>
        <w:t>Dzieweczynski</w:t>
      </w:r>
      <w:proofErr w:type="spellEnd"/>
      <w:r>
        <w:t xml:space="preserve">, T. L., B. A. Campbell, and J. L. Kane. 2016. Dose-dependent fluoxetine effects on boldness in male Siamese fighting fish. Journal of Experimental Biology </w:t>
      </w:r>
      <w:r>
        <w:rPr>
          <w:b/>
          <w:bCs/>
        </w:rPr>
        <w:t>219</w:t>
      </w:r>
      <w:r>
        <w:t>: 797–804. doi:10.1242/jeb.132761</w:t>
      </w:r>
    </w:p>
    <w:p w14:paraId="3D3F233B" w14:textId="77777777" w:rsidR="00906091" w:rsidRDefault="00906091" w:rsidP="00906091">
      <w:pPr>
        <w:pStyle w:val="Bibliography"/>
      </w:pPr>
      <w:proofErr w:type="spellStart"/>
      <w:r>
        <w:t>Eerkes</w:t>
      </w:r>
      <w:proofErr w:type="spellEnd"/>
      <w:r>
        <w:t xml:space="preserve">-Medrano, D., R. C. Thompson, and D. C. Aldridge. 2015. Microplastics in freshwater systems: A review of the emerging threats, identification of knowledge gaps and </w:t>
      </w:r>
      <w:proofErr w:type="spellStart"/>
      <w:r>
        <w:t>prioritisation</w:t>
      </w:r>
      <w:proofErr w:type="spellEnd"/>
      <w:r>
        <w:t xml:space="preserve"> of research needs. Water Research </w:t>
      </w:r>
      <w:r>
        <w:rPr>
          <w:b/>
          <w:bCs/>
        </w:rPr>
        <w:t>75</w:t>
      </w:r>
      <w:r>
        <w:t xml:space="preserve">: 63–82. </w:t>
      </w:r>
      <w:proofErr w:type="gramStart"/>
      <w:r>
        <w:t>doi:10.1016/j.watres</w:t>
      </w:r>
      <w:proofErr w:type="gramEnd"/>
      <w:r>
        <w:t>.2015.02.012</w:t>
      </w:r>
    </w:p>
    <w:p w14:paraId="3A376833" w14:textId="77777777" w:rsidR="00906091" w:rsidRDefault="00906091" w:rsidP="00906091">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xml:space="preserve">: 177–182. </w:t>
      </w:r>
      <w:proofErr w:type="gramStart"/>
      <w:r>
        <w:t>doi:10.1016/j.marpolbul</w:t>
      </w:r>
      <w:proofErr w:type="gramEnd"/>
      <w:r>
        <w:t>.2013.10.007</w:t>
      </w:r>
    </w:p>
    <w:p w14:paraId="7AA5373A" w14:textId="77777777" w:rsidR="00906091" w:rsidRDefault="00906091" w:rsidP="00906091">
      <w:pPr>
        <w:pStyle w:val="Bibliography"/>
      </w:pPr>
      <w:proofErr w:type="spellStart"/>
      <w:r>
        <w:t>Evangeliou</w:t>
      </w:r>
      <w:proofErr w:type="spellEnd"/>
      <w:r>
        <w:t xml:space="preserve">, N., H. </w:t>
      </w:r>
      <w:proofErr w:type="spellStart"/>
      <w:r>
        <w:t>Grythe</w:t>
      </w:r>
      <w:proofErr w:type="spellEnd"/>
      <w:r>
        <w:t xml:space="preserve">, Z. </w:t>
      </w:r>
      <w:proofErr w:type="spellStart"/>
      <w:r>
        <w:t>Klimont</w:t>
      </w:r>
      <w:proofErr w:type="spellEnd"/>
      <w:r>
        <w:t xml:space="preserve">, C. </w:t>
      </w:r>
      <w:proofErr w:type="spellStart"/>
      <w:r>
        <w:t>Heyes</w:t>
      </w:r>
      <w:proofErr w:type="spellEnd"/>
      <w:r>
        <w:t xml:space="preserve">, S. Eckhardt, S. Lopez-Aparicio, and A. </w:t>
      </w:r>
      <w:proofErr w:type="spellStart"/>
      <w:r>
        <w:t>Stohl</w:t>
      </w:r>
      <w:proofErr w:type="spellEnd"/>
      <w:r>
        <w:t xml:space="preserve">. 2020. Atmospheric transport is a major pathway of microplastics to remote regions. Nat </w:t>
      </w:r>
      <w:proofErr w:type="spellStart"/>
      <w:r>
        <w:t>Commun</w:t>
      </w:r>
      <w:proofErr w:type="spellEnd"/>
      <w:r>
        <w:t xml:space="preserve"> </w:t>
      </w:r>
      <w:r>
        <w:rPr>
          <w:b/>
          <w:bCs/>
        </w:rPr>
        <w:t>11</w:t>
      </w:r>
      <w:r>
        <w:t>: 3381. doi:10.1038/s41467-020-17201-9</w:t>
      </w:r>
    </w:p>
    <w:p w14:paraId="2F44AFF2" w14:textId="77777777" w:rsidR="00906091" w:rsidRDefault="00906091" w:rsidP="00906091">
      <w:pPr>
        <w:pStyle w:val="Bibliography"/>
      </w:pPr>
      <w:proofErr w:type="spellStart"/>
      <w:r>
        <w:t>Feijão</w:t>
      </w:r>
      <w:proofErr w:type="spellEnd"/>
      <w:r>
        <w:t xml:space="preserve">, E., R. Cruz de Carvalho, I. A. Duarte, and others. 2020. Fluoxetine Arrests Growth of the Model Diatom </w:t>
      </w:r>
      <w:proofErr w:type="spellStart"/>
      <w:r>
        <w:t>Phaeodactylum</w:t>
      </w:r>
      <w:proofErr w:type="spellEnd"/>
      <w:r>
        <w:t xml:space="preserve"> </w:t>
      </w:r>
      <w:proofErr w:type="spellStart"/>
      <w:r>
        <w:t>tricornutum</w:t>
      </w:r>
      <w:proofErr w:type="spellEnd"/>
      <w:r>
        <w:t xml:space="preserve"> by Increasing Oxidative Stress and Altering Energetic and Lipid Metabolism. Front Microbiol </w:t>
      </w:r>
      <w:r>
        <w:rPr>
          <w:b/>
          <w:bCs/>
        </w:rPr>
        <w:t>11</w:t>
      </w:r>
      <w:r>
        <w:t>. doi:10.3389/fmicb.2020.01803</w:t>
      </w:r>
    </w:p>
    <w:p w14:paraId="791EA4C3" w14:textId="77777777" w:rsidR="00906091" w:rsidRDefault="00906091" w:rsidP="00906091">
      <w:pPr>
        <w:pStyle w:val="Bibliography"/>
      </w:pPr>
      <w:r>
        <w:t xml:space="preserve">Fischer, E. K., L. </w:t>
      </w:r>
      <w:proofErr w:type="spellStart"/>
      <w:r>
        <w:t>Paglialonga</w:t>
      </w:r>
      <w:proofErr w:type="spellEnd"/>
      <w:r>
        <w:t xml:space="preserve">, E. Czech, and M. </w:t>
      </w:r>
      <w:proofErr w:type="spellStart"/>
      <w:r>
        <w:t>Tamminga</w:t>
      </w:r>
      <w:proofErr w:type="spellEnd"/>
      <w:r>
        <w:t xml:space="preserve">. 2016. Microplastic pollution in lakes and lake shoreline sediments – A case study on Lake </w:t>
      </w:r>
      <w:proofErr w:type="spellStart"/>
      <w:r>
        <w:t>Bolsena</w:t>
      </w:r>
      <w:proofErr w:type="spellEnd"/>
      <w:r>
        <w:t xml:space="preserve"> and Lake </w:t>
      </w:r>
      <w:proofErr w:type="spellStart"/>
      <w:r>
        <w:t>Chiusi</w:t>
      </w:r>
      <w:proofErr w:type="spellEnd"/>
      <w:r>
        <w:t xml:space="preserve"> (central Italy). Environmental Pollution </w:t>
      </w:r>
      <w:r>
        <w:rPr>
          <w:b/>
          <w:bCs/>
        </w:rPr>
        <w:t>213</w:t>
      </w:r>
      <w:r>
        <w:t xml:space="preserve">: 648–657. </w:t>
      </w:r>
      <w:proofErr w:type="gramStart"/>
      <w:r>
        <w:t>doi:10.1016/j.envpol</w:t>
      </w:r>
      <w:proofErr w:type="gramEnd"/>
      <w:r>
        <w:t>.2016.03.012</w:t>
      </w:r>
    </w:p>
    <w:p w14:paraId="27A3C27B" w14:textId="77777777" w:rsidR="00906091" w:rsidRDefault="00906091" w:rsidP="00906091">
      <w:pPr>
        <w:pStyle w:val="Bibliography"/>
      </w:pPr>
      <w:proofErr w:type="spellStart"/>
      <w:r>
        <w:t>Focazio</w:t>
      </w:r>
      <w:proofErr w:type="spellEnd"/>
      <w:r>
        <w:t xml:space="preserve">, M. J., D. W. </w:t>
      </w:r>
      <w:proofErr w:type="spellStart"/>
      <w:r>
        <w:t>Kolpin</w:t>
      </w:r>
      <w:proofErr w:type="spellEnd"/>
      <w:r>
        <w:t xml:space="preserve">, K. K. Barnes, E. T. Furlong, M. T. Meyer, S. D. </w:t>
      </w:r>
      <w:proofErr w:type="spellStart"/>
      <w:r>
        <w:t>Zaugg</w:t>
      </w:r>
      <w:proofErr w:type="spellEnd"/>
      <w:r>
        <w:t xml:space="preserve">, L. B. Barber, and M. E. Thurman. 2008. A national reconnaissance for pharmaceuticals and other organic wastewater contaminants in the United States - II) Untreated drinking </w:t>
      </w:r>
      <w:r>
        <w:lastRenderedPageBreak/>
        <w:t xml:space="preserve">water sources. SCIENCE OF THE TOTAL ENVIRONMENT </w:t>
      </w:r>
      <w:r>
        <w:rPr>
          <w:b/>
          <w:bCs/>
        </w:rPr>
        <w:t>402</w:t>
      </w:r>
      <w:r>
        <w:t xml:space="preserve">: 201–216. </w:t>
      </w:r>
      <w:proofErr w:type="gramStart"/>
      <w:r>
        <w:t>doi:10.1016/j.scitotenv</w:t>
      </w:r>
      <w:proofErr w:type="gramEnd"/>
      <w:r>
        <w:t>.2008.02.021</w:t>
      </w:r>
    </w:p>
    <w:p w14:paraId="5068A30D" w14:textId="77777777" w:rsidR="00906091" w:rsidRDefault="00906091" w:rsidP="00906091">
      <w:pPr>
        <w:pStyle w:val="Bibliography"/>
      </w:pPr>
      <w:r>
        <w:t xml:space="preserve">Free, C. M., O. P. Jensen, S. A. Mason, M. Eriksen, N. J. Williamson, and B. </w:t>
      </w:r>
      <w:proofErr w:type="spellStart"/>
      <w:r>
        <w:t>Boldgiv</w:t>
      </w:r>
      <w:proofErr w:type="spellEnd"/>
      <w:r>
        <w:t xml:space="preserve">. 2014. High-levels of microplastic pollution in a large, remote, mountain lake. Marine Pollution Bulletin </w:t>
      </w:r>
      <w:r>
        <w:rPr>
          <w:b/>
          <w:bCs/>
        </w:rPr>
        <w:t>85</w:t>
      </w:r>
      <w:r>
        <w:t xml:space="preserve">: 156–163. </w:t>
      </w:r>
      <w:proofErr w:type="gramStart"/>
      <w:r>
        <w:t>doi:10.1016/j.marpolbul</w:t>
      </w:r>
      <w:proofErr w:type="gramEnd"/>
      <w:r>
        <w:t>.2014.06.001</w:t>
      </w:r>
    </w:p>
    <w:p w14:paraId="594416AB" w14:textId="77777777" w:rsidR="00906091" w:rsidRDefault="00906091" w:rsidP="00906091">
      <w:pPr>
        <w:pStyle w:val="Bibliography"/>
      </w:pPr>
      <w:r>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p>
    <w:p w14:paraId="24267C02" w14:textId="77777777" w:rsidR="00906091" w:rsidRDefault="00906091" w:rsidP="00906091">
      <w:pPr>
        <w:pStyle w:val="Bibliography"/>
      </w:pPr>
      <w:r>
        <w:t xml:space="preserve">Gartner, A., P. </w:t>
      </w:r>
      <w:proofErr w:type="spellStart"/>
      <w:r>
        <w:t>Lavery</w:t>
      </w:r>
      <w:proofErr w:type="spellEnd"/>
      <w:r>
        <w:t xml:space="preserve">, and A. J. Smit. 2002. Use of delta N-15 signatures of different functional forms of macroalgae and filter-feeders to reveal temporal and spatial patterns in sewage dispersal. Mar. Ecol.-Prog. Ser. </w:t>
      </w:r>
      <w:r>
        <w:rPr>
          <w:b/>
          <w:bCs/>
        </w:rPr>
        <w:t>235</w:t>
      </w:r>
      <w:r>
        <w:t>: 63–73. doi:10.3354/meps235063</w:t>
      </w:r>
    </w:p>
    <w:p w14:paraId="7370230D" w14:textId="77777777" w:rsidR="00906091" w:rsidRDefault="00906091" w:rsidP="00906091">
      <w:pPr>
        <w:pStyle w:val="Bibliography"/>
      </w:pPr>
      <w:r>
        <w:t xml:space="preserve">Green, D. S. 2016. Effects of microplastics on European flat oysters, Ostrea edulis and their associated benthic communities. Environmental Pollution </w:t>
      </w:r>
      <w:r>
        <w:rPr>
          <w:b/>
          <w:bCs/>
        </w:rPr>
        <w:t>216</w:t>
      </w:r>
      <w:r>
        <w:t xml:space="preserve">: 95–103. </w:t>
      </w:r>
      <w:proofErr w:type="gramStart"/>
      <w:r>
        <w:t>doi:10.1016/j.envpol</w:t>
      </w:r>
      <w:proofErr w:type="gramEnd"/>
      <w:r>
        <w:t>.2016.05.043</w:t>
      </w:r>
    </w:p>
    <w:p w14:paraId="2FFDB11F" w14:textId="77777777" w:rsidR="00906091" w:rsidRDefault="00906091" w:rsidP="00906091">
      <w:pPr>
        <w:pStyle w:val="Bibliography"/>
      </w:pPr>
      <w:r>
        <w:t xml:space="preserve">Guerrero, A. I., and T. L. Rogers. 2020. Evaluating the performance of the Bayesian mixing tool </w:t>
      </w:r>
      <w:proofErr w:type="spellStart"/>
      <w:r>
        <w:t>MixSIAR</w:t>
      </w:r>
      <w:proofErr w:type="spellEnd"/>
      <w:r>
        <w:t xml:space="preserve"> with fatty acid data for quantitative estimation of diet. Sci Rep </w:t>
      </w:r>
      <w:r>
        <w:rPr>
          <w:b/>
          <w:bCs/>
        </w:rPr>
        <w:t>10</w:t>
      </w:r>
      <w:r>
        <w:t>: 20780. doi:10.1038/s41598-020-77396-1</w:t>
      </w:r>
    </w:p>
    <w:p w14:paraId="3280AE6E" w14:textId="77777777" w:rsidR="00906091" w:rsidRDefault="00906091" w:rsidP="00906091">
      <w:pPr>
        <w:pStyle w:val="Bibliography"/>
      </w:pPr>
      <w:proofErr w:type="spellStart"/>
      <w:r>
        <w:t>Guzzo</w:t>
      </w:r>
      <w:proofErr w:type="spellEnd"/>
      <w:r>
        <w:t xml:space="preserve">, M. M., G. D. Haffner, S. Sorge, S. A. Rush, and A. T. Fisk. 2011. Spatial and temporal variabilities of δ13C and δ15N within lower trophic levels of a large lake: implications for estimating trophic relationships of consumers. </w:t>
      </w:r>
      <w:proofErr w:type="spellStart"/>
      <w:r>
        <w:t>Hydrobiologia</w:t>
      </w:r>
      <w:proofErr w:type="spellEnd"/>
      <w:r>
        <w:t xml:space="preserve"> </w:t>
      </w:r>
      <w:r>
        <w:rPr>
          <w:b/>
          <w:bCs/>
        </w:rPr>
        <w:t>675</w:t>
      </w:r>
      <w:r>
        <w:t>: 41–53. doi:10.1007/s10750-011-0794-1</w:t>
      </w:r>
    </w:p>
    <w:p w14:paraId="0DB08655" w14:textId="77777777" w:rsidR="00906091" w:rsidRDefault="00906091" w:rsidP="00906091">
      <w:pPr>
        <w:pStyle w:val="Bibliography"/>
      </w:pPr>
      <w:proofErr w:type="spellStart"/>
      <w:r>
        <w:t>Hadwen</w:t>
      </w:r>
      <w:proofErr w:type="spellEnd"/>
      <w:r>
        <w:t xml:space="preserve">, W. L., and S. E. Bunn. 2005. Food web responses to low-level nutrient and^ 1^ 5N-tracer additions in the littoral zone of an oligotrophic dune lake. Limnology and Oceanography </w:t>
      </w:r>
      <w:r>
        <w:rPr>
          <w:b/>
          <w:bCs/>
        </w:rPr>
        <w:t>50</w:t>
      </w:r>
      <w:r>
        <w:t>: 1096.</w:t>
      </w:r>
    </w:p>
    <w:p w14:paraId="481E3296" w14:textId="77777777" w:rsidR="00906091" w:rsidRDefault="00906091" w:rsidP="00906091">
      <w:pPr>
        <w:pStyle w:val="Bibliography"/>
      </w:pPr>
      <w:r>
        <w:lastRenderedPageBreak/>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p>
    <w:p w14:paraId="498777D0" w14:textId="77777777" w:rsidR="00906091" w:rsidRDefault="00906091" w:rsidP="00906091">
      <w:pPr>
        <w:pStyle w:val="Bibliography"/>
      </w:pPr>
      <w:r>
        <w:t xml:space="preserve">Hampton, S. E., S. McGowan, T. </w:t>
      </w:r>
      <w:proofErr w:type="spellStart"/>
      <w:r>
        <w:t>Ozersky</w:t>
      </w:r>
      <w:proofErr w:type="spellEnd"/>
      <w:r>
        <w:t xml:space="preserve">, and others. 2018. Recent ecological change in ancient lakes. Limnology and Oceanography </w:t>
      </w:r>
      <w:r>
        <w:rPr>
          <w:b/>
          <w:bCs/>
        </w:rPr>
        <w:t>63</w:t>
      </w:r>
      <w:r>
        <w:t>: 2277–2304. doi:10.1002/lno.10938</w:t>
      </w:r>
    </w:p>
    <w:p w14:paraId="6D0C3FCD" w14:textId="77777777" w:rsidR="00906091" w:rsidRDefault="00906091" w:rsidP="00906091">
      <w:pPr>
        <w:pStyle w:val="Bibliography"/>
      </w:pPr>
      <w:proofErr w:type="spellStart"/>
      <w:r>
        <w:t>Hanvey</w:t>
      </w:r>
      <w:proofErr w:type="spellEnd"/>
      <w:r>
        <w:t xml:space="preserve">, J. S., P. J. Lewis, J. L. Lavers, N. D. Crosbie, K. </w:t>
      </w:r>
      <w:proofErr w:type="spellStart"/>
      <w:r>
        <w:t>Pozo</w:t>
      </w:r>
      <w:proofErr w:type="spellEnd"/>
      <w:r>
        <w:t xml:space="preserve">, and B. O. Clarke. 2017. A review of analytical techniques for quantifying microplastics in sediments. Anal. Methods </w:t>
      </w:r>
      <w:r>
        <w:rPr>
          <w:b/>
          <w:bCs/>
        </w:rPr>
        <w:t>9</w:t>
      </w:r>
      <w:r>
        <w:t>: 1369–1383. doi:10.1039/C6AY02707E</w:t>
      </w:r>
    </w:p>
    <w:p w14:paraId="09F88221" w14:textId="77777777" w:rsidR="00906091" w:rsidRDefault="00906091" w:rsidP="00906091">
      <w:pPr>
        <w:pStyle w:val="Bibliography"/>
      </w:pPr>
      <w:r>
        <w:t xml:space="preserve">Happel, A., J. Pike, S. </w:t>
      </w:r>
      <w:proofErr w:type="spellStart"/>
      <w:r>
        <w:t>Czesny</w:t>
      </w:r>
      <w:proofErr w:type="spellEnd"/>
      <w:r>
        <w:t xml:space="preserve">, and J. </w:t>
      </w:r>
      <w:proofErr w:type="spellStart"/>
      <w:r>
        <w:t>Rinchard</w:t>
      </w:r>
      <w:proofErr w:type="spellEnd"/>
      <w:r>
        <w:t xml:space="preserve">. 2021. An empirical test of fatty </w:t>
      </w:r>
      <w:proofErr w:type="gramStart"/>
      <w:r>
        <w:t>acid based</w:t>
      </w:r>
      <w:proofErr w:type="gramEnd"/>
      <w:r>
        <w:t xml:space="preserve"> diet estimation models. Food Webs e00197. </w:t>
      </w:r>
      <w:proofErr w:type="gramStart"/>
      <w:r>
        <w:t>doi:10.1016/j.fooweb</w:t>
      </w:r>
      <w:proofErr w:type="gramEnd"/>
      <w:r>
        <w:t>.2021.e00197</w:t>
      </w:r>
    </w:p>
    <w:p w14:paraId="1DA4D9C6" w14:textId="77777777" w:rsidR="00906091" w:rsidRDefault="00906091" w:rsidP="00906091">
      <w:pPr>
        <w:pStyle w:val="Bibliography"/>
      </w:pPr>
      <w:r>
        <w:t xml:space="preserve">Hendrickson, E., E. C. Minor, and K. Schreiner. 2018. Microplastic Abundance and Composition in Western Lake Superior </w:t>
      </w:r>
      <w:proofErr w:type="gramStart"/>
      <w:r>
        <w:t>As</w:t>
      </w:r>
      <w:proofErr w:type="gramEnd"/>
      <w:r>
        <w:t xml:space="preserve"> Determined via Microscopy, </w:t>
      </w:r>
      <w:proofErr w:type="spellStart"/>
      <w:r>
        <w:t>Pyr</w:t>
      </w:r>
      <w:proofErr w:type="spellEnd"/>
      <w:r>
        <w:t xml:space="preserve">-GC/MS, and FTIR. Environ. Sci. Technol. </w:t>
      </w:r>
      <w:r>
        <w:rPr>
          <w:b/>
          <w:bCs/>
        </w:rPr>
        <w:t>52</w:t>
      </w:r>
      <w:r>
        <w:t xml:space="preserve">: 1787–1796. </w:t>
      </w:r>
      <w:proofErr w:type="gramStart"/>
      <w:r>
        <w:t>doi:10.1021/acs.est</w:t>
      </w:r>
      <w:proofErr w:type="gramEnd"/>
      <w:r>
        <w:t>.7b05829</w:t>
      </w:r>
    </w:p>
    <w:p w14:paraId="584333BB" w14:textId="77777777" w:rsidR="00906091" w:rsidRDefault="00906091" w:rsidP="00906091">
      <w:pPr>
        <w:pStyle w:val="Bibliography"/>
      </w:pPr>
      <w:r>
        <w:t xml:space="preserve">Hollingsworth, R. G., J. W. Armstrong, and E. Campbell. 2002. Caffeine as a repellent for slugs and snails. Nature </w:t>
      </w:r>
      <w:r>
        <w:rPr>
          <w:b/>
          <w:bCs/>
        </w:rPr>
        <w:t>417</w:t>
      </w:r>
      <w:r>
        <w:t>: 915–916. doi:10.1038/417915a</w:t>
      </w:r>
    </w:p>
    <w:p w14:paraId="25246C9E" w14:textId="77777777" w:rsidR="00906091" w:rsidRDefault="00906091" w:rsidP="00906091">
      <w:pPr>
        <w:pStyle w:val="Bibliography"/>
      </w:pPr>
      <w:r>
        <w:t xml:space="preserve">Interfax-Tourism. 2018. </w:t>
      </w:r>
      <w:proofErr w:type="spellStart"/>
      <w:r>
        <w:t>Байкал</w:t>
      </w:r>
      <w:proofErr w:type="spellEnd"/>
      <w:r>
        <w:t xml:space="preserve"> с </w:t>
      </w:r>
      <w:proofErr w:type="spellStart"/>
      <w:r>
        <w:t>января</w:t>
      </w:r>
      <w:proofErr w:type="spellEnd"/>
      <w:r>
        <w:t xml:space="preserve"> </w:t>
      </w:r>
      <w:proofErr w:type="spellStart"/>
      <w:r>
        <w:t>по</w:t>
      </w:r>
      <w:proofErr w:type="spellEnd"/>
      <w:r>
        <w:t xml:space="preserve"> </w:t>
      </w:r>
      <w:proofErr w:type="spellStart"/>
      <w:r>
        <w:t>август</w:t>
      </w:r>
      <w:proofErr w:type="spellEnd"/>
      <w:r>
        <w:t xml:space="preserve"> 2018 </w:t>
      </w:r>
      <w:proofErr w:type="spellStart"/>
      <w:r>
        <w:t>года</w:t>
      </w:r>
      <w:proofErr w:type="spellEnd"/>
      <w:r>
        <w:t xml:space="preserve"> </w:t>
      </w:r>
      <w:proofErr w:type="spellStart"/>
      <w:r>
        <w:t>посетили</w:t>
      </w:r>
      <w:proofErr w:type="spellEnd"/>
      <w:r>
        <w:t xml:space="preserve"> 1,2 </w:t>
      </w:r>
      <w:proofErr w:type="spellStart"/>
      <w:r>
        <w:t>миллиона</w:t>
      </w:r>
      <w:proofErr w:type="spellEnd"/>
      <w:r>
        <w:t xml:space="preserve"> </w:t>
      </w:r>
      <w:proofErr w:type="spellStart"/>
      <w:r>
        <w:t>туристов</w:t>
      </w:r>
      <w:proofErr w:type="spellEnd"/>
      <w:r>
        <w:t xml:space="preserve"> (1.2 million tourists </w:t>
      </w:r>
      <w:proofErr w:type="spellStart"/>
      <w:r>
        <w:t>vistied</w:t>
      </w:r>
      <w:proofErr w:type="spellEnd"/>
      <w:r>
        <w:t xml:space="preserve"> Baikal from January through August 2018). Interfax-Tourism, October 25</w:t>
      </w:r>
    </w:p>
    <w:p w14:paraId="0167C185" w14:textId="77777777" w:rsidR="00906091" w:rsidRDefault="00906091" w:rsidP="00906091">
      <w:pPr>
        <w:pStyle w:val="Bibliography"/>
      </w:pPr>
      <w:proofErr w:type="spellStart"/>
      <w:r>
        <w:t>Izhboldina</w:t>
      </w:r>
      <w:proofErr w:type="spellEnd"/>
      <w:r>
        <w:t>, L. A. 2007. Guide and Key to Benthic and Periphyton Algae of Lake Baikal (</w:t>
      </w:r>
      <w:proofErr w:type="spellStart"/>
      <w:r>
        <w:t>meio</w:t>
      </w:r>
      <w:proofErr w:type="spellEnd"/>
      <w:r>
        <w:t xml:space="preserve">- and macrophytes) with Brief Notes on Their Ecology, </w:t>
      </w:r>
      <w:proofErr w:type="spellStart"/>
      <w:r>
        <w:t>Nauka</w:t>
      </w:r>
      <w:proofErr w:type="spellEnd"/>
      <w:r>
        <w:t>-Centre.</w:t>
      </w:r>
    </w:p>
    <w:p w14:paraId="0477AFCF" w14:textId="77777777" w:rsidR="00906091" w:rsidRDefault="00906091" w:rsidP="00906091">
      <w:pPr>
        <w:pStyle w:val="Bibliography"/>
      </w:pPr>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p>
    <w:p w14:paraId="7EA05D48" w14:textId="77777777" w:rsidR="00906091" w:rsidRDefault="00906091" w:rsidP="00906091">
      <w:pPr>
        <w:pStyle w:val="Bibliography"/>
      </w:pPr>
      <w:r>
        <w:t xml:space="preserve">Jakob, L., K. P. </w:t>
      </w:r>
      <w:proofErr w:type="spellStart"/>
      <w:r>
        <w:t>Vereshchagina</w:t>
      </w:r>
      <w:proofErr w:type="spellEnd"/>
      <w:r>
        <w:t xml:space="preserve">, A. </w:t>
      </w:r>
      <w:proofErr w:type="spellStart"/>
      <w:r>
        <w:t>Tillmann</w:t>
      </w:r>
      <w:proofErr w:type="spellEnd"/>
      <w:r>
        <w:t xml:space="preserve">, and others. 2021. Thermal reaction norms of key metabolic enzymes reflect divergent physiological and behavioral adaptations of closely related amphipod species. Scientific Reports </w:t>
      </w:r>
      <w:r>
        <w:rPr>
          <w:b/>
          <w:bCs/>
        </w:rPr>
        <w:t>11</w:t>
      </w:r>
      <w:r>
        <w:t>: 4562. doi:10.1038/s41598-021-83748-2</w:t>
      </w:r>
    </w:p>
    <w:p w14:paraId="69278A9F" w14:textId="77777777" w:rsidR="00906091" w:rsidRDefault="00906091" w:rsidP="00906091">
      <w:pPr>
        <w:pStyle w:val="Bibliography"/>
      </w:pPr>
      <w:r>
        <w:lastRenderedPageBreak/>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p>
    <w:p w14:paraId="2CFDF345" w14:textId="77777777" w:rsidR="00906091" w:rsidRDefault="00906091" w:rsidP="00906091">
      <w:pPr>
        <w:pStyle w:val="Bibliography"/>
      </w:pPr>
      <w:proofErr w:type="spellStart"/>
      <w:r>
        <w:t>Karnaukhov</w:t>
      </w:r>
      <w:proofErr w:type="spellEnd"/>
      <w:r>
        <w:t xml:space="preserve">, D., S. </w:t>
      </w:r>
      <w:proofErr w:type="spellStart"/>
      <w:r>
        <w:t>Biritskaya</w:t>
      </w:r>
      <w:proofErr w:type="spellEnd"/>
      <w:r>
        <w:t xml:space="preserve">, E. </w:t>
      </w:r>
      <w:proofErr w:type="spellStart"/>
      <w:r>
        <w:t>Dolinskaya</w:t>
      </w:r>
      <w:proofErr w:type="spellEnd"/>
      <w:r>
        <w:t xml:space="preserve">, M. </w:t>
      </w:r>
      <w:proofErr w:type="spellStart"/>
      <w:r>
        <w:t>Teplykh</w:t>
      </w:r>
      <w:proofErr w:type="spellEnd"/>
      <w:r>
        <w:t xml:space="preserve">, N. </w:t>
      </w:r>
      <w:proofErr w:type="spellStart"/>
      <w:r>
        <w:t>Silenko</w:t>
      </w:r>
      <w:proofErr w:type="spellEnd"/>
      <w:r>
        <w:t xml:space="preserve">, Y. </w:t>
      </w:r>
      <w:proofErr w:type="spellStart"/>
      <w:r>
        <w:t>Ermolaeva</w:t>
      </w:r>
      <w:proofErr w:type="spellEnd"/>
      <w:r>
        <w:t xml:space="preserve">, and E. </w:t>
      </w:r>
      <w:proofErr w:type="spellStart"/>
      <w:r>
        <w:t>Silow</w:t>
      </w:r>
      <w:proofErr w:type="spellEnd"/>
      <w:r>
        <w:t xml:space="preserve">. 2020. POLLUTION BY MACRO- AND MICROPLASTIC OF LARGE LACUSTRINE ECOSYSTEMS IN EASTERN ASIA. Pollution Research </w:t>
      </w:r>
      <w:r>
        <w:rPr>
          <w:b/>
          <w:bCs/>
        </w:rPr>
        <w:t>2</w:t>
      </w:r>
      <w:r>
        <w:t>: 353–355.</w:t>
      </w:r>
    </w:p>
    <w:p w14:paraId="256A5B0F" w14:textId="77777777" w:rsidR="00906091" w:rsidRDefault="00906091" w:rsidP="00906091">
      <w:pPr>
        <w:pStyle w:val="Bibliography"/>
      </w:pPr>
      <w:proofErr w:type="spellStart"/>
      <w:r>
        <w:t>Karnjanapiboonwong</w:t>
      </w:r>
      <w:proofErr w:type="spellEnd"/>
      <w:r>
        <w:t xml:space="preserve">, A., A. N. Morse, J. D. Maul, and T. A. Anderson. 2010. Sorption of estrogens, triclosan, and caffeine in a sandy loam and a silt loam soil. Journal of Soils and Sediments </w:t>
      </w:r>
      <w:r>
        <w:rPr>
          <w:b/>
          <w:bCs/>
        </w:rPr>
        <w:t>10</w:t>
      </w:r>
      <w:r>
        <w:t>: 1300–1307. doi:10.1007/s11368-010-0223-5</w:t>
      </w:r>
    </w:p>
    <w:p w14:paraId="7C3422BD" w14:textId="77777777" w:rsidR="00906091" w:rsidRDefault="00906091" w:rsidP="00906091">
      <w:pPr>
        <w:pStyle w:val="Bibliography"/>
      </w:pPr>
      <w:r>
        <w:t xml:space="preserve">Kaufman, L., and P. J. </w:t>
      </w:r>
      <w:proofErr w:type="spellStart"/>
      <w:r>
        <w:t>Rousseeuw</w:t>
      </w:r>
      <w:proofErr w:type="spellEnd"/>
      <w:r>
        <w:t>. 2005. Finding Groups in Data: An Introduction to Cluster Analysis, 1st Edition. Wiley-</w:t>
      </w:r>
      <w:proofErr w:type="spellStart"/>
      <w:r>
        <w:t>Interscience</w:t>
      </w:r>
      <w:proofErr w:type="spellEnd"/>
      <w:r>
        <w:t>.</w:t>
      </w:r>
    </w:p>
    <w:p w14:paraId="7725BA1F" w14:textId="77777777" w:rsidR="00906091" w:rsidRDefault="00906091" w:rsidP="00906091">
      <w:pPr>
        <w:pStyle w:val="Bibliography"/>
      </w:pPr>
      <w:r>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p>
    <w:p w14:paraId="7D623510" w14:textId="77777777" w:rsidR="00906091" w:rsidRDefault="00906091" w:rsidP="00906091">
      <w:pPr>
        <w:pStyle w:val="Bibliography"/>
      </w:pPr>
      <w:r>
        <w:t xml:space="preserve">Klein, S., E. </w:t>
      </w:r>
      <w:proofErr w:type="spellStart"/>
      <w:r>
        <w:t>Worch</w:t>
      </w:r>
      <w:proofErr w:type="spellEnd"/>
      <w:r>
        <w:t xml:space="preserve">, and T. P. Knepper. 2015. Occurrence and Spatial Distribution of Microplastics in River Shore Sediments of the Rhine-Main Area in Germany. Environ. Sci. Technol. </w:t>
      </w:r>
      <w:r>
        <w:rPr>
          <w:b/>
          <w:bCs/>
        </w:rPr>
        <w:t>49</w:t>
      </w:r>
      <w:r>
        <w:t xml:space="preserve">: 6070–6076. </w:t>
      </w:r>
      <w:proofErr w:type="gramStart"/>
      <w:r>
        <w:t>doi:10.1021/acs.est</w:t>
      </w:r>
      <w:proofErr w:type="gramEnd"/>
      <w:r>
        <w:t>.5b00492</w:t>
      </w:r>
    </w:p>
    <w:p w14:paraId="3B9AA61E" w14:textId="77777777" w:rsidR="00906091" w:rsidRDefault="00906091" w:rsidP="00906091">
      <w:pPr>
        <w:pStyle w:val="Bibliography"/>
      </w:pPr>
      <w:proofErr w:type="spellStart"/>
      <w:r>
        <w:t>Kolpin</w:t>
      </w:r>
      <w:proofErr w:type="spellEnd"/>
      <w:r>
        <w:t xml:space="preserve">, D. W., E. T. Furlong, M. T. Meyer, E. M. Thurman, S. D. </w:t>
      </w:r>
      <w:proofErr w:type="spellStart"/>
      <w:r>
        <w:t>Zaugg</w:t>
      </w:r>
      <w:proofErr w:type="spellEnd"/>
      <w:r>
        <w:t xml:space="preserve">, L. B. Barber, and H. T. Buxton. 2002. Pharmaceuticals, Hormones, and Other Organic Wastewater Contaminants in U.S. Streams, 1999−2000: A National Reconnaissance. Environmental Science &amp; Technology </w:t>
      </w:r>
      <w:r>
        <w:rPr>
          <w:b/>
          <w:bCs/>
        </w:rPr>
        <w:t>36</w:t>
      </w:r>
      <w:r>
        <w:t>: 1202–1211. doi:10.1021/es011055j</w:t>
      </w:r>
    </w:p>
    <w:p w14:paraId="36E397C1" w14:textId="77777777" w:rsidR="00906091" w:rsidRDefault="00906091" w:rsidP="00906091">
      <w:pPr>
        <w:pStyle w:val="Bibliography"/>
      </w:pPr>
      <w:proofErr w:type="spellStart"/>
      <w:r>
        <w:t>Kozhov</w:t>
      </w:r>
      <w:proofErr w:type="spellEnd"/>
      <w:r>
        <w:t>, M. M. 1963. Lake Baikal and its Life, Springer Science &amp; Business Media.</w:t>
      </w:r>
    </w:p>
    <w:p w14:paraId="54418C32" w14:textId="77777777" w:rsidR="00906091" w:rsidRDefault="00906091" w:rsidP="00906091">
      <w:pPr>
        <w:pStyle w:val="Bibliography"/>
      </w:pPr>
      <w:proofErr w:type="spellStart"/>
      <w:r>
        <w:t>Kozhova</w:t>
      </w:r>
      <w:proofErr w:type="spellEnd"/>
      <w:r>
        <w:t xml:space="preserve">, O. M., and L. R. </w:t>
      </w:r>
      <w:proofErr w:type="spellStart"/>
      <w:r>
        <w:t>Izmest’eva</w:t>
      </w:r>
      <w:proofErr w:type="spellEnd"/>
      <w:r>
        <w:t xml:space="preserve">. 1998. Lake Baikal: Evolution and Biodiversity, </w:t>
      </w:r>
      <w:proofErr w:type="spellStart"/>
      <w:r>
        <w:t>Backhuys</w:t>
      </w:r>
      <w:proofErr w:type="spellEnd"/>
      <w:r>
        <w:t xml:space="preserve"> Publishers.</w:t>
      </w:r>
    </w:p>
    <w:p w14:paraId="71AC4622" w14:textId="77777777" w:rsidR="00906091" w:rsidRDefault="00906091" w:rsidP="00906091">
      <w:pPr>
        <w:pStyle w:val="Bibliography"/>
      </w:pPr>
      <w:proofErr w:type="spellStart"/>
      <w:r>
        <w:t>Kravtsova</w:t>
      </w:r>
      <w:proofErr w:type="spellEnd"/>
      <w:r>
        <w:t xml:space="preserve">, L. S., L. A. </w:t>
      </w:r>
      <w:proofErr w:type="spellStart"/>
      <w:r>
        <w:t>Izhboldina</w:t>
      </w:r>
      <w:proofErr w:type="spellEnd"/>
      <w:r>
        <w:t xml:space="preserve">, I. V. </w:t>
      </w:r>
      <w:proofErr w:type="spellStart"/>
      <w:r>
        <w:t>Khanaev</w:t>
      </w:r>
      <w:proofErr w:type="spellEnd"/>
      <w:r>
        <w:t xml:space="preserve">, and others. 2014. Nearshore benthic blooms of filamentous green algae in Lake Baikal. Journal of Great Lakes Research </w:t>
      </w:r>
      <w:r>
        <w:rPr>
          <w:b/>
          <w:bCs/>
        </w:rPr>
        <w:t>40</w:t>
      </w:r>
      <w:r>
        <w:t xml:space="preserve">: 441–448. </w:t>
      </w:r>
      <w:proofErr w:type="gramStart"/>
      <w:r>
        <w:t>doi:10.1016/j.jglr</w:t>
      </w:r>
      <w:proofErr w:type="gramEnd"/>
      <w:r>
        <w:t>.2014.02.019</w:t>
      </w:r>
    </w:p>
    <w:p w14:paraId="790B7CBC" w14:textId="77777777" w:rsidR="00906091" w:rsidRDefault="00906091" w:rsidP="00906091">
      <w:pPr>
        <w:pStyle w:val="Bibliography"/>
      </w:pPr>
      <w:proofErr w:type="spellStart"/>
      <w:r>
        <w:lastRenderedPageBreak/>
        <w:t>Lagesson</w:t>
      </w:r>
      <w:proofErr w:type="spellEnd"/>
      <w:r>
        <w:t xml:space="preserve">, A., J. Fahlman, T. </w:t>
      </w:r>
      <w:proofErr w:type="spellStart"/>
      <w:r>
        <w:t>Brodin</w:t>
      </w:r>
      <w:proofErr w:type="spellEnd"/>
      <w:r>
        <w:t xml:space="preserve">, J. Fick, M. Jonsson, P. </w:t>
      </w:r>
      <w:proofErr w:type="spellStart"/>
      <w:r>
        <w:t>Byström</w:t>
      </w:r>
      <w:proofErr w:type="spellEnd"/>
      <w:r>
        <w:t xml:space="preserve">, and J. </w:t>
      </w:r>
      <w:proofErr w:type="spellStart"/>
      <w:r>
        <w:t>Klaminder</w:t>
      </w:r>
      <w:proofErr w:type="spellEnd"/>
      <w:r>
        <w:t xml:space="preserve">. 2016. Bioaccumulation of five pharmaceuticals at multiple trophic levels in an aquatic food web - Insights from a field experiment. Science of The Total Environment </w:t>
      </w:r>
      <w:r>
        <w:rPr>
          <w:b/>
          <w:bCs/>
        </w:rPr>
        <w:t>568</w:t>
      </w:r>
      <w:r>
        <w:t xml:space="preserve">: 208–215. </w:t>
      </w:r>
      <w:proofErr w:type="gramStart"/>
      <w:r>
        <w:t>doi:10.1016/j.scitotenv</w:t>
      </w:r>
      <w:proofErr w:type="gramEnd"/>
      <w:r>
        <w:t>.2016.05.206</w:t>
      </w:r>
    </w:p>
    <w:p w14:paraId="48BD3833" w14:textId="77777777" w:rsidR="00906091" w:rsidRDefault="00906091" w:rsidP="00906091">
      <w:pPr>
        <w:pStyle w:val="Bibliography"/>
      </w:pPr>
      <w:r>
        <w:t xml:space="preserve">Lambert, D., A. </w:t>
      </w:r>
      <w:proofErr w:type="spellStart"/>
      <w:r>
        <w:t>Cattaneo</w:t>
      </w:r>
      <w:proofErr w:type="spellEnd"/>
      <w:r>
        <w:t xml:space="preserve">, and R. Carignan. 2008. Periphyton as an early indicator of perturbation in recreational lakes. Can. J. Fish. </w:t>
      </w:r>
      <w:proofErr w:type="spellStart"/>
      <w:r>
        <w:t>Aquat</w:t>
      </w:r>
      <w:proofErr w:type="spellEnd"/>
      <w:r>
        <w:t xml:space="preserve">. Sci. </w:t>
      </w:r>
      <w:r>
        <w:rPr>
          <w:b/>
          <w:bCs/>
        </w:rPr>
        <w:t>65</w:t>
      </w:r>
      <w:r>
        <w:t>: 258–265. doi:10.1139/f07-168</w:t>
      </w:r>
    </w:p>
    <w:p w14:paraId="1E21D8C4" w14:textId="77777777" w:rsidR="00906091" w:rsidRDefault="00906091" w:rsidP="00906091">
      <w:pPr>
        <w:pStyle w:val="Bibliography"/>
      </w:pPr>
      <w:r>
        <w:t xml:space="preserve">Li, J., C. Green, A. Reynolds, H. Shi, and J. M. </w:t>
      </w:r>
      <w:proofErr w:type="spellStart"/>
      <w:r>
        <w:t>Rotchell</w:t>
      </w:r>
      <w:proofErr w:type="spellEnd"/>
      <w:r>
        <w:t xml:space="preserve">. 2018. Microplastics in mussels sampled from coastal waters and supermarkets in the United Kingdom. Environmental Pollution </w:t>
      </w:r>
      <w:r>
        <w:rPr>
          <w:b/>
          <w:bCs/>
        </w:rPr>
        <w:t>241</w:t>
      </w:r>
      <w:r>
        <w:t xml:space="preserve">: 35–44. </w:t>
      </w:r>
      <w:proofErr w:type="gramStart"/>
      <w:r>
        <w:t>doi:10.1016/j.envpol</w:t>
      </w:r>
      <w:proofErr w:type="gramEnd"/>
      <w:r>
        <w:t>.2018.05.038</w:t>
      </w:r>
    </w:p>
    <w:p w14:paraId="1385A1AF" w14:textId="77777777" w:rsidR="00906091" w:rsidRDefault="00906091" w:rsidP="00906091">
      <w:pPr>
        <w:pStyle w:val="Bibliography"/>
      </w:pPr>
      <w:r>
        <w:t xml:space="preserve">Lowe, R. L., and R. D. Hunter. 1988. Effect of Grazing by </w:t>
      </w:r>
      <w:proofErr w:type="spellStart"/>
      <w:r>
        <w:t>Physa</w:t>
      </w:r>
      <w:proofErr w:type="spellEnd"/>
      <w:r>
        <w:t xml:space="preserve"> integra on Periphyton Community Structure. Journal of the North American </w:t>
      </w:r>
      <w:proofErr w:type="spellStart"/>
      <w:r>
        <w:t>Benthological</w:t>
      </w:r>
      <w:proofErr w:type="spellEnd"/>
      <w:r>
        <w:t xml:space="preserve"> Society </w:t>
      </w:r>
      <w:r>
        <w:rPr>
          <w:b/>
          <w:bCs/>
        </w:rPr>
        <w:t>7</w:t>
      </w:r>
      <w:r>
        <w:t>: 29–36. doi:10.2307/1467828</w:t>
      </w:r>
    </w:p>
    <w:p w14:paraId="08987F2F" w14:textId="77777777" w:rsidR="00906091" w:rsidRDefault="00906091" w:rsidP="00906091">
      <w:pPr>
        <w:pStyle w:val="Bibliography"/>
      </w:pPr>
      <w:r>
        <w:t xml:space="preserve">Lusher, A. L., I. L. N. </w:t>
      </w:r>
      <w:proofErr w:type="spellStart"/>
      <w:r>
        <w:t>Bråte</w:t>
      </w:r>
      <w:proofErr w:type="spellEnd"/>
      <w:r>
        <w:t xml:space="preserve">, K. </w:t>
      </w:r>
      <w:proofErr w:type="spellStart"/>
      <w:r>
        <w:t>Munno</w:t>
      </w:r>
      <w:proofErr w:type="spellEnd"/>
      <w:r>
        <w:t xml:space="preserve">, R. R. Hurley, and N. A. </w:t>
      </w:r>
      <w:proofErr w:type="spellStart"/>
      <w:r>
        <w:t>Welden</w:t>
      </w:r>
      <w:proofErr w:type="spellEnd"/>
      <w:r>
        <w:t xml:space="preserve">. 2020. Is It or Isn’t It: The Importance of Visual Classification in Microplastic Characterization. Appl </w:t>
      </w:r>
      <w:proofErr w:type="spellStart"/>
      <w:r>
        <w:t>Spectrosc</w:t>
      </w:r>
      <w:proofErr w:type="spellEnd"/>
      <w:r>
        <w:t xml:space="preserve"> </w:t>
      </w:r>
      <w:r>
        <w:rPr>
          <w:b/>
          <w:bCs/>
        </w:rPr>
        <w:t>74</w:t>
      </w:r>
      <w:r>
        <w:t>: 1139–1153. doi:10.1177/0003702820930733</w:t>
      </w:r>
    </w:p>
    <w:p w14:paraId="5D53E1EC" w14:textId="77777777" w:rsidR="00906091" w:rsidRDefault="00906091" w:rsidP="00906091">
      <w:pPr>
        <w:pStyle w:val="Bibliography"/>
      </w:pPr>
      <w:r>
        <w:t xml:space="preserve">Mazzella, L., and G. F. Russo. 1989. Grazing effect of two </w:t>
      </w:r>
      <w:proofErr w:type="spellStart"/>
      <w:r>
        <w:t>Gibbula</w:t>
      </w:r>
      <w:proofErr w:type="spellEnd"/>
      <w:r>
        <w:t xml:space="preserve"> species (Mollusca, </w:t>
      </w:r>
      <w:proofErr w:type="spellStart"/>
      <w:r>
        <w:t>Archaeogastropoda</w:t>
      </w:r>
      <w:proofErr w:type="spellEnd"/>
      <w:r>
        <w:t xml:space="preserve">) on the epiphytic community of Posidonia </w:t>
      </w:r>
      <w:proofErr w:type="spellStart"/>
      <w:r>
        <w:t>oceanica</w:t>
      </w:r>
      <w:proofErr w:type="spellEnd"/>
      <w:r>
        <w:t xml:space="preserve"> leaves.</w:t>
      </w:r>
    </w:p>
    <w:p w14:paraId="760F0F3F" w14:textId="77777777" w:rsidR="00906091" w:rsidRDefault="00906091" w:rsidP="00906091">
      <w:pPr>
        <w:pStyle w:val="Bibliography"/>
      </w:pPr>
      <w:r>
        <w:t xml:space="preserve">McIntyre, P. B., and A. S. </w:t>
      </w:r>
      <w:proofErr w:type="spellStart"/>
      <w:r>
        <w:t>Flecker</w:t>
      </w:r>
      <w:proofErr w:type="spellEnd"/>
      <w:r>
        <w:t xml:space="preserve">. 2006. Rapid turnover of tissue nitrogen of primary consumers in tropical freshwaters. </w:t>
      </w:r>
      <w:proofErr w:type="spellStart"/>
      <w:r>
        <w:t>Oecologia</w:t>
      </w:r>
      <w:proofErr w:type="spellEnd"/>
      <w:r>
        <w:t xml:space="preserve"> </w:t>
      </w:r>
      <w:r>
        <w:rPr>
          <w:b/>
          <w:bCs/>
        </w:rPr>
        <w:t>148</w:t>
      </w:r>
      <w:r>
        <w:t>: 12–21. doi:10.1007/s00442-005-0354-3</w:t>
      </w:r>
    </w:p>
    <w:p w14:paraId="3AC8CF09" w14:textId="77777777" w:rsidR="00906091" w:rsidRDefault="00906091" w:rsidP="00906091">
      <w:pPr>
        <w:pStyle w:val="Bibliography"/>
      </w:pPr>
      <w:r>
        <w:t xml:space="preserve">Meyer, M. F., T. </w:t>
      </w:r>
      <w:proofErr w:type="spellStart"/>
      <w:r>
        <w:t>Ozersky</w:t>
      </w:r>
      <w:proofErr w:type="spellEnd"/>
      <w:r>
        <w:t>, K. H. Woo, and others. 2020. A unified dataset of co-located sewage pollution, periphyton, and benthic macroinvertebrate community and food web structure from Lake Baikal (Siberia</w:t>
      </w:r>
      <w:proofErr w:type="gramStart"/>
      <w:r>
        <w:t>).doi</w:t>
      </w:r>
      <w:proofErr w:type="gramEnd"/>
      <w:r>
        <w:t>:10.6073/PASTA/76F43144015EC795679BAC508EFA044B</w:t>
      </w:r>
    </w:p>
    <w:p w14:paraId="44BB5C85" w14:textId="77777777" w:rsidR="00906091" w:rsidRDefault="00906091" w:rsidP="00906091">
      <w:pPr>
        <w:pStyle w:val="Bibliography"/>
      </w:pPr>
      <w:r>
        <w:t xml:space="preserve">Meyer, M. F., T. </w:t>
      </w:r>
      <w:proofErr w:type="spellStart"/>
      <w:r>
        <w:t>Ozersky</w:t>
      </w:r>
      <w:proofErr w:type="spellEnd"/>
      <w:r>
        <w:t xml:space="preserve">, K. H. Woo, and others. 2021. A unified dataset of </w:t>
      </w:r>
      <w:proofErr w:type="spellStart"/>
      <w:r>
        <w:t>colocated</w:t>
      </w:r>
      <w:proofErr w:type="spellEnd"/>
      <w:r>
        <w:t xml:space="preserve"> sewage pollution, periphyton, and benthic macroinvertebrate community and food web structure </w:t>
      </w:r>
      <w:r>
        <w:lastRenderedPageBreak/>
        <w:t xml:space="preserve">from Lake Baikal (Siberia). Limnology and Oceanography Letters </w:t>
      </w:r>
      <w:r>
        <w:rPr>
          <w:b/>
          <w:bCs/>
        </w:rPr>
        <w:t>n/a</w:t>
      </w:r>
      <w:r>
        <w:t>. doi:10.1002/lol2.10219</w:t>
      </w:r>
    </w:p>
    <w:p w14:paraId="62D92265" w14:textId="77777777" w:rsidR="00906091" w:rsidRDefault="00906091" w:rsidP="00906091">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xml:space="preserve">: 12961–12973. </w:t>
      </w:r>
      <w:proofErr w:type="gramStart"/>
      <w:r>
        <w:t>doi:10.1021/acs.est</w:t>
      </w:r>
      <w:proofErr w:type="gramEnd"/>
      <w:r>
        <w:t>.9b02966</w:t>
      </w:r>
    </w:p>
    <w:p w14:paraId="3F0972DB" w14:textId="77777777" w:rsidR="00906091" w:rsidRDefault="00906091" w:rsidP="00906091">
      <w:pPr>
        <w:pStyle w:val="Bibliography"/>
      </w:pPr>
      <w:r>
        <w:t xml:space="preserve">Meyer, M., T. </w:t>
      </w:r>
      <w:proofErr w:type="spellStart"/>
      <w:r>
        <w:t>Ozersky</w:t>
      </w:r>
      <w:proofErr w:type="spellEnd"/>
      <w:r>
        <w:t>, K. Woo, A. W. E. Galloway, M. R. Brousil, and S. Hampton. 2015. Baikal Food Webs.doi:10.17605/OSF.IO/9TA8Z</w:t>
      </w:r>
    </w:p>
    <w:p w14:paraId="68880031" w14:textId="77777777" w:rsidR="00906091" w:rsidRDefault="00906091" w:rsidP="00906091">
      <w:pPr>
        <w:pStyle w:val="Bibliography"/>
      </w:pPr>
      <w:r>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p>
    <w:p w14:paraId="447C4053" w14:textId="77777777" w:rsidR="00906091" w:rsidRDefault="00906091" w:rsidP="00906091">
      <w:pPr>
        <w:pStyle w:val="Bibliography"/>
      </w:pPr>
      <w:r>
        <w:t xml:space="preserve">Moore, M. V., S. E. Hampton, L. R. </w:t>
      </w:r>
      <w:proofErr w:type="spellStart"/>
      <w:r>
        <w:t>Izmest’eva</w:t>
      </w:r>
      <w:proofErr w:type="spellEnd"/>
      <w:r>
        <w:t xml:space="preserve">, E. A. </w:t>
      </w:r>
      <w:proofErr w:type="spellStart"/>
      <w:r>
        <w:t>Silow</w:t>
      </w:r>
      <w:proofErr w:type="spellEnd"/>
      <w:r>
        <w:t xml:space="preserve">, E. V. </w:t>
      </w:r>
      <w:proofErr w:type="spellStart"/>
      <w:r>
        <w:t>Peshkova</w:t>
      </w:r>
      <w:proofErr w:type="spellEnd"/>
      <w:r>
        <w:t xml:space="preserve">, and B. K. Pavlov. 2009. Climate Change and the World’s “Sacred Sea”-Lake Baikal, Siberia. Bioscience </w:t>
      </w:r>
      <w:r>
        <w:rPr>
          <w:b/>
          <w:bCs/>
        </w:rPr>
        <w:t>59</w:t>
      </w:r>
      <w:r>
        <w:t>: 405–417. doi:10.1525/bio.2009.59.5.8</w:t>
      </w:r>
    </w:p>
    <w:p w14:paraId="6DBC98E6" w14:textId="77777777" w:rsidR="00906091" w:rsidRDefault="00906091" w:rsidP="00906091">
      <w:pPr>
        <w:pStyle w:val="Bibliography"/>
      </w:pPr>
      <w:r>
        <w:t xml:space="preserve">Moore, M. V., M. </w:t>
      </w:r>
      <w:proofErr w:type="spellStart"/>
      <w:r>
        <w:t>Yamamuro</w:t>
      </w:r>
      <w:proofErr w:type="spellEnd"/>
      <w:r>
        <w:t xml:space="preserve">, O. A. </w:t>
      </w:r>
      <w:proofErr w:type="spellStart"/>
      <w:r>
        <w:t>Timoshkin</w:t>
      </w:r>
      <w:proofErr w:type="spellEnd"/>
      <w:r>
        <w:t xml:space="preserve">, A. A. </w:t>
      </w:r>
      <w:proofErr w:type="spellStart"/>
      <w:r>
        <w:t>Shirokaya</w:t>
      </w:r>
      <w:proofErr w:type="spellEnd"/>
      <w:r>
        <w:t>, and Y. Kameda. 2021. Lake-wide assessment of microplastics in the surface waters of Lake Baikal, Siberia. Limnology. doi:10.1007/s10201-021-00677-9</w:t>
      </w:r>
    </w:p>
    <w:p w14:paraId="7742AD35" w14:textId="77777777" w:rsidR="00906091" w:rsidRDefault="00906091" w:rsidP="00906091">
      <w:pPr>
        <w:pStyle w:val="Bibliography"/>
      </w:pPr>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p>
    <w:p w14:paraId="53FBBB9F" w14:textId="77777777" w:rsidR="00906091" w:rsidRDefault="00906091" w:rsidP="00906091">
      <w:pPr>
        <w:pStyle w:val="Bibliography"/>
      </w:pPr>
      <w:r>
        <w:t xml:space="preserve">O’Donnell, D. R., P. Wilburn, E. A. </w:t>
      </w:r>
      <w:proofErr w:type="spellStart"/>
      <w:r>
        <w:t>Silow</w:t>
      </w:r>
      <w:proofErr w:type="spellEnd"/>
      <w:r>
        <w:t xml:space="preserve">, L. Y. </w:t>
      </w:r>
      <w:proofErr w:type="spellStart"/>
      <w:r>
        <w:t>Yampolsky</w:t>
      </w:r>
      <w:proofErr w:type="spellEnd"/>
      <w:r>
        <w:t xml:space="preserve">, and E. </w:t>
      </w:r>
      <w:proofErr w:type="spellStart"/>
      <w:r>
        <w:t>Litchman</w:t>
      </w:r>
      <w:proofErr w:type="spellEnd"/>
      <w:r>
        <w:t xml:space="preserve">. 2017. Nitrogen and phosphorus colimitation of phytoplankton in Lake Baikal: Insights from a spatial survey and nutrient enrichment experiments. Limnology and Oceanography </w:t>
      </w:r>
      <w:r>
        <w:rPr>
          <w:b/>
          <w:bCs/>
        </w:rPr>
        <w:t>62</w:t>
      </w:r>
      <w:r>
        <w:t>: 1383–1392. doi:10.1002/lno.10505</w:t>
      </w:r>
    </w:p>
    <w:p w14:paraId="7B5995DB" w14:textId="77777777" w:rsidR="00906091" w:rsidRDefault="00906091" w:rsidP="00906091">
      <w:pPr>
        <w:pStyle w:val="Bibliography"/>
      </w:pPr>
      <w:proofErr w:type="spellStart"/>
      <w:r>
        <w:lastRenderedPageBreak/>
        <w:t>Oleksy</w:t>
      </w:r>
      <w:proofErr w:type="spellEnd"/>
      <w:r>
        <w:t xml:space="preserve">, I. A., J. S. Baron, and W. S. Beck. 2020. Nutrients and warming alter mountain lake benthic algal structure and function. Freshwater Science </w:t>
      </w:r>
      <w:r>
        <w:rPr>
          <w:b/>
          <w:bCs/>
        </w:rPr>
        <w:t>40</w:t>
      </w:r>
      <w:r>
        <w:t>: 88–102. doi:10.1086/713068</w:t>
      </w:r>
    </w:p>
    <w:p w14:paraId="36D6DD42" w14:textId="77777777" w:rsidR="00906091" w:rsidRDefault="00906091" w:rsidP="00906091">
      <w:pPr>
        <w:pStyle w:val="Bibliography"/>
      </w:pPr>
      <w:proofErr w:type="spellStart"/>
      <w:r>
        <w:t>Osipova</w:t>
      </w:r>
      <w:proofErr w:type="spellEnd"/>
      <w:r>
        <w:t xml:space="preserve">, S., L. </w:t>
      </w:r>
      <w:proofErr w:type="spellStart"/>
      <w:r>
        <w:t>Dudareva</w:t>
      </w:r>
      <w:proofErr w:type="spellEnd"/>
      <w:r>
        <w:t xml:space="preserve">, N. </w:t>
      </w:r>
      <w:proofErr w:type="spellStart"/>
      <w:r>
        <w:t>Bondarenko</w:t>
      </w:r>
      <w:proofErr w:type="spellEnd"/>
      <w:r>
        <w:t xml:space="preserve">, A. </w:t>
      </w:r>
      <w:proofErr w:type="spellStart"/>
      <w:r>
        <w:t>Nasarova</w:t>
      </w:r>
      <w:proofErr w:type="spellEnd"/>
      <w:r>
        <w:t xml:space="preserve">, N. </w:t>
      </w:r>
      <w:proofErr w:type="spellStart"/>
      <w:r>
        <w:t>Sokolova</w:t>
      </w:r>
      <w:proofErr w:type="spellEnd"/>
      <w:r>
        <w:t xml:space="preserve">, L. </w:t>
      </w:r>
      <w:proofErr w:type="spellStart"/>
      <w:r>
        <w:t>Obolkina</w:t>
      </w:r>
      <w:proofErr w:type="spellEnd"/>
      <w:r>
        <w:t xml:space="preserve">, O. </w:t>
      </w:r>
      <w:proofErr w:type="spellStart"/>
      <w:r>
        <w:t>Glyzina</w:t>
      </w:r>
      <w:proofErr w:type="spellEnd"/>
      <w:r>
        <w:t xml:space="preserve">, and O. </w:t>
      </w:r>
      <w:proofErr w:type="spellStart"/>
      <w:r>
        <w:t>Timoshkin</w:t>
      </w:r>
      <w:proofErr w:type="spellEnd"/>
      <w:r>
        <w:t xml:space="preserve">. 2009. Temporal variation in fatty acid composition of </w:t>
      </w:r>
      <w:proofErr w:type="spellStart"/>
      <w:r>
        <w:t>Ulothrix</w:t>
      </w:r>
      <w:proofErr w:type="spellEnd"/>
      <w:r>
        <w:t xml:space="preserve"> </w:t>
      </w:r>
      <w:proofErr w:type="spellStart"/>
      <w:r>
        <w:t>zonata</w:t>
      </w:r>
      <w:proofErr w:type="spellEnd"/>
      <w:r>
        <w:t xml:space="preserve"> (Chlorophyta) from ice and benthic communities of Lake Baikal. </w:t>
      </w:r>
      <w:proofErr w:type="spellStart"/>
      <w:r>
        <w:t>Phycologia</w:t>
      </w:r>
      <w:proofErr w:type="spellEnd"/>
      <w:r>
        <w:t xml:space="preserve"> </w:t>
      </w:r>
      <w:r>
        <w:rPr>
          <w:b/>
          <w:bCs/>
        </w:rPr>
        <w:t>48</w:t>
      </w:r>
      <w:r>
        <w:t>: 130–135.</w:t>
      </w:r>
    </w:p>
    <w:p w14:paraId="6BF2F9A0" w14:textId="77777777" w:rsidR="00906091" w:rsidRDefault="00906091" w:rsidP="00906091">
      <w:pPr>
        <w:pStyle w:val="Bibliography"/>
      </w:pPr>
      <w:proofErr w:type="spellStart"/>
      <w:r>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p>
    <w:p w14:paraId="635F685B" w14:textId="77777777" w:rsidR="00906091" w:rsidRDefault="00906091" w:rsidP="00906091">
      <w:pPr>
        <w:pStyle w:val="Bibliography"/>
      </w:pPr>
      <w:proofErr w:type="spellStart"/>
      <w:r>
        <w:t>Piñón-Gimate</w:t>
      </w:r>
      <w:proofErr w:type="spellEnd"/>
      <w:r>
        <w:t>, A., M. F. Soto-Jiménez, M. J. Ochoa-Izaguirre, E. García-</w:t>
      </w:r>
      <w:proofErr w:type="spellStart"/>
      <w:r>
        <w:t>Pagés</w:t>
      </w:r>
      <w:proofErr w:type="spellEnd"/>
      <w:r>
        <w:t xml:space="preserve">, and F. </w:t>
      </w:r>
      <w:proofErr w:type="spellStart"/>
      <w:r>
        <w:t>Páez</w:t>
      </w:r>
      <w:proofErr w:type="spellEnd"/>
      <w:r>
        <w:t xml:space="preserve">-Osuna. 2009. Macroalgae blooms and δ15N in subtropical coastal lagoons from the Southeastern Gulf of California: Discrimination among agricultural, shrimp farm and sewage effluents. Marine Pollution Bulletin </w:t>
      </w:r>
      <w:r>
        <w:rPr>
          <w:b/>
          <w:bCs/>
        </w:rPr>
        <w:t>58</w:t>
      </w:r>
      <w:r>
        <w:t xml:space="preserve">: 1144–1151. </w:t>
      </w:r>
      <w:proofErr w:type="gramStart"/>
      <w:r>
        <w:t>doi:10.1016/j.marpolbul</w:t>
      </w:r>
      <w:proofErr w:type="gramEnd"/>
      <w:r>
        <w:t>.2009.04.004</w:t>
      </w:r>
    </w:p>
    <w:p w14:paraId="5E33675D" w14:textId="77777777" w:rsidR="00906091" w:rsidRDefault="00906091" w:rsidP="00906091">
      <w:pPr>
        <w:pStyle w:val="Bibliography"/>
      </w:pPr>
      <w:r>
        <w:t xml:space="preserve">Post, D. M. 2002. Using Stable Isotopes to Estimate Trophic Position: Models, Methods, and Assumptions. Ecology </w:t>
      </w:r>
      <w:r>
        <w:rPr>
          <w:b/>
          <w:bCs/>
        </w:rPr>
        <w:t>83</w:t>
      </w:r>
      <w:r>
        <w:t>: 703–718. doi:10.1890/0012-9658(2002)083[</w:t>
      </w:r>
      <w:proofErr w:type="gramStart"/>
      <w:r>
        <w:t>0703:USITET</w:t>
      </w:r>
      <w:proofErr w:type="gramEnd"/>
      <w:r>
        <w:t>]2.0.CO;2</w:t>
      </w:r>
    </w:p>
    <w:p w14:paraId="751141BC" w14:textId="77777777" w:rsidR="00906091" w:rsidRDefault="00906091" w:rsidP="00906091">
      <w:pPr>
        <w:pStyle w:val="Bibliography"/>
      </w:pPr>
      <w:r>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p>
    <w:p w14:paraId="3213B92A" w14:textId="77777777" w:rsidR="00906091" w:rsidRDefault="00906091" w:rsidP="00906091">
      <w:pPr>
        <w:pStyle w:val="Bibliography"/>
      </w:pPr>
      <w:r>
        <w:t xml:space="preserve">R Core Team. 2019. R: A Language and Environment for Statistical </w:t>
      </w:r>
      <w:proofErr w:type="gramStart"/>
      <w:r>
        <w:t>Computing,.</w:t>
      </w:r>
      <w:proofErr w:type="gramEnd"/>
    </w:p>
    <w:p w14:paraId="39B36171" w14:textId="77777777" w:rsidR="00906091" w:rsidRDefault="00906091" w:rsidP="00906091">
      <w:pPr>
        <w:pStyle w:val="Bibliography"/>
      </w:pPr>
      <w:r>
        <w:t xml:space="preserve">del Rey, Z. R., E. F. </w:t>
      </w:r>
      <w:proofErr w:type="spellStart"/>
      <w:r>
        <w:t>Granek</w:t>
      </w:r>
      <w:proofErr w:type="spellEnd"/>
      <w:r>
        <w:t xml:space="preserve">, and B. A. Buckley. 2011. Expression of HSP70 in Mytilus </w:t>
      </w:r>
      <w:proofErr w:type="spellStart"/>
      <w:r>
        <w:t>californianus</w:t>
      </w:r>
      <w:proofErr w:type="spellEnd"/>
      <w:r>
        <w:t xml:space="preserve"> following exposure to caffeine. Ecotoxicology </w:t>
      </w:r>
      <w:r>
        <w:rPr>
          <w:b/>
          <w:bCs/>
        </w:rPr>
        <w:t>20</w:t>
      </w:r>
      <w:r>
        <w:t>: 855–861. doi:10.1007/s10646-011-0649-6</w:t>
      </w:r>
    </w:p>
    <w:p w14:paraId="31ADF615" w14:textId="77777777" w:rsidR="00906091" w:rsidRDefault="00906091" w:rsidP="00906091">
      <w:pPr>
        <w:pStyle w:val="Bibliography"/>
      </w:pPr>
      <w:r>
        <w:lastRenderedPageBreak/>
        <w:t xml:space="preserve">Richmond, E. K., E. J. </w:t>
      </w:r>
      <w:proofErr w:type="spellStart"/>
      <w:r>
        <w:t>Rosi</w:t>
      </w:r>
      <w:proofErr w:type="spellEnd"/>
      <w:r>
        <w:t xml:space="preserve">,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79C648C9" w14:textId="77777777" w:rsidR="00906091" w:rsidRDefault="00906091" w:rsidP="00906091">
      <w:pPr>
        <w:pStyle w:val="Bibliography"/>
      </w:pPr>
      <w:r>
        <w:t xml:space="preserve">Richmond, E. K., E. J. </w:t>
      </w:r>
      <w:proofErr w:type="spellStart"/>
      <w:r>
        <w:t>Rosi</w:t>
      </w:r>
      <w:proofErr w:type="spellEnd"/>
      <w:r>
        <w:t xml:space="preserve">, D. M. Walters, J. Fick, S. K. Hamilton, T. </w:t>
      </w:r>
      <w:proofErr w:type="spellStart"/>
      <w:r>
        <w:t>Brodin</w:t>
      </w:r>
      <w:proofErr w:type="spellEnd"/>
      <w:r>
        <w:t xml:space="preserve">, A. </w:t>
      </w:r>
      <w:proofErr w:type="spellStart"/>
      <w:r>
        <w:t>Sundelin</w:t>
      </w:r>
      <w:proofErr w:type="spellEnd"/>
      <w:r>
        <w:t xml:space="preserve">, and M. R. Grace. 2018. A diverse suite of pharmaceuticals contaminates stream and riparian food webs. Nature Communications </w:t>
      </w:r>
      <w:r>
        <w:rPr>
          <w:b/>
          <w:bCs/>
        </w:rPr>
        <w:t>9</w:t>
      </w:r>
      <w:r>
        <w:t>: 4491. doi:10.1038/s41467-018-06822-w</w:t>
      </w:r>
    </w:p>
    <w:p w14:paraId="46E339F6" w14:textId="77777777" w:rsidR="00906091" w:rsidRDefault="00906091" w:rsidP="00906091">
      <w:pPr>
        <w:pStyle w:val="Bibliography"/>
      </w:pPr>
      <w:r>
        <w:t xml:space="preserve">Risk, M. J., B. E. Lapointe, O. A. Sherwood, and B. J. Bedford. 2009. The use of δ15N in assessing sewage stress on coral reefs. Marine Pollution Bulletin </w:t>
      </w:r>
      <w:r>
        <w:rPr>
          <w:b/>
          <w:bCs/>
        </w:rPr>
        <w:t>58</w:t>
      </w:r>
      <w:r>
        <w:t xml:space="preserve">: 793–802. </w:t>
      </w:r>
      <w:proofErr w:type="gramStart"/>
      <w:r>
        <w:t>doi:10.1016/j.marpolbul</w:t>
      </w:r>
      <w:proofErr w:type="gramEnd"/>
      <w:r>
        <w:t>.2009.02.008</w:t>
      </w:r>
    </w:p>
    <w:p w14:paraId="16335E6C" w14:textId="77777777" w:rsidR="00906091" w:rsidRDefault="00906091" w:rsidP="00906091">
      <w:pPr>
        <w:pStyle w:val="Bibliography"/>
      </w:pPr>
      <w:r>
        <w:t xml:space="preserve">Robson, S. V., E. J. </w:t>
      </w:r>
      <w:proofErr w:type="spellStart"/>
      <w:r>
        <w:t>Rosi</w:t>
      </w:r>
      <w:proofErr w:type="spellEnd"/>
      <w:r>
        <w:t xml:space="preserve">, E. K. Richmond, and M. R. Grace. 2020. Environmental concentrations of pharmaceuticals alter metabolism, denitrification, and diatom assemblages in artificial streams. Freshwater Science </w:t>
      </w:r>
      <w:r>
        <w:rPr>
          <w:b/>
          <w:bCs/>
        </w:rPr>
        <w:t>39</w:t>
      </w:r>
      <w:r>
        <w:t>: 256–267. doi:10.1086/708893</w:t>
      </w:r>
    </w:p>
    <w:p w14:paraId="4BBA16B9" w14:textId="77777777" w:rsidR="00906091" w:rsidRDefault="00906091" w:rsidP="00906091">
      <w:pPr>
        <w:pStyle w:val="Bibliography"/>
      </w:pPr>
      <w:proofErr w:type="spellStart"/>
      <w:r>
        <w:t>Romera</w:t>
      </w:r>
      <w:proofErr w:type="spellEnd"/>
      <w:r>
        <w:t xml:space="preserve">-Castillo, C., M. Pinto, T. M. Langer, X. A. Álvarez-Salgado, and G. J. </w:t>
      </w:r>
      <w:proofErr w:type="spellStart"/>
      <w:r>
        <w:t>Herndl</w:t>
      </w:r>
      <w:proofErr w:type="spellEnd"/>
      <w:r>
        <w:t xml:space="preserve">. 2018. Dissolved organic carbon leaching from plastics stimulates microbial activity in the ocean. Nat </w:t>
      </w:r>
      <w:proofErr w:type="spellStart"/>
      <w:r>
        <w:t>Commun</w:t>
      </w:r>
      <w:proofErr w:type="spellEnd"/>
      <w:r>
        <w:t xml:space="preserve"> </w:t>
      </w:r>
      <w:r>
        <w:rPr>
          <w:b/>
          <w:bCs/>
        </w:rPr>
        <w:t>9</w:t>
      </w:r>
      <w:r>
        <w:t>: 1–7. doi:10.1038/s41467-018-03798-5</w:t>
      </w:r>
    </w:p>
    <w:p w14:paraId="3D06879B" w14:textId="77777777" w:rsidR="00906091" w:rsidRDefault="00906091" w:rsidP="00906091">
      <w:pPr>
        <w:pStyle w:val="Bibliography"/>
      </w:pPr>
      <w:r>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p>
    <w:p w14:paraId="3E8D1B54" w14:textId="77777777" w:rsidR="00906091" w:rsidRDefault="00906091" w:rsidP="00906091">
      <w:pPr>
        <w:pStyle w:val="Bibliography"/>
      </w:pPr>
      <w:proofErr w:type="spellStart"/>
      <w:r>
        <w:t>Rosi</w:t>
      </w:r>
      <w:proofErr w:type="spellEnd"/>
      <w:r>
        <w:t xml:space="preserve">-Marshall,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465E2D12" w14:textId="77777777" w:rsidR="00906091" w:rsidRDefault="00906091" w:rsidP="00906091">
      <w:pPr>
        <w:pStyle w:val="Bibliography"/>
      </w:pPr>
      <w:proofErr w:type="spellStart"/>
      <w:r>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p>
    <w:p w14:paraId="25F3F74A" w14:textId="77777777" w:rsidR="00906091" w:rsidRDefault="00906091" w:rsidP="00906091">
      <w:pPr>
        <w:pStyle w:val="Bibliography"/>
      </w:pPr>
      <w:r>
        <w:lastRenderedPageBreak/>
        <w:t xml:space="preserve">Sargent, J. R., and S. Falk-Petersen. 1988. The lipid biochemistry of calanoid copepods. </w:t>
      </w:r>
      <w:proofErr w:type="spellStart"/>
      <w:r>
        <w:t>Hydrobiologia</w:t>
      </w:r>
      <w:proofErr w:type="spellEnd"/>
      <w:r>
        <w:t xml:space="preserve"> </w:t>
      </w:r>
      <w:r>
        <w:rPr>
          <w:b/>
          <w:bCs/>
        </w:rPr>
        <w:t>167–168</w:t>
      </w:r>
      <w:r>
        <w:t>: 101–114. doi:10.1007/BF00026297</w:t>
      </w:r>
    </w:p>
    <w:p w14:paraId="1B628D01" w14:textId="77777777" w:rsidR="00906091" w:rsidRDefault="00906091" w:rsidP="00906091">
      <w:pPr>
        <w:pStyle w:val="Bibliography"/>
      </w:pPr>
      <w:r>
        <w:t xml:space="preserve">Savage, C., and R. </w:t>
      </w:r>
      <w:proofErr w:type="spellStart"/>
      <w:r>
        <w:t>Elmgren</w:t>
      </w:r>
      <w:proofErr w:type="spellEnd"/>
      <w:r>
        <w:t xml:space="preserve">. 2004. MACROALGAL (FUCUS VESICULOSUS) δ15N VALUES TRACE DECREASE IN SEWAGE INFLUENCE. Ecological Applications </w:t>
      </w:r>
      <w:r>
        <w:rPr>
          <w:b/>
          <w:bCs/>
        </w:rPr>
        <w:t>14</w:t>
      </w:r>
      <w:r>
        <w:t>: 517–526. doi:10.1890/02-5396</w:t>
      </w:r>
    </w:p>
    <w:p w14:paraId="2EC81EE7" w14:textId="77777777" w:rsidR="00906091" w:rsidRDefault="00906091" w:rsidP="00906091">
      <w:pPr>
        <w:pStyle w:val="Bibliography"/>
      </w:pPr>
      <w:r>
        <w:t xml:space="preserve">Schram, J. B., M. O. </w:t>
      </w:r>
      <w:proofErr w:type="spellStart"/>
      <w:r>
        <w:t>Amsler</w:t>
      </w:r>
      <w:proofErr w:type="spellEnd"/>
      <w:r>
        <w:t xml:space="preserve">, A. W. E. Galloway, C. D. </w:t>
      </w:r>
      <w:proofErr w:type="spellStart"/>
      <w:r>
        <w:t>Amsler</w:t>
      </w:r>
      <w:proofErr w:type="spellEnd"/>
      <w:r>
        <w:t xml:space="preserve">, and J. B. McClintock. 2019. Fatty acid trophic transfer of Antarctic algae to a sympatric amphipod consumer. Antarctic Science </w:t>
      </w:r>
      <w:r>
        <w:rPr>
          <w:b/>
          <w:bCs/>
        </w:rPr>
        <w:t>31</w:t>
      </w:r>
      <w:r>
        <w:t>: 315–316. doi:10.1017/S0954102019000397</w:t>
      </w:r>
    </w:p>
    <w:p w14:paraId="4E565EF5" w14:textId="77777777" w:rsidR="00906091" w:rsidRDefault="00906091" w:rsidP="00906091">
      <w:pPr>
        <w:pStyle w:val="Bibliography"/>
      </w:pPr>
      <w:r>
        <w:t xml:space="preserve">Schram, J. B., J. N. </w:t>
      </w:r>
      <w:proofErr w:type="spellStart"/>
      <w:r>
        <w:t>Kobelt</w:t>
      </w:r>
      <w:proofErr w:type="spellEnd"/>
      <w:r>
        <w:t xml:space="preserve">, M. N. </w:t>
      </w:r>
      <w:proofErr w:type="spellStart"/>
      <w:r>
        <w:t>Dethier</w:t>
      </w:r>
      <w:proofErr w:type="spellEnd"/>
      <w:r>
        <w:t xml:space="preserve">, and A. W. E. Galloway. 2018. Trophic Transfer of Macroalgal Fatty Acids in Two Urchin Species: Digestion, Egestion, and Tissue Building. Front. Ecol. </w:t>
      </w:r>
      <w:proofErr w:type="spellStart"/>
      <w:r>
        <w:t>Evol</w:t>
      </w:r>
      <w:proofErr w:type="spellEnd"/>
      <w:r>
        <w:t xml:space="preserve">. </w:t>
      </w:r>
      <w:r>
        <w:rPr>
          <w:b/>
          <w:bCs/>
        </w:rPr>
        <w:t>6</w:t>
      </w:r>
      <w:r>
        <w:t>. doi:10.3389/fevo.2018.00083</w:t>
      </w:r>
    </w:p>
    <w:p w14:paraId="6285AB14" w14:textId="77777777" w:rsidR="00906091" w:rsidRDefault="00906091" w:rsidP="00906091">
      <w:pPr>
        <w:pStyle w:val="Bibliography"/>
      </w:pPr>
      <w:proofErr w:type="spellStart"/>
      <w:r>
        <w:t>Shishlyannikov</w:t>
      </w:r>
      <w:proofErr w:type="spellEnd"/>
      <w:r>
        <w:t xml:space="preserve">, S. M., A. A. </w:t>
      </w:r>
      <w:proofErr w:type="spellStart"/>
      <w:r>
        <w:t>Nikonova</w:t>
      </w:r>
      <w:proofErr w:type="spellEnd"/>
      <w:r>
        <w:t xml:space="preserve">, Y. S. </w:t>
      </w:r>
      <w:proofErr w:type="spellStart"/>
      <w:r>
        <w:t>Bukin</w:t>
      </w:r>
      <w:proofErr w:type="spellEnd"/>
      <w:r>
        <w:t xml:space="preserve">, and A. G. </w:t>
      </w:r>
      <w:proofErr w:type="spellStart"/>
      <w:r>
        <w:t>Gorshkov</w:t>
      </w:r>
      <w:proofErr w:type="spellEnd"/>
      <w:r>
        <w:t xml:space="preserve">. 2018. Fatty acid trophic markers in Lake Baikal phytoplankton: A comparison of endemic and cosmopolitan diatom-dominated phytoplankton assemblages. Ecological Indicators </w:t>
      </w:r>
      <w:r>
        <w:rPr>
          <w:b/>
          <w:bCs/>
        </w:rPr>
        <w:t>85</w:t>
      </w:r>
      <w:r>
        <w:t xml:space="preserve">: 878–886. </w:t>
      </w:r>
      <w:proofErr w:type="gramStart"/>
      <w:r>
        <w:t>doi:10.1016/j.ecolind</w:t>
      </w:r>
      <w:proofErr w:type="gramEnd"/>
      <w:r>
        <w:t>.2017.11.052</w:t>
      </w:r>
    </w:p>
    <w:p w14:paraId="3D010272" w14:textId="77777777" w:rsidR="00906091" w:rsidRDefault="00906091" w:rsidP="00906091">
      <w:pPr>
        <w:pStyle w:val="Bibliography"/>
      </w:pPr>
      <w:proofErr w:type="spellStart"/>
      <w:r>
        <w:t>Sitnikova</w:t>
      </w:r>
      <w:proofErr w:type="spellEnd"/>
      <w:r>
        <w:t xml:space="preserve">, T. </w:t>
      </w:r>
      <w:proofErr w:type="spellStart"/>
      <w:r>
        <w:t>Ya</w:t>
      </w:r>
      <w:proofErr w:type="spellEnd"/>
      <w:r>
        <w:t xml:space="preserve">. 2012. </w:t>
      </w:r>
      <w:proofErr w:type="spellStart"/>
      <w:r>
        <w:t>Определитель</w:t>
      </w:r>
      <w:proofErr w:type="spellEnd"/>
      <w:r>
        <w:t xml:space="preserve"> </w:t>
      </w:r>
      <w:proofErr w:type="spellStart"/>
      <w:r>
        <w:t>брюхоногих</w:t>
      </w:r>
      <w:proofErr w:type="spellEnd"/>
      <w:r>
        <w:t xml:space="preserve"> </w:t>
      </w:r>
      <w:proofErr w:type="spellStart"/>
      <w:r>
        <w:t>моллюсков</w:t>
      </w:r>
      <w:proofErr w:type="spellEnd"/>
      <w:r>
        <w:t xml:space="preserve"> </w:t>
      </w:r>
      <w:proofErr w:type="spellStart"/>
      <w:r>
        <w:t>бухты</w:t>
      </w:r>
      <w:proofErr w:type="spellEnd"/>
      <w:r>
        <w:t xml:space="preserve"> </w:t>
      </w:r>
      <w:proofErr w:type="spellStart"/>
      <w:r>
        <w:t>Большие</w:t>
      </w:r>
      <w:proofErr w:type="spellEnd"/>
      <w:r>
        <w:t xml:space="preserve"> </w:t>
      </w:r>
      <w:proofErr w:type="spellStart"/>
      <w:r>
        <w:t>Коты</w:t>
      </w:r>
      <w:proofErr w:type="spellEnd"/>
      <w:r>
        <w:t xml:space="preserve"> (</w:t>
      </w:r>
      <w:proofErr w:type="spellStart"/>
      <w:r>
        <w:t>юго-западное</w:t>
      </w:r>
      <w:proofErr w:type="spellEnd"/>
      <w:r>
        <w:t xml:space="preserve"> </w:t>
      </w:r>
      <w:proofErr w:type="spellStart"/>
      <w:r>
        <w:t>побережье</w:t>
      </w:r>
      <w:proofErr w:type="spellEnd"/>
      <w:r>
        <w:t xml:space="preserve"> </w:t>
      </w:r>
      <w:proofErr w:type="spellStart"/>
      <w:r>
        <w:t>озера</w:t>
      </w:r>
      <w:proofErr w:type="spellEnd"/>
      <w:r>
        <w:t xml:space="preserve"> </w:t>
      </w:r>
      <w:proofErr w:type="spellStart"/>
      <w:r>
        <w:t>Байкал</w:t>
      </w:r>
      <w:proofErr w:type="spellEnd"/>
      <w:r>
        <w:t xml:space="preserve">) [Key of the Gastropod </w:t>
      </w:r>
      <w:proofErr w:type="spellStart"/>
      <w:r>
        <w:t>Molluscs</w:t>
      </w:r>
      <w:proofErr w:type="spellEnd"/>
      <w:r>
        <w:t xml:space="preserve"> in the Bay of Bolshie </w:t>
      </w:r>
      <w:proofErr w:type="spellStart"/>
      <w:r>
        <w:t>Koty</w:t>
      </w:r>
      <w:proofErr w:type="spellEnd"/>
      <w:r>
        <w:t xml:space="preserve"> (South-West shoreline of Lake Baikal)], Irkutsk State University.</w:t>
      </w:r>
    </w:p>
    <w:p w14:paraId="6AC7A3A2" w14:textId="77777777" w:rsidR="00906091" w:rsidRDefault="00906091" w:rsidP="00906091">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07DD5DFD" w14:textId="77777777" w:rsidR="00906091" w:rsidRDefault="00906091" w:rsidP="00906091">
      <w:pPr>
        <w:pStyle w:val="Bibliography"/>
      </w:pPr>
      <w:proofErr w:type="spellStart"/>
      <w:r>
        <w:t>Sneath</w:t>
      </w:r>
      <w:proofErr w:type="spellEnd"/>
      <w:r>
        <w:t xml:space="preserve">, P. H. A., and R. R. </w:t>
      </w:r>
      <w:proofErr w:type="spellStart"/>
      <w:r>
        <w:t>Sokal</w:t>
      </w:r>
      <w:proofErr w:type="spellEnd"/>
      <w:r>
        <w:t>. 1973. Numerical Taxonomy: The Principles and Practice of Numerical Classification, W. H. Freeman.</w:t>
      </w:r>
    </w:p>
    <w:p w14:paraId="526B682F" w14:textId="77777777" w:rsidR="00906091" w:rsidRDefault="00906091" w:rsidP="00906091">
      <w:pPr>
        <w:pStyle w:val="Bibliography"/>
      </w:pPr>
      <w:r>
        <w:t xml:space="preserve">Steinmetz, Z., C. </w:t>
      </w:r>
      <w:proofErr w:type="spellStart"/>
      <w:r>
        <w:t>Wollmann</w:t>
      </w:r>
      <w:proofErr w:type="spellEnd"/>
      <w:r>
        <w:t xml:space="preserve">, M. Schaefer, and others. 2016. Plastic mulching in agriculture. Trading short-term agronomic benefits for long-term soil degradation? Science of The Total Environment </w:t>
      </w:r>
      <w:r>
        <w:rPr>
          <w:b/>
          <w:bCs/>
        </w:rPr>
        <w:t>550</w:t>
      </w:r>
      <w:r>
        <w:t xml:space="preserve">: 690–705. </w:t>
      </w:r>
      <w:proofErr w:type="gramStart"/>
      <w:r>
        <w:t>doi:10.1016/j.scitotenv</w:t>
      </w:r>
      <w:proofErr w:type="gramEnd"/>
      <w:r>
        <w:t>.2016.01.153</w:t>
      </w:r>
    </w:p>
    <w:p w14:paraId="7D88B288" w14:textId="77777777" w:rsidR="00906091" w:rsidRDefault="00906091" w:rsidP="00906091">
      <w:pPr>
        <w:pStyle w:val="Bibliography"/>
      </w:pPr>
      <w:r>
        <w:lastRenderedPageBreak/>
        <w:t xml:space="preserve">Stock, B. C., A. L. Jackson, E. J. Ward, A. C. Parnell, D. L. Phillips, and B. X. Semmens. 2018a. Analyzing mixing systems using a new generation of Bayesian tracer mixing models. </w:t>
      </w:r>
      <w:proofErr w:type="spellStart"/>
      <w:r>
        <w:t>PeerJ</w:t>
      </w:r>
      <w:proofErr w:type="spellEnd"/>
      <w:r>
        <w:t xml:space="preserve"> </w:t>
      </w:r>
      <w:r>
        <w:rPr>
          <w:b/>
          <w:bCs/>
        </w:rPr>
        <w:t>6</w:t>
      </w:r>
      <w:r>
        <w:t>: e5096. doi:10.7717/peerj.5096</w:t>
      </w:r>
    </w:p>
    <w:p w14:paraId="0035F4FC" w14:textId="77777777" w:rsidR="00906091" w:rsidRDefault="00906091" w:rsidP="00906091">
      <w:pPr>
        <w:pStyle w:val="Bibliography"/>
      </w:pPr>
      <w:r>
        <w:t xml:space="preserve">Stock, B., A. Jackson, E. Ward, and J. </w:t>
      </w:r>
      <w:proofErr w:type="spellStart"/>
      <w:r>
        <w:t>Venkiteswaran</w:t>
      </w:r>
      <w:proofErr w:type="spellEnd"/>
      <w:r>
        <w:t xml:space="preserve">. 2018b. </w:t>
      </w:r>
      <w:proofErr w:type="spellStart"/>
      <w:r>
        <w:t>brianstock</w:t>
      </w:r>
      <w:proofErr w:type="spellEnd"/>
      <w:r>
        <w:t>/</w:t>
      </w:r>
      <w:proofErr w:type="spellStart"/>
      <w:r>
        <w:t>MixSIAR</w:t>
      </w:r>
      <w:proofErr w:type="spellEnd"/>
      <w:r>
        <w:t xml:space="preserve"> 3.1.9, </w:t>
      </w:r>
      <w:proofErr w:type="spellStart"/>
      <w:r>
        <w:t>Zenodo</w:t>
      </w:r>
      <w:proofErr w:type="spellEnd"/>
      <w:r>
        <w:t>.</w:t>
      </w:r>
    </w:p>
    <w:p w14:paraId="3104187A" w14:textId="77777777" w:rsidR="00906091" w:rsidRDefault="00906091" w:rsidP="00906091">
      <w:pPr>
        <w:pStyle w:val="Bibliography"/>
      </w:pPr>
      <w:proofErr w:type="spellStart"/>
      <w:r>
        <w:t>Suaria</w:t>
      </w:r>
      <w:proofErr w:type="spellEnd"/>
      <w:r>
        <w:t xml:space="preserve">, G., A. </w:t>
      </w:r>
      <w:proofErr w:type="spellStart"/>
      <w:r>
        <w:t>Achtypi</w:t>
      </w:r>
      <w:proofErr w:type="spellEnd"/>
      <w:r>
        <w:t xml:space="preserve">, V. Perold, J. R. Lee, A. </w:t>
      </w:r>
      <w:proofErr w:type="spellStart"/>
      <w:r>
        <w:t>Pierucci</w:t>
      </w:r>
      <w:proofErr w:type="spellEnd"/>
      <w:r>
        <w:t xml:space="preserve">, T. G. </w:t>
      </w:r>
      <w:proofErr w:type="spellStart"/>
      <w:r>
        <w:t>Bornman</w:t>
      </w:r>
      <w:proofErr w:type="spellEnd"/>
      <w:r>
        <w:t xml:space="preserve">, S. </w:t>
      </w:r>
      <w:proofErr w:type="spellStart"/>
      <w:r>
        <w:t>Aliani</w:t>
      </w:r>
      <w:proofErr w:type="spellEnd"/>
      <w:r>
        <w:t xml:space="preserve">, and P. G. Ryan. Microfibers in oceanic surface waters: A global characterization. Science Advances </w:t>
      </w:r>
      <w:r>
        <w:rPr>
          <w:b/>
          <w:bCs/>
        </w:rPr>
        <w:t>6</w:t>
      </w:r>
      <w:r>
        <w:t>: eaay8493. doi:10.1126/</w:t>
      </w:r>
      <w:proofErr w:type="gramStart"/>
      <w:r>
        <w:t>sciadv.aay</w:t>
      </w:r>
      <w:proofErr w:type="gramEnd"/>
      <w:r>
        <w:t>8493</w:t>
      </w:r>
    </w:p>
    <w:p w14:paraId="052BCB41" w14:textId="77777777" w:rsidR="00906091" w:rsidRDefault="00906091" w:rsidP="00906091">
      <w:pPr>
        <w:pStyle w:val="Bibliography"/>
      </w:pPr>
      <w:proofErr w:type="spellStart"/>
      <w:r>
        <w:t>Swamikannu</w:t>
      </w:r>
      <w:proofErr w:type="spellEnd"/>
      <w:r>
        <w:t xml:space="preserve">, X., and K. D. Hoagland. 1989. Effects of Snail Grazing on the Diversity and Structure of a Periphyton Community in a Eutrophic Pond. Can. J. Fish. </w:t>
      </w:r>
      <w:proofErr w:type="spellStart"/>
      <w:r>
        <w:t>Aquat</w:t>
      </w:r>
      <w:proofErr w:type="spellEnd"/>
      <w:r>
        <w:t xml:space="preserve">. Sci. </w:t>
      </w:r>
      <w:r>
        <w:rPr>
          <w:b/>
          <w:bCs/>
        </w:rPr>
        <w:t>46</w:t>
      </w:r>
      <w:r>
        <w:t>: 1698–1704. doi:10.1139/f89-215</w:t>
      </w:r>
    </w:p>
    <w:p w14:paraId="7C2130AF" w14:textId="77777777" w:rsidR="00906091" w:rsidRDefault="00906091" w:rsidP="00906091">
      <w:pPr>
        <w:pStyle w:val="Bibliography"/>
      </w:pPr>
      <w:r>
        <w:t xml:space="preserve">Swann, G. E. A., V. N. </w:t>
      </w:r>
      <w:proofErr w:type="spellStart"/>
      <w:r>
        <w:t>Panizzo</w:t>
      </w:r>
      <w:proofErr w:type="spellEnd"/>
      <w:r>
        <w:t xml:space="preserve">, S. </w:t>
      </w:r>
      <w:proofErr w:type="spellStart"/>
      <w:r>
        <w:t>Piccolroaz</w:t>
      </w:r>
      <w:proofErr w:type="spellEnd"/>
      <w:r>
        <w:t xml:space="preserve">, and others. 2020. Changing nutrient cycling in Lake Baikal, the world’s oldest lake. PNAS </w:t>
      </w:r>
      <w:r>
        <w:rPr>
          <w:b/>
          <w:bCs/>
        </w:rPr>
        <w:t>117</w:t>
      </w:r>
      <w:r>
        <w:t>: 27211–27217. doi:10.1073/pnas.2013181117</w:t>
      </w:r>
    </w:p>
    <w:p w14:paraId="2055B2FF" w14:textId="77777777" w:rsidR="00906091" w:rsidRDefault="00906091" w:rsidP="00906091">
      <w:pPr>
        <w:pStyle w:val="Bibliography"/>
      </w:pPr>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p>
    <w:p w14:paraId="12C09936" w14:textId="77777777" w:rsidR="00906091" w:rsidRDefault="00906091" w:rsidP="00906091">
      <w:pPr>
        <w:pStyle w:val="Bibliography"/>
      </w:pPr>
      <w:proofErr w:type="spellStart"/>
      <w:r>
        <w:t>Takhteev</w:t>
      </w:r>
      <w:proofErr w:type="spellEnd"/>
      <w:r>
        <w:t xml:space="preserve">, V. V., and D. I. </w:t>
      </w:r>
      <w:proofErr w:type="spellStart"/>
      <w:r>
        <w:t>Didorenko</w:t>
      </w:r>
      <w:proofErr w:type="spellEnd"/>
      <w:r>
        <w:t xml:space="preserve">. 2015. Fauna and ecology of amphipods of Lake Baikal: A Training manual, V.B. </w:t>
      </w:r>
      <w:proofErr w:type="spellStart"/>
      <w:r>
        <w:t>Sochava</w:t>
      </w:r>
      <w:proofErr w:type="spellEnd"/>
      <w:r>
        <w:t xml:space="preserve"> Institute of Geography SB RAS.</w:t>
      </w:r>
    </w:p>
    <w:p w14:paraId="01C2656B" w14:textId="77777777" w:rsidR="00906091" w:rsidRDefault="00906091" w:rsidP="00906091">
      <w:pPr>
        <w:pStyle w:val="Bibliography"/>
      </w:pPr>
      <w:proofErr w:type="spellStart"/>
      <w:r>
        <w:t>Tenore</w:t>
      </w:r>
      <w:proofErr w:type="spellEnd"/>
      <w:r>
        <w:t xml:space="preserve">, K. R., R. B. Hanson, J. McClain, A. E. </w:t>
      </w:r>
      <w:proofErr w:type="spellStart"/>
      <w:r>
        <w:t>Maccubbin</w:t>
      </w:r>
      <w:proofErr w:type="spellEnd"/>
      <w:r>
        <w:t xml:space="preserve">, and R. E. Hodson. 1984. Changes in Composition and Nutritional Value to a Benthic Deposit Feeder of Decomposing Detritus Pools. BULLETIN OF MARINE SCIENCE </w:t>
      </w:r>
      <w:r>
        <w:rPr>
          <w:b/>
          <w:bCs/>
        </w:rPr>
        <w:t>35</w:t>
      </w:r>
      <w:r>
        <w:t>: 13.</w:t>
      </w:r>
    </w:p>
    <w:p w14:paraId="19B96136" w14:textId="77777777" w:rsidR="00906091" w:rsidRDefault="00906091" w:rsidP="00906091">
      <w:pPr>
        <w:pStyle w:val="Bibliography"/>
      </w:pPr>
      <w:proofErr w:type="spellStart"/>
      <w:r>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p>
    <w:p w14:paraId="77D315F4" w14:textId="77777777" w:rsidR="00906091" w:rsidRDefault="00906091" w:rsidP="00906091">
      <w:pPr>
        <w:pStyle w:val="Bibliography"/>
      </w:pPr>
      <w:proofErr w:type="spellStart"/>
      <w:r>
        <w:lastRenderedPageBreak/>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p>
    <w:p w14:paraId="77FE3177" w14:textId="77777777" w:rsidR="00906091" w:rsidRDefault="00906091" w:rsidP="00906091">
      <w:pPr>
        <w:pStyle w:val="Bibliography"/>
      </w:pPr>
      <w:r>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p>
    <w:p w14:paraId="6DBC9DEF" w14:textId="77777777" w:rsidR="00906091" w:rsidRDefault="00906091" w:rsidP="00906091">
      <w:pPr>
        <w:pStyle w:val="Bibliography"/>
      </w:pPr>
      <w:proofErr w:type="spellStart"/>
      <w:r>
        <w:t>Tornqvist</w:t>
      </w:r>
      <w:proofErr w:type="spellEnd"/>
      <w:r>
        <w:t xml:space="preserve">, R., J. </w:t>
      </w:r>
      <w:proofErr w:type="spellStart"/>
      <w:r>
        <w:t>Jarsjo</w:t>
      </w:r>
      <w:proofErr w:type="spellEnd"/>
      <w:r>
        <w:t xml:space="preserve">, J. </w:t>
      </w:r>
      <w:proofErr w:type="spellStart"/>
      <w:r>
        <w:t>Pietron</w:t>
      </w:r>
      <w:proofErr w:type="spellEnd"/>
      <w:r>
        <w:t xml:space="preserve">, A. Bring, P. </w:t>
      </w:r>
      <w:proofErr w:type="spellStart"/>
      <w:r>
        <w:t>Rogberg</w:t>
      </w:r>
      <w:proofErr w:type="spellEnd"/>
      <w:r>
        <w:t xml:space="preserve">, S. M. </w:t>
      </w:r>
      <w:proofErr w:type="spellStart"/>
      <w:r>
        <w:t>Asokan</w:t>
      </w:r>
      <w:proofErr w:type="spellEnd"/>
      <w:r>
        <w:t xml:space="preserve">, and G. </w:t>
      </w:r>
      <w:proofErr w:type="spellStart"/>
      <w:r>
        <w:t>Destouni</w:t>
      </w:r>
      <w:proofErr w:type="spellEnd"/>
      <w:r>
        <w:t xml:space="preserve">. 2014. Evolution of the hydro-climate system in the Lake Baikal basin. Journal of Hydrology </w:t>
      </w:r>
      <w:r>
        <w:rPr>
          <w:b/>
          <w:bCs/>
        </w:rPr>
        <w:t>519</w:t>
      </w:r>
      <w:r>
        <w:t xml:space="preserve">: 1953–1962. </w:t>
      </w:r>
      <w:proofErr w:type="gramStart"/>
      <w:r>
        <w:t>doi:10.1016/j.jhydrol</w:t>
      </w:r>
      <w:proofErr w:type="gramEnd"/>
      <w:r>
        <w:t>.2014.09.074</w:t>
      </w:r>
    </w:p>
    <w:p w14:paraId="7803D5D4" w14:textId="77777777" w:rsidR="00906091" w:rsidRDefault="00906091" w:rsidP="00906091">
      <w:pPr>
        <w:pStyle w:val="Bibliography"/>
      </w:pPr>
      <w:r>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p>
    <w:p w14:paraId="462F1788" w14:textId="77777777" w:rsidR="00906091" w:rsidRDefault="00906091" w:rsidP="00906091">
      <w:pPr>
        <w:pStyle w:val="Bibliography"/>
      </w:pPr>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p>
    <w:p w14:paraId="17A69D71" w14:textId="77777777" w:rsidR="00906091" w:rsidRDefault="00906091" w:rsidP="00906091">
      <w:pPr>
        <w:pStyle w:val="Bibliography"/>
      </w:pPr>
      <w:proofErr w:type="spellStart"/>
      <w:r>
        <w:t>Vonk</w:t>
      </w:r>
      <w:proofErr w:type="spellEnd"/>
      <w:r>
        <w:t xml:space="preserve">, J. A., B. F. van </w:t>
      </w:r>
      <w:proofErr w:type="spellStart"/>
      <w:r>
        <w:t>Kuijk</w:t>
      </w:r>
      <w:proofErr w:type="spellEnd"/>
      <w:r>
        <w:t xml:space="preserve">, M. van </w:t>
      </w:r>
      <w:proofErr w:type="spellStart"/>
      <w:r>
        <w:t>Beusekom</w:t>
      </w:r>
      <w:proofErr w:type="spellEnd"/>
      <w:r>
        <w:t xml:space="preserve">, E. R. Hunting, and M. H. S. </w:t>
      </w:r>
      <w:proofErr w:type="spellStart"/>
      <w:r>
        <w:t>Kraak</w:t>
      </w:r>
      <w:proofErr w:type="spellEnd"/>
      <w:r>
        <w:t xml:space="preserve">. 2016. The significance of linoleic acid in food sources for </w:t>
      </w:r>
      <w:proofErr w:type="spellStart"/>
      <w:r>
        <w:t>detritivorous</w:t>
      </w:r>
      <w:proofErr w:type="spellEnd"/>
      <w:r>
        <w:t xml:space="preserve"> benthic invertebrates. Scientific Reports </w:t>
      </w:r>
      <w:r>
        <w:rPr>
          <w:b/>
          <w:bCs/>
        </w:rPr>
        <w:t>6</w:t>
      </w:r>
      <w:r>
        <w:t>: 35785. doi:10.1038/srep35785</w:t>
      </w:r>
    </w:p>
    <w:p w14:paraId="6DF2B424" w14:textId="77777777" w:rsidR="00906091" w:rsidRDefault="00906091" w:rsidP="00906091">
      <w:pPr>
        <w:pStyle w:val="Bibliography"/>
      </w:pPr>
      <w:r>
        <w:t xml:space="preserve">de Vries, J. 1972. Soil Filtration of Wastewater Effluent and the Mechanism of Pore Clogging. Journal (Water Pollution Control Federation) </w:t>
      </w:r>
      <w:r>
        <w:rPr>
          <w:b/>
          <w:bCs/>
        </w:rPr>
        <w:t>44</w:t>
      </w:r>
      <w:r>
        <w:t>: 565–573.</w:t>
      </w:r>
    </w:p>
    <w:p w14:paraId="12F5BCD8" w14:textId="77777777" w:rsidR="00906091" w:rsidRDefault="00906091" w:rsidP="00906091">
      <w:pPr>
        <w:pStyle w:val="Bibliography"/>
      </w:pPr>
      <w:r>
        <w:t xml:space="preserve">Wang, W., and J. Wang. 2018. Investigation of microplastics in aquatic environments: An overview of the methods used, from field sampling to laboratory analysis. </w:t>
      </w:r>
      <w:proofErr w:type="spellStart"/>
      <w:r>
        <w:t>TrAC</w:t>
      </w:r>
      <w:proofErr w:type="spellEnd"/>
      <w:r>
        <w:t xml:space="preserve"> Trends in Analytical Chemistry </w:t>
      </w:r>
      <w:r>
        <w:rPr>
          <w:b/>
          <w:bCs/>
        </w:rPr>
        <w:t>108</w:t>
      </w:r>
      <w:r>
        <w:t xml:space="preserve">: 195–202. </w:t>
      </w:r>
      <w:proofErr w:type="gramStart"/>
      <w:r>
        <w:t>doi:10.1016/j.trac</w:t>
      </w:r>
      <w:proofErr w:type="gramEnd"/>
      <w:r>
        <w:t>.2018.08.026</w:t>
      </w:r>
    </w:p>
    <w:p w14:paraId="785A765E" w14:textId="77777777" w:rsidR="00906091" w:rsidRDefault="00906091" w:rsidP="00906091">
      <w:pPr>
        <w:pStyle w:val="Bibliography"/>
      </w:pPr>
      <w:r>
        <w:lastRenderedPageBreak/>
        <w:t xml:space="preserve">Wayland, M., and K. A. Hobson. 2001. Stable carbon, nitrogen, and sulfur isotope ratios in riparian food webs on rivers receiving sewage and pulp-mill effluents. Can. J. Zool. </w:t>
      </w:r>
      <w:r>
        <w:rPr>
          <w:b/>
          <w:bCs/>
        </w:rPr>
        <w:t>79</w:t>
      </w:r>
      <w:r>
        <w:t>: 5–15. doi:10.1139/z00-169</w:t>
      </w:r>
    </w:p>
    <w:p w14:paraId="417BF46D" w14:textId="77777777" w:rsidR="00906091" w:rsidRDefault="00906091" w:rsidP="00906091">
      <w:pPr>
        <w:pStyle w:val="Bibliography"/>
      </w:pPr>
      <w:proofErr w:type="spellStart"/>
      <w:r>
        <w:t>Welschmeyer</w:t>
      </w:r>
      <w:proofErr w:type="spellEnd"/>
      <w:r>
        <w:t xml:space="preserve">, N. A. 1994. Fluorometric analysis of chlorophyll a in the presence of chlorophyll b and </w:t>
      </w:r>
      <w:proofErr w:type="spellStart"/>
      <w:r>
        <w:t>pheopigments</w:t>
      </w:r>
      <w:proofErr w:type="spellEnd"/>
      <w:r>
        <w:t xml:space="preserve">. </w:t>
      </w:r>
      <w:proofErr w:type="spellStart"/>
      <w:r>
        <w:t>Limnol</w:t>
      </w:r>
      <w:proofErr w:type="spellEnd"/>
      <w:r>
        <w:t xml:space="preserve">. </w:t>
      </w:r>
      <w:proofErr w:type="spellStart"/>
      <w:r>
        <w:t>Oceanogr</w:t>
      </w:r>
      <w:proofErr w:type="spellEnd"/>
      <w:r>
        <w:t xml:space="preserve">. </w:t>
      </w:r>
      <w:r>
        <w:rPr>
          <w:b/>
          <w:bCs/>
        </w:rPr>
        <w:t>39</w:t>
      </w:r>
      <w:r>
        <w:t>: 1985–1992. doi:10.4319/lo.1994.39.8.1985</w:t>
      </w:r>
    </w:p>
    <w:p w14:paraId="4B5CD23D" w14:textId="77777777" w:rsidR="00906091" w:rsidRDefault="00906091" w:rsidP="00906091">
      <w:pPr>
        <w:pStyle w:val="Bibliography"/>
      </w:pPr>
      <w:r>
        <w:t xml:space="preserve">Wilson, S., K. Burns, and S. Codi. 2001. Sources of dietary lipids in the coral reef blenny </w:t>
      </w:r>
      <w:proofErr w:type="spellStart"/>
      <w:r>
        <w:t>Salarias</w:t>
      </w:r>
      <w:proofErr w:type="spellEnd"/>
      <w:r>
        <w:t xml:space="preserve"> </w:t>
      </w:r>
      <w:proofErr w:type="spellStart"/>
      <w:r>
        <w:t>patzneri</w:t>
      </w:r>
      <w:proofErr w:type="spellEnd"/>
      <w:r>
        <w:t xml:space="preserve">. Mar. Ecol. Prog. Ser. </w:t>
      </w:r>
      <w:r>
        <w:rPr>
          <w:b/>
          <w:bCs/>
        </w:rPr>
        <w:t>222</w:t>
      </w:r>
      <w:r>
        <w:t>: 291–296. doi:10.3354/meps222291</w:t>
      </w:r>
    </w:p>
    <w:p w14:paraId="42FA436E" w14:textId="77777777" w:rsidR="00906091" w:rsidRDefault="00906091" w:rsidP="00906091">
      <w:pPr>
        <w:pStyle w:val="Bibliography"/>
      </w:pPr>
      <w:r>
        <w:t xml:space="preserve">Yang, Y., W. Song, H. Lin, W. Wang, L. Du, and W. Xing. 2018. Antibiotics and antibiotic resistance genes in global lakes: A review and meta-analysis. Environment International </w:t>
      </w:r>
      <w:r>
        <w:rPr>
          <w:b/>
          <w:bCs/>
        </w:rPr>
        <w:t>116</w:t>
      </w:r>
      <w:r>
        <w:t xml:space="preserve">: 60–73. </w:t>
      </w:r>
      <w:proofErr w:type="gramStart"/>
      <w:r>
        <w:t>doi:10.1016/j.envint</w:t>
      </w:r>
      <w:proofErr w:type="gramEnd"/>
      <w:r>
        <w:t>.2018.04.011</w:t>
      </w:r>
    </w:p>
    <w:p w14:paraId="15F9A190" w14:textId="77777777" w:rsidR="00906091" w:rsidRDefault="00906091" w:rsidP="00906091">
      <w:pPr>
        <w:pStyle w:val="Bibliography"/>
      </w:pPr>
      <w:r>
        <w:t xml:space="preserve">Yang, Y.-Y., G. S. Toor, P. C. Wilson, and C. F. Williams. 2016. Septic systems as hot-spots of pollutants in the environment: Fate and mass balance of micropollutants in septic </w:t>
      </w:r>
      <w:proofErr w:type="spellStart"/>
      <w:r>
        <w:t>drainfields</w:t>
      </w:r>
      <w:proofErr w:type="spellEnd"/>
      <w:r>
        <w:t xml:space="preserve">. Science of The Total Environment </w:t>
      </w:r>
      <w:r>
        <w:rPr>
          <w:b/>
          <w:bCs/>
        </w:rPr>
        <w:t>566–567</w:t>
      </w:r>
      <w:r>
        <w:t xml:space="preserve">: 1535–1544. </w:t>
      </w:r>
      <w:proofErr w:type="gramStart"/>
      <w:r>
        <w:t>doi:10.1016/j.scitotenv</w:t>
      </w:r>
      <w:proofErr w:type="gramEnd"/>
      <w:r>
        <w:t>.2016.06.043</w:t>
      </w:r>
    </w:p>
    <w:p w14:paraId="24B7D98C" w14:textId="77777777" w:rsidR="00906091" w:rsidRDefault="00906091" w:rsidP="00906091">
      <w:pPr>
        <w:pStyle w:val="Bibliography"/>
      </w:pPr>
      <w:r>
        <w:t xml:space="preserve">Yoshida, T., T. </w:t>
      </w:r>
      <w:proofErr w:type="spellStart"/>
      <w:r>
        <w:t>Sekino</w:t>
      </w:r>
      <w:proofErr w:type="spellEnd"/>
      <w:r>
        <w:t xml:space="preserve">, M. </w:t>
      </w:r>
      <w:proofErr w:type="spellStart"/>
      <w:r>
        <w:t>Genkai</w:t>
      </w:r>
      <w:proofErr w:type="spellEnd"/>
      <w:r>
        <w:t xml:space="preserve">-Kato, and others. 2003. Seasonal dynamics of primary production in the pelagic zone of southern Lake Baikal. Limnology </w:t>
      </w:r>
      <w:r>
        <w:rPr>
          <w:b/>
          <w:bCs/>
        </w:rPr>
        <w:t>4</w:t>
      </w:r>
      <w:r>
        <w:t>: 53–62. doi:10.1007/s10201-002-0089-3</w:t>
      </w:r>
    </w:p>
    <w:p w14:paraId="3C21873B" w14:textId="77777777" w:rsidR="00906091" w:rsidRDefault="00906091" w:rsidP="00906091">
      <w:pPr>
        <w:pStyle w:val="Bibliography"/>
      </w:pPr>
      <w:r>
        <w:t xml:space="preserve">Yoshii, K. 1999. Stable isotope analyses of benthic organisms in Lake Baikal. </w:t>
      </w:r>
      <w:proofErr w:type="spellStart"/>
      <w:r>
        <w:t>Hydrobiologia</w:t>
      </w:r>
      <w:proofErr w:type="spellEnd"/>
      <w:r>
        <w:t xml:space="preserve"> </w:t>
      </w:r>
      <w:r>
        <w:rPr>
          <w:b/>
          <w:bCs/>
        </w:rPr>
        <w:t>411</w:t>
      </w:r>
      <w:r>
        <w:t>: 145–159.</w:t>
      </w:r>
    </w:p>
    <w:p w14:paraId="6D4DC530" w14:textId="77777777" w:rsidR="00906091" w:rsidRDefault="00906091" w:rsidP="00906091">
      <w:pPr>
        <w:pStyle w:val="Bibliography"/>
      </w:pPr>
      <w:r>
        <w:t xml:space="preserve">Yoshioka, R., J. Schram, and A. Galloway. 2019. Eelgrass pathogen </w:t>
      </w:r>
      <w:proofErr w:type="spellStart"/>
      <w:r>
        <w:t>Labyrinthula</w:t>
      </w:r>
      <w:proofErr w:type="spellEnd"/>
      <w:r>
        <w:t xml:space="preserve"> </w:t>
      </w:r>
      <w:proofErr w:type="spellStart"/>
      <w:r>
        <w:t>zosterae</w:t>
      </w:r>
      <w:proofErr w:type="spellEnd"/>
      <w:r>
        <w:t xml:space="preserve"> synthesizes essential fatty acids. Dis. </w:t>
      </w:r>
      <w:proofErr w:type="spellStart"/>
      <w:r>
        <w:t>Aquat</w:t>
      </w:r>
      <w:proofErr w:type="spellEnd"/>
      <w:r>
        <w:t xml:space="preserve">. Org. </w:t>
      </w:r>
      <w:r>
        <w:rPr>
          <w:b/>
          <w:bCs/>
        </w:rPr>
        <w:t>135</w:t>
      </w:r>
      <w:r>
        <w:t>: 89–95. doi:10.3354/dao03382</w:t>
      </w:r>
    </w:p>
    <w:p w14:paraId="1ACD0460" w14:textId="5B92ABB6"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22976B1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proofErr w:type="spellStart"/>
      <w:r w:rsidR="006501C2">
        <w:rPr>
          <w:rFonts w:ascii="Times New Roman" w:eastAsia="Times New Roman" w:hAnsi="Times New Roman" w:cs="Times New Roman"/>
          <w:sz w:val="24"/>
          <w:szCs w:val="24"/>
        </w:rPr>
        <w:t>Reyn</w:t>
      </w:r>
      <w:proofErr w:type="spellEnd"/>
      <w:r w:rsidR="006501C2">
        <w:rPr>
          <w:rFonts w:ascii="Times New Roman" w:eastAsia="Times New Roman" w:hAnsi="Times New Roman" w:cs="Times New Roman"/>
          <w:sz w:val="24"/>
          <w:szCs w:val="24"/>
        </w:rPr>
        <w:t xml:space="preserve"> </w:t>
      </w:r>
      <w:r w:rsidR="00D96BE2">
        <w:rPr>
          <w:rFonts w:ascii="Times New Roman" w:eastAsia="Times New Roman" w:hAnsi="Times New Roman" w:cs="Times New Roman"/>
          <w:sz w:val="24"/>
          <w:szCs w:val="24"/>
        </w:rPr>
        <w:t xml:space="preserve">M. </w:t>
      </w:r>
      <w:r w:rsidR="006501C2">
        <w:rPr>
          <w:rFonts w:ascii="Times New Roman" w:eastAsia="Times New Roman" w:hAnsi="Times New Roman" w:cs="Times New Roman"/>
          <w:sz w:val="24"/>
          <w:szCs w:val="24"/>
        </w:rPr>
        <w:t xml:space="preserve">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two 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091425CC" w14:textId="276884FC" w:rsidR="00F233B5" w:rsidRPr="007418CF" w:rsidRDefault="00906091"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FC27A15" wp14:editId="7D75DB57">
            <wp:extent cx="82296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ikal_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Figure 1: Map of all sampling locations with sites sized and colored by IDW population</w:t>
      </w:r>
      <w:ins w:id="540" w:author="Meyer, Michael Frederick" w:date="2021-09-22T17:47:00Z">
        <w:r w:rsidR="007C1C4C">
          <w:rPr>
            <w:rFonts w:ascii="Times New Roman" w:eastAsia="Times New Roman" w:hAnsi="Times New Roman" w:cs="Times New Roman"/>
            <w:sz w:val="24"/>
            <w:szCs w:val="24"/>
          </w:rPr>
          <w:t xml:space="preserve"> (A) and </w:t>
        </w:r>
        <w:del w:id="541" w:author="Ted" w:date="2021-10-14T11:12:00Z">
          <w:r w:rsidR="007C1C4C" w:rsidDel="009620FA">
            <w:rPr>
              <w:rFonts w:ascii="Times New Roman" w:eastAsia="Times New Roman" w:hAnsi="Times New Roman" w:cs="Times New Roman"/>
              <w:sz w:val="24"/>
              <w:szCs w:val="24"/>
            </w:rPr>
            <w:delText xml:space="preserve">zoomed in </w:delText>
          </w:r>
        </w:del>
        <w:r w:rsidR="007C1C4C">
          <w:rPr>
            <w:rFonts w:ascii="Times New Roman" w:eastAsia="Times New Roman" w:hAnsi="Times New Roman" w:cs="Times New Roman"/>
            <w:sz w:val="24"/>
            <w:szCs w:val="24"/>
          </w:rPr>
          <w:t>shapefiles for the</w:t>
        </w:r>
      </w:ins>
      <w:ins w:id="542" w:author="Meyer, Michael Frederick" w:date="2021-09-22T17:48:00Z">
        <w:r w:rsidR="007C1C4C">
          <w:rPr>
            <w:rFonts w:ascii="Times New Roman" w:eastAsia="Times New Roman" w:hAnsi="Times New Roman" w:cs="Times New Roman"/>
            <w:sz w:val="24"/>
            <w:szCs w:val="24"/>
          </w:rPr>
          <w:t xml:space="preserve"> lakeside developments of </w:t>
        </w:r>
        <w:proofErr w:type="spellStart"/>
        <w:r w:rsidR="007C1C4C">
          <w:rPr>
            <w:rFonts w:ascii="Times New Roman" w:eastAsia="Times New Roman" w:hAnsi="Times New Roman" w:cs="Times New Roman"/>
            <w:sz w:val="24"/>
            <w:szCs w:val="24"/>
          </w:rPr>
          <w:t>Listvyanka</w:t>
        </w:r>
        <w:proofErr w:type="spellEnd"/>
        <w:r w:rsidR="007C1C4C">
          <w:rPr>
            <w:rFonts w:ascii="Times New Roman" w:eastAsia="Times New Roman" w:hAnsi="Times New Roman" w:cs="Times New Roman"/>
            <w:sz w:val="24"/>
            <w:szCs w:val="24"/>
          </w:rPr>
          <w:t xml:space="preserve"> (B), Bolshie </w:t>
        </w:r>
        <w:proofErr w:type="spellStart"/>
        <w:r w:rsidR="007C1C4C">
          <w:rPr>
            <w:rFonts w:ascii="Times New Roman" w:eastAsia="Times New Roman" w:hAnsi="Times New Roman" w:cs="Times New Roman"/>
            <w:sz w:val="24"/>
            <w:szCs w:val="24"/>
          </w:rPr>
          <w:t>Koty</w:t>
        </w:r>
        <w:proofErr w:type="spellEnd"/>
        <w:r w:rsidR="007C1C4C">
          <w:rPr>
            <w:rFonts w:ascii="Times New Roman" w:eastAsia="Times New Roman" w:hAnsi="Times New Roman" w:cs="Times New Roman"/>
            <w:sz w:val="24"/>
            <w:szCs w:val="24"/>
          </w:rPr>
          <w:t xml:space="preserve"> (C), and </w:t>
        </w:r>
        <w:proofErr w:type="spellStart"/>
        <w:r w:rsidR="007C1C4C">
          <w:rPr>
            <w:rFonts w:ascii="Times New Roman" w:eastAsia="Times New Roman" w:hAnsi="Times New Roman" w:cs="Times New Roman"/>
            <w:sz w:val="24"/>
            <w:szCs w:val="24"/>
          </w:rPr>
          <w:t>Bolshoe</w:t>
        </w:r>
        <w:proofErr w:type="spellEnd"/>
        <w:r w:rsidR="007C1C4C">
          <w:rPr>
            <w:rFonts w:ascii="Times New Roman" w:eastAsia="Times New Roman" w:hAnsi="Times New Roman" w:cs="Times New Roman"/>
            <w:sz w:val="24"/>
            <w:szCs w:val="24"/>
          </w:rPr>
          <w:t xml:space="preserve"> </w:t>
        </w:r>
        <w:proofErr w:type="spellStart"/>
        <w:r w:rsidR="007C1C4C">
          <w:rPr>
            <w:rFonts w:ascii="Times New Roman" w:eastAsia="Times New Roman" w:hAnsi="Times New Roman" w:cs="Times New Roman"/>
            <w:sz w:val="24"/>
            <w:szCs w:val="24"/>
          </w:rPr>
          <w:t>Goloustnoe</w:t>
        </w:r>
        <w:proofErr w:type="spellEnd"/>
        <w:r w:rsidR="007C1C4C">
          <w:rPr>
            <w:rFonts w:ascii="Times New Roman" w:eastAsia="Times New Roman" w:hAnsi="Times New Roman" w:cs="Times New Roman"/>
            <w:sz w:val="24"/>
            <w:szCs w:val="24"/>
          </w:rPr>
          <w:t xml:space="preserve"> (D)</w:t>
        </w:r>
      </w:ins>
      <w:r w:rsidR="00F233B5" w:rsidRPr="007418CF">
        <w:rPr>
          <w:rFonts w:ascii="Times New Roman" w:eastAsia="Times New Roman" w:hAnsi="Times New Roman" w:cs="Times New Roman"/>
          <w:sz w:val="24"/>
          <w:szCs w:val="24"/>
        </w:rPr>
        <w:t>. IDW population</w:t>
      </w:r>
      <w:ins w:id="543" w:author="Meyer, Michael Frederick" w:date="2021-09-22T17:48:00Z">
        <w:r w:rsidR="007C1C4C">
          <w:rPr>
            <w:rFonts w:ascii="Times New Roman" w:eastAsia="Times New Roman" w:hAnsi="Times New Roman" w:cs="Times New Roman"/>
            <w:sz w:val="24"/>
            <w:szCs w:val="24"/>
          </w:rPr>
          <w:t xml:space="preserve"> (A)</w:t>
        </w:r>
      </w:ins>
      <w:r w:rsidR="00F233B5" w:rsidRPr="007418CF">
        <w:rPr>
          <w:rFonts w:ascii="Times New Roman" w:eastAsia="Times New Roman" w:hAnsi="Times New Roman" w:cs="Times New Roman"/>
          <w:sz w:val="24"/>
          <w:szCs w:val="24"/>
        </w:rPr>
        <w:t xml:space="preserve"> was </w:t>
      </w:r>
      <w:r w:rsidR="00D53B85">
        <w:rPr>
          <w:rFonts w:ascii="Times New Roman" w:eastAsia="Times New Roman" w:hAnsi="Times New Roman" w:cs="Times New Roman"/>
          <w:sz w:val="24"/>
          <w:szCs w:val="24"/>
        </w:rPr>
        <w:t xml:space="preserve">is </w:t>
      </w:r>
      <w:ins w:id="544" w:author="Meyer, Michael Frederick" w:date="2021-09-01T16:53:00Z">
        <w:r w:rsidR="00D53B85">
          <w:rPr>
            <w:rFonts w:ascii="Times New Roman" w:eastAsia="Times New Roman" w:hAnsi="Times New Roman" w:cs="Times New Roman"/>
            <w:sz w:val="24"/>
            <w:szCs w:val="24"/>
          </w:rPr>
          <w:t>shown on a log-scale</w:t>
        </w:r>
      </w:ins>
      <w:r w:rsidR="00F233B5" w:rsidRPr="007418CF">
        <w:rPr>
          <w:rFonts w:ascii="Times New Roman" w:eastAsia="Times New Roman" w:hAnsi="Times New Roman" w:cs="Times New Roman"/>
          <w:sz w:val="24"/>
          <w:szCs w:val="24"/>
        </w:rPr>
        <w:t xml:space="preserve"> </w:t>
      </w:r>
      <w:del w:id="545" w:author="Meyer, Michael Frederick" w:date="2021-09-01T16:53:00Z">
        <w:r w:rsidR="00F233B5" w:rsidRPr="007418CF" w:rsidDel="00D53B85">
          <w:rPr>
            <w:rFonts w:ascii="Times New Roman" w:eastAsia="Times New Roman" w:hAnsi="Times New Roman" w:cs="Times New Roman"/>
            <w:sz w:val="24"/>
            <w:szCs w:val="24"/>
          </w:rPr>
          <w:delText xml:space="preserve">so as </w:delText>
        </w:r>
      </w:del>
      <w:r w:rsidR="00F233B5" w:rsidRPr="007418CF">
        <w:rPr>
          <w:rFonts w:ascii="Times New Roman" w:eastAsia="Times New Roman" w:hAnsi="Times New Roman" w:cs="Times New Roman"/>
          <w:sz w:val="24"/>
          <w:szCs w:val="24"/>
        </w:rPr>
        <w:t xml:space="preserve">to make IDW populations across three orders of magnitude more comparable.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2D5BB1B7" w:rsidR="00F622F3" w:rsidRPr="007418CF" w:rsidRDefault="00B77D60" w:rsidP="00F31B90">
      <w:pPr>
        <w:spacing w:line="480" w:lineRule="auto"/>
        <w:rPr>
          <w:rFonts w:ascii="Times New Roman" w:hAnsi="Times New Roman" w:cs="Times New Roman"/>
        </w:rPr>
      </w:pPr>
      <w:del w:id="546" w:author="Meyer, Michael Frederick" w:date="2021-09-22T17:53:00Z">
        <w:r w:rsidRPr="007418CF" w:rsidDel="007B76CB">
          <w:rPr>
            <w:rFonts w:ascii="Times New Roman" w:hAnsi="Times New Roman" w:cs="Times New Roman"/>
            <w:noProof/>
            <w:lang w:val="en-US"/>
          </w:rPr>
          <w:drawing>
            <wp:inline distT="0" distB="0" distL="0" distR="0" wp14:anchorId="7A1E3AA4" wp14:editId="31BD93EC">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del>
    </w:p>
    <w:p w14:paraId="7E22B6D2" w14:textId="13C80442"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del w:id="547" w:author="Meyer, Michael Frederick" w:date="2021-09-22T17:53:00Z">
        <w:r w:rsidRPr="007418CF" w:rsidDel="007B76CB">
          <w:rPr>
            <w:rFonts w:ascii="Times New Roman" w:hAnsi="Times New Roman" w:cs="Times New Roman"/>
            <w:sz w:val="24"/>
            <w:szCs w:val="24"/>
          </w:rPr>
          <w:delText>Figure</w:delText>
        </w:r>
        <w:r w:rsidR="00E01811" w:rsidRPr="007418CF" w:rsidDel="007B76CB">
          <w:rPr>
            <w:rFonts w:ascii="Times New Roman" w:hAnsi="Times New Roman" w:cs="Times New Roman"/>
            <w:sz w:val="24"/>
            <w:szCs w:val="24"/>
          </w:rPr>
          <w:delText xml:space="preserve"> 2: Photographs </w:delText>
        </w:r>
        <w:r w:rsidR="007D2FF3" w:rsidRPr="007418CF" w:rsidDel="007B76CB">
          <w:rPr>
            <w:rFonts w:ascii="Times New Roman" w:hAnsi="Times New Roman" w:cs="Times New Roman"/>
            <w:sz w:val="24"/>
            <w:szCs w:val="24"/>
          </w:rPr>
          <w:delText>and Google Earth imagery of each developed area</w:delText>
        </w:r>
        <w:r w:rsidR="00E01811" w:rsidRPr="007418CF" w:rsidDel="007B76CB">
          <w:rPr>
            <w:rFonts w:ascii="Times New Roman" w:hAnsi="Times New Roman" w:cs="Times New Roman"/>
            <w:sz w:val="24"/>
            <w:szCs w:val="24"/>
          </w:rPr>
          <w:delText xml:space="preserve">. Photographs were taken by Kara H. Woo and Michael F. Meyer. </w:delText>
        </w:r>
      </w:del>
      <w:r w:rsidR="00D8535D" w:rsidRPr="007418CF">
        <w:rPr>
          <w:rFonts w:ascii="Times New Roman" w:hAnsi="Times New Roman" w:cs="Times New Roman"/>
          <w:sz w:val="24"/>
          <w:szCs w:val="24"/>
        </w:rPr>
        <w:br w:type="page"/>
      </w:r>
    </w:p>
    <w:tbl>
      <w:tblPr>
        <w:tblStyle w:val="TableGrid"/>
        <w:tblW w:w="14215" w:type="dxa"/>
        <w:tblLook w:val="04A0" w:firstRow="1" w:lastRow="0" w:firstColumn="1" w:lastColumn="0" w:noHBand="0" w:noVBand="1"/>
      </w:tblPr>
      <w:tblGrid>
        <w:gridCol w:w="706"/>
        <w:gridCol w:w="1285"/>
        <w:gridCol w:w="1115"/>
        <w:gridCol w:w="1179"/>
        <w:gridCol w:w="911"/>
        <w:gridCol w:w="1229"/>
        <w:gridCol w:w="1052"/>
        <w:gridCol w:w="768"/>
        <w:gridCol w:w="1245"/>
        <w:gridCol w:w="1265"/>
        <w:gridCol w:w="1274"/>
        <w:gridCol w:w="1196"/>
        <w:gridCol w:w="990"/>
      </w:tblGrid>
      <w:tr w:rsidR="006F2E4F" w:rsidRPr="00474EDA" w14:paraId="1AEE2390" w14:textId="77777777" w:rsidTr="006F2E4F">
        <w:tc>
          <w:tcPr>
            <w:tcW w:w="14215" w:type="dxa"/>
            <w:gridSpan w:val="13"/>
          </w:tcPr>
          <w:p w14:paraId="764D9F88" w14:textId="70531FCA" w:rsidR="006F2E4F" w:rsidRPr="006F2E4F" w:rsidRDefault="006F2E4F" w:rsidP="00F31B90">
            <w:pPr>
              <w:spacing w:line="480" w:lineRule="auto"/>
              <w:rPr>
                <w:rFonts w:ascii="Times New Roman" w:hAnsi="Times New Roman" w:cs="Times New Roman"/>
                <w:color w:val="000000"/>
                <w:sz w:val="24"/>
                <w:szCs w:val="24"/>
              </w:rPr>
            </w:pPr>
            <w:r w:rsidRPr="006F2E4F">
              <w:rPr>
                <w:rFonts w:ascii="Times New Roman" w:eastAsia="Times New Roman" w:hAnsi="Times New Roman" w:cs="Times New Roman"/>
                <w:sz w:val="24"/>
                <w:szCs w:val="24"/>
              </w:rPr>
              <w:lastRenderedPageBreak/>
              <w:t>Table 2: Average</w:t>
            </w:r>
            <w:ins w:id="548" w:author="Meyer, Michael Frederick" w:date="2021-11-19T15:44:00Z">
              <w:r w:rsidR="00F9141C">
                <w:rPr>
                  <w:rFonts w:ascii="Times New Roman" w:eastAsia="Times New Roman" w:hAnsi="Times New Roman" w:cs="Times New Roman"/>
                  <w:sz w:val="24"/>
                  <w:szCs w:val="24"/>
                </w:rPr>
                <w:t xml:space="preserve"> potential</w:t>
              </w:r>
            </w:ins>
            <w:r w:rsidRPr="006F2E4F">
              <w:rPr>
                <w:rFonts w:ascii="Times New Roman" w:eastAsia="Times New Roman" w:hAnsi="Times New Roman" w:cs="Times New Roman"/>
                <w:sz w:val="24"/>
                <w:szCs w:val="24"/>
              </w:rPr>
              <w:t xml:space="preserve"> sewage indicator concentrations per sampling location. </w:t>
            </w:r>
            <w:r>
              <w:rPr>
                <w:rFonts w:ascii="Times New Roman" w:eastAsia="Times New Roman" w:hAnsi="Times New Roman" w:cs="Times New Roman"/>
                <w:sz w:val="24"/>
                <w:szCs w:val="24"/>
              </w:rPr>
              <w:t xml:space="preserve">Where applicable, standard deviations are within parentheses. </w:t>
            </w:r>
          </w:p>
        </w:tc>
      </w:tr>
      <w:tr w:rsidR="006F2E4F" w:rsidRPr="00474EDA" w14:paraId="4BE14550" w14:textId="77777777" w:rsidTr="006F2E4F">
        <w:tc>
          <w:tcPr>
            <w:tcW w:w="706" w:type="dxa"/>
            <w:vAlign w:val="bottom"/>
          </w:tcPr>
          <w:p w14:paraId="3CD7083B" w14:textId="77777777"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Site</w:t>
            </w:r>
          </w:p>
        </w:tc>
        <w:tc>
          <w:tcPr>
            <w:tcW w:w="1285" w:type="dxa"/>
            <w:vAlign w:val="bottom"/>
          </w:tcPr>
          <w:p w14:paraId="4F229158" w14:textId="342F75AA" w:rsidR="006F2E4F" w:rsidRPr="00474EDA" w:rsidRDefault="006F2E4F" w:rsidP="00F31B90">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Ammonium</w:t>
            </w:r>
            <w:r w:rsidRPr="00474EDA">
              <w:rPr>
                <w:rFonts w:ascii="Times New Roman" w:hAnsi="Times New Roman" w:cs="Times New Roman"/>
                <w:color w:val="000000"/>
                <w:sz w:val="16"/>
                <w:szCs w:val="16"/>
              </w:rPr>
              <w:t xml:space="preserve"> (mg/L)</w:t>
            </w:r>
          </w:p>
        </w:tc>
        <w:tc>
          <w:tcPr>
            <w:tcW w:w="1115" w:type="dxa"/>
            <w:vAlign w:val="bottom"/>
          </w:tcPr>
          <w:p w14:paraId="206A3E02" w14:textId="5DE8A7F1" w:rsidR="006F2E4F" w:rsidRPr="00474EDA" w:rsidRDefault="006F2E4F" w:rsidP="00F31B90">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Nitrate</w:t>
            </w:r>
            <w:r w:rsidRPr="00474EDA">
              <w:rPr>
                <w:rFonts w:ascii="Times New Roman" w:hAnsi="Times New Roman" w:cs="Times New Roman"/>
                <w:color w:val="000000"/>
                <w:sz w:val="16"/>
                <w:szCs w:val="16"/>
              </w:rPr>
              <w:t xml:space="preserve"> (mg/L)</w:t>
            </w:r>
          </w:p>
        </w:tc>
        <w:tc>
          <w:tcPr>
            <w:tcW w:w="1179" w:type="dxa"/>
            <w:vAlign w:val="bottom"/>
          </w:tcPr>
          <w:p w14:paraId="47706535" w14:textId="28487EA3"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Total Phosphorus (mg/L)</w:t>
            </w:r>
          </w:p>
        </w:tc>
        <w:tc>
          <w:tcPr>
            <w:tcW w:w="911" w:type="dxa"/>
            <w:vAlign w:val="bottom"/>
          </w:tcPr>
          <w:p w14:paraId="3DC7981B" w14:textId="748C5A48"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Caffeine (µg/L)</w:t>
            </w:r>
          </w:p>
        </w:tc>
        <w:tc>
          <w:tcPr>
            <w:tcW w:w="1229" w:type="dxa"/>
            <w:vAlign w:val="bottom"/>
          </w:tcPr>
          <w:p w14:paraId="2D231C3A" w14:textId="7777777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Acetaminophen</w:t>
            </w:r>
          </w:p>
          <w:p w14:paraId="36FE9D6F" w14:textId="59BE9E49"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052" w:type="dxa"/>
            <w:vAlign w:val="bottom"/>
          </w:tcPr>
          <w:p w14:paraId="60EA8649" w14:textId="7777777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Paraxanthine</w:t>
            </w:r>
          </w:p>
          <w:p w14:paraId="202E8BFE" w14:textId="4CCEC1D5"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768" w:type="dxa"/>
            <w:vAlign w:val="bottom"/>
          </w:tcPr>
          <w:p w14:paraId="34BD5136" w14:textId="7777777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Cotinine</w:t>
            </w:r>
          </w:p>
          <w:p w14:paraId="5DE15876" w14:textId="479F28AC"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245" w:type="dxa"/>
            <w:vAlign w:val="bottom"/>
          </w:tcPr>
          <w:p w14:paraId="3161CFAA" w14:textId="5997AD79" w:rsidR="006F2E4F" w:rsidRPr="00474EDA" w:rsidRDefault="009620FA" w:rsidP="00F31B90">
            <w:pPr>
              <w:spacing w:line="480" w:lineRule="auto"/>
              <w:rPr>
                <w:rFonts w:ascii="Times New Roman" w:hAnsi="Times New Roman" w:cs="Times New Roman"/>
                <w:color w:val="000000"/>
                <w:sz w:val="16"/>
                <w:szCs w:val="16"/>
              </w:rPr>
            </w:pPr>
            <w:ins w:id="549" w:author="Ted" w:date="2021-10-14T11:15:00Z">
              <w:r>
                <w:rPr>
                  <w:rFonts w:ascii="Times New Roman" w:hAnsi="Times New Roman" w:cs="Times New Roman"/>
                  <w:color w:val="000000"/>
                  <w:sz w:val="16"/>
                  <w:szCs w:val="16"/>
                </w:rPr>
                <w:t xml:space="preserve">Microplastic </w:t>
              </w:r>
            </w:ins>
            <w:r w:rsidR="006F2E4F" w:rsidRPr="00474EDA">
              <w:rPr>
                <w:rFonts w:ascii="Times New Roman" w:hAnsi="Times New Roman" w:cs="Times New Roman"/>
                <w:color w:val="000000"/>
                <w:sz w:val="16"/>
                <w:szCs w:val="16"/>
              </w:rPr>
              <w:t>Fragment</w:t>
            </w:r>
            <w:ins w:id="550" w:author="Ted" w:date="2021-10-14T11:15:00Z">
              <w:r>
                <w:rPr>
                  <w:rFonts w:ascii="Times New Roman" w:hAnsi="Times New Roman" w:cs="Times New Roman"/>
                  <w:color w:val="000000"/>
                  <w:sz w:val="16"/>
                  <w:szCs w:val="16"/>
                </w:rPr>
                <w:t>s</w:t>
              </w:r>
            </w:ins>
            <w:del w:id="551" w:author="Ted" w:date="2021-10-14T11:15:00Z">
              <w:r w:rsidR="006F2E4F" w:rsidRPr="00474EDA" w:rsidDel="009620FA">
                <w:rPr>
                  <w:rFonts w:ascii="Times New Roman" w:hAnsi="Times New Roman" w:cs="Times New Roman"/>
                  <w:color w:val="000000"/>
                  <w:sz w:val="16"/>
                  <w:szCs w:val="16"/>
                </w:rPr>
                <w:delText xml:space="preserve"> density </w:delText>
              </w:r>
            </w:del>
            <w:r w:rsidR="006F2E4F" w:rsidRPr="00474EDA">
              <w:rPr>
                <w:rFonts w:ascii="Times New Roman" w:hAnsi="Times New Roman" w:cs="Times New Roman"/>
                <w:color w:val="000000"/>
                <w:sz w:val="16"/>
                <w:szCs w:val="16"/>
              </w:rPr>
              <w:t>(MPs/L)</w:t>
            </w:r>
          </w:p>
        </w:tc>
        <w:tc>
          <w:tcPr>
            <w:tcW w:w="1265" w:type="dxa"/>
            <w:vAlign w:val="bottom"/>
          </w:tcPr>
          <w:p w14:paraId="6DF731A8" w14:textId="20B2F09D" w:rsidR="006F2E4F" w:rsidRPr="00474EDA" w:rsidRDefault="009620FA" w:rsidP="00F31B90">
            <w:pPr>
              <w:spacing w:line="480" w:lineRule="auto"/>
              <w:rPr>
                <w:rFonts w:ascii="Times New Roman" w:hAnsi="Times New Roman" w:cs="Times New Roman"/>
                <w:color w:val="000000"/>
                <w:sz w:val="16"/>
                <w:szCs w:val="16"/>
              </w:rPr>
            </w:pPr>
            <w:ins w:id="552" w:author="Ted" w:date="2021-10-14T11:16:00Z">
              <w:r>
                <w:rPr>
                  <w:rFonts w:ascii="Times New Roman" w:hAnsi="Times New Roman" w:cs="Times New Roman"/>
                  <w:color w:val="000000"/>
                  <w:sz w:val="16"/>
                  <w:szCs w:val="16"/>
                </w:rPr>
                <w:t xml:space="preserve">Microplastic </w:t>
              </w:r>
            </w:ins>
            <w:r w:rsidR="006F2E4F" w:rsidRPr="00474EDA">
              <w:rPr>
                <w:rFonts w:ascii="Times New Roman" w:hAnsi="Times New Roman" w:cs="Times New Roman"/>
                <w:color w:val="000000"/>
                <w:sz w:val="16"/>
                <w:szCs w:val="16"/>
              </w:rPr>
              <w:t>Fiber</w:t>
            </w:r>
            <w:ins w:id="553" w:author="Ted" w:date="2021-10-14T11:15:00Z">
              <w:r>
                <w:rPr>
                  <w:rFonts w:ascii="Times New Roman" w:hAnsi="Times New Roman" w:cs="Times New Roman"/>
                  <w:color w:val="000000"/>
                  <w:sz w:val="16"/>
                  <w:szCs w:val="16"/>
                </w:rPr>
                <w:t>s</w:t>
              </w:r>
            </w:ins>
            <w:r w:rsidR="006F2E4F" w:rsidRPr="00474EDA">
              <w:rPr>
                <w:rFonts w:ascii="Times New Roman" w:hAnsi="Times New Roman" w:cs="Times New Roman"/>
                <w:color w:val="000000"/>
                <w:sz w:val="16"/>
                <w:szCs w:val="16"/>
              </w:rPr>
              <w:t xml:space="preserve"> </w:t>
            </w:r>
            <w:del w:id="554" w:author="Ted" w:date="2021-10-14T11:15:00Z">
              <w:r w:rsidR="006F2E4F" w:rsidRPr="00474EDA" w:rsidDel="009620FA">
                <w:rPr>
                  <w:rFonts w:ascii="Times New Roman" w:hAnsi="Times New Roman" w:cs="Times New Roman"/>
                  <w:color w:val="000000"/>
                  <w:sz w:val="16"/>
                  <w:szCs w:val="16"/>
                </w:rPr>
                <w:delText xml:space="preserve">density </w:delText>
              </w:r>
            </w:del>
            <w:r w:rsidR="006F2E4F" w:rsidRPr="00474EDA">
              <w:rPr>
                <w:rFonts w:ascii="Times New Roman" w:hAnsi="Times New Roman" w:cs="Times New Roman"/>
                <w:color w:val="000000"/>
                <w:sz w:val="16"/>
                <w:szCs w:val="16"/>
              </w:rPr>
              <w:t>(MPs/L)</w:t>
            </w:r>
          </w:p>
        </w:tc>
        <w:tc>
          <w:tcPr>
            <w:tcW w:w="1274" w:type="dxa"/>
            <w:vAlign w:val="bottom"/>
          </w:tcPr>
          <w:p w14:paraId="40EFB273" w14:textId="2F7CF64C" w:rsidR="006F2E4F" w:rsidRPr="00474EDA" w:rsidRDefault="009620FA" w:rsidP="00F31B90">
            <w:pPr>
              <w:spacing w:line="480" w:lineRule="auto"/>
              <w:rPr>
                <w:rFonts w:ascii="Times New Roman" w:hAnsi="Times New Roman" w:cs="Times New Roman"/>
                <w:color w:val="000000"/>
                <w:sz w:val="16"/>
                <w:szCs w:val="16"/>
              </w:rPr>
            </w:pPr>
            <w:proofErr w:type="gramStart"/>
            <w:ins w:id="555" w:author="Ted" w:date="2021-10-14T11:16:00Z">
              <w:r>
                <w:rPr>
                  <w:rFonts w:ascii="Times New Roman" w:hAnsi="Times New Roman" w:cs="Times New Roman"/>
                  <w:color w:val="000000"/>
                  <w:sz w:val="16"/>
                  <w:szCs w:val="16"/>
                </w:rPr>
                <w:t xml:space="preserve">Microplastic  </w:t>
              </w:r>
            </w:ins>
            <w:r w:rsidR="006F2E4F" w:rsidRPr="00474EDA">
              <w:rPr>
                <w:rFonts w:ascii="Times New Roman" w:hAnsi="Times New Roman" w:cs="Times New Roman"/>
                <w:color w:val="000000"/>
                <w:sz w:val="16"/>
                <w:szCs w:val="16"/>
              </w:rPr>
              <w:t>Bead</w:t>
            </w:r>
            <w:proofErr w:type="gramEnd"/>
            <w:del w:id="556" w:author="Ted" w:date="2021-10-14T11:15:00Z">
              <w:r w:rsidR="006F2E4F" w:rsidRPr="00474EDA" w:rsidDel="009620FA">
                <w:rPr>
                  <w:rFonts w:ascii="Times New Roman" w:hAnsi="Times New Roman" w:cs="Times New Roman"/>
                  <w:color w:val="000000"/>
                  <w:sz w:val="16"/>
                  <w:szCs w:val="16"/>
                </w:rPr>
                <w:delText xml:space="preserve"> density</w:delText>
              </w:r>
            </w:del>
            <w:ins w:id="557" w:author="Ted" w:date="2021-10-14T11:15:00Z">
              <w:r>
                <w:rPr>
                  <w:rFonts w:ascii="Times New Roman" w:hAnsi="Times New Roman" w:cs="Times New Roman"/>
                  <w:color w:val="000000"/>
                  <w:sz w:val="16"/>
                  <w:szCs w:val="16"/>
                </w:rPr>
                <w:t>s</w:t>
              </w:r>
            </w:ins>
            <w:r w:rsidR="006F2E4F" w:rsidRPr="00474EDA">
              <w:rPr>
                <w:rFonts w:ascii="Times New Roman" w:hAnsi="Times New Roman" w:cs="Times New Roman"/>
                <w:color w:val="000000"/>
                <w:sz w:val="16"/>
                <w:szCs w:val="16"/>
              </w:rPr>
              <w:t xml:space="preserve"> (MPs/L)</w:t>
            </w:r>
          </w:p>
        </w:tc>
        <w:tc>
          <w:tcPr>
            <w:tcW w:w="1196" w:type="dxa"/>
            <w:vAlign w:val="bottom"/>
          </w:tcPr>
          <w:p w14:paraId="0C89DDB0" w14:textId="7CD6365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IDW population</w:t>
            </w:r>
          </w:p>
          <w:p w14:paraId="613031B2" w14:textId="2F42DED2" w:rsidR="006F2E4F" w:rsidRPr="00474EDA" w:rsidRDefault="006F2E4F" w:rsidP="00F31B90">
            <w:pPr>
              <w:spacing w:line="480" w:lineRule="auto"/>
              <w:rPr>
                <w:rFonts w:ascii="Times New Roman" w:hAnsi="Times New Roman" w:cs="Times New Roman"/>
                <w:sz w:val="16"/>
                <w:szCs w:val="16"/>
              </w:rPr>
            </w:pPr>
            <w:r>
              <w:rPr>
                <w:rFonts w:ascii="Times New Roman" w:hAnsi="Times New Roman" w:cs="Times New Roman"/>
                <w:sz w:val="16"/>
                <w:szCs w:val="16"/>
              </w:rPr>
              <w:t>(Number of People)</w:t>
            </w:r>
          </w:p>
        </w:tc>
        <w:tc>
          <w:tcPr>
            <w:tcW w:w="990" w:type="dxa"/>
            <w:vAlign w:val="bottom"/>
          </w:tcPr>
          <w:p w14:paraId="10EF6ACF" w14:textId="77777777"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Categorical IDW population</w:t>
            </w:r>
          </w:p>
        </w:tc>
      </w:tr>
      <w:tr w:rsidR="006F2E4F" w:rsidRPr="00474EDA" w14:paraId="4A41EE4C" w14:textId="77777777" w:rsidTr="006F2E4F">
        <w:tc>
          <w:tcPr>
            <w:tcW w:w="706" w:type="dxa"/>
            <w:vAlign w:val="bottom"/>
          </w:tcPr>
          <w:p w14:paraId="1C2CFE2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BK-1</w:t>
            </w:r>
          </w:p>
        </w:tc>
        <w:tc>
          <w:tcPr>
            <w:tcW w:w="1285" w:type="dxa"/>
            <w:vAlign w:val="bottom"/>
          </w:tcPr>
          <w:p w14:paraId="25CC2485" w14:textId="1052929A"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63CD9AE" w14:textId="7405AD25"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72A20CA2" w14:textId="06DC4EAF"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7B456FE0" w14:textId="3DE76F35"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0.011</w:t>
            </w:r>
          </w:p>
        </w:tc>
        <w:tc>
          <w:tcPr>
            <w:tcW w:w="1229" w:type="dxa"/>
            <w:vAlign w:val="bottom"/>
          </w:tcPr>
          <w:p w14:paraId="31E1E913"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2B74BC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0CE1FA6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08E2078" w14:textId="6453B642"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6BC8ECB" w14:textId="7C7505FC"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2A65BDBF" w14:textId="73147772"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66C1E6DF" w14:textId="4E1C2BF1"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1653.727</w:t>
            </w:r>
          </w:p>
        </w:tc>
        <w:tc>
          <w:tcPr>
            <w:tcW w:w="990" w:type="dxa"/>
            <w:vAlign w:val="bottom"/>
          </w:tcPr>
          <w:p w14:paraId="37C2E11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1E5EBA93" w14:textId="77777777" w:rsidTr="006F2E4F">
        <w:tc>
          <w:tcPr>
            <w:tcW w:w="706" w:type="dxa"/>
            <w:vAlign w:val="bottom"/>
          </w:tcPr>
          <w:p w14:paraId="5E5FA343"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BK-2</w:t>
            </w:r>
          </w:p>
        </w:tc>
        <w:tc>
          <w:tcPr>
            <w:tcW w:w="1285" w:type="dxa"/>
            <w:vAlign w:val="bottom"/>
          </w:tcPr>
          <w:p w14:paraId="13767CFB" w14:textId="641AC14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74CFE742" w14:textId="0D3BC21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5278545" w14:textId="3572B584"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0.017</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5D35CE3" w14:textId="4DCB8E86"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229" w:type="dxa"/>
            <w:vAlign w:val="bottom"/>
          </w:tcPr>
          <w:p w14:paraId="189F16C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2A38BCF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5DB6E55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36E544B" w14:textId="375F5A1B"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5188B9E3" w14:textId="522A9076"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0A645E4C" w14:textId="329F7EFB"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A823F98" w14:textId="7794332B"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1227.771</w:t>
            </w:r>
          </w:p>
        </w:tc>
        <w:tc>
          <w:tcPr>
            <w:tcW w:w="990" w:type="dxa"/>
            <w:vAlign w:val="bottom"/>
          </w:tcPr>
          <w:p w14:paraId="71CE9CB5" w14:textId="7D1A973F"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8836019" w14:textId="77777777" w:rsidTr="006F2E4F">
        <w:tc>
          <w:tcPr>
            <w:tcW w:w="706" w:type="dxa"/>
            <w:vAlign w:val="bottom"/>
          </w:tcPr>
          <w:p w14:paraId="332865C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BK-3</w:t>
            </w:r>
          </w:p>
        </w:tc>
        <w:tc>
          <w:tcPr>
            <w:tcW w:w="1285" w:type="dxa"/>
            <w:vAlign w:val="bottom"/>
          </w:tcPr>
          <w:p w14:paraId="3D83E72A" w14:textId="176A4D0E"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65A22DDA" w14:textId="425CE9CD"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5ACED34" w14:textId="6D2CE735"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860E7E5" w14:textId="283072B2"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18AD224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507A48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513EA5A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7C76DB3" w14:textId="7D03F33F"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65" w:type="dxa"/>
            <w:vAlign w:val="bottom"/>
          </w:tcPr>
          <w:p w14:paraId="6C82C330" w14:textId="7AD75380"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6C06744C" w14:textId="04B68620"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9A4245A" w14:textId="2A5C7290"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639.411</w:t>
            </w:r>
          </w:p>
        </w:tc>
        <w:tc>
          <w:tcPr>
            <w:tcW w:w="990" w:type="dxa"/>
            <w:vAlign w:val="bottom"/>
          </w:tcPr>
          <w:p w14:paraId="691367D6" w14:textId="5CF24BBF"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373333FE" w14:textId="77777777" w:rsidTr="006F2E4F">
        <w:tc>
          <w:tcPr>
            <w:tcW w:w="706" w:type="dxa"/>
            <w:vAlign w:val="bottom"/>
          </w:tcPr>
          <w:p w14:paraId="530A736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BGO-1</w:t>
            </w:r>
          </w:p>
        </w:tc>
        <w:tc>
          <w:tcPr>
            <w:tcW w:w="1285" w:type="dxa"/>
            <w:vAlign w:val="bottom"/>
          </w:tcPr>
          <w:p w14:paraId="50AC9499" w14:textId="1ADFD13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5B9DFA7E" w14:textId="58330658"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9516BF8" w14:textId="44E4CAE8"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B89BA10" w14:textId="3614DC3A"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1DB3E06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18B50BD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7494F07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54CF169" w14:textId="42D7BC42"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2586A566" w14:textId="0FF62177"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0E819E6" w14:textId="752A4B2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1BB79DF" w14:textId="1EFF3783"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601.355</w:t>
            </w:r>
          </w:p>
        </w:tc>
        <w:tc>
          <w:tcPr>
            <w:tcW w:w="990" w:type="dxa"/>
            <w:vAlign w:val="bottom"/>
          </w:tcPr>
          <w:p w14:paraId="203F4B29" w14:textId="0CFA4AFD"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7B6B44C3" w14:textId="77777777" w:rsidTr="006F2E4F">
        <w:tc>
          <w:tcPr>
            <w:tcW w:w="706" w:type="dxa"/>
            <w:vAlign w:val="bottom"/>
          </w:tcPr>
          <w:p w14:paraId="425E77C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BGO-2</w:t>
            </w:r>
          </w:p>
        </w:tc>
        <w:tc>
          <w:tcPr>
            <w:tcW w:w="1285" w:type="dxa"/>
            <w:vAlign w:val="bottom"/>
          </w:tcPr>
          <w:p w14:paraId="72C98725" w14:textId="53E9910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66C7F24" w14:textId="1F8D9D52"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C438AC6" w14:textId="43CFF459"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06FC324B" w14:textId="23A7ED33"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14221B6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7B81DBB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FD6D62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5659920" w14:textId="0404D8A5"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A3892A9" w14:textId="7C8F6101"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w:t>
            </w:r>
          </w:p>
        </w:tc>
        <w:tc>
          <w:tcPr>
            <w:tcW w:w="1274" w:type="dxa"/>
            <w:vAlign w:val="bottom"/>
          </w:tcPr>
          <w:p w14:paraId="67BE30FA" w14:textId="78F309CF"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14E561D" w14:textId="10ADE838"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363.704</w:t>
            </w:r>
          </w:p>
        </w:tc>
        <w:tc>
          <w:tcPr>
            <w:tcW w:w="990" w:type="dxa"/>
            <w:vAlign w:val="bottom"/>
          </w:tcPr>
          <w:p w14:paraId="354A38A1" w14:textId="415A5F64"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8F89A1B" w14:textId="77777777" w:rsidTr="006F2E4F">
        <w:tc>
          <w:tcPr>
            <w:tcW w:w="706" w:type="dxa"/>
            <w:vAlign w:val="bottom"/>
          </w:tcPr>
          <w:p w14:paraId="5D39F51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BGO-3</w:t>
            </w:r>
          </w:p>
        </w:tc>
        <w:tc>
          <w:tcPr>
            <w:tcW w:w="1285" w:type="dxa"/>
            <w:vAlign w:val="bottom"/>
          </w:tcPr>
          <w:p w14:paraId="536FC96E" w14:textId="1CDC8BBD"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BE326F3" w14:textId="355723F2"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34934E33" w14:textId="2E96C552"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75B2A26" w14:textId="462FD88C"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1229" w:type="dxa"/>
            <w:vAlign w:val="bottom"/>
          </w:tcPr>
          <w:p w14:paraId="0F6CD7B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052" w:type="dxa"/>
            <w:vAlign w:val="bottom"/>
          </w:tcPr>
          <w:p w14:paraId="5D9B334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260B41C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DCF48D2" w14:textId="01E78A5D"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66C63948" w14:textId="72429E78"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2CBBCAA" w14:textId="76BDC5FC"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41EC20E" w14:textId="26833EF0"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398.838</w:t>
            </w:r>
          </w:p>
        </w:tc>
        <w:tc>
          <w:tcPr>
            <w:tcW w:w="990" w:type="dxa"/>
            <w:vAlign w:val="bottom"/>
          </w:tcPr>
          <w:p w14:paraId="3B077AA3" w14:textId="23190FE5"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E03EF6B" w14:textId="77777777" w:rsidTr="006F2E4F">
        <w:tc>
          <w:tcPr>
            <w:tcW w:w="706" w:type="dxa"/>
            <w:vAlign w:val="bottom"/>
          </w:tcPr>
          <w:p w14:paraId="643CBDF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OS-1</w:t>
            </w:r>
          </w:p>
        </w:tc>
        <w:tc>
          <w:tcPr>
            <w:tcW w:w="1285" w:type="dxa"/>
            <w:vAlign w:val="bottom"/>
          </w:tcPr>
          <w:p w14:paraId="50591F1E" w14:textId="46393CC1"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CF78BC5" w14:textId="1AE3F287"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329323B" w14:textId="6D3FA9CD"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70397A7" w14:textId="122BBE1E"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0FDDDCC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D6B827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079676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45" w:type="dxa"/>
            <w:vAlign w:val="bottom"/>
          </w:tcPr>
          <w:p w14:paraId="1E26BAB1" w14:textId="1A68D2AE"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0ABAC660" w14:textId="16A67965"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26D6415" w14:textId="01AFE937"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5B3C85" w14:textId="1E2E7E64"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233.208</w:t>
            </w:r>
          </w:p>
        </w:tc>
        <w:tc>
          <w:tcPr>
            <w:tcW w:w="990" w:type="dxa"/>
            <w:vAlign w:val="bottom"/>
          </w:tcPr>
          <w:p w14:paraId="562D96ED" w14:textId="31F132EB"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DE90127" w14:textId="77777777" w:rsidTr="006F2E4F">
        <w:tc>
          <w:tcPr>
            <w:tcW w:w="706" w:type="dxa"/>
            <w:vAlign w:val="bottom"/>
          </w:tcPr>
          <w:p w14:paraId="6804B63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KD-1</w:t>
            </w:r>
          </w:p>
        </w:tc>
        <w:tc>
          <w:tcPr>
            <w:tcW w:w="1285" w:type="dxa"/>
            <w:vAlign w:val="bottom"/>
          </w:tcPr>
          <w:p w14:paraId="09060BF2" w14:textId="02CB2438"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4A2B5B38" w14:textId="4FDA234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0CE2C538" w14:textId="52956490"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16EC5DE" w14:textId="4E78D72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51A9AAF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7511A7D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4160CD9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7BC5EE2" w14:textId="09E91FBB"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33F8B6D" w14:textId="1E9D923C"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4974A41" w14:textId="141F0C2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65B0263" w14:textId="195EDEA1"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300.634</w:t>
            </w:r>
          </w:p>
        </w:tc>
        <w:tc>
          <w:tcPr>
            <w:tcW w:w="990" w:type="dxa"/>
            <w:vAlign w:val="bottom"/>
          </w:tcPr>
          <w:p w14:paraId="1C7775A5" w14:textId="225B92D4"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4E4E414A" w14:textId="77777777" w:rsidTr="006F2E4F">
        <w:tc>
          <w:tcPr>
            <w:tcW w:w="706" w:type="dxa"/>
            <w:vAlign w:val="bottom"/>
          </w:tcPr>
          <w:p w14:paraId="5EDDF03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KD-2</w:t>
            </w:r>
          </w:p>
        </w:tc>
        <w:tc>
          <w:tcPr>
            <w:tcW w:w="1285" w:type="dxa"/>
            <w:vAlign w:val="bottom"/>
          </w:tcPr>
          <w:p w14:paraId="04588A61" w14:textId="76556869"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3B52E018" w14:textId="43D79BA7"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w:t>
            </w:r>
            <w:r>
              <w:rPr>
                <w:rFonts w:ascii="Times New Roman" w:hAnsi="Times New Roman" w:cs="Times New Roman"/>
                <w:color w:val="000000"/>
                <w:sz w:val="16"/>
                <w:szCs w:val="16"/>
              </w:rPr>
              <w:t>00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724F8D1" w14:textId="58A39E73"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58AEAFAD" w14:textId="72B4A4D8"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40965F9B"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3DE9C6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E22956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00B91710" w14:textId="481F51E7"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6CA0B32A" w14:textId="77DCD14C"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7AD85A78" w14:textId="29E156CA"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657E80AC" w14:textId="0807363B"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325.488</w:t>
            </w:r>
          </w:p>
        </w:tc>
        <w:tc>
          <w:tcPr>
            <w:tcW w:w="990" w:type="dxa"/>
            <w:vAlign w:val="bottom"/>
          </w:tcPr>
          <w:p w14:paraId="411B45B6" w14:textId="2548F26C"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4B53F499" w14:textId="77777777" w:rsidTr="006F2E4F">
        <w:tc>
          <w:tcPr>
            <w:tcW w:w="706" w:type="dxa"/>
            <w:vAlign w:val="bottom"/>
          </w:tcPr>
          <w:p w14:paraId="2B2B9C7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MS-1</w:t>
            </w:r>
          </w:p>
        </w:tc>
        <w:tc>
          <w:tcPr>
            <w:tcW w:w="1285" w:type="dxa"/>
            <w:vAlign w:val="bottom"/>
          </w:tcPr>
          <w:p w14:paraId="3CB1A046" w14:textId="3F4FE01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218250A" w14:textId="04088276"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05E4DCD4" w14:textId="0023D0C0"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w:t>
            </w:r>
            <w:r>
              <w:rPr>
                <w:rFonts w:ascii="Times New Roman" w:hAnsi="Times New Roman" w:cs="Times New Roman"/>
                <w:color w:val="000000"/>
                <w:sz w:val="16"/>
                <w:szCs w:val="16"/>
              </w:rPr>
              <w:t>0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A4E2D6C" w14:textId="006A37A1"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0.064</w:t>
            </w:r>
          </w:p>
        </w:tc>
        <w:tc>
          <w:tcPr>
            <w:tcW w:w="1229" w:type="dxa"/>
            <w:vAlign w:val="bottom"/>
          </w:tcPr>
          <w:p w14:paraId="543181D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0.035</w:t>
            </w:r>
          </w:p>
        </w:tc>
        <w:tc>
          <w:tcPr>
            <w:tcW w:w="1052" w:type="dxa"/>
            <w:vAlign w:val="bottom"/>
          </w:tcPr>
          <w:p w14:paraId="0A4F0DB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0.015</w:t>
            </w:r>
          </w:p>
        </w:tc>
        <w:tc>
          <w:tcPr>
            <w:tcW w:w="768" w:type="dxa"/>
            <w:vAlign w:val="bottom"/>
          </w:tcPr>
          <w:p w14:paraId="15CEF67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0DBA8B02" w14:textId="00FB6FCF"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479F412C" w14:textId="7C9FEB43"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645DED14" w14:textId="53079160"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6924D96" w14:textId="1059750F"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412.517</w:t>
            </w:r>
          </w:p>
        </w:tc>
        <w:tc>
          <w:tcPr>
            <w:tcW w:w="990" w:type="dxa"/>
            <w:vAlign w:val="bottom"/>
          </w:tcPr>
          <w:p w14:paraId="65B77D6F" w14:textId="798193D1"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51DB59C1" w14:textId="77777777" w:rsidTr="006F2E4F">
        <w:tc>
          <w:tcPr>
            <w:tcW w:w="706" w:type="dxa"/>
            <w:vAlign w:val="bottom"/>
          </w:tcPr>
          <w:p w14:paraId="6EDB7349"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SM-1</w:t>
            </w:r>
          </w:p>
        </w:tc>
        <w:tc>
          <w:tcPr>
            <w:tcW w:w="1285" w:type="dxa"/>
            <w:vAlign w:val="bottom"/>
          </w:tcPr>
          <w:p w14:paraId="12B97343" w14:textId="5331F9F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2786525" w14:textId="7ECAABCD"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172F914" w14:textId="08EA1AAC"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0.048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3711560" w14:textId="37F8737B"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0.042</w:t>
            </w:r>
          </w:p>
        </w:tc>
        <w:tc>
          <w:tcPr>
            <w:tcW w:w="1229" w:type="dxa"/>
            <w:vAlign w:val="bottom"/>
          </w:tcPr>
          <w:p w14:paraId="344DE34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0.012</w:t>
            </w:r>
          </w:p>
        </w:tc>
        <w:tc>
          <w:tcPr>
            <w:tcW w:w="1052" w:type="dxa"/>
            <w:vAlign w:val="bottom"/>
          </w:tcPr>
          <w:p w14:paraId="2B143D9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768" w:type="dxa"/>
            <w:vAlign w:val="bottom"/>
          </w:tcPr>
          <w:p w14:paraId="428B587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1E0DFB2" w14:textId="3E89A20A"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20D3144B" w14:textId="565FF596"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431FA336" w14:textId="737D33F6"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3A7CA6B" w14:textId="55F40814"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893.950</w:t>
            </w:r>
          </w:p>
        </w:tc>
        <w:tc>
          <w:tcPr>
            <w:tcW w:w="990" w:type="dxa"/>
            <w:vAlign w:val="bottom"/>
          </w:tcPr>
          <w:p w14:paraId="770D3C9D" w14:textId="7A717FD3"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5B902881" w14:textId="77777777" w:rsidTr="006F2E4F">
        <w:tc>
          <w:tcPr>
            <w:tcW w:w="706" w:type="dxa"/>
            <w:vAlign w:val="bottom"/>
          </w:tcPr>
          <w:p w14:paraId="670F31B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LI-1</w:t>
            </w:r>
          </w:p>
        </w:tc>
        <w:tc>
          <w:tcPr>
            <w:tcW w:w="1285" w:type="dxa"/>
            <w:vAlign w:val="bottom"/>
          </w:tcPr>
          <w:p w14:paraId="3C4CDF9E" w14:textId="55B9C7C7"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3EEA1FA2" w14:textId="640D40EB"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457482C" w14:textId="304B2D98"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F013C13" w14:textId="42CA421E"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0.05</w:t>
            </w:r>
          </w:p>
        </w:tc>
        <w:tc>
          <w:tcPr>
            <w:tcW w:w="1229" w:type="dxa"/>
            <w:vAlign w:val="bottom"/>
          </w:tcPr>
          <w:p w14:paraId="1D6A8C7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w:t>
            </w:r>
          </w:p>
        </w:tc>
        <w:tc>
          <w:tcPr>
            <w:tcW w:w="1052" w:type="dxa"/>
            <w:vAlign w:val="bottom"/>
          </w:tcPr>
          <w:p w14:paraId="1B9B192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0.006</w:t>
            </w:r>
          </w:p>
        </w:tc>
        <w:tc>
          <w:tcPr>
            <w:tcW w:w="768" w:type="dxa"/>
            <w:vAlign w:val="bottom"/>
          </w:tcPr>
          <w:p w14:paraId="2821C7C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245" w:type="dxa"/>
            <w:vAlign w:val="bottom"/>
          </w:tcPr>
          <w:p w14:paraId="405F076A" w14:textId="0C958DD4"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0B5D87D3" w14:textId="2CC29744"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C3A7BD3" w14:textId="7A044750"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5F8BAAE1" w14:textId="6765C7AB"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2179.963</w:t>
            </w:r>
          </w:p>
        </w:tc>
        <w:tc>
          <w:tcPr>
            <w:tcW w:w="990" w:type="dxa"/>
            <w:vAlign w:val="bottom"/>
          </w:tcPr>
          <w:p w14:paraId="0C27526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0828041B" w14:textId="77777777" w:rsidTr="006F2E4F">
        <w:tc>
          <w:tcPr>
            <w:tcW w:w="706" w:type="dxa"/>
            <w:vAlign w:val="bottom"/>
          </w:tcPr>
          <w:p w14:paraId="446ED1D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LI-2</w:t>
            </w:r>
          </w:p>
        </w:tc>
        <w:tc>
          <w:tcPr>
            <w:tcW w:w="1285" w:type="dxa"/>
            <w:vAlign w:val="bottom"/>
          </w:tcPr>
          <w:p w14:paraId="5B5DAF1C" w14:textId="6EC34EF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5813E640" w14:textId="58AC45C8"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45B4B9AF" w14:textId="1D886506"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A2A6F39" w14:textId="0378A092"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48F9E5C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052" w:type="dxa"/>
            <w:vAlign w:val="bottom"/>
          </w:tcPr>
          <w:p w14:paraId="35F0D7BD"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73913C5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2A7851D" w14:textId="5DC6D91A"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43966873" w14:textId="08E45FB8"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4C2D8859" w14:textId="51A444D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05D3E1C" w14:textId="7F652471"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5937.413</w:t>
            </w:r>
          </w:p>
        </w:tc>
        <w:tc>
          <w:tcPr>
            <w:tcW w:w="990" w:type="dxa"/>
            <w:vAlign w:val="bottom"/>
          </w:tcPr>
          <w:p w14:paraId="042485A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5891D14D" w14:textId="77777777" w:rsidTr="006F2E4F">
        <w:tc>
          <w:tcPr>
            <w:tcW w:w="706" w:type="dxa"/>
            <w:vAlign w:val="bottom"/>
          </w:tcPr>
          <w:p w14:paraId="0232284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LI-3</w:t>
            </w:r>
          </w:p>
        </w:tc>
        <w:tc>
          <w:tcPr>
            <w:tcW w:w="1285" w:type="dxa"/>
            <w:vAlign w:val="bottom"/>
          </w:tcPr>
          <w:p w14:paraId="71AAF208" w14:textId="799BF2E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3B48118F" w14:textId="2161CCCE"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57246F8" w14:textId="2EC2FD03"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38A9595A" w14:textId="414454B4"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0.027</w:t>
            </w:r>
          </w:p>
        </w:tc>
        <w:tc>
          <w:tcPr>
            <w:tcW w:w="1229" w:type="dxa"/>
            <w:vAlign w:val="bottom"/>
          </w:tcPr>
          <w:p w14:paraId="53D59CC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44EC31EB"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3443E3FB"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15E74BF4" w14:textId="163209EB"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F8B8E06" w14:textId="6A677F85"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AADEF5E" w14:textId="3BDCD9D3"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0A453A46" w14:textId="7467E69E"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11824.748</w:t>
            </w:r>
          </w:p>
        </w:tc>
        <w:tc>
          <w:tcPr>
            <w:tcW w:w="990" w:type="dxa"/>
            <w:vAlign w:val="bottom"/>
          </w:tcPr>
          <w:p w14:paraId="1CD954A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28DC3B7B" w14:textId="77777777" w:rsidTr="006F2E4F">
        <w:tc>
          <w:tcPr>
            <w:tcW w:w="706" w:type="dxa"/>
            <w:vAlign w:val="bottom"/>
          </w:tcPr>
          <w:p w14:paraId="6D17651D"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EM-1</w:t>
            </w:r>
          </w:p>
        </w:tc>
        <w:tc>
          <w:tcPr>
            <w:tcW w:w="1285" w:type="dxa"/>
            <w:vAlign w:val="bottom"/>
          </w:tcPr>
          <w:p w14:paraId="0C5750CD" w14:textId="7593B451"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0.11</w:t>
            </w:r>
            <w:r>
              <w:rPr>
                <w:rFonts w:ascii="Times New Roman" w:hAnsi="Times New Roman" w:cs="Times New Roman"/>
                <w:color w:val="000000"/>
                <w:sz w:val="16"/>
                <w:szCs w:val="16"/>
              </w:rPr>
              <w:t>3 (</w:t>
            </w:r>
            <w:r w:rsidRPr="00474EDA">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115" w:type="dxa"/>
            <w:vAlign w:val="bottom"/>
          </w:tcPr>
          <w:p w14:paraId="7D3130B5" w14:textId="4B329704"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956D700" w14:textId="0F43B20D"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0.030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66B5F67" w14:textId="3C19802B"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0.029</w:t>
            </w:r>
          </w:p>
        </w:tc>
        <w:tc>
          <w:tcPr>
            <w:tcW w:w="1229" w:type="dxa"/>
            <w:vAlign w:val="bottom"/>
          </w:tcPr>
          <w:p w14:paraId="6037A96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0.014</w:t>
            </w:r>
          </w:p>
        </w:tc>
        <w:tc>
          <w:tcPr>
            <w:tcW w:w="1052" w:type="dxa"/>
            <w:vAlign w:val="bottom"/>
          </w:tcPr>
          <w:p w14:paraId="526B2DC9"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74C84F8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38D0C780" w14:textId="7DC68420"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1CD965C" w14:textId="6645C786"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CE15EF7" w14:textId="2B02FE9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B1AFCE8" w14:textId="19FCDD5C"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1383.160</w:t>
            </w:r>
          </w:p>
        </w:tc>
        <w:tc>
          <w:tcPr>
            <w:tcW w:w="990" w:type="dxa"/>
            <w:vAlign w:val="bottom"/>
          </w:tcPr>
          <w:p w14:paraId="5565438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4E3842C1" w14:textId="77777777" w:rsidTr="006F2E4F">
        <w:tc>
          <w:tcPr>
            <w:tcW w:w="706" w:type="dxa"/>
            <w:vAlign w:val="bottom"/>
          </w:tcPr>
          <w:p w14:paraId="23E2A25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OS-2</w:t>
            </w:r>
          </w:p>
        </w:tc>
        <w:tc>
          <w:tcPr>
            <w:tcW w:w="1285" w:type="dxa"/>
            <w:vAlign w:val="bottom"/>
          </w:tcPr>
          <w:p w14:paraId="44B8B0F4" w14:textId="3B48DEAF"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55F263D7" w14:textId="3CE766C9"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0961DAF" w14:textId="462444F9"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1434F7AC" w14:textId="5382EB9F"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0.033</w:t>
            </w:r>
          </w:p>
        </w:tc>
        <w:tc>
          <w:tcPr>
            <w:tcW w:w="1229" w:type="dxa"/>
            <w:vAlign w:val="bottom"/>
          </w:tcPr>
          <w:p w14:paraId="4F0E4D89"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72C1689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0.004</w:t>
            </w:r>
          </w:p>
        </w:tc>
        <w:tc>
          <w:tcPr>
            <w:tcW w:w="768" w:type="dxa"/>
            <w:vAlign w:val="bottom"/>
          </w:tcPr>
          <w:p w14:paraId="00D76C2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6B03ED78" w14:textId="2A8B079C"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34A2295" w14:textId="4E9FD839"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367D71A8" w14:textId="0A2B6A4E"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2A66359" w14:textId="5AE905BC"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1753.554</w:t>
            </w:r>
          </w:p>
        </w:tc>
        <w:tc>
          <w:tcPr>
            <w:tcW w:w="990" w:type="dxa"/>
            <w:vAlign w:val="bottom"/>
          </w:tcPr>
          <w:p w14:paraId="343E1F0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0A8EDACD" w14:textId="77777777" w:rsidTr="006F2E4F">
        <w:tc>
          <w:tcPr>
            <w:tcW w:w="706" w:type="dxa"/>
            <w:vAlign w:val="bottom"/>
          </w:tcPr>
          <w:p w14:paraId="5F65B45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OS-3</w:t>
            </w:r>
          </w:p>
        </w:tc>
        <w:tc>
          <w:tcPr>
            <w:tcW w:w="1285" w:type="dxa"/>
            <w:vAlign w:val="bottom"/>
          </w:tcPr>
          <w:p w14:paraId="73087819" w14:textId="75B3139F"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7931BE6A" w14:textId="1DAE6E12"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28E72DD" w14:textId="2B79E135"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0.026</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7BECAB5" w14:textId="79FDA421"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7D73576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CECAF2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2F07857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4CF930A6" w14:textId="3FC381CC"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D9A0AE8" w14:textId="3956257D"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0D8A32A" w14:textId="0852E1FA"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D32202D" w14:textId="37AAE70C"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537.304</w:t>
            </w:r>
          </w:p>
        </w:tc>
        <w:tc>
          <w:tcPr>
            <w:tcW w:w="990" w:type="dxa"/>
            <w:vAlign w:val="bottom"/>
          </w:tcPr>
          <w:p w14:paraId="07094AFF" w14:textId="4D41B603"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bl>
    <w:p w14:paraId="004D8F45" w14:textId="77777777" w:rsidR="00824F1A" w:rsidRDefault="00824F1A" w:rsidP="00F31B90">
      <w:pPr>
        <w:spacing w:line="480" w:lineRule="auto"/>
        <w:rPr>
          <w:rFonts w:ascii="Times New Roman" w:hAnsi="Times New Roman" w:cs="Times New Roman"/>
        </w:rPr>
      </w:pPr>
    </w:p>
    <w:p w14:paraId="0365EB66" w14:textId="04E7AB9F" w:rsidR="00567422" w:rsidRPr="004F4467" w:rsidRDefault="00567422" w:rsidP="004F4467">
      <w:pPr>
        <w:tabs>
          <w:tab w:val="left" w:pos="737"/>
        </w:tabs>
        <w:rPr>
          <w:rFonts w:ascii="Times New Roman" w:eastAsia="Times New Roman" w:hAnsi="Times New Roman" w:cs="Times New Roman"/>
          <w:sz w:val="24"/>
          <w:szCs w:val="24"/>
        </w:rPr>
        <w:sectPr w:rsidR="00567422" w:rsidRPr="004F4467"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768C209D" w:rsidR="00715D55" w:rsidRPr="007418CF" w:rsidRDefault="00AA5C21"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8CC2357" wp14:editId="26E1A703">
            <wp:extent cx="493776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bined_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inline>
        </w:drawing>
      </w:r>
    </w:p>
    <w:p w14:paraId="18326C21" w14:textId="14D5163E" w:rsidR="00B07C02" w:rsidRDefault="00E01811" w:rsidP="00F31B90">
      <w:pPr>
        <w:spacing w:line="480" w:lineRule="auto"/>
        <w:rPr>
          <w:rFonts w:ascii="Times New Roman" w:eastAsia="Times New Roman" w:hAnsi="Times New Roman" w:cs="Times New Roman"/>
          <w:sz w:val="24"/>
          <w:szCs w:val="24"/>
        </w:rPr>
        <w:sectPr w:rsidR="00B07C02"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 xml:space="preserve">Figure </w:t>
      </w:r>
      <w:ins w:id="558" w:author="Meyer, Michael Frederick" w:date="2021-09-23T16:33:00Z">
        <w:r w:rsidR="00FF6B7A">
          <w:rPr>
            <w:rFonts w:ascii="Times New Roman" w:eastAsia="Times New Roman" w:hAnsi="Times New Roman" w:cs="Times New Roman"/>
            <w:sz w:val="24"/>
            <w:szCs w:val="24"/>
          </w:rPr>
          <w:t>2</w:t>
        </w:r>
      </w:ins>
      <w:del w:id="559" w:author="Meyer, Michael Frederick" w:date="2021-09-23T16:33:00Z">
        <w:r w:rsidRPr="007418CF" w:rsidDel="00FF6B7A">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del w:id="560" w:author="Ted" w:date="2021-10-14T11:18:00Z">
        <w:r w:rsidR="00D8535D" w:rsidRPr="007418CF" w:rsidDel="009620FA">
          <w:rPr>
            <w:rFonts w:ascii="Times New Roman" w:eastAsia="Times New Roman" w:hAnsi="Times New Roman" w:cs="Times New Roman"/>
            <w:sz w:val="24"/>
            <w:szCs w:val="24"/>
          </w:rPr>
          <w:delText xml:space="preserve">Linear models </w:delText>
        </w:r>
      </w:del>
      <w:ins w:id="561" w:author="Meyer, Michael Frederick" w:date="2021-09-20T14:56:00Z">
        <w:del w:id="562" w:author="Ted" w:date="2021-10-14T11:18:00Z">
          <w:r w:rsidR="00B610AD" w:rsidDel="009620FA">
            <w:rPr>
              <w:rFonts w:ascii="Times New Roman" w:eastAsia="Times New Roman" w:hAnsi="Times New Roman" w:cs="Times New Roman"/>
              <w:sz w:val="24"/>
              <w:szCs w:val="24"/>
            </w:rPr>
            <w:delText>n</w:delText>
          </w:r>
        </w:del>
      </w:ins>
      <w:ins w:id="563" w:author="Ted" w:date="2021-10-14T11:18:00Z">
        <w:r w:rsidR="009620FA">
          <w:rPr>
            <w:rFonts w:ascii="Times New Roman" w:eastAsia="Times New Roman" w:hAnsi="Times New Roman" w:cs="Times New Roman"/>
            <w:sz w:val="24"/>
            <w:szCs w:val="24"/>
          </w:rPr>
          <w:t>N</w:t>
        </w:r>
      </w:ins>
      <w:ins w:id="564" w:author="Meyer, Michael Frederick" w:date="2021-09-20T14:56:00Z">
        <w:r w:rsidR="00B610AD">
          <w:rPr>
            <w:rFonts w:ascii="Times New Roman" w:eastAsia="Times New Roman" w:hAnsi="Times New Roman" w:cs="Times New Roman"/>
            <w:sz w:val="24"/>
            <w:szCs w:val="24"/>
          </w:rPr>
          <w:t>itrate</w:t>
        </w:r>
      </w:ins>
      <w:ins w:id="565" w:author="Meyer, Michael Frederick" w:date="2021-09-20T14:57:00Z">
        <w:r w:rsidR="00B610AD">
          <w:rPr>
            <w:rFonts w:ascii="Times New Roman" w:eastAsia="Times New Roman" w:hAnsi="Times New Roman" w:cs="Times New Roman"/>
            <w:sz w:val="24"/>
            <w:szCs w:val="24"/>
          </w:rPr>
          <w:t xml:space="preserve"> (A)</w:t>
        </w:r>
      </w:ins>
      <w:ins w:id="566" w:author="Meyer, Michael Frederick" w:date="2021-09-20T14:56:00Z">
        <w:r w:rsidR="00B610AD">
          <w:rPr>
            <w:rFonts w:ascii="Times New Roman" w:eastAsia="Times New Roman" w:hAnsi="Times New Roman" w:cs="Times New Roman"/>
            <w:sz w:val="24"/>
            <w:szCs w:val="24"/>
          </w:rPr>
          <w:t>, ammonium</w:t>
        </w:r>
      </w:ins>
      <w:ins w:id="567" w:author="Meyer, Michael Frederick" w:date="2021-09-20T14:57:00Z">
        <w:r w:rsidR="00B610AD">
          <w:rPr>
            <w:rFonts w:ascii="Times New Roman" w:eastAsia="Times New Roman" w:hAnsi="Times New Roman" w:cs="Times New Roman"/>
            <w:sz w:val="24"/>
            <w:szCs w:val="24"/>
          </w:rPr>
          <w:t xml:space="preserve"> (B)</w:t>
        </w:r>
      </w:ins>
      <w:ins w:id="568" w:author="Meyer, Michael Frederick" w:date="2021-09-20T14:56:00Z">
        <w:r w:rsidR="00B610AD">
          <w:rPr>
            <w:rFonts w:ascii="Times New Roman" w:eastAsia="Times New Roman" w:hAnsi="Times New Roman" w:cs="Times New Roman"/>
            <w:sz w:val="24"/>
            <w:szCs w:val="24"/>
          </w:rPr>
          <w:t>, total phosphorus</w:t>
        </w:r>
      </w:ins>
      <w:ins w:id="569" w:author="Meyer, Michael Frederick" w:date="2021-09-20T14:57:00Z">
        <w:r w:rsidR="00B610AD">
          <w:rPr>
            <w:rFonts w:ascii="Times New Roman" w:eastAsia="Times New Roman" w:hAnsi="Times New Roman" w:cs="Times New Roman"/>
            <w:sz w:val="24"/>
            <w:szCs w:val="24"/>
          </w:rPr>
          <w:t xml:space="preserve"> (C)</w:t>
        </w:r>
      </w:ins>
      <w:ins w:id="570" w:author="Meyer, Michael Frederick" w:date="2021-09-20T14:56:00Z">
        <w:r w:rsidR="00B610AD">
          <w:rPr>
            <w:rFonts w:ascii="Times New Roman" w:eastAsia="Times New Roman" w:hAnsi="Times New Roman" w:cs="Times New Roman"/>
            <w:sz w:val="24"/>
            <w:szCs w:val="24"/>
          </w:rPr>
          <w:t>, chlorophyll a</w:t>
        </w:r>
      </w:ins>
      <w:ins w:id="571" w:author="Meyer, Michael Frederick" w:date="2021-09-20T14:57:00Z">
        <w:r w:rsidR="00B610AD">
          <w:rPr>
            <w:rFonts w:ascii="Times New Roman" w:eastAsia="Times New Roman" w:hAnsi="Times New Roman" w:cs="Times New Roman"/>
            <w:sz w:val="24"/>
            <w:szCs w:val="24"/>
          </w:rPr>
          <w:t xml:space="preserve"> (D)</w:t>
        </w:r>
      </w:ins>
      <w:ins w:id="572" w:author="Meyer, Michael Frederick" w:date="2021-09-20T14:56:00Z">
        <w:r w:rsidR="00B610AD">
          <w:rPr>
            <w:rFonts w:ascii="Times New Roman" w:eastAsia="Times New Roman" w:hAnsi="Times New Roman" w:cs="Times New Roman"/>
            <w:sz w:val="24"/>
            <w:szCs w:val="24"/>
          </w:rPr>
          <w:t>,</w:t>
        </w:r>
      </w:ins>
      <w:ins w:id="573" w:author="Meyer, Michael Frederick" w:date="2021-09-20T14:57:00Z">
        <w:r w:rsidR="00B610AD">
          <w:rPr>
            <w:rFonts w:ascii="Times New Roman" w:eastAsia="Times New Roman" w:hAnsi="Times New Roman" w:cs="Times New Roman"/>
            <w:sz w:val="24"/>
            <w:szCs w:val="24"/>
          </w:rPr>
          <w:t xml:space="preserve"> total PPCP (E), </w:t>
        </w:r>
      </w:ins>
      <w:del w:id="574" w:author="Meyer, Michael Frederick" w:date="2021-09-20T14:56:00Z">
        <w:r w:rsidR="00D8535D" w:rsidRPr="007418CF" w:rsidDel="00233A64">
          <w:rPr>
            <w:rFonts w:ascii="Times New Roman" w:eastAsia="Times New Roman" w:hAnsi="Times New Roman" w:cs="Times New Roman"/>
            <w:sz w:val="24"/>
            <w:szCs w:val="24"/>
          </w:rPr>
          <w:delText xml:space="preserve">of </w:delText>
        </w:r>
      </w:del>
      <w:del w:id="575" w:author="Meyer, Michael Frederick" w:date="2021-09-20T14:48:00Z">
        <w:r w:rsidR="00D8535D" w:rsidRPr="007418CF" w:rsidDel="00233A64">
          <w:rPr>
            <w:rFonts w:ascii="Times New Roman" w:eastAsia="Times New Roman" w:hAnsi="Times New Roman" w:cs="Times New Roman"/>
            <w:sz w:val="24"/>
            <w:szCs w:val="24"/>
          </w:rPr>
          <w:delText xml:space="preserve">total PPCP concentrations </w:delText>
        </w:r>
      </w:del>
      <w:del w:id="576" w:author="Meyer, Michael Frederick" w:date="2021-09-20T14:58:00Z">
        <w:r w:rsidR="00D8535D" w:rsidRPr="007418CF" w:rsidDel="00B610AD">
          <w:rPr>
            <w:rFonts w:ascii="Times New Roman" w:eastAsia="Times New Roman" w:hAnsi="Times New Roman" w:cs="Times New Roman"/>
            <w:sz w:val="24"/>
            <w:szCs w:val="24"/>
          </w:rPr>
          <w:delText>(</w:delText>
        </w:r>
      </w:del>
      <w:del w:id="577" w:author="Meyer, Michael Frederick" w:date="2021-09-20T14:57:00Z">
        <w:r w:rsidR="00D8535D" w:rsidRPr="007418CF" w:rsidDel="00B610AD">
          <w:rPr>
            <w:rFonts w:ascii="Times New Roman" w:eastAsia="Times New Roman" w:hAnsi="Times New Roman" w:cs="Times New Roman"/>
            <w:sz w:val="24"/>
            <w:szCs w:val="24"/>
          </w:rPr>
          <w:delText>A</w:delText>
        </w:r>
      </w:del>
      <w:del w:id="578"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w:t>
      </w:r>
      <w:ins w:id="579" w:author="Meyer, Michael Frederick" w:date="2021-09-20T14:58:00Z">
        <w:r w:rsidR="00B610AD">
          <w:rPr>
            <w:rFonts w:ascii="Times New Roman" w:eastAsia="Times New Roman" w:hAnsi="Times New Roman" w:cs="Times New Roman"/>
            <w:sz w:val="24"/>
            <w:szCs w:val="24"/>
          </w:rPr>
          <w:t>F</w:t>
        </w:r>
      </w:ins>
      <w:del w:id="580" w:author="Meyer, Michael Frederick" w:date="2021-09-20T14:58:00Z">
        <w:r w:rsidR="00D8535D" w:rsidRPr="007418CF" w:rsidDel="00B610AD">
          <w:rPr>
            <w:rFonts w:ascii="Times New Roman" w:eastAsia="Times New Roman" w:hAnsi="Times New Roman" w:cs="Times New Roman"/>
            <w:sz w:val="24"/>
            <w:szCs w:val="24"/>
          </w:rPr>
          <w:delText>B</w:delText>
        </w:r>
      </w:del>
      <w:r w:rsidR="00D8535D" w:rsidRPr="007418CF">
        <w:rPr>
          <w:rFonts w:ascii="Times New Roman" w:eastAsia="Times New Roman" w:hAnsi="Times New Roman" w:cs="Times New Roman"/>
          <w:sz w:val="24"/>
          <w:szCs w:val="24"/>
        </w:rPr>
        <w:t xml:space="preserve">), </w:t>
      </w:r>
      <w:del w:id="581" w:author="Meyer, Michael Frederick" w:date="2021-09-20T14:58:00Z">
        <w:r w:rsidR="00271F4F" w:rsidRPr="007418CF" w:rsidDel="00B610AD">
          <w:rPr>
            <w:rFonts w:ascii="Times New Roman" w:eastAsia="Times New Roman" w:hAnsi="Times New Roman" w:cs="Times New Roman"/>
            <w:sz w:val="24"/>
            <w:szCs w:val="24"/>
          </w:rPr>
          <w:delText xml:space="preserve">total phosphorus (C), </w:delText>
        </w:r>
        <w:r w:rsidR="00AD7A0D" w:rsidRPr="007418CF" w:rsidDel="00B610AD">
          <w:rPr>
            <w:rFonts w:ascii="Times New Roman" w:eastAsia="Times New Roman" w:hAnsi="Times New Roman" w:cs="Times New Roman"/>
            <w:sz w:val="24"/>
            <w:szCs w:val="24"/>
          </w:rPr>
          <w:delText>c</w:delText>
        </w:r>
        <w:r w:rsidR="00D8535D" w:rsidRPr="007418CF" w:rsidDel="00B610AD">
          <w:rPr>
            <w:rFonts w:ascii="Times New Roman" w:eastAsia="Times New Roman" w:hAnsi="Times New Roman" w:cs="Times New Roman"/>
            <w:sz w:val="24"/>
            <w:szCs w:val="24"/>
          </w:rPr>
          <w:delText xml:space="preserve">hlorophyll a (D), </w:delText>
        </w:r>
        <w:r w:rsidR="00AD7A0D" w:rsidRPr="007418CF" w:rsidDel="00B610AD">
          <w:rPr>
            <w:rFonts w:ascii="Times New Roman" w:eastAsia="Times New Roman" w:hAnsi="Times New Roman" w:cs="Times New Roman"/>
            <w:sz w:val="24"/>
            <w:szCs w:val="24"/>
          </w:rPr>
          <w:delText>n</w:delText>
        </w:r>
        <w:r w:rsidR="00D8535D" w:rsidRPr="007418CF" w:rsidDel="00B610AD">
          <w:rPr>
            <w:rFonts w:ascii="Times New Roman" w:eastAsia="Times New Roman" w:hAnsi="Times New Roman" w:cs="Times New Roman"/>
            <w:sz w:val="24"/>
            <w:szCs w:val="24"/>
          </w:rPr>
          <w:delText xml:space="preserve">itrate (E), </w:delText>
        </w:r>
      </w:del>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icroplastics (</w:t>
      </w:r>
      <w:ins w:id="582" w:author="Meyer, Michael Frederick" w:date="2021-09-20T14:58:00Z">
        <w:r w:rsidR="00B610AD">
          <w:rPr>
            <w:rFonts w:ascii="Times New Roman" w:eastAsia="Times New Roman" w:hAnsi="Times New Roman" w:cs="Times New Roman"/>
            <w:sz w:val="24"/>
            <w:szCs w:val="24"/>
          </w:rPr>
          <w:t>G</w:t>
        </w:r>
      </w:ins>
      <w:del w:id="583" w:author="Meyer, Michael Frederick" w:date="2021-09-20T14:58:00Z">
        <w:r w:rsidR="00D8535D" w:rsidRPr="007418CF" w:rsidDel="00B610AD">
          <w:rPr>
            <w:rFonts w:ascii="Times New Roman" w:eastAsia="Times New Roman" w:hAnsi="Times New Roman" w:cs="Times New Roman"/>
            <w:sz w:val="24"/>
            <w:szCs w:val="24"/>
          </w:rPr>
          <w:delText>F</w:delText>
        </w:r>
      </w:del>
      <w:r w:rsidR="00D8535D" w:rsidRPr="007418CF">
        <w:rPr>
          <w:rFonts w:ascii="Times New Roman" w:eastAsia="Times New Roman" w:hAnsi="Times New Roman" w:cs="Times New Roman"/>
          <w:sz w:val="24"/>
          <w:szCs w:val="24"/>
        </w:rPr>
        <w:t>)</w:t>
      </w:r>
      <w:ins w:id="584" w:author="Meyer, Michael Frederick" w:date="2021-09-20T14:58:00Z">
        <w:r w:rsidR="00B610AD">
          <w:rPr>
            <w:rFonts w:ascii="Times New Roman" w:eastAsia="Times New Roman" w:hAnsi="Times New Roman" w:cs="Times New Roman"/>
            <w:sz w:val="24"/>
            <w:szCs w:val="24"/>
          </w:rPr>
          <w:t xml:space="preserve"> values as well as</w:t>
        </w:r>
      </w:ins>
      <w:del w:id="585"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del w:id="586" w:author="Meyer, Michael Frederick" w:date="2021-09-20T14:58:00Z">
        <w:r w:rsidR="00AD7A0D" w:rsidRPr="007418CF" w:rsidDel="00B610AD">
          <w:rPr>
            <w:rFonts w:ascii="Times New Roman" w:eastAsia="Times New Roman" w:hAnsi="Times New Roman" w:cs="Times New Roman"/>
            <w:sz w:val="24"/>
            <w:szCs w:val="24"/>
          </w:rPr>
          <w:delText>a</w:delText>
        </w:r>
        <w:r w:rsidR="00D8535D" w:rsidRPr="007418CF" w:rsidDel="00B610AD">
          <w:rPr>
            <w:rFonts w:ascii="Times New Roman" w:eastAsia="Times New Roman" w:hAnsi="Times New Roman" w:cs="Times New Roman"/>
            <w:sz w:val="24"/>
            <w:szCs w:val="24"/>
          </w:rPr>
          <w:delText xml:space="preserve">mmonium (G), </w:delText>
        </w:r>
      </w:del>
      <w:r w:rsidR="00D8535D" w:rsidRPr="007418CF">
        <w:rPr>
          <w:rFonts w:ascii="Times New Roman" w:eastAsia="Times New Roman" w:hAnsi="Times New Roman" w:cs="Times New Roman"/>
          <w:sz w:val="24"/>
          <w:szCs w:val="24"/>
        </w:rPr>
        <w:t xml:space="preserve">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w:t>
      </w:r>
      <w:ins w:id="587" w:author="Ted" w:date="2021-10-14T11:19:00Z">
        <w:r w:rsidR="009620FA">
          <w:rPr>
            <w:rFonts w:ascii="Times New Roman" w:eastAsia="Times New Roman" w:hAnsi="Times New Roman" w:cs="Times New Roman"/>
            <w:sz w:val="24"/>
            <w:szCs w:val="24"/>
          </w:rPr>
          <w:t xml:space="preserve"> Statistical results are from </w:t>
        </w:r>
        <w:del w:id="588" w:author="Meyer, Michael Frederick" w:date="2021-11-12T12:16:00Z">
          <w:r w:rsidR="009620FA" w:rsidDel="00AA5C21">
            <w:rPr>
              <w:rFonts w:ascii="Times New Roman" w:eastAsia="Times New Roman" w:hAnsi="Times New Roman" w:cs="Times New Roman"/>
              <w:sz w:val="24"/>
              <w:szCs w:val="24"/>
            </w:rPr>
            <w:delText xml:space="preserve">simple </w:delText>
          </w:r>
        </w:del>
        <w:r w:rsidR="009620FA">
          <w:rPr>
            <w:rFonts w:ascii="Times New Roman" w:eastAsia="Times New Roman" w:hAnsi="Times New Roman" w:cs="Times New Roman"/>
            <w:sz w:val="24"/>
            <w:szCs w:val="24"/>
          </w:rPr>
          <w:t>linear regressions.</w:t>
        </w:r>
      </w:ins>
      <w:r w:rsidR="00D8535D" w:rsidRPr="007418CF">
        <w:rPr>
          <w:rFonts w:ascii="Times New Roman" w:eastAsia="Times New Roman" w:hAnsi="Times New Roman" w:cs="Times New Roman"/>
          <w:sz w:val="24"/>
          <w:szCs w:val="24"/>
        </w:rPr>
        <w:t xml:space="preserve"> </w:t>
      </w:r>
      <w:r w:rsidR="00AA5C21">
        <w:rPr>
          <w:rFonts w:ascii="Times New Roman" w:eastAsia="Times New Roman" w:hAnsi="Times New Roman" w:cs="Times New Roman"/>
          <w:sz w:val="24"/>
          <w:szCs w:val="24"/>
        </w:rPr>
        <w:t xml:space="preserve">Solid lines with error envelopes indicate significant relationships, whereas non-significant models have dotted regression lines without error envelopes. </w:t>
      </w:r>
    </w:p>
    <w:p w14:paraId="38F0A7BB" w14:textId="0648214E" w:rsidR="00715D55" w:rsidRPr="007418CF" w:rsidRDefault="00B07C02"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0D10BB" wp14:editId="2E27786F">
            <wp:extent cx="7381037" cy="295241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nmds_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93906" cy="2957562"/>
                    </a:xfrm>
                    <a:prstGeom prst="rect">
                      <a:avLst/>
                    </a:prstGeom>
                  </pic:spPr>
                </pic:pic>
              </a:graphicData>
            </a:graphic>
          </wp:inline>
        </w:drawing>
      </w:r>
    </w:p>
    <w:p w14:paraId="5A828E7E" w14:textId="1673E938" w:rsidR="00127B58"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ins w:id="589" w:author="Meyer, Michael Frederick" w:date="2021-09-23T16:33:00Z">
        <w:r w:rsidR="00FF6B7A">
          <w:rPr>
            <w:rFonts w:ascii="Times New Roman" w:eastAsia="Times New Roman" w:hAnsi="Times New Roman" w:cs="Times New Roman"/>
            <w:sz w:val="24"/>
            <w:szCs w:val="24"/>
          </w:rPr>
          <w:t>3</w:t>
        </w:r>
      </w:ins>
      <w:del w:id="590" w:author="Meyer, Michael Frederick" w:date="2021-09-23T16:33:00Z">
        <w:r w:rsidR="00403D16"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00B07C02">
        <w:rPr>
          <w:rFonts w:ascii="Times New Roman" w:eastAsia="Times New Roman" w:hAnsi="Times New Roman" w:cs="Times New Roman"/>
          <w:sz w:val="24"/>
          <w:szCs w:val="24"/>
        </w:rPr>
        <w:t xml:space="preserve">(A) and macroinvertebrate (B) </w:t>
      </w:r>
      <w:r w:rsidRPr="007418CF">
        <w:rPr>
          <w:rFonts w:ascii="Times New Roman" w:eastAsia="Times New Roman" w:hAnsi="Times New Roman" w:cs="Times New Roman"/>
          <w:sz w:val="24"/>
          <w:szCs w:val="24"/>
        </w:rPr>
        <w:t xml:space="preserve">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del w:id="591" w:author="Ted" w:date="2021-10-14T11:20:00Z">
        <w:r w:rsidR="00403D16" w:rsidRPr="007418CF" w:rsidDel="009620FA">
          <w:rPr>
            <w:rFonts w:ascii="Times New Roman" w:eastAsia="Times New Roman" w:hAnsi="Times New Roman" w:cs="Times New Roman"/>
            <w:sz w:val="24"/>
            <w:szCs w:val="24"/>
          </w:rPr>
          <w:delText>For periphyton</w:delText>
        </w:r>
        <w:r w:rsidR="00B07C02" w:rsidDel="009620FA">
          <w:rPr>
            <w:rFonts w:ascii="Times New Roman" w:eastAsia="Times New Roman" w:hAnsi="Times New Roman" w:cs="Times New Roman"/>
            <w:sz w:val="24"/>
            <w:szCs w:val="24"/>
          </w:rPr>
          <w:delText xml:space="preserve"> (A)</w:delText>
        </w:r>
        <w:r w:rsidR="00403D16" w:rsidRPr="007418CF" w:rsidDel="009620FA">
          <w:rPr>
            <w:rFonts w:ascii="Times New Roman" w:eastAsia="Times New Roman" w:hAnsi="Times New Roman" w:cs="Times New Roman"/>
            <w:sz w:val="24"/>
            <w:szCs w:val="24"/>
          </w:rPr>
          <w:delText xml:space="preserve">, </w:delText>
        </w:r>
        <w:r w:rsidR="004B0888" w:rsidRPr="007418CF" w:rsidDel="009620FA">
          <w:rPr>
            <w:rFonts w:ascii="Times New Roman" w:eastAsia="Times New Roman" w:hAnsi="Times New Roman" w:cs="Times New Roman"/>
            <w:sz w:val="24"/>
            <w:szCs w:val="24"/>
          </w:rPr>
          <w:delText>PERMANOVA (p = 0.0</w:delText>
        </w:r>
        <w:r w:rsidR="00403D16" w:rsidRPr="007418CF" w:rsidDel="009620FA">
          <w:rPr>
            <w:rFonts w:ascii="Times New Roman" w:eastAsia="Times New Roman" w:hAnsi="Times New Roman" w:cs="Times New Roman"/>
            <w:sz w:val="24"/>
            <w:szCs w:val="24"/>
          </w:rPr>
          <w:delText>01</w:delText>
        </w:r>
        <w:r w:rsidR="004B0888" w:rsidRPr="007418CF" w:rsidDel="009620FA">
          <w:rPr>
            <w:rFonts w:ascii="Times New Roman" w:eastAsia="Times New Roman" w:hAnsi="Times New Roman" w:cs="Times New Roman"/>
            <w:sz w:val="24"/>
            <w:szCs w:val="24"/>
          </w:rPr>
          <w:delText>) and post-hoc SIMPER results suggested s</w:delText>
        </w:r>
        <w:r w:rsidR="00567422" w:rsidRPr="007418CF" w:rsidDel="009620FA">
          <w:rPr>
            <w:rFonts w:ascii="Times New Roman" w:eastAsia="Times New Roman" w:hAnsi="Times New Roman" w:cs="Times New Roman"/>
            <w:sz w:val="24"/>
            <w:szCs w:val="24"/>
          </w:rPr>
          <w:delText xml:space="preserve">ites with a higher IDW population value tended to be more associated with filamentous algal groupings and separate from sites with moderate and low IDW population values, which were more associated with diatom abundance. </w:delText>
        </w:r>
        <w:r w:rsidR="00376F2B" w:rsidRPr="007418CF" w:rsidDel="009620FA">
          <w:rPr>
            <w:rFonts w:ascii="Times New Roman" w:eastAsia="Times New Roman" w:hAnsi="Times New Roman" w:cs="Times New Roman"/>
            <w:sz w:val="24"/>
            <w:szCs w:val="24"/>
          </w:rPr>
          <w:delText>For macroinvertebrates</w:delText>
        </w:r>
        <w:r w:rsidR="00B07C02" w:rsidDel="009620FA">
          <w:rPr>
            <w:rFonts w:ascii="Times New Roman" w:eastAsia="Times New Roman" w:hAnsi="Times New Roman" w:cs="Times New Roman"/>
            <w:sz w:val="24"/>
            <w:szCs w:val="24"/>
          </w:rPr>
          <w:delText xml:space="preserve"> (B)</w:delText>
        </w:r>
        <w:r w:rsidR="00376F2B" w:rsidRPr="007418CF" w:rsidDel="009620FA">
          <w:rPr>
            <w:rFonts w:ascii="Times New Roman" w:eastAsia="Times New Roman" w:hAnsi="Times New Roman" w:cs="Times New Roman"/>
            <w:sz w:val="24"/>
            <w:szCs w:val="24"/>
          </w:rPr>
          <w:delText>, PERMANOVA (p = 0.02) and post-hoc SIMPER results suggested sites with a higher IDW population values tended to be associated with amphipod taxa (see Table S1), whereas sites with lower and moderate IDW population values were more associated with increased mollus</w:delText>
        </w:r>
        <w:r w:rsidR="004D2297" w:rsidRPr="007418CF" w:rsidDel="009620FA">
          <w:rPr>
            <w:rFonts w:ascii="Times New Roman" w:eastAsia="Times New Roman" w:hAnsi="Times New Roman" w:cs="Times New Roman"/>
            <w:sz w:val="24"/>
            <w:szCs w:val="24"/>
          </w:rPr>
          <w:delText>k</w:delText>
        </w:r>
        <w:r w:rsidR="00376F2B" w:rsidRPr="007418CF" w:rsidDel="009620FA">
          <w:rPr>
            <w:rFonts w:ascii="Times New Roman" w:eastAsia="Times New Roman" w:hAnsi="Times New Roman" w:cs="Times New Roman"/>
            <w:sz w:val="24"/>
            <w:szCs w:val="24"/>
          </w:rPr>
          <w:delText xml:space="preserve"> abundance (see Table S1).</w:delText>
        </w:r>
      </w:del>
    </w:p>
    <w:p w14:paraId="6C9EAF06" w14:textId="77777777" w:rsidR="00127B58" w:rsidRDefault="00127B58" w:rsidP="00127B58">
      <w:pPr>
        <w:rPr>
          <w:rFonts w:ascii="Times New Roman" w:hAnsi="Times New Roman" w:cs="Times New Roman"/>
          <w:sz w:val="24"/>
          <w:szCs w:val="24"/>
        </w:rPr>
        <w:sectPr w:rsidR="00127B58" w:rsidSect="00B07C02">
          <w:pgSz w:w="15840" w:h="12240" w:orient="landscape"/>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25BC604B"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C6E135" wp14:editId="01CD3242">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p>
    <w:p w14:paraId="2279D05B" w14:textId="33EDC3F8"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592" w:author="Meyer, Michael Frederick" w:date="2021-09-23T16:33:00Z">
        <w:r w:rsidR="00FF6B7A">
          <w:rPr>
            <w:rFonts w:ascii="Times New Roman" w:eastAsia="Times New Roman" w:hAnsi="Times New Roman" w:cs="Times New Roman"/>
            <w:sz w:val="24"/>
            <w:szCs w:val="24"/>
          </w:rPr>
          <w:t>4</w:t>
        </w:r>
      </w:ins>
      <w:del w:id="593" w:author="Meyer, Michael Frederick" w:date="2021-09-23T16:33:00Z">
        <w:r w:rsidR="004D2297" w:rsidRPr="007418CF" w:rsidDel="00FF6B7A">
          <w:rPr>
            <w:rFonts w:ascii="Times New Roman" w:eastAsia="Times New Roman" w:hAnsi="Times New Roman" w:cs="Times New Roman"/>
            <w:sz w:val="24"/>
            <w:szCs w:val="24"/>
          </w:rPr>
          <w:delText>6</w:delText>
        </w:r>
      </w:del>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w:t>
      </w:r>
      <w:del w:id="594" w:author="Ted" w:date="2021-10-14T11:21:00Z">
        <w:r w:rsidR="00D8535D" w:rsidRPr="007418CF" w:rsidDel="009620FA">
          <w:rPr>
            <w:rFonts w:ascii="Times New Roman" w:eastAsia="Times New Roman" w:hAnsi="Times New Roman" w:cs="Times New Roman"/>
            <w:sz w:val="24"/>
            <w:szCs w:val="24"/>
          </w:rPr>
          <w:delText xml:space="preserve">In general, periphyton did not differ in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13</w:delText>
        </w:r>
        <w:r w:rsidR="00567422" w:rsidRPr="007418CF" w:rsidDel="009620FA">
          <w:rPr>
            <w:rFonts w:ascii="Times New Roman" w:eastAsia="Times New Roman" w:hAnsi="Times New Roman" w:cs="Times New Roman"/>
            <w:color w:val="212121"/>
            <w:sz w:val="24"/>
            <w:szCs w:val="24"/>
          </w:rPr>
          <w:delText>C</w:delText>
        </w:r>
        <w:r w:rsidR="00D8535D" w:rsidRPr="007418CF" w:rsidDel="009620FA">
          <w:rPr>
            <w:rFonts w:ascii="Times New Roman" w:eastAsia="Times New Roman" w:hAnsi="Times New Roman" w:cs="Times New Roman"/>
            <w:sz w:val="24"/>
            <w:szCs w:val="24"/>
          </w:rPr>
          <w:delText xml:space="preserve"> or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15</w:delText>
        </w:r>
        <w:r w:rsidR="00567422" w:rsidRPr="007418CF" w:rsidDel="009620FA">
          <w:rPr>
            <w:rFonts w:ascii="Times New Roman" w:eastAsia="Times New Roman" w:hAnsi="Times New Roman" w:cs="Times New Roman"/>
            <w:color w:val="212121"/>
            <w:sz w:val="24"/>
            <w:szCs w:val="24"/>
          </w:rPr>
          <w:delText>N</w:delText>
        </w:r>
        <w:r w:rsidR="00D8535D" w:rsidRPr="007418CF" w:rsidDel="009620FA">
          <w:rPr>
            <w:rFonts w:ascii="Times New Roman" w:eastAsia="Times New Roman" w:hAnsi="Times New Roman" w:cs="Times New Roman"/>
            <w:sz w:val="24"/>
            <w:szCs w:val="24"/>
          </w:rPr>
          <w:delText xml:space="preserve"> signatures with 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whereas amphipods increased</w:delText>
        </w:r>
        <w:r w:rsidR="005731EE" w:rsidRPr="007418CF" w:rsidDel="009620FA">
          <w:rPr>
            <w:rFonts w:ascii="Times New Roman" w:eastAsia="Times New Roman" w:hAnsi="Times New Roman" w:cs="Times New Roman"/>
            <w:sz w:val="24"/>
            <w:szCs w:val="24"/>
          </w:rPr>
          <w:delText xml:space="preserve"> in</w:delText>
        </w:r>
        <w:r w:rsidR="00567422" w:rsidRPr="007418CF" w:rsidDel="009620FA">
          <w:rPr>
            <w:rFonts w:ascii="Times New Roman" w:eastAsia="Times New Roman" w:hAnsi="Times New Roman" w:cs="Times New Roman"/>
            <w:color w:val="212121"/>
            <w:sz w:val="24"/>
            <w:szCs w:val="24"/>
            <w:highlight w:val="white"/>
          </w:rPr>
          <w:delText xml:space="preserve"> δ</w:delText>
        </w:r>
        <w:r w:rsidR="00567422" w:rsidRPr="007418CF" w:rsidDel="009620FA">
          <w:rPr>
            <w:rFonts w:ascii="Times New Roman" w:eastAsia="Times New Roman" w:hAnsi="Times New Roman" w:cs="Times New Roman"/>
            <w:color w:val="212121"/>
            <w:sz w:val="24"/>
            <w:szCs w:val="24"/>
            <w:highlight w:val="white"/>
            <w:vertAlign w:val="superscript"/>
          </w:rPr>
          <w:delText>15</w:delText>
        </w:r>
        <w:r w:rsidR="00567422" w:rsidRPr="007418CF" w:rsidDel="009620FA">
          <w:rPr>
            <w:rFonts w:ascii="Times New Roman" w:eastAsia="Times New Roman" w:hAnsi="Times New Roman" w:cs="Times New Roman"/>
            <w:color w:val="212121"/>
            <w:sz w:val="24"/>
            <w:szCs w:val="24"/>
            <w:highlight w:val="white"/>
          </w:rPr>
          <w:delText>N</w:delText>
        </w:r>
        <w:r w:rsidR="00D8535D" w:rsidRPr="007418CF" w:rsidDel="009620FA">
          <w:rPr>
            <w:rFonts w:ascii="Times New Roman" w:eastAsia="Times New Roman" w:hAnsi="Times New Roman" w:cs="Times New Roman"/>
            <w:sz w:val="24"/>
            <w:szCs w:val="24"/>
          </w:rPr>
          <w:delText xml:space="preserve"> signatures </w:delText>
        </w:r>
        <w:r w:rsidR="00616919" w:rsidDel="009620FA">
          <w:rPr>
            <w:rFonts w:ascii="Times New Roman" w:eastAsia="Times New Roman" w:hAnsi="Times New Roman" w:cs="Times New Roman"/>
            <w:sz w:val="24"/>
            <w:szCs w:val="24"/>
          </w:rPr>
          <w:delText>along a</w:delText>
        </w:r>
        <w:r w:rsidR="00B46F42" w:rsidDel="009620FA">
          <w:rPr>
            <w:rFonts w:ascii="Times New Roman" w:eastAsia="Times New Roman" w:hAnsi="Times New Roman" w:cs="Times New Roman"/>
            <w:sz w:val="24"/>
            <w:szCs w:val="24"/>
          </w:rPr>
          <w:delText xml:space="preserve"> </w:delText>
        </w:r>
        <w:r w:rsidR="006B6225" w:rsidDel="009620FA">
          <w:rPr>
            <w:rFonts w:ascii="Times New Roman" w:eastAsia="Times New Roman" w:hAnsi="Times New Roman" w:cs="Times New Roman"/>
            <w:sz w:val="24"/>
            <w:szCs w:val="24"/>
          </w:rPr>
          <w:delText xml:space="preserve">continuous </w:delText>
        </w:r>
        <w:r w:rsidR="00B46F42" w:rsidDel="009620FA">
          <w:rPr>
            <w:rFonts w:ascii="Times New Roman" w:eastAsia="Times New Roman" w:hAnsi="Times New Roman" w:cs="Times New Roman"/>
            <w:sz w:val="24"/>
            <w:szCs w:val="24"/>
          </w:rPr>
          <w:delText xml:space="preserve">gradient of </w:delText>
        </w:r>
        <w:r w:rsidR="00D8535D" w:rsidRPr="007418CF" w:rsidDel="009620FA">
          <w:rPr>
            <w:rFonts w:ascii="Times New Roman" w:eastAsia="Times New Roman" w:hAnsi="Times New Roman" w:cs="Times New Roman"/>
            <w:sz w:val="24"/>
            <w:szCs w:val="24"/>
          </w:rPr>
          <w:delText xml:space="preserve">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delText>
        </w:r>
        <w:r w:rsidR="00D8535D" w:rsidRPr="007418CF" w:rsidDel="009620FA">
          <w:rPr>
            <w:rFonts w:ascii="Times New Roman" w:eastAsia="Times New Roman" w:hAnsi="Times New Roman" w:cs="Times New Roman"/>
            <w:i/>
            <w:sz w:val="24"/>
            <w:szCs w:val="24"/>
          </w:rPr>
          <w:delText>Pallasea</w:delText>
        </w:r>
        <w:r w:rsidR="00D8535D" w:rsidRPr="007418CF" w:rsidDel="009620FA">
          <w:rPr>
            <w:rFonts w:ascii="Times New Roman" w:eastAsia="Times New Roman" w:hAnsi="Times New Roman" w:cs="Times New Roman"/>
            <w:sz w:val="24"/>
            <w:szCs w:val="24"/>
          </w:rPr>
          <w:delText xml:space="preserve"> </w:delText>
        </w:r>
        <w:r w:rsidR="00616919" w:rsidRPr="007418CF" w:rsidDel="009620FA">
          <w:rPr>
            <w:rFonts w:ascii="Times New Roman" w:eastAsia="Times New Roman" w:hAnsi="Times New Roman" w:cs="Times New Roman"/>
            <w:color w:val="212121"/>
            <w:sz w:val="24"/>
            <w:szCs w:val="24"/>
          </w:rPr>
          <w:delText>δ</w:delText>
        </w:r>
        <w:r w:rsidR="00616919" w:rsidRPr="007418CF" w:rsidDel="009620FA">
          <w:rPr>
            <w:rFonts w:ascii="Times New Roman" w:eastAsia="Times New Roman" w:hAnsi="Times New Roman" w:cs="Times New Roman"/>
            <w:color w:val="212121"/>
            <w:sz w:val="24"/>
            <w:szCs w:val="24"/>
            <w:vertAlign w:val="superscript"/>
          </w:rPr>
          <w:delText>13</w:delText>
        </w:r>
        <w:r w:rsidR="00616919" w:rsidRPr="007418CF" w:rsidDel="009620FA">
          <w:rPr>
            <w:rFonts w:ascii="Times New Roman" w:eastAsia="Times New Roman" w:hAnsi="Times New Roman" w:cs="Times New Roman"/>
            <w:color w:val="212121"/>
            <w:sz w:val="24"/>
            <w:szCs w:val="24"/>
          </w:rPr>
          <w:delText>C</w:delText>
        </w:r>
        <w:r w:rsidR="00616919" w:rsidRPr="007418CF" w:rsidDel="009620FA">
          <w:rPr>
            <w:rFonts w:ascii="Times New Roman" w:eastAsia="Times New Roman" w:hAnsi="Times New Roman" w:cs="Times New Roman"/>
            <w:sz w:val="24"/>
            <w:szCs w:val="24"/>
          </w:rPr>
          <w:delText xml:space="preserve"> </w:delText>
        </w:r>
        <w:r w:rsidR="00D8535D" w:rsidRPr="007418CF" w:rsidDel="009620FA">
          <w:rPr>
            <w:rFonts w:ascii="Times New Roman" w:eastAsia="Times New Roman" w:hAnsi="Times New Roman" w:cs="Times New Roman"/>
            <w:sz w:val="24"/>
            <w:szCs w:val="24"/>
          </w:rPr>
          <w:delText xml:space="preserve">signatures differed from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most likely because </w:delText>
        </w:r>
        <w:r w:rsidR="00D8535D" w:rsidRPr="007418CF" w:rsidDel="009620FA">
          <w:rPr>
            <w:rFonts w:ascii="Times New Roman" w:eastAsia="Times New Roman" w:hAnsi="Times New Roman" w:cs="Times New Roman"/>
            <w:i/>
            <w:iCs/>
            <w:sz w:val="24"/>
            <w:szCs w:val="24"/>
          </w:rPr>
          <w:delText>Pallasea</w:delText>
        </w:r>
        <w:r w:rsidR="00D8535D" w:rsidRPr="007418CF" w:rsidDel="009620FA">
          <w:rPr>
            <w:rFonts w:ascii="Times New Roman" w:eastAsia="Times New Roman" w:hAnsi="Times New Roman" w:cs="Times New Roman"/>
            <w:sz w:val="24"/>
            <w:szCs w:val="24"/>
          </w:rPr>
          <w:delText xml:space="preserve"> tends to remain in the nearshore area, whereas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will regularly migrate </w:delText>
        </w:r>
        <w:r w:rsidR="005731EE" w:rsidRPr="007418CF" w:rsidDel="009620FA">
          <w:rPr>
            <w:rFonts w:ascii="Times New Roman" w:eastAsia="Times New Roman" w:hAnsi="Times New Roman" w:cs="Times New Roman"/>
            <w:sz w:val="24"/>
            <w:szCs w:val="24"/>
          </w:rPr>
          <w:delText xml:space="preserve">to </w:delText>
        </w:r>
        <w:r w:rsidR="00D8535D" w:rsidRPr="007418CF" w:rsidDel="009620FA">
          <w:rPr>
            <w:rFonts w:ascii="Times New Roman" w:eastAsia="Times New Roman" w:hAnsi="Times New Roman" w:cs="Times New Roman"/>
            <w:sz w:val="24"/>
            <w:szCs w:val="24"/>
          </w:rPr>
          <w:delText xml:space="preserve">deeper zones </w:delText>
        </w:r>
        <w:r w:rsidR="00D8535D" w:rsidRPr="007418CF" w:rsidDel="009620FA">
          <w:rPr>
            <w:rFonts w:ascii="Times New Roman" w:eastAsia="Times New Roman" w:hAnsi="Times New Roman" w:cs="Times New Roman"/>
            <w:sz w:val="24"/>
            <w:szCs w:val="24"/>
          </w:rPr>
          <w:lastRenderedPageBreak/>
          <w:delText xml:space="preserve">(Takhteev &amp; Didorenko, 2015). </w:delText>
        </w:r>
        <w:r w:rsidR="000924A9" w:rsidDel="009620FA">
          <w:rPr>
            <w:rFonts w:ascii="Times New Roman" w:eastAsia="Times New Roman" w:hAnsi="Times New Roman" w:cs="Times New Roman"/>
            <w:sz w:val="24"/>
            <w:szCs w:val="24"/>
          </w:rPr>
          <w:delText>As stable isotopes only considered periphyton as a single, composite resource, the fatty acid analysis revealed finer trophic interactions, where amphipods likely disproportionately consumed fatty acids reflective of a diatom-based diet.</w:delText>
        </w:r>
      </w:del>
    </w:p>
    <w:tbl>
      <w:tblPr>
        <w:tblStyle w:val="TableGrid"/>
        <w:tblW w:w="10044" w:type="dxa"/>
        <w:tblLayout w:type="fixed"/>
        <w:tblLook w:val="04A0" w:firstRow="1" w:lastRow="0" w:firstColumn="1" w:lastColumn="0" w:noHBand="0" w:noVBand="1"/>
      </w:tblPr>
      <w:tblGrid>
        <w:gridCol w:w="2279"/>
        <w:gridCol w:w="1070"/>
        <w:gridCol w:w="1217"/>
        <w:gridCol w:w="1425"/>
        <w:gridCol w:w="1260"/>
        <w:gridCol w:w="1440"/>
        <w:gridCol w:w="1353"/>
      </w:tblGrid>
      <w:tr w:rsidR="00FF0E73" w:rsidRPr="00FF0E73" w14:paraId="6DE106D4" w14:textId="3C7537D9" w:rsidTr="00FF0E73">
        <w:tc>
          <w:tcPr>
            <w:tcW w:w="10044" w:type="dxa"/>
            <w:gridSpan w:val="7"/>
          </w:tcPr>
          <w:p w14:paraId="77EC4EBA" w14:textId="79455CE4" w:rsidR="00FF0E73" w:rsidRPr="00FF0E73" w:rsidRDefault="00FF0E73" w:rsidP="00F31B90">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lastRenderedPageBreak/>
              <w:t xml:space="preserve">Table 3: Mean inter-site fatty acid proportion of </w:t>
            </w:r>
            <w:ins w:id="595" w:author="Meyer, Michael Frederick" w:date="2021-09-20T14:46:00Z">
              <w:r w:rsidRPr="00FF0E73">
                <w:rPr>
                  <w:rFonts w:ascii="Times New Roman" w:hAnsi="Times New Roman" w:cs="Times New Roman"/>
                  <w:color w:val="000000"/>
                  <w:sz w:val="24"/>
                  <w:szCs w:val="24"/>
                </w:rPr>
                <w:t xml:space="preserve">each </w:t>
              </w:r>
            </w:ins>
            <w:del w:id="596" w:author="Meyer, Michael Frederick" w:date="2021-09-20T14:46:00Z">
              <w:r w:rsidRPr="00FF0E73" w:rsidDel="00233A64">
                <w:rPr>
                  <w:rFonts w:ascii="Times New Roman" w:hAnsi="Times New Roman" w:cs="Times New Roman"/>
                  <w:color w:val="000000"/>
                  <w:sz w:val="24"/>
                  <w:szCs w:val="24"/>
                </w:rPr>
                <w:delText xml:space="preserve">each taxon and </w:delText>
              </w:r>
            </w:del>
            <w:r w:rsidRPr="00FF0E73">
              <w:rPr>
                <w:rFonts w:ascii="Times New Roman" w:hAnsi="Times New Roman" w:cs="Times New Roman"/>
                <w:color w:val="000000"/>
                <w:sz w:val="24"/>
                <w:szCs w:val="24"/>
              </w:rPr>
              <w:t>fatty acid grouping</w:t>
            </w:r>
            <w:ins w:id="597" w:author="Meyer, Michael Frederick" w:date="2021-09-20T14:46:00Z">
              <w:r w:rsidRPr="00FF0E73">
                <w:rPr>
                  <w:rFonts w:ascii="Times New Roman" w:hAnsi="Times New Roman" w:cs="Times New Roman"/>
                  <w:color w:val="000000"/>
                  <w:sz w:val="24"/>
                  <w:szCs w:val="24"/>
                </w:rPr>
                <w:t xml:space="preserve"> for each taxon</w:t>
              </w:r>
            </w:ins>
            <w:r w:rsidRPr="00FF0E73">
              <w:rPr>
                <w:rFonts w:ascii="Times New Roman" w:hAnsi="Times New Roman" w:cs="Times New Roman"/>
                <w:color w:val="000000"/>
                <w:sz w:val="24"/>
                <w:szCs w:val="24"/>
              </w:rPr>
              <w:t xml:space="preserve">. </w:t>
            </w:r>
            <w:ins w:id="598" w:author="Meyer, Michael Frederick" w:date="2021-09-20T17:41:00Z">
              <w:r>
                <w:rPr>
                  <w:rFonts w:ascii="Times New Roman" w:hAnsi="Times New Roman" w:cs="Times New Roman"/>
                  <w:color w:val="000000"/>
                  <w:sz w:val="24"/>
                  <w:szCs w:val="24"/>
                </w:rPr>
                <w:t xml:space="preserve">Standard deviations are reported in parentheses. </w:t>
              </w:r>
            </w:ins>
            <w:ins w:id="599" w:author="Meyer, Michael Frederick" w:date="2021-09-01T17:32:00Z">
              <w:r w:rsidRPr="00FF0E73">
                <w:rPr>
                  <w:rFonts w:ascii="Times New Roman" w:hAnsi="Times New Roman" w:cs="Times New Roman"/>
                  <w:color w:val="000000"/>
                  <w:sz w:val="24"/>
                  <w:szCs w:val="24"/>
                </w:rPr>
                <w:t xml:space="preserve">These groups include </w:t>
              </w:r>
            </w:ins>
            <w:ins w:id="600" w:author="Meyer, Michael Frederick" w:date="2021-09-20T14:46:00Z">
              <w:r w:rsidRPr="00FF0E73">
                <w:rPr>
                  <w:rFonts w:ascii="Times New Roman" w:hAnsi="Times New Roman" w:cs="Times New Roman"/>
                  <w:color w:val="000000"/>
                  <w:sz w:val="24"/>
                  <w:szCs w:val="24"/>
                </w:rPr>
                <w:t>s</w:t>
              </w:r>
            </w:ins>
            <w:ins w:id="601" w:author="Meyer, Michael Frederick" w:date="2021-09-01T17:32:00Z">
              <w:r w:rsidRPr="00FF0E73">
                <w:rPr>
                  <w:rFonts w:ascii="Times New Roman" w:hAnsi="Times New Roman" w:cs="Times New Roman"/>
                  <w:color w:val="000000"/>
                  <w:sz w:val="24"/>
                  <w:szCs w:val="24"/>
                </w:rPr>
                <w:t xml:space="preserve">aturated (SAFA), monounsaturated (MUFA), </w:t>
              </w:r>
            </w:ins>
            <w:ins w:id="602" w:author="Meyer, Michael Frederick" w:date="2021-09-01T17:33:00Z">
              <w:r w:rsidRPr="00FF0E73">
                <w:rPr>
                  <w:rFonts w:ascii="Times New Roman" w:hAnsi="Times New Roman" w:cs="Times New Roman"/>
                  <w:color w:val="000000"/>
                  <w:sz w:val="24"/>
                  <w:szCs w:val="24"/>
                </w:rPr>
                <w:t xml:space="preserve">and </w:t>
              </w:r>
            </w:ins>
            <w:ins w:id="603" w:author="Meyer, Michael Frederick" w:date="2021-09-01T17:32:00Z">
              <w:r w:rsidRPr="00FF0E73">
                <w:rPr>
                  <w:rFonts w:ascii="Times New Roman" w:hAnsi="Times New Roman" w:cs="Times New Roman"/>
                  <w:color w:val="000000"/>
                  <w:sz w:val="24"/>
                  <w:szCs w:val="24"/>
                </w:rPr>
                <w:t>short-chain</w:t>
              </w:r>
            </w:ins>
            <w:ins w:id="604" w:author="Meyer, Michael Frederick" w:date="2021-09-01T17:33:00Z">
              <w:r w:rsidRPr="00FF0E73">
                <w:rPr>
                  <w:rFonts w:ascii="Times New Roman" w:hAnsi="Times New Roman" w:cs="Times New Roman"/>
                  <w:color w:val="000000"/>
                  <w:sz w:val="24"/>
                  <w:szCs w:val="24"/>
                </w:rPr>
                <w:t xml:space="preserve"> (SCPUFA) as well as long-chain (LCPUFA) polyunsaturated fatty acids. </w:t>
              </w:r>
            </w:ins>
            <w:ins w:id="605" w:author="Meyer, Michael Frederick" w:date="2021-09-01T17:32:00Z">
              <w:r w:rsidRPr="00FF0E73">
                <w:rPr>
                  <w:rFonts w:ascii="Times New Roman" w:hAnsi="Times New Roman" w:cs="Times New Roman"/>
                  <w:color w:val="000000"/>
                  <w:sz w:val="24"/>
                  <w:szCs w:val="24"/>
                </w:rPr>
                <w:t xml:space="preserve"> </w:t>
              </w:r>
            </w:ins>
          </w:p>
        </w:tc>
      </w:tr>
      <w:tr w:rsidR="00C33B57" w:rsidRPr="00FF0E73" w14:paraId="3C87E841" w14:textId="3F95400A" w:rsidTr="00FF0E73">
        <w:tc>
          <w:tcPr>
            <w:tcW w:w="2279" w:type="dxa"/>
            <w:vAlign w:val="bottom"/>
          </w:tcPr>
          <w:p w14:paraId="133A0B79" w14:textId="1961E6E2"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Taxon</w:t>
            </w:r>
          </w:p>
        </w:tc>
        <w:tc>
          <w:tcPr>
            <w:tcW w:w="1070" w:type="dxa"/>
            <w:vAlign w:val="bottom"/>
          </w:tcPr>
          <w:p w14:paraId="34D6E884" w14:textId="4A939BCF"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Number of sites</w:t>
            </w:r>
          </w:p>
        </w:tc>
        <w:tc>
          <w:tcPr>
            <w:tcW w:w="1217" w:type="dxa"/>
            <w:vAlign w:val="bottom"/>
          </w:tcPr>
          <w:p w14:paraId="10750E83" w14:textId="00D8E4B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Branched</w:t>
            </w:r>
          </w:p>
        </w:tc>
        <w:tc>
          <w:tcPr>
            <w:tcW w:w="1425" w:type="dxa"/>
            <w:vAlign w:val="bottom"/>
          </w:tcPr>
          <w:p w14:paraId="3A093636" w14:textId="7EA1164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SAFA</w:t>
            </w:r>
          </w:p>
        </w:tc>
        <w:tc>
          <w:tcPr>
            <w:tcW w:w="1260" w:type="dxa"/>
            <w:vAlign w:val="bottom"/>
          </w:tcPr>
          <w:p w14:paraId="73B7101B" w14:textId="2E0968E0"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MUFA</w:t>
            </w:r>
          </w:p>
        </w:tc>
        <w:tc>
          <w:tcPr>
            <w:tcW w:w="1440" w:type="dxa"/>
            <w:vAlign w:val="bottom"/>
          </w:tcPr>
          <w:p w14:paraId="75C6C779" w14:textId="0AE3FBA9"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SCPUFA</w:t>
            </w:r>
          </w:p>
        </w:tc>
        <w:tc>
          <w:tcPr>
            <w:tcW w:w="1350" w:type="dxa"/>
            <w:vAlign w:val="bottom"/>
          </w:tcPr>
          <w:p w14:paraId="50F1DD36" w14:textId="62ABD993"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LCPUFA</w:t>
            </w:r>
          </w:p>
        </w:tc>
      </w:tr>
      <w:tr w:rsidR="00C33B57" w:rsidRPr="00FF0E73" w14:paraId="5D4F337C" w14:textId="6B179E5A" w:rsidTr="00FF0E73">
        <w:tc>
          <w:tcPr>
            <w:tcW w:w="2279" w:type="dxa"/>
            <w:vAlign w:val="bottom"/>
          </w:tcPr>
          <w:p w14:paraId="417539EB" w14:textId="26622843"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Draparnaldia</w:t>
            </w:r>
            <w:proofErr w:type="spellEnd"/>
            <w:r w:rsidRPr="00FF0E73" w:rsidDel="007B47F6">
              <w:rPr>
                <w:rFonts w:ascii="Times New Roman" w:hAnsi="Times New Roman" w:cs="Times New Roman"/>
                <w:i/>
                <w:color w:val="000000"/>
                <w:sz w:val="24"/>
                <w:szCs w:val="24"/>
              </w:rPr>
              <w:t xml:space="preserve"> </w:t>
            </w:r>
            <w:r w:rsidRPr="00FF0E73">
              <w:rPr>
                <w:rFonts w:ascii="Times New Roman" w:hAnsi="Times New Roman" w:cs="Times New Roman"/>
                <w:iCs/>
                <w:color w:val="000000"/>
                <w:sz w:val="24"/>
                <w:szCs w:val="24"/>
              </w:rPr>
              <w:t>spp</w:t>
            </w:r>
            <w:r w:rsidRPr="00FF0E73">
              <w:rPr>
                <w:rFonts w:ascii="Times New Roman" w:hAnsi="Times New Roman" w:cs="Times New Roman"/>
                <w:i/>
                <w:color w:val="000000"/>
                <w:sz w:val="24"/>
                <w:szCs w:val="24"/>
              </w:rPr>
              <w:t>.</w:t>
            </w:r>
          </w:p>
        </w:tc>
        <w:tc>
          <w:tcPr>
            <w:tcW w:w="1070" w:type="dxa"/>
            <w:vAlign w:val="bottom"/>
          </w:tcPr>
          <w:p w14:paraId="493BB593" w14:textId="2E7A4FB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4</w:t>
            </w:r>
          </w:p>
        </w:tc>
        <w:tc>
          <w:tcPr>
            <w:tcW w:w="1217" w:type="dxa"/>
            <w:vAlign w:val="bottom"/>
          </w:tcPr>
          <w:p w14:paraId="0E593DF1" w14:textId="44F3CAAC"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35E6E9AF" w14:textId="0830F06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0.189 (0.014)</w:t>
            </w:r>
          </w:p>
        </w:tc>
        <w:tc>
          <w:tcPr>
            <w:tcW w:w="1260" w:type="dxa"/>
            <w:vAlign w:val="bottom"/>
          </w:tcPr>
          <w:p w14:paraId="0186BDA5" w14:textId="0E71917C"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0.088 (0.030)</w:t>
            </w:r>
          </w:p>
        </w:tc>
        <w:tc>
          <w:tcPr>
            <w:tcW w:w="1440" w:type="dxa"/>
            <w:vAlign w:val="bottom"/>
          </w:tcPr>
          <w:p w14:paraId="44EA8C68" w14:textId="36839589"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0.710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(0.045)</w:t>
            </w:r>
          </w:p>
        </w:tc>
        <w:tc>
          <w:tcPr>
            <w:tcW w:w="1350" w:type="dxa"/>
            <w:vAlign w:val="bottom"/>
          </w:tcPr>
          <w:p w14:paraId="292616DE" w14:textId="65DF5C7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0.012 (0.004)</w:t>
            </w:r>
          </w:p>
        </w:tc>
      </w:tr>
      <w:tr w:rsidR="00C33B57" w:rsidRPr="00FF0E73" w14:paraId="6032E38E" w14:textId="499B20F9" w:rsidTr="00FF0E73">
        <w:tc>
          <w:tcPr>
            <w:tcW w:w="2279" w:type="dxa"/>
            <w:vAlign w:val="bottom"/>
          </w:tcPr>
          <w:p w14:paraId="684B1C91" w14:textId="270DD824"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cyaneus</w:t>
            </w:r>
            <w:proofErr w:type="spellEnd"/>
          </w:p>
        </w:tc>
        <w:tc>
          <w:tcPr>
            <w:tcW w:w="1070" w:type="dxa"/>
            <w:vAlign w:val="bottom"/>
          </w:tcPr>
          <w:p w14:paraId="2493D3B3" w14:textId="5DD1E66E"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2</w:t>
            </w:r>
          </w:p>
        </w:tc>
        <w:tc>
          <w:tcPr>
            <w:tcW w:w="1217" w:type="dxa"/>
            <w:vAlign w:val="bottom"/>
          </w:tcPr>
          <w:p w14:paraId="65BB5B43" w14:textId="1B251023"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8F3E65C" w14:textId="53D683E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0.248 (0.015)</w:t>
            </w:r>
          </w:p>
        </w:tc>
        <w:tc>
          <w:tcPr>
            <w:tcW w:w="1260" w:type="dxa"/>
            <w:vAlign w:val="bottom"/>
          </w:tcPr>
          <w:p w14:paraId="24935217" w14:textId="769FBBC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0.309 (0.009)</w:t>
            </w:r>
          </w:p>
        </w:tc>
        <w:tc>
          <w:tcPr>
            <w:tcW w:w="1440" w:type="dxa"/>
            <w:vAlign w:val="bottom"/>
          </w:tcPr>
          <w:p w14:paraId="6623882F" w14:textId="76757DA0"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0.182</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(0.033)</w:t>
            </w:r>
          </w:p>
        </w:tc>
        <w:tc>
          <w:tcPr>
            <w:tcW w:w="1350" w:type="dxa"/>
            <w:vAlign w:val="bottom"/>
          </w:tcPr>
          <w:p w14:paraId="42C0F4ED" w14:textId="7519497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0.259 (0.038)</w:t>
            </w:r>
          </w:p>
        </w:tc>
      </w:tr>
      <w:tr w:rsidR="00C33B57" w:rsidRPr="00FF0E73" w14:paraId="6B972EDC" w14:textId="215567A3" w:rsidTr="00FF0E73">
        <w:tc>
          <w:tcPr>
            <w:tcW w:w="2279" w:type="dxa"/>
            <w:vAlign w:val="bottom"/>
          </w:tcPr>
          <w:p w14:paraId="7DFFDEC0" w14:textId="1BDCF6A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verrucosus</w:t>
            </w:r>
            <w:proofErr w:type="spellEnd"/>
          </w:p>
        </w:tc>
        <w:tc>
          <w:tcPr>
            <w:tcW w:w="1070" w:type="dxa"/>
            <w:vAlign w:val="bottom"/>
          </w:tcPr>
          <w:p w14:paraId="5C115B04" w14:textId="2C3CE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72E45695" w14:textId="0DB8E5C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7B299EAA" w14:textId="7EEA92D4"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0.240 (0.061)</w:t>
            </w:r>
          </w:p>
        </w:tc>
        <w:tc>
          <w:tcPr>
            <w:tcW w:w="1260" w:type="dxa"/>
            <w:vAlign w:val="bottom"/>
          </w:tcPr>
          <w:p w14:paraId="2DDE936F" w14:textId="6FD9374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0.385 (0.017)</w:t>
            </w:r>
          </w:p>
        </w:tc>
        <w:tc>
          <w:tcPr>
            <w:tcW w:w="1440" w:type="dxa"/>
            <w:vAlign w:val="bottom"/>
          </w:tcPr>
          <w:p w14:paraId="4B2AB7B2" w14:textId="47038E43"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(0.036)</w:t>
            </w:r>
          </w:p>
        </w:tc>
        <w:tc>
          <w:tcPr>
            <w:tcW w:w="1350" w:type="dxa"/>
            <w:vAlign w:val="bottom"/>
          </w:tcPr>
          <w:p w14:paraId="4ECACBC9" w14:textId="7C2C50F5"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0.188 (0.051)</w:t>
            </w:r>
          </w:p>
        </w:tc>
      </w:tr>
      <w:tr w:rsidR="00C33B57" w:rsidRPr="00FF0E73" w14:paraId="109E6B06" w14:textId="0C6E779F" w:rsidTr="00FF0E73">
        <w:tc>
          <w:tcPr>
            <w:tcW w:w="2279" w:type="dxa"/>
            <w:vAlign w:val="bottom"/>
          </w:tcPr>
          <w:p w14:paraId="31BD274F" w14:textId="7BC5CF3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vittatus</w:t>
            </w:r>
            <w:proofErr w:type="spellEnd"/>
          </w:p>
        </w:tc>
        <w:tc>
          <w:tcPr>
            <w:tcW w:w="1070" w:type="dxa"/>
            <w:vAlign w:val="bottom"/>
          </w:tcPr>
          <w:p w14:paraId="4099C596" w14:textId="12C6C1F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26CDE868" w14:textId="7A196A37"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9FF59F1" w14:textId="1E6DB8D9"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0.241 (0.025)</w:t>
            </w:r>
          </w:p>
        </w:tc>
        <w:tc>
          <w:tcPr>
            <w:tcW w:w="1260" w:type="dxa"/>
            <w:vAlign w:val="bottom"/>
          </w:tcPr>
          <w:p w14:paraId="711889E2" w14:textId="06B8C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0.371 (0.039)</w:t>
            </w:r>
          </w:p>
        </w:tc>
        <w:tc>
          <w:tcPr>
            <w:tcW w:w="1440" w:type="dxa"/>
            <w:vAlign w:val="bottom"/>
          </w:tcPr>
          <w:p w14:paraId="6E18771E" w14:textId="35E60AB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0.216</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556E9152" w14:textId="40D608B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0.171 (0.032)</w:t>
            </w:r>
          </w:p>
        </w:tc>
      </w:tr>
      <w:tr w:rsidR="00C33B57" w:rsidRPr="00FF0E73" w14:paraId="6DC297E7" w14:textId="0000AD0C" w:rsidTr="00FF0E73">
        <w:tc>
          <w:tcPr>
            <w:tcW w:w="2279" w:type="dxa"/>
            <w:vAlign w:val="bottom"/>
          </w:tcPr>
          <w:p w14:paraId="4CC878B3" w14:textId="77F69FB9"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Pallasea</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cancellus</w:t>
            </w:r>
            <w:proofErr w:type="spellEnd"/>
          </w:p>
        </w:tc>
        <w:tc>
          <w:tcPr>
            <w:tcW w:w="1070" w:type="dxa"/>
            <w:vAlign w:val="bottom"/>
          </w:tcPr>
          <w:p w14:paraId="41CB476A" w14:textId="1D8AFCE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3</w:t>
            </w:r>
          </w:p>
        </w:tc>
        <w:tc>
          <w:tcPr>
            <w:tcW w:w="1217" w:type="dxa"/>
            <w:vAlign w:val="bottom"/>
          </w:tcPr>
          <w:p w14:paraId="3CBBB06A" w14:textId="0C0B69BE"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CF9B6FD" w14:textId="7D304E7D"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 (0.062)</w:t>
            </w:r>
          </w:p>
        </w:tc>
        <w:tc>
          <w:tcPr>
            <w:tcW w:w="1260" w:type="dxa"/>
            <w:vAlign w:val="bottom"/>
          </w:tcPr>
          <w:p w14:paraId="080FAAD5" w14:textId="542A7C9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0.359 (0.027)</w:t>
            </w:r>
          </w:p>
        </w:tc>
        <w:tc>
          <w:tcPr>
            <w:tcW w:w="1440" w:type="dxa"/>
            <w:vAlign w:val="bottom"/>
          </w:tcPr>
          <w:p w14:paraId="51791EA9" w14:textId="7A6EF9A5"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0.171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(0.051)</w:t>
            </w:r>
          </w:p>
        </w:tc>
        <w:tc>
          <w:tcPr>
            <w:tcW w:w="1350" w:type="dxa"/>
            <w:vAlign w:val="bottom"/>
          </w:tcPr>
          <w:p w14:paraId="5C1974A2" w14:textId="3B9EADAA"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0.282 (0.021)</w:t>
            </w:r>
          </w:p>
        </w:tc>
      </w:tr>
      <w:tr w:rsidR="00C33B57" w:rsidRPr="00FF0E73" w14:paraId="3F459E5D" w14:textId="2A12F557" w:rsidTr="00FF0E73">
        <w:tc>
          <w:tcPr>
            <w:tcW w:w="2279" w:type="dxa"/>
            <w:vAlign w:val="bottom"/>
          </w:tcPr>
          <w:p w14:paraId="739D6222" w14:textId="0F8453CB"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Periphyton</w:t>
            </w:r>
          </w:p>
        </w:tc>
        <w:tc>
          <w:tcPr>
            <w:tcW w:w="1070" w:type="dxa"/>
            <w:vAlign w:val="bottom"/>
          </w:tcPr>
          <w:p w14:paraId="77CA9960" w14:textId="55E42E7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7</w:t>
            </w:r>
          </w:p>
        </w:tc>
        <w:tc>
          <w:tcPr>
            <w:tcW w:w="1217" w:type="dxa"/>
            <w:vAlign w:val="bottom"/>
          </w:tcPr>
          <w:p w14:paraId="47D6CE7B" w14:textId="3698589B"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52551FDD" w14:textId="65BAD7C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0.284 (0.048)</w:t>
            </w:r>
          </w:p>
        </w:tc>
        <w:tc>
          <w:tcPr>
            <w:tcW w:w="1260" w:type="dxa"/>
            <w:vAlign w:val="bottom"/>
          </w:tcPr>
          <w:p w14:paraId="75CBAE01" w14:textId="12EE12D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0.092 (0.054)</w:t>
            </w:r>
          </w:p>
        </w:tc>
        <w:tc>
          <w:tcPr>
            <w:tcW w:w="1440" w:type="dxa"/>
            <w:vAlign w:val="bottom"/>
          </w:tcPr>
          <w:p w14:paraId="67E39656" w14:textId="171448DA"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0.550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(0.102)</w:t>
            </w:r>
          </w:p>
        </w:tc>
        <w:tc>
          <w:tcPr>
            <w:tcW w:w="1350" w:type="dxa"/>
            <w:vAlign w:val="bottom"/>
          </w:tcPr>
          <w:p w14:paraId="21DF44BE" w14:textId="2E9A134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0.073 (0.006)</w:t>
            </w:r>
          </w:p>
        </w:tc>
      </w:tr>
      <w:tr w:rsidR="00C33B57" w:rsidRPr="00FF0E73" w14:paraId="75E1BC91" w14:textId="19F2C984" w:rsidTr="00FF0E73">
        <w:tc>
          <w:tcPr>
            <w:tcW w:w="2279" w:type="dxa"/>
            <w:vAlign w:val="bottom"/>
          </w:tcPr>
          <w:p w14:paraId="7F22CB75" w14:textId="3DA59F15"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Snail</w:t>
            </w:r>
          </w:p>
        </w:tc>
        <w:tc>
          <w:tcPr>
            <w:tcW w:w="1070" w:type="dxa"/>
            <w:vAlign w:val="bottom"/>
          </w:tcPr>
          <w:p w14:paraId="74E432CC" w14:textId="4780315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3</w:t>
            </w:r>
          </w:p>
        </w:tc>
        <w:tc>
          <w:tcPr>
            <w:tcW w:w="1217" w:type="dxa"/>
            <w:vAlign w:val="bottom"/>
          </w:tcPr>
          <w:p w14:paraId="4822C0EA" w14:textId="2EFB2978"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B3EACF1" w14:textId="484BA95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0.194 (0.018)</w:t>
            </w:r>
          </w:p>
        </w:tc>
        <w:tc>
          <w:tcPr>
            <w:tcW w:w="1260" w:type="dxa"/>
            <w:vAlign w:val="bottom"/>
          </w:tcPr>
          <w:p w14:paraId="74AE8182" w14:textId="26B43AC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0.123 (0.005)</w:t>
            </w:r>
          </w:p>
        </w:tc>
        <w:tc>
          <w:tcPr>
            <w:tcW w:w="1440" w:type="dxa"/>
            <w:vAlign w:val="bottom"/>
          </w:tcPr>
          <w:p w14:paraId="4BF6CBF9" w14:textId="324BD84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65AB3E47" w14:textId="210B5CE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0.470 (0.034)</w:t>
            </w:r>
          </w:p>
        </w:tc>
      </w:tr>
    </w:tbl>
    <w:p w14:paraId="5C51DB6A" w14:textId="786076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D6D0A18" w:rsidR="00715D55" w:rsidRPr="007418CF" w:rsidRDefault="004743FF"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290C05" wp14:editId="23EBA348">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bined_ppcp_fattyy_aci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78ED43E" w14:textId="275888AD" w:rsidR="000372A9" w:rsidRDefault="00D8535D" w:rsidP="00F31B90">
      <w:pPr>
        <w:spacing w:line="480" w:lineRule="auto"/>
        <w:rPr>
          <w:rFonts w:ascii="Times New Roman" w:eastAsia="Times New Roman" w:hAnsi="Times New Roman" w:cs="Times New Roman"/>
          <w:sz w:val="24"/>
          <w:szCs w:val="24"/>
        </w:rPr>
        <w:sectPr w:rsidR="000372A9"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606" w:author="Meyer, Michael Frederick" w:date="2021-09-23T16:33:00Z">
        <w:r w:rsidR="00FF6B7A">
          <w:rPr>
            <w:rFonts w:ascii="Times New Roman" w:eastAsia="Times New Roman" w:hAnsi="Times New Roman" w:cs="Times New Roman"/>
            <w:sz w:val="24"/>
            <w:szCs w:val="24"/>
          </w:rPr>
          <w:t>5</w:t>
        </w:r>
      </w:ins>
      <w:del w:id="607" w:author="Meyer, Michael Frederick" w:date="2021-09-23T16:33:00Z">
        <w:r w:rsidR="004D2297" w:rsidRPr="007418CF" w:rsidDel="00FF6B7A">
          <w:rPr>
            <w:rFonts w:ascii="Times New Roman" w:eastAsia="Times New Roman" w:hAnsi="Times New Roman" w:cs="Times New Roman"/>
            <w:sz w:val="24"/>
            <w:szCs w:val="24"/>
          </w:rPr>
          <w:delText>7</w:delText>
        </w:r>
      </w:del>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w:t>
      </w:r>
      <w:del w:id="608" w:author="Meyer, Michael Frederick" w:date="2021-11-19T15:39:00Z">
        <w:r w:rsidR="00A57CA6" w:rsidRPr="007418CF" w:rsidDel="00F9141C">
          <w:rPr>
            <w:rFonts w:ascii="Times New Roman" w:eastAsia="Times New Roman" w:hAnsi="Times New Roman" w:cs="Times New Roman"/>
            <w:sz w:val="24"/>
            <w:szCs w:val="24"/>
          </w:rPr>
          <w:delText xml:space="preserve">This first analysis suggested periphyton reflected an increasing green, filamentous signature relative to diatoms, which corroborates analyses </w:delText>
        </w:r>
        <w:r w:rsidR="002959A2" w:rsidRPr="007418CF" w:rsidDel="00F9141C">
          <w:rPr>
            <w:rFonts w:ascii="Times New Roman" w:eastAsia="Times New Roman" w:hAnsi="Times New Roman" w:cs="Times New Roman"/>
            <w:sz w:val="24"/>
            <w:szCs w:val="24"/>
          </w:rPr>
          <w:delText xml:space="preserve">showing </w:delText>
        </w:r>
        <w:r w:rsidR="00A57CA6" w:rsidRPr="007418CF" w:rsidDel="00F9141C">
          <w:rPr>
            <w:rFonts w:ascii="Times New Roman" w:eastAsia="Times New Roman" w:hAnsi="Times New Roman" w:cs="Times New Roman"/>
            <w:sz w:val="24"/>
            <w:szCs w:val="24"/>
          </w:rPr>
          <w:delText>community compositional shifts (</w:delText>
        </w:r>
        <w:r w:rsidR="009B3B57" w:rsidRPr="007418CF" w:rsidDel="00F9141C">
          <w:rPr>
            <w:rFonts w:ascii="Times New Roman" w:eastAsia="Times New Roman" w:hAnsi="Times New Roman" w:cs="Times New Roman"/>
            <w:sz w:val="24"/>
            <w:szCs w:val="24"/>
          </w:rPr>
          <w:delText xml:space="preserve">Figure </w:delText>
        </w:r>
      </w:del>
      <w:del w:id="609" w:author="Meyer, Michael Frederick" w:date="2021-09-23T16:34:00Z">
        <w:r w:rsidR="009B3B57" w:rsidRPr="007418CF" w:rsidDel="00FF6B7A">
          <w:rPr>
            <w:rFonts w:ascii="Times New Roman" w:eastAsia="Times New Roman" w:hAnsi="Times New Roman" w:cs="Times New Roman"/>
            <w:sz w:val="24"/>
            <w:szCs w:val="24"/>
          </w:rPr>
          <w:delText>4</w:delText>
        </w:r>
      </w:del>
      <w:del w:id="610" w:author="Meyer, Michael Frederick" w:date="2021-11-19T15:39:00Z">
        <w:r w:rsidR="00A57CA6" w:rsidRPr="007418CF" w:rsidDel="00F9141C">
          <w:rPr>
            <w:rFonts w:ascii="Times New Roman" w:eastAsia="Times New Roman" w:hAnsi="Times New Roman" w:cs="Times New Roman"/>
            <w:sz w:val="24"/>
            <w:szCs w:val="24"/>
          </w:rPr>
          <w:delText xml:space="preserve">). While periphyton </w:delText>
        </w:r>
        <w:r w:rsidR="00A57CA6" w:rsidRPr="007418CF" w:rsidDel="00F9141C">
          <w:rPr>
            <w:rFonts w:ascii="Times New Roman" w:eastAsia="Times New Roman" w:hAnsi="Times New Roman" w:cs="Times New Roman"/>
            <w:sz w:val="24"/>
            <w:szCs w:val="24"/>
          </w:rPr>
          <w:lastRenderedPageBreak/>
          <w:delText xml:space="preserve">fatty acids changed significantly across our sewage gradient, macroinvertebrate signatures remained consistent. </w:delText>
        </w:r>
      </w:del>
      <w:r w:rsidR="00A57CA6" w:rsidRPr="007418CF">
        <w:rPr>
          <w:rFonts w:ascii="Times New Roman" w:eastAsia="Times New Roman" w:hAnsi="Times New Roman" w:cs="Times New Roman"/>
          <w:sz w:val="24"/>
          <w:szCs w:val="24"/>
        </w:rPr>
        <w:t xml:space="preserve">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highlights the trends observed in periphyton and macroinvertebrate grazers.</w:t>
      </w:r>
      <w:del w:id="611" w:author="Meyer, Michael Frederick" w:date="2021-09-01T11:39:00Z">
        <w:r w:rsidR="002C7D91" w:rsidRPr="007418CF" w:rsidDel="00943430">
          <w:rPr>
            <w:rFonts w:ascii="Times New Roman" w:eastAsia="Times New Roman" w:hAnsi="Times New Roman" w:cs="Times New Roman"/>
            <w:sz w:val="24"/>
            <w:szCs w:val="24"/>
          </w:rPr>
          <w:delText xml:space="preserve"> </w:delText>
        </w:r>
        <w:r w:rsidR="00FB748C" w:rsidDel="00943430">
          <w:rPr>
            <w:rFonts w:ascii="Times New Roman" w:eastAsia="Times New Roman" w:hAnsi="Times New Roman" w:cs="Times New Roman"/>
            <w:sz w:val="24"/>
            <w:szCs w:val="24"/>
          </w:rPr>
          <w:delText>in the</w:delText>
        </w:r>
        <w:r w:rsidR="002C7D91" w:rsidRPr="007418CF" w:rsidDel="00943430">
          <w:rPr>
            <w:rFonts w:ascii="Times New Roman" w:eastAsia="Times New Roman" w:hAnsi="Times New Roman" w:cs="Times New Roman"/>
            <w:sz w:val="24"/>
            <w:szCs w:val="24"/>
          </w:rPr>
          <w:delText xml:space="preserve"> </w:delText>
        </w:r>
        <w:r w:rsidR="00A57CA6" w:rsidRPr="007418CF" w:rsidDel="00943430">
          <w:rPr>
            <w:rFonts w:ascii="Times New Roman" w:eastAsia="Times New Roman" w:hAnsi="Times New Roman" w:cs="Times New Roman"/>
            <w:sz w:val="24"/>
            <w:szCs w:val="24"/>
          </w:rPr>
          <w:delText xml:space="preserve"> </w:delText>
        </w:r>
      </w:del>
    </w:p>
    <w:tbl>
      <w:tblPr>
        <w:tblW w:w="12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324"/>
        <w:gridCol w:w="1324"/>
        <w:gridCol w:w="1324"/>
        <w:gridCol w:w="1324"/>
        <w:gridCol w:w="1440"/>
        <w:gridCol w:w="1440"/>
        <w:gridCol w:w="1260"/>
        <w:gridCol w:w="1350"/>
        <w:gridCol w:w="1130"/>
      </w:tblGrid>
      <w:tr w:rsidR="000372A9" w:rsidRPr="00A16E1D" w14:paraId="20745F1E" w14:textId="77777777" w:rsidTr="006B6041">
        <w:trPr>
          <w:trHeight w:val="300"/>
        </w:trPr>
        <w:tc>
          <w:tcPr>
            <w:tcW w:w="909" w:type="dxa"/>
            <w:shd w:val="clear" w:color="auto" w:fill="auto"/>
            <w:noWrap/>
            <w:vAlign w:val="bottom"/>
            <w:hideMark/>
          </w:tcPr>
          <w:p w14:paraId="4AEF290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lastRenderedPageBreak/>
              <w:t>Site</w:t>
            </w:r>
          </w:p>
        </w:tc>
        <w:tc>
          <w:tcPr>
            <w:tcW w:w="1324" w:type="dxa"/>
            <w:shd w:val="clear" w:color="auto" w:fill="auto"/>
            <w:noWrap/>
            <w:vAlign w:val="bottom"/>
            <w:hideMark/>
          </w:tcPr>
          <w:p w14:paraId="54057B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Latitude</w:t>
            </w:r>
          </w:p>
        </w:tc>
        <w:tc>
          <w:tcPr>
            <w:tcW w:w="1324" w:type="dxa"/>
            <w:shd w:val="clear" w:color="auto" w:fill="auto"/>
            <w:noWrap/>
            <w:vAlign w:val="bottom"/>
            <w:hideMark/>
          </w:tcPr>
          <w:p w14:paraId="716E697C"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Longitude</w:t>
            </w:r>
          </w:p>
        </w:tc>
        <w:tc>
          <w:tcPr>
            <w:tcW w:w="1324" w:type="dxa"/>
            <w:shd w:val="clear" w:color="auto" w:fill="auto"/>
            <w:noWrap/>
            <w:vAlign w:val="bottom"/>
            <w:hideMark/>
          </w:tcPr>
          <w:p w14:paraId="33D1B8D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Depth (m)</w:t>
            </w:r>
          </w:p>
        </w:tc>
        <w:tc>
          <w:tcPr>
            <w:tcW w:w="1324" w:type="dxa"/>
            <w:shd w:val="clear" w:color="auto" w:fill="auto"/>
            <w:noWrap/>
            <w:vAlign w:val="bottom"/>
            <w:hideMark/>
          </w:tcPr>
          <w:p w14:paraId="0FAC5D6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Distance to Shore (m)</w:t>
            </w:r>
          </w:p>
        </w:tc>
        <w:tc>
          <w:tcPr>
            <w:tcW w:w="1440" w:type="dxa"/>
            <w:shd w:val="clear" w:color="auto" w:fill="auto"/>
            <w:noWrap/>
            <w:vAlign w:val="bottom"/>
            <w:hideMark/>
          </w:tcPr>
          <w:p w14:paraId="62872D3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Air Temperature (°C)</w:t>
            </w:r>
          </w:p>
        </w:tc>
        <w:tc>
          <w:tcPr>
            <w:tcW w:w="1440" w:type="dxa"/>
            <w:shd w:val="clear" w:color="auto" w:fill="auto"/>
            <w:noWrap/>
            <w:vAlign w:val="bottom"/>
            <w:hideMark/>
          </w:tcPr>
          <w:p w14:paraId="76DDE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Surface Temperature (°C)</w:t>
            </w:r>
          </w:p>
        </w:tc>
        <w:tc>
          <w:tcPr>
            <w:tcW w:w="1260" w:type="dxa"/>
            <w:shd w:val="clear" w:color="auto" w:fill="auto"/>
            <w:noWrap/>
            <w:vAlign w:val="bottom"/>
            <w:hideMark/>
          </w:tcPr>
          <w:p w14:paraId="3A8D20F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Adjacent Population</w:t>
            </w:r>
          </w:p>
        </w:tc>
        <w:tc>
          <w:tcPr>
            <w:tcW w:w="1350" w:type="dxa"/>
            <w:shd w:val="clear" w:color="auto" w:fill="auto"/>
            <w:noWrap/>
            <w:vAlign w:val="bottom"/>
            <w:hideMark/>
          </w:tcPr>
          <w:p w14:paraId="53356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Sampling Date (YYYMMDD)</w:t>
            </w:r>
          </w:p>
        </w:tc>
        <w:tc>
          <w:tcPr>
            <w:tcW w:w="1130" w:type="dxa"/>
            <w:shd w:val="clear" w:color="auto" w:fill="auto"/>
            <w:noWrap/>
            <w:vAlign w:val="bottom"/>
            <w:hideMark/>
          </w:tcPr>
          <w:p w14:paraId="4357F59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Time of Sampling (</w:t>
            </w:r>
            <w:proofErr w:type="spellStart"/>
            <w:r w:rsidRPr="00A16E1D">
              <w:rPr>
                <w:rFonts w:ascii="Calibri" w:eastAsia="Times New Roman" w:hAnsi="Calibri" w:cs="Calibri"/>
                <w:color w:val="000000"/>
                <w:lang w:val="en-US"/>
              </w:rPr>
              <w:t>hh:mm</w:t>
            </w:r>
            <w:proofErr w:type="spellEnd"/>
            <w:r w:rsidRPr="00A16E1D">
              <w:rPr>
                <w:rFonts w:ascii="Calibri" w:eastAsia="Times New Roman" w:hAnsi="Calibri" w:cs="Calibri"/>
                <w:color w:val="000000"/>
                <w:lang w:val="en-US"/>
              </w:rPr>
              <w:t>)</w:t>
            </w:r>
          </w:p>
        </w:tc>
      </w:tr>
      <w:tr w:rsidR="000372A9" w:rsidRPr="00A16E1D" w14:paraId="3F82DF18" w14:textId="77777777" w:rsidTr="006B6041">
        <w:trPr>
          <w:trHeight w:val="300"/>
        </w:trPr>
        <w:tc>
          <w:tcPr>
            <w:tcW w:w="909" w:type="dxa"/>
            <w:shd w:val="clear" w:color="auto" w:fill="auto"/>
            <w:noWrap/>
            <w:vAlign w:val="bottom"/>
            <w:hideMark/>
          </w:tcPr>
          <w:p w14:paraId="2B71D88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BK-1</w:t>
            </w:r>
          </w:p>
        </w:tc>
        <w:tc>
          <w:tcPr>
            <w:tcW w:w="1324" w:type="dxa"/>
            <w:shd w:val="clear" w:color="auto" w:fill="auto"/>
            <w:noWrap/>
            <w:vAlign w:val="bottom"/>
            <w:hideMark/>
          </w:tcPr>
          <w:p w14:paraId="498C18E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51.90316</w:t>
            </w:r>
          </w:p>
        </w:tc>
        <w:tc>
          <w:tcPr>
            <w:tcW w:w="1324" w:type="dxa"/>
            <w:shd w:val="clear" w:color="auto" w:fill="auto"/>
            <w:noWrap/>
            <w:vAlign w:val="bottom"/>
            <w:hideMark/>
          </w:tcPr>
          <w:p w14:paraId="1EA3D3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105.074</w:t>
            </w:r>
          </w:p>
        </w:tc>
        <w:tc>
          <w:tcPr>
            <w:tcW w:w="1324" w:type="dxa"/>
            <w:shd w:val="clear" w:color="auto" w:fill="auto"/>
            <w:noWrap/>
            <w:vAlign w:val="bottom"/>
            <w:hideMark/>
          </w:tcPr>
          <w:p w14:paraId="0E07B59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8CD922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616BF20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52FC7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14F47B3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0227D4F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20150819</w:t>
            </w:r>
          </w:p>
        </w:tc>
        <w:tc>
          <w:tcPr>
            <w:tcW w:w="1130" w:type="dxa"/>
            <w:shd w:val="clear" w:color="auto" w:fill="auto"/>
            <w:noWrap/>
            <w:vAlign w:val="bottom"/>
            <w:hideMark/>
          </w:tcPr>
          <w:p w14:paraId="4D227F8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14:50</w:t>
            </w:r>
          </w:p>
        </w:tc>
      </w:tr>
      <w:tr w:rsidR="000372A9" w:rsidRPr="00A16E1D" w14:paraId="4333A103" w14:textId="77777777" w:rsidTr="006B6041">
        <w:trPr>
          <w:trHeight w:val="300"/>
        </w:trPr>
        <w:tc>
          <w:tcPr>
            <w:tcW w:w="909" w:type="dxa"/>
            <w:shd w:val="clear" w:color="auto" w:fill="auto"/>
            <w:noWrap/>
            <w:vAlign w:val="bottom"/>
            <w:hideMark/>
          </w:tcPr>
          <w:p w14:paraId="1AB57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BK-2</w:t>
            </w:r>
          </w:p>
        </w:tc>
        <w:tc>
          <w:tcPr>
            <w:tcW w:w="1324" w:type="dxa"/>
            <w:shd w:val="clear" w:color="auto" w:fill="auto"/>
            <w:noWrap/>
            <w:vAlign w:val="bottom"/>
            <w:hideMark/>
          </w:tcPr>
          <w:p w14:paraId="3F3D972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51.90365</w:t>
            </w:r>
          </w:p>
        </w:tc>
        <w:tc>
          <w:tcPr>
            <w:tcW w:w="1324" w:type="dxa"/>
            <w:shd w:val="clear" w:color="auto" w:fill="auto"/>
            <w:noWrap/>
            <w:vAlign w:val="bottom"/>
            <w:hideMark/>
          </w:tcPr>
          <w:p w14:paraId="38DD9F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105.069</w:t>
            </w:r>
          </w:p>
        </w:tc>
        <w:tc>
          <w:tcPr>
            <w:tcW w:w="1324" w:type="dxa"/>
            <w:shd w:val="clear" w:color="auto" w:fill="auto"/>
            <w:noWrap/>
            <w:vAlign w:val="bottom"/>
            <w:hideMark/>
          </w:tcPr>
          <w:p w14:paraId="29301E3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36033B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17.5</w:t>
            </w:r>
          </w:p>
        </w:tc>
        <w:tc>
          <w:tcPr>
            <w:tcW w:w="1440" w:type="dxa"/>
            <w:shd w:val="clear" w:color="auto" w:fill="auto"/>
            <w:noWrap/>
            <w:vAlign w:val="bottom"/>
            <w:hideMark/>
          </w:tcPr>
          <w:p w14:paraId="3509E2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57457E7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2012428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78EE2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3F97F23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8:49</w:t>
            </w:r>
          </w:p>
        </w:tc>
      </w:tr>
      <w:tr w:rsidR="000372A9" w:rsidRPr="00A16E1D" w14:paraId="1C2595B0" w14:textId="77777777" w:rsidTr="006B6041">
        <w:trPr>
          <w:trHeight w:val="300"/>
        </w:trPr>
        <w:tc>
          <w:tcPr>
            <w:tcW w:w="909" w:type="dxa"/>
            <w:shd w:val="clear" w:color="auto" w:fill="auto"/>
            <w:noWrap/>
            <w:vAlign w:val="bottom"/>
            <w:hideMark/>
          </w:tcPr>
          <w:p w14:paraId="2EB4CE0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BK-3</w:t>
            </w:r>
          </w:p>
        </w:tc>
        <w:tc>
          <w:tcPr>
            <w:tcW w:w="1324" w:type="dxa"/>
            <w:shd w:val="clear" w:color="auto" w:fill="auto"/>
            <w:noWrap/>
            <w:vAlign w:val="bottom"/>
            <w:hideMark/>
          </w:tcPr>
          <w:p w14:paraId="69519A0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51.90536</w:t>
            </w:r>
          </w:p>
        </w:tc>
        <w:tc>
          <w:tcPr>
            <w:tcW w:w="1324" w:type="dxa"/>
            <w:shd w:val="clear" w:color="auto" w:fill="auto"/>
            <w:noWrap/>
            <w:vAlign w:val="bottom"/>
            <w:hideMark/>
          </w:tcPr>
          <w:p w14:paraId="7A8E8EB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105.0957</w:t>
            </w:r>
          </w:p>
        </w:tc>
        <w:tc>
          <w:tcPr>
            <w:tcW w:w="1324" w:type="dxa"/>
            <w:shd w:val="clear" w:color="auto" w:fill="auto"/>
            <w:noWrap/>
            <w:vAlign w:val="bottom"/>
            <w:hideMark/>
          </w:tcPr>
          <w:p w14:paraId="4A0658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707A31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1AC4EE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FEDD30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1C566A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CFF9D2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753C0F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11:00</w:t>
            </w:r>
          </w:p>
        </w:tc>
      </w:tr>
      <w:tr w:rsidR="000372A9" w:rsidRPr="00A16E1D" w14:paraId="59D6189B" w14:textId="77777777" w:rsidTr="006B6041">
        <w:trPr>
          <w:trHeight w:val="300"/>
        </w:trPr>
        <w:tc>
          <w:tcPr>
            <w:tcW w:w="909" w:type="dxa"/>
            <w:shd w:val="clear" w:color="auto" w:fill="auto"/>
            <w:noWrap/>
            <w:vAlign w:val="bottom"/>
            <w:hideMark/>
          </w:tcPr>
          <w:p w14:paraId="68EC380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BGO-1</w:t>
            </w:r>
          </w:p>
        </w:tc>
        <w:tc>
          <w:tcPr>
            <w:tcW w:w="1324" w:type="dxa"/>
            <w:shd w:val="clear" w:color="auto" w:fill="auto"/>
            <w:noWrap/>
            <w:vAlign w:val="bottom"/>
            <w:hideMark/>
          </w:tcPr>
          <w:p w14:paraId="492D91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52.02693</w:t>
            </w:r>
          </w:p>
        </w:tc>
        <w:tc>
          <w:tcPr>
            <w:tcW w:w="1324" w:type="dxa"/>
            <w:shd w:val="clear" w:color="auto" w:fill="auto"/>
            <w:noWrap/>
            <w:vAlign w:val="bottom"/>
            <w:hideMark/>
          </w:tcPr>
          <w:p w14:paraId="7445D0D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105.401</w:t>
            </w:r>
          </w:p>
        </w:tc>
        <w:tc>
          <w:tcPr>
            <w:tcW w:w="1324" w:type="dxa"/>
            <w:shd w:val="clear" w:color="auto" w:fill="auto"/>
            <w:noWrap/>
            <w:vAlign w:val="bottom"/>
            <w:hideMark/>
          </w:tcPr>
          <w:p w14:paraId="356A1B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42AA20F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13BED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w:t>
            </w:r>
          </w:p>
        </w:tc>
        <w:tc>
          <w:tcPr>
            <w:tcW w:w="1440" w:type="dxa"/>
            <w:shd w:val="clear" w:color="auto" w:fill="auto"/>
            <w:noWrap/>
            <w:vAlign w:val="bottom"/>
            <w:hideMark/>
          </w:tcPr>
          <w:p w14:paraId="1C704E0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1B6D9C6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71641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0BD7334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8:41</w:t>
            </w:r>
          </w:p>
        </w:tc>
      </w:tr>
      <w:tr w:rsidR="000372A9" w:rsidRPr="00A16E1D" w14:paraId="09D095CE" w14:textId="77777777" w:rsidTr="006B6041">
        <w:trPr>
          <w:trHeight w:val="300"/>
        </w:trPr>
        <w:tc>
          <w:tcPr>
            <w:tcW w:w="909" w:type="dxa"/>
            <w:shd w:val="clear" w:color="auto" w:fill="auto"/>
            <w:noWrap/>
            <w:vAlign w:val="bottom"/>
            <w:hideMark/>
          </w:tcPr>
          <w:p w14:paraId="057AE3E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BGO-2</w:t>
            </w:r>
          </w:p>
        </w:tc>
        <w:tc>
          <w:tcPr>
            <w:tcW w:w="1324" w:type="dxa"/>
            <w:shd w:val="clear" w:color="auto" w:fill="auto"/>
            <w:noWrap/>
            <w:vAlign w:val="bottom"/>
            <w:hideMark/>
          </w:tcPr>
          <w:p w14:paraId="5685D67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52.0197</w:t>
            </w:r>
          </w:p>
        </w:tc>
        <w:tc>
          <w:tcPr>
            <w:tcW w:w="1324" w:type="dxa"/>
            <w:shd w:val="clear" w:color="auto" w:fill="auto"/>
            <w:noWrap/>
            <w:vAlign w:val="bottom"/>
            <w:hideMark/>
          </w:tcPr>
          <w:p w14:paraId="678204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105.3771</w:t>
            </w:r>
          </w:p>
        </w:tc>
        <w:tc>
          <w:tcPr>
            <w:tcW w:w="1324" w:type="dxa"/>
            <w:shd w:val="clear" w:color="auto" w:fill="auto"/>
            <w:noWrap/>
            <w:vAlign w:val="bottom"/>
            <w:hideMark/>
          </w:tcPr>
          <w:p w14:paraId="01E238A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w:t>
            </w:r>
          </w:p>
        </w:tc>
        <w:tc>
          <w:tcPr>
            <w:tcW w:w="1324" w:type="dxa"/>
            <w:shd w:val="clear" w:color="auto" w:fill="auto"/>
            <w:noWrap/>
            <w:vAlign w:val="bottom"/>
            <w:hideMark/>
          </w:tcPr>
          <w:p w14:paraId="5EA2F3B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440" w:type="dxa"/>
            <w:shd w:val="clear" w:color="auto" w:fill="auto"/>
            <w:noWrap/>
            <w:vAlign w:val="bottom"/>
            <w:hideMark/>
          </w:tcPr>
          <w:p w14:paraId="2C6BB58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3B1FDFE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0DE3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7934C2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781CF42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10:02</w:t>
            </w:r>
          </w:p>
        </w:tc>
      </w:tr>
      <w:tr w:rsidR="000372A9" w:rsidRPr="00A16E1D" w14:paraId="56FE56BF" w14:textId="77777777" w:rsidTr="006B6041">
        <w:trPr>
          <w:trHeight w:val="300"/>
        </w:trPr>
        <w:tc>
          <w:tcPr>
            <w:tcW w:w="909" w:type="dxa"/>
            <w:shd w:val="clear" w:color="auto" w:fill="auto"/>
            <w:noWrap/>
            <w:vAlign w:val="bottom"/>
            <w:hideMark/>
          </w:tcPr>
          <w:p w14:paraId="220FB48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BGO-3</w:t>
            </w:r>
          </w:p>
        </w:tc>
        <w:tc>
          <w:tcPr>
            <w:tcW w:w="1324" w:type="dxa"/>
            <w:shd w:val="clear" w:color="auto" w:fill="auto"/>
            <w:noWrap/>
            <w:vAlign w:val="bottom"/>
            <w:hideMark/>
          </w:tcPr>
          <w:p w14:paraId="4F8CD3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52.02649</w:t>
            </w:r>
          </w:p>
        </w:tc>
        <w:tc>
          <w:tcPr>
            <w:tcW w:w="1324" w:type="dxa"/>
            <w:shd w:val="clear" w:color="auto" w:fill="auto"/>
            <w:noWrap/>
            <w:vAlign w:val="bottom"/>
            <w:hideMark/>
          </w:tcPr>
          <w:p w14:paraId="68A104E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105.4358</w:t>
            </w:r>
          </w:p>
        </w:tc>
        <w:tc>
          <w:tcPr>
            <w:tcW w:w="1324" w:type="dxa"/>
            <w:shd w:val="clear" w:color="auto" w:fill="auto"/>
            <w:noWrap/>
            <w:vAlign w:val="bottom"/>
            <w:hideMark/>
          </w:tcPr>
          <w:p w14:paraId="04473F6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C5858E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2457E49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5AE88D8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268A61B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25D4668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606D2A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18:35</w:t>
            </w:r>
          </w:p>
        </w:tc>
      </w:tr>
      <w:tr w:rsidR="000372A9" w:rsidRPr="00A16E1D" w14:paraId="4BC6FB63" w14:textId="77777777" w:rsidTr="006B6041">
        <w:trPr>
          <w:trHeight w:val="300"/>
        </w:trPr>
        <w:tc>
          <w:tcPr>
            <w:tcW w:w="909" w:type="dxa"/>
            <w:shd w:val="clear" w:color="auto" w:fill="auto"/>
            <w:noWrap/>
            <w:vAlign w:val="bottom"/>
            <w:hideMark/>
          </w:tcPr>
          <w:p w14:paraId="7652C2F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OS-1</w:t>
            </w:r>
          </w:p>
        </w:tc>
        <w:tc>
          <w:tcPr>
            <w:tcW w:w="1324" w:type="dxa"/>
            <w:shd w:val="clear" w:color="auto" w:fill="auto"/>
            <w:noWrap/>
            <w:vAlign w:val="bottom"/>
            <w:hideMark/>
          </w:tcPr>
          <w:p w14:paraId="600F49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51.98559</w:t>
            </w:r>
          </w:p>
        </w:tc>
        <w:tc>
          <w:tcPr>
            <w:tcW w:w="1324" w:type="dxa"/>
            <w:shd w:val="clear" w:color="auto" w:fill="auto"/>
            <w:noWrap/>
            <w:vAlign w:val="bottom"/>
            <w:hideMark/>
          </w:tcPr>
          <w:p w14:paraId="45812C5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105.4724</w:t>
            </w:r>
          </w:p>
        </w:tc>
        <w:tc>
          <w:tcPr>
            <w:tcW w:w="1324" w:type="dxa"/>
            <w:shd w:val="clear" w:color="auto" w:fill="auto"/>
            <w:noWrap/>
            <w:vAlign w:val="bottom"/>
            <w:hideMark/>
          </w:tcPr>
          <w:p w14:paraId="078E2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900</w:t>
            </w:r>
          </w:p>
        </w:tc>
        <w:tc>
          <w:tcPr>
            <w:tcW w:w="1324" w:type="dxa"/>
            <w:shd w:val="clear" w:color="auto" w:fill="auto"/>
            <w:noWrap/>
            <w:vAlign w:val="bottom"/>
            <w:hideMark/>
          </w:tcPr>
          <w:p w14:paraId="74BEB9D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53ED86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440" w:type="dxa"/>
            <w:shd w:val="clear" w:color="auto" w:fill="auto"/>
            <w:noWrap/>
            <w:vAlign w:val="bottom"/>
            <w:hideMark/>
          </w:tcPr>
          <w:p w14:paraId="5A42BC8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4D476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47E09E5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F264F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6:48</w:t>
            </w:r>
          </w:p>
        </w:tc>
      </w:tr>
      <w:tr w:rsidR="000372A9" w:rsidRPr="00A16E1D" w14:paraId="1C5A80E6" w14:textId="77777777" w:rsidTr="006B6041">
        <w:trPr>
          <w:trHeight w:val="300"/>
        </w:trPr>
        <w:tc>
          <w:tcPr>
            <w:tcW w:w="909" w:type="dxa"/>
            <w:shd w:val="clear" w:color="auto" w:fill="auto"/>
            <w:noWrap/>
            <w:vAlign w:val="bottom"/>
            <w:hideMark/>
          </w:tcPr>
          <w:p w14:paraId="2BA6E80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KD-1</w:t>
            </w:r>
          </w:p>
        </w:tc>
        <w:tc>
          <w:tcPr>
            <w:tcW w:w="1324" w:type="dxa"/>
            <w:shd w:val="clear" w:color="auto" w:fill="auto"/>
            <w:noWrap/>
            <w:vAlign w:val="bottom"/>
            <w:hideMark/>
          </w:tcPr>
          <w:p w14:paraId="3D1FE69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51.92646</w:t>
            </w:r>
          </w:p>
        </w:tc>
        <w:tc>
          <w:tcPr>
            <w:tcW w:w="1324" w:type="dxa"/>
            <w:shd w:val="clear" w:color="auto" w:fill="auto"/>
            <w:noWrap/>
            <w:vAlign w:val="bottom"/>
            <w:hideMark/>
          </w:tcPr>
          <w:p w14:paraId="0BDE73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105.245</w:t>
            </w:r>
          </w:p>
        </w:tc>
        <w:tc>
          <w:tcPr>
            <w:tcW w:w="1324" w:type="dxa"/>
            <w:shd w:val="clear" w:color="auto" w:fill="auto"/>
            <w:noWrap/>
            <w:vAlign w:val="bottom"/>
            <w:hideMark/>
          </w:tcPr>
          <w:p w14:paraId="6FF50E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273C914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20.75</w:t>
            </w:r>
          </w:p>
        </w:tc>
        <w:tc>
          <w:tcPr>
            <w:tcW w:w="1440" w:type="dxa"/>
            <w:shd w:val="clear" w:color="auto" w:fill="auto"/>
            <w:noWrap/>
            <w:vAlign w:val="bottom"/>
            <w:hideMark/>
          </w:tcPr>
          <w:p w14:paraId="599DA75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102A3D1B"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3F76EF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D3BD8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61A5C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8:28</w:t>
            </w:r>
          </w:p>
        </w:tc>
      </w:tr>
      <w:tr w:rsidR="000372A9" w:rsidRPr="00A16E1D" w14:paraId="1B0231A2" w14:textId="77777777" w:rsidTr="006B6041">
        <w:trPr>
          <w:trHeight w:val="300"/>
        </w:trPr>
        <w:tc>
          <w:tcPr>
            <w:tcW w:w="909" w:type="dxa"/>
            <w:shd w:val="clear" w:color="auto" w:fill="auto"/>
            <w:noWrap/>
            <w:vAlign w:val="bottom"/>
            <w:hideMark/>
          </w:tcPr>
          <w:p w14:paraId="570FC37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KD-2</w:t>
            </w:r>
          </w:p>
        </w:tc>
        <w:tc>
          <w:tcPr>
            <w:tcW w:w="1324" w:type="dxa"/>
            <w:shd w:val="clear" w:color="auto" w:fill="auto"/>
            <w:noWrap/>
            <w:vAlign w:val="bottom"/>
            <w:hideMark/>
          </w:tcPr>
          <w:p w14:paraId="12CA396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51.91807</w:t>
            </w:r>
          </w:p>
        </w:tc>
        <w:tc>
          <w:tcPr>
            <w:tcW w:w="1324" w:type="dxa"/>
            <w:shd w:val="clear" w:color="auto" w:fill="auto"/>
            <w:noWrap/>
            <w:vAlign w:val="bottom"/>
            <w:hideMark/>
          </w:tcPr>
          <w:p w14:paraId="7309968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105.2146</w:t>
            </w:r>
          </w:p>
        </w:tc>
        <w:tc>
          <w:tcPr>
            <w:tcW w:w="1324" w:type="dxa"/>
            <w:shd w:val="clear" w:color="auto" w:fill="auto"/>
            <w:noWrap/>
            <w:vAlign w:val="bottom"/>
            <w:hideMark/>
          </w:tcPr>
          <w:p w14:paraId="51DFF4D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17C16A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440" w:type="dxa"/>
            <w:shd w:val="clear" w:color="auto" w:fill="auto"/>
            <w:noWrap/>
            <w:vAlign w:val="bottom"/>
            <w:hideMark/>
          </w:tcPr>
          <w:p w14:paraId="72261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3B72C22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3C8F827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688D452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EA2EA4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10:15</w:t>
            </w:r>
          </w:p>
        </w:tc>
      </w:tr>
      <w:tr w:rsidR="000372A9" w:rsidRPr="00A16E1D" w14:paraId="1801205D" w14:textId="77777777" w:rsidTr="006B6041">
        <w:trPr>
          <w:trHeight w:val="300"/>
        </w:trPr>
        <w:tc>
          <w:tcPr>
            <w:tcW w:w="909" w:type="dxa"/>
            <w:shd w:val="clear" w:color="auto" w:fill="auto"/>
            <w:noWrap/>
            <w:vAlign w:val="bottom"/>
            <w:hideMark/>
          </w:tcPr>
          <w:p w14:paraId="3E36E22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MS-1</w:t>
            </w:r>
          </w:p>
        </w:tc>
        <w:tc>
          <w:tcPr>
            <w:tcW w:w="1324" w:type="dxa"/>
            <w:shd w:val="clear" w:color="auto" w:fill="auto"/>
            <w:noWrap/>
            <w:vAlign w:val="bottom"/>
            <w:hideMark/>
          </w:tcPr>
          <w:p w14:paraId="5A8EC4E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51.89863</w:t>
            </w:r>
          </w:p>
        </w:tc>
        <w:tc>
          <w:tcPr>
            <w:tcW w:w="1324" w:type="dxa"/>
            <w:shd w:val="clear" w:color="auto" w:fill="auto"/>
            <w:noWrap/>
            <w:vAlign w:val="bottom"/>
            <w:hideMark/>
          </w:tcPr>
          <w:p w14:paraId="322426A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105.1502</w:t>
            </w:r>
          </w:p>
        </w:tc>
        <w:tc>
          <w:tcPr>
            <w:tcW w:w="1324" w:type="dxa"/>
            <w:shd w:val="clear" w:color="auto" w:fill="auto"/>
            <w:noWrap/>
            <w:vAlign w:val="bottom"/>
            <w:hideMark/>
          </w:tcPr>
          <w:p w14:paraId="2FECE8D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2EAD046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w:t>
            </w:r>
          </w:p>
        </w:tc>
        <w:tc>
          <w:tcPr>
            <w:tcW w:w="1440" w:type="dxa"/>
            <w:shd w:val="clear" w:color="auto" w:fill="auto"/>
            <w:noWrap/>
            <w:vAlign w:val="bottom"/>
            <w:hideMark/>
          </w:tcPr>
          <w:p w14:paraId="3E8DBE4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EC976B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w:t>
            </w:r>
          </w:p>
        </w:tc>
        <w:tc>
          <w:tcPr>
            <w:tcW w:w="1260" w:type="dxa"/>
            <w:shd w:val="clear" w:color="auto" w:fill="auto"/>
            <w:noWrap/>
            <w:vAlign w:val="bottom"/>
            <w:hideMark/>
          </w:tcPr>
          <w:p w14:paraId="71DD45C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CA5B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7E337AF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13:07</w:t>
            </w:r>
          </w:p>
        </w:tc>
      </w:tr>
      <w:tr w:rsidR="000372A9" w:rsidRPr="00A16E1D" w14:paraId="12D0A692" w14:textId="77777777" w:rsidTr="006B6041">
        <w:trPr>
          <w:trHeight w:val="300"/>
        </w:trPr>
        <w:tc>
          <w:tcPr>
            <w:tcW w:w="909" w:type="dxa"/>
            <w:shd w:val="clear" w:color="auto" w:fill="auto"/>
            <w:noWrap/>
            <w:vAlign w:val="bottom"/>
            <w:hideMark/>
          </w:tcPr>
          <w:p w14:paraId="7E433FF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SM-1</w:t>
            </w:r>
          </w:p>
        </w:tc>
        <w:tc>
          <w:tcPr>
            <w:tcW w:w="1324" w:type="dxa"/>
            <w:shd w:val="clear" w:color="auto" w:fill="auto"/>
            <w:noWrap/>
            <w:vAlign w:val="bottom"/>
            <w:hideMark/>
          </w:tcPr>
          <w:p w14:paraId="74F9B8B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51.87152</w:t>
            </w:r>
          </w:p>
        </w:tc>
        <w:tc>
          <w:tcPr>
            <w:tcW w:w="1324" w:type="dxa"/>
            <w:shd w:val="clear" w:color="auto" w:fill="auto"/>
            <w:noWrap/>
            <w:vAlign w:val="bottom"/>
            <w:hideMark/>
          </w:tcPr>
          <w:p w14:paraId="2B2FA0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104.9801</w:t>
            </w:r>
          </w:p>
        </w:tc>
        <w:tc>
          <w:tcPr>
            <w:tcW w:w="1324" w:type="dxa"/>
            <w:shd w:val="clear" w:color="auto" w:fill="auto"/>
            <w:noWrap/>
            <w:vAlign w:val="bottom"/>
            <w:hideMark/>
          </w:tcPr>
          <w:p w14:paraId="5D2ADAC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5018DCD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11.5</w:t>
            </w:r>
          </w:p>
        </w:tc>
        <w:tc>
          <w:tcPr>
            <w:tcW w:w="1440" w:type="dxa"/>
            <w:shd w:val="clear" w:color="auto" w:fill="auto"/>
            <w:noWrap/>
            <w:vAlign w:val="bottom"/>
            <w:hideMark/>
          </w:tcPr>
          <w:p w14:paraId="64DBF8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65D701E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047203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24FBDD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D73E9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18:20</w:t>
            </w:r>
          </w:p>
        </w:tc>
      </w:tr>
      <w:tr w:rsidR="000372A9" w:rsidRPr="00A16E1D" w14:paraId="2E012A6A" w14:textId="77777777" w:rsidTr="006B6041">
        <w:trPr>
          <w:trHeight w:val="300"/>
        </w:trPr>
        <w:tc>
          <w:tcPr>
            <w:tcW w:w="909" w:type="dxa"/>
            <w:shd w:val="clear" w:color="auto" w:fill="auto"/>
            <w:noWrap/>
            <w:vAlign w:val="bottom"/>
            <w:hideMark/>
          </w:tcPr>
          <w:p w14:paraId="6992D9D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LI-1</w:t>
            </w:r>
          </w:p>
        </w:tc>
        <w:tc>
          <w:tcPr>
            <w:tcW w:w="1324" w:type="dxa"/>
            <w:shd w:val="clear" w:color="auto" w:fill="auto"/>
            <w:noWrap/>
            <w:vAlign w:val="bottom"/>
            <w:hideMark/>
          </w:tcPr>
          <w:p w14:paraId="41BB42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51.86825</w:t>
            </w:r>
          </w:p>
        </w:tc>
        <w:tc>
          <w:tcPr>
            <w:tcW w:w="1324" w:type="dxa"/>
            <w:shd w:val="clear" w:color="auto" w:fill="auto"/>
            <w:noWrap/>
            <w:vAlign w:val="bottom"/>
            <w:hideMark/>
          </w:tcPr>
          <w:p w14:paraId="47F7DF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104.8304</w:t>
            </w:r>
          </w:p>
        </w:tc>
        <w:tc>
          <w:tcPr>
            <w:tcW w:w="1324" w:type="dxa"/>
            <w:shd w:val="clear" w:color="auto" w:fill="auto"/>
            <w:noWrap/>
            <w:vAlign w:val="bottom"/>
            <w:hideMark/>
          </w:tcPr>
          <w:p w14:paraId="0B3A70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5C00C1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8.9</w:t>
            </w:r>
          </w:p>
        </w:tc>
        <w:tc>
          <w:tcPr>
            <w:tcW w:w="1440" w:type="dxa"/>
            <w:shd w:val="clear" w:color="auto" w:fill="auto"/>
            <w:noWrap/>
            <w:vAlign w:val="bottom"/>
            <w:hideMark/>
          </w:tcPr>
          <w:p w14:paraId="2412481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6C6355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9C9232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745678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468A7F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8:01</w:t>
            </w:r>
          </w:p>
        </w:tc>
      </w:tr>
      <w:tr w:rsidR="000372A9" w:rsidRPr="00A16E1D" w14:paraId="6E83498C" w14:textId="77777777" w:rsidTr="006B6041">
        <w:trPr>
          <w:trHeight w:val="300"/>
        </w:trPr>
        <w:tc>
          <w:tcPr>
            <w:tcW w:w="909" w:type="dxa"/>
            <w:shd w:val="clear" w:color="auto" w:fill="auto"/>
            <w:noWrap/>
            <w:vAlign w:val="bottom"/>
            <w:hideMark/>
          </w:tcPr>
          <w:p w14:paraId="7DC5035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LI-2</w:t>
            </w:r>
          </w:p>
        </w:tc>
        <w:tc>
          <w:tcPr>
            <w:tcW w:w="1324" w:type="dxa"/>
            <w:shd w:val="clear" w:color="auto" w:fill="auto"/>
            <w:noWrap/>
            <w:vAlign w:val="bottom"/>
            <w:hideMark/>
          </w:tcPr>
          <w:p w14:paraId="0A1F05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51.84626</w:t>
            </w:r>
          </w:p>
        </w:tc>
        <w:tc>
          <w:tcPr>
            <w:tcW w:w="1324" w:type="dxa"/>
            <w:shd w:val="clear" w:color="auto" w:fill="auto"/>
            <w:noWrap/>
            <w:vAlign w:val="bottom"/>
            <w:hideMark/>
          </w:tcPr>
          <w:p w14:paraId="631CAC8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104.8736</w:t>
            </w:r>
          </w:p>
        </w:tc>
        <w:tc>
          <w:tcPr>
            <w:tcW w:w="1324" w:type="dxa"/>
            <w:shd w:val="clear" w:color="auto" w:fill="auto"/>
            <w:noWrap/>
            <w:vAlign w:val="bottom"/>
            <w:hideMark/>
          </w:tcPr>
          <w:p w14:paraId="5E1298C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0A7C8BF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9.4</w:t>
            </w:r>
          </w:p>
        </w:tc>
        <w:tc>
          <w:tcPr>
            <w:tcW w:w="1440" w:type="dxa"/>
            <w:shd w:val="clear" w:color="auto" w:fill="auto"/>
            <w:noWrap/>
            <w:vAlign w:val="bottom"/>
            <w:hideMark/>
          </w:tcPr>
          <w:p w14:paraId="67129C5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00450A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50970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4CDFB70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D7C8EE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10:21</w:t>
            </w:r>
          </w:p>
        </w:tc>
      </w:tr>
      <w:tr w:rsidR="000372A9" w:rsidRPr="00A16E1D" w14:paraId="59241192" w14:textId="77777777" w:rsidTr="006B6041">
        <w:trPr>
          <w:trHeight w:val="300"/>
        </w:trPr>
        <w:tc>
          <w:tcPr>
            <w:tcW w:w="909" w:type="dxa"/>
            <w:shd w:val="clear" w:color="auto" w:fill="auto"/>
            <w:noWrap/>
            <w:vAlign w:val="bottom"/>
            <w:hideMark/>
          </w:tcPr>
          <w:p w14:paraId="3DA975F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LI-3</w:t>
            </w:r>
          </w:p>
        </w:tc>
        <w:tc>
          <w:tcPr>
            <w:tcW w:w="1324" w:type="dxa"/>
            <w:shd w:val="clear" w:color="auto" w:fill="auto"/>
            <w:noWrap/>
            <w:vAlign w:val="bottom"/>
            <w:hideMark/>
          </w:tcPr>
          <w:p w14:paraId="291EA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51.85407</w:t>
            </w:r>
          </w:p>
        </w:tc>
        <w:tc>
          <w:tcPr>
            <w:tcW w:w="1324" w:type="dxa"/>
            <w:shd w:val="clear" w:color="auto" w:fill="auto"/>
            <w:noWrap/>
            <w:vAlign w:val="bottom"/>
            <w:hideMark/>
          </w:tcPr>
          <w:p w14:paraId="184412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104.8622</w:t>
            </w:r>
          </w:p>
        </w:tc>
        <w:tc>
          <w:tcPr>
            <w:tcW w:w="1324" w:type="dxa"/>
            <w:shd w:val="clear" w:color="auto" w:fill="auto"/>
            <w:noWrap/>
            <w:vAlign w:val="bottom"/>
            <w:hideMark/>
          </w:tcPr>
          <w:p w14:paraId="067AF08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56AB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9.25</w:t>
            </w:r>
          </w:p>
        </w:tc>
        <w:tc>
          <w:tcPr>
            <w:tcW w:w="1440" w:type="dxa"/>
            <w:shd w:val="clear" w:color="auto" w:fill="auto"/>
            <w:noWrap/>
            <w:vAlign w:val="bottom"/>
            <w:hideMark/>
          </w:tcPr>
          <w:p w14:paraId="5A45FB7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19.5</w:t>
            </w:r>
          </w:p>
        </w:tc>
        <w:tc>
          <w:tcPr>
            <w:tcW w:w="1440" w:type="dxa"/>
            <w:shd w:val="clear" w:color="auto" w:fill="auto"/>
            <w:noWrap/>
            <w:vAlign w:val="bottom"/>
            <w:hideMark/>
          </w:tcPr>
          <w:p w14:paraId="49CC34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3A186E1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56449FC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1B2884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12:00</w:t>
            </w:r>
          </w:p>
        </w:tc>
      </w:tr>
      <w:tr w:rsidR="000372A9" w:rsidRPr="00A16E1D" w14:paraId="1D7232CB" w14:textId="77777777" w:rsidTr="006B6041">
        <w:trPr>
          <w:trHeight w:val="300"/>
        </w:trPr>
        <w:tc>
          <w:tcPr>
            <w:tcW w:w="909" w:type="dxa"/>
            <w:shd w:val="clear" w:color="auto" w:fill="auto"/>
            <w:noWrap/>
            <w:vAlign w:val="bottom"/>
            <w:hideMark/>
          </w:tcPr>
          <w:p w14:paraId="57C2E3D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EM-1</w:t>
            </w:r>
          </w:p>
        </w:tc>
        <w:tc>
          <w:tcPr>
            <w:tcW w:w="1324" w:type="dxa"/>
            <w:shd w:val="clear" w:color="auto" w:fill="auto"/>
            <w:noWrap/>
            <w:vAlign w:val="bottom"/>
            <w:hideMark/>
          </w:tcPr>
          <w:p w14:paraId="6AAB3B6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51.86005</w:t>
            </w:r>
          </w:p>
        </w:tc>
        <w:tc>
          <w:tcPr>
            <w:tcW w:w="1324" w:type="dxa"/>
            <w:shd w:val="clear" w:color="auto" w:fill="auto"/>
            <w:noWrap/>
            <w:vAlign w:val="bottom"/>
            <w:hideMark/>
          </w:tcPr>
          <w:p w14:paraId="461263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104.94</w:t>
            </w:r>
          </w:p>
        </w:tc>
        <w:tc>
          <w:tcPr>
            <w:tcW w:w="1324" w:type="dxa"/>
            <w:shd w:val="clear" w:color="auto" w:fill="auto"/>
            <w:noWrap/>
            <w:vAlign w:val="bottom"/>
            <w:hideMark/>
          </w:tcPr>
          <w:p w14:paraId="4A7DA0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071B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15.5</w:t>
            </w:r>
          </w:p>
        </w:tc>
        <w:tc>
          <w:tcPr>
            <w:tcW w:w="1440" w:type="dxa"/>
            <w:shd w:val="clear" w:color="auto" w:fill="auto"/>
            <w:noWrap/>
            <w:vAlign w:val="bottom"/>
            <w:hideMark/>
          </w:tcPr>
          <w:p w14:paraId="3571BF5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24.5</w:t>
            </w:r>
          </w:p>
        </w:tc>
        <w:tc>
          <w:tcPr>
            <w:tcW w:w="1440" w:type="dxa"/>
            <w:shd w:val="clear" w:color="auto" w:fill="auto"/>
            <w:noWrap/>
            <w:vAlign w:val="bottom"/>
            <w:hideMark/>
          </w:tcPr>
          <w:p w14:paraId="67C6F4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6AD280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4BE4F7D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A0503D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15:32</w:t>
            </w:r>
          </w:p>
        </w:tc>
      </w:tr>
      <w:tr w:rsidR="000372A9" w:rsidRPr="00A16E1D" w14:paraId="075E9600" w14:textId="77777777" w:rsidTr="006B6041">
        <w:trPr>
          <w:trHeight w:val="300"/>
        </w:trPr>
        <w:tc>
          <w:tcPr>
            <w:tcW w:w="909" w:type="dxa"/>
            <w:shd w:val="clear" w:color="auto" w:fill="auto"/>
            <w:noWrap/>
            <w:vAlign w:val="bottom"/>
            <w:hideMark/>
          </w:tcPr>
          <w:p w14:paraId="411352B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OS-2</w:t>
            </w:r>
          </w:p>
        </w:tc>
        <w:tc>
          <w:tcPr>
            <w:tcW w:w="1324" w:type="dxa"/>
            <w:shd w:val="clear" w:color="auto" w:fill="auto"/>
            <w:noWrap/>
            <w:vAlign w:val="bottom"/>
            <w:hideMark/>
          </w:tcPr>
          <w:p w14:paraId="1D59F0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51.8553</w:t>
            </w:r>
          </w:p>
        </w:tc>
        <w:tc>
          <w:tcPr>
            <w:tcW w:w="1324" w:type="dxa"/>
            <w:shd w:val="clear" w:color="auto" w:fill="auto"/>
            <w:noWrap/>
            <w:vAlign w:val="bottom"/>
            <w:hideMark/>
          </w:tcPr>
          <w:p w14:paraId="1E7DA7B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104.8148</w:t>
            </w:r>
          </w:p>
        </w:tc>
        <w:tc>
          <w:tcPr>
            <w:tcW w:w="1324" w:type="dxa"/>
            <w:shd w:val="clear" w:color="auto" w:fill="auto"/>
            <w:noWrap/>
            <w:vAlign w:val="bottom"/>
            <w:hideMark/>
          </w:tcPr>
          <w:p w14:paraId="5598FB7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1300</w:t>
            </w:r>
          </w:p>
        </w:tc>
        <w:tc>
          <w:tcPr>
            <w:tcW w:w="1324" w:type="dxa"/>
            <w:shd w:val="clear" w:color="auto" w:fill="auto"/>
            <w:noWrap/>
            <w:vAlign w:val="bottom"/>
            <w:hideMark/>
          </w:tcPr>
          <w:p w14:paraId="68F3DD1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6E75CB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381BD26E"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1E648F51"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12DAE9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73405DE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17:15</w:t>
            </w:r>
          </w:p>
        </w:tc>
      </w:tr>
      <w:tr w:rsidR="000372A9" w:rsidRPr="00A16E1D" w14:paraId="2E6D7DCA" w14:textId="77777777" w:rsidTr="006B6041">
        <w:trPr>
          <w:trHeight w:val="300"/>
        </w:trPr>
        <w:tc>
          <w:tcPr>
            <w:tcW w:w="909" w:type="dxa"/>
            <w:shd w:val="clear" w:color="auto" w:fill="auto"/>
            <w:noWrap/>
            <w:vAlign w:val="bottom"/>
            <w:hideMark/>
          </w:tcPr>
          <w:p w14:paraId="52AD2A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OS-3</w:t>
            </w:r>
          </w:p>
        </w:tc>
        <w:tc>
          <w:tcPr>
            <w:tcW w:w="1324" w:type="dxa"/>
            <w:shd w:val="clear" w:color="auto" w:fill="auto"/>
            <w:noWrap/>
            <w:vAlign w:val="bottom"/>
            <w:hideMark/>
          </w:tcPr>
          <w:p w14:paraId="5852F2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51.85911</w:t>
            </w:r>
          </w:p>
        </w:tc>
        <w:tc>
          <w:tcPr>
            <w:tcW w:w="1324" w:type="dxa"/>
            <w:shd w:val="clear" w:color="auto" w:fill="auto"/>
            <w:noWrap/>
            <w:vAlign w:val="bottom"/>
            <w:hideMark/>
          </w:tcPr>
          <w:p w14:paraId="0129114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105.0769</w:t>
            </w:r>
          </w:p>
        </w:tc>
        <w:tc>
          <w:tcPr>
            <w:tcW w:w="1324" w:type="dxa"/>
            <w:shd w:val="clear" w:color="auto" w:fill="auto"/>
            <w:noWrap/>
            <w:vAlign w:val="bottom"/>
            <w:hideMark/>
          </w:tcPr>
          <w:p w14:paraId="1F88F12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1400</w:t>
            </w:r>
          </w:p>
        </w:tc>
        <w:tc>
          <w:tcPr>
            <w:tcW w:w="1324" w:type="dxa"/>
            <w:shd w:val="clear" w:color="auto" w:fill="auto"/>
            <w:noWrap/>
            <w:vAlign w:val="bottom"/>
            <w:hideMark/>
          </w:tcPr>
          <w:p w14:paraId="6397C0D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5000</w:t>
            </w:r>
          </w:p>
        </w:tc>
        <w:tc>
          <w:tcPr>
            <w:tcW w:w="1440" w:type="dxa"/>
            <w:shd w:val="clear" w:color="auto" w:fill="auto"/>
            <w:noWrap/>
            <w:vAlign w:val="bottom"/>
            <w:hideMark/>
          </w:tcPr>
          <w:p w14:paraId="4FCD66A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15E92BA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260" w:type="dxa"/>
            <w:shd w:val="clear" w:color="auto" w:fill="auto"/>
            <w:noWrap/>
            <w:vAlign w:val="bottom"/>
            <w:hideMark/>
          </w:tcPr>
          <w:p w14:paraId="2D3D7F7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2B4FB61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C0A9E7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r>
    </w:tbl>
    <w:p w14:paraId="397F8A52" w14:textId="77777777" w:rsidR="000372A9" w:rsidRPr="007418CF" w:rsidRDefault="000372A9" w:rsidP="000372A9">
      <w:pPr>
        <w:spacing w:line="480" w:lineRule="auto"/>
        <w:rPr>
          <w:rFonts w:ascii="Times New Roman" w:eastAsia="Times New Roman" w:hAnsi="Times New Roman" w:cs="Times New Roman"/>
          <w:sz w:val="24"/>
          <w:szCs w:val="24"/>
        </w:rPr>
      </w:pPr>
    </w:p>
    <w:p w14:paraId="583E048E" w14:textId="1AD45FEB" w:rsidR="000372A9" w:rsidRDefault="000372A9" w:rsidP="000372A9">
      <w:pPr>
        <w:spacing w:line="480" w:lineRule="auto"/>
        <w:rPr>
          <w:rFonts w:ascii="Times New Roman" w:eastAsia="Times New Roman" w:hAnsi="Times New Roman" w:cs="Times New Roman"/>
          <w:sz w:val="24"/>
          <w:szCs w:val="24"/>
        </w:rPr>
        <w:sectPr w:rsidR="000372A9" w:rsidSect="000372A9">
          <w:pgSz w:w="15840" w:h="12240" w:orient="landscape"/>
          <w:pgMar w:top="1440" w:right="1440" w:bottom="1440" w:left="1440" w:header="720" w:footer="720" w:gutter="0"/>
          <w:lnNumType w:countBy="1" w:restart="continuous"/>
          <w:pgNumType w:start="1"/>
          <w:cols w:space="720"/>
          <w:docGrid w:linePitch="299"/>
        </w:sectPr>
      </w:pPr>
      <w:r w:rsidRPr="00B57C89">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S</w:t>
      </w:r>
      <w:r w:rsidRPr="00B57C89">
        <w:rPr>
          <w:rFonts w:ascii="Times New Roman" w:eastAsia="Times New Roman" w:hAnsi="Times New Roman" w:cs="Times New Roman"/>
          <w:sz w:val="24"/>
          <w:szCs w:val="24"/>
        </w:rPr>
        <w:t xml:space="preserve">1: Location, depth, temperature and population information for each of the 17 sampling stations. “OS” refers to pelagic locations (i.e., “Offshore”), whereas other site abbreviations refer to littoral sampling locations. </w:t>
      </w:r>
      <w:ins w:id="612" w:author="Meyer, Michael Frederick" w:date="2021-09-01T11:18:00Z">
        <w:r>
          <w:rPr>
            <w:rFonts w:ascii="Times New Roman" w:eastAsia="Times New Roman" w:hAnsi="Times New Roman" w:cs="Times New Roman"/>
            <w:sz w:val="24"/>
            <w:szCs w:val="24"/>
          </w:rPr>
          <w:t xml:space="preserve">Surface </w:t>
        </w:r>
      </w:ins>
      <w:ins w:id="613" w:author="Meyer, Michael Frederick" w:date="2021-09-01T11:19:00Z">
        <w:r>
          <w:rPr>
            <w:rFonts w:ascii="Times New Roman" w:eastAsia="Times New Roman" w:hAnsi="Times New Roman" w:cs="Times New Roman"/>
            <w:sz w:val="24"/>
            <w:szCs w:val="24"/>
          </w:rPr>
          <w:t xml:space="preserve">temperatures correspond to </w:t>
        </w:r>
      </w:ins>
      <w:ins w:id="614" w:author="Meyer, Michael Frederick" w:date="2021-09-01T11:20:00Z">
        <w:r>
          <w:rPr>
            <w:rFonts w:ascii="Times New Roman" w:eastAsia="Times New Roman" w:hAnsi="Times New Roman" w:cs="Times New Roman"/>
            <w:sz w:val="24"/>
            <w:szCs w:val="24"/>
          </w:rPr>
          <w:t>water temperatures just below the water’s surface (i.e., depth of ~0.025 m).</w:t>
        </w:r>
      </w:ins>
    </w:p>
    <w:tbl>
      <w:tblPr>
        <w:tblStyle w:val="3"/>
        <w:tblW w:w="945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16"/>
        <w:gridCol w:w="1520"/>
        <w:gridCol w:w="2420"/>
      </w:tblGrid>
      <w:tr w:rsidR="004B0888" w:rsidRPr="00E51ED8" w14:paraId="687CE3DC" w14:textId="77777777" w:rsidTr="00E51ED8">
        <w:trPr>
          <w:trHeight w:val="20"/>
        </w:trPr>
        <w:tc>
          <w:tcPr>
            <w:tcW w:w="94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5AED6CA5"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lastRenderedPageBreak/>
              <w:t>Table S</w:t>
            </w:r>
            <w:r w:rsidR="000372A9">
              <w:rPr>
                <w:rFonts w:ascii="Times New Roman" w:eastAsia="Times New Roman" w:hAnsi="Times New Roman" w:cs="Times New Roman"/>
              </w:rPr>
              <w:t>2</w:t>
            </w:r>
            <w:r w:rsidRPr="00E51ED8">
              <w:rPr>
                <w:rFonts w:ascii="Times New Roman" w:eastAsia="Times New Roman" w:hAnsi="Times New Roman" w:cs="Times New Roman"/>
              </w:rPr>
              <w:t xml:space="preserve">: Macroinvertebrate taxonomic groupings for abundance estimates. Amphipod taxa were defined as in </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&amp; </w:t>
            </w:r>
            <w:proofErr w:type="spellStart"/>
            <w:r w:rsidRPr="00E51ED8">
              <w:rPr>
                <w:rFonts w:ascii="Times New Roman" w:eastAsia="Times New Roman" w:hAnsi="Times New Roman" w:cs="Times New Roman"/>
              </w:rPr>
              <w:t>Didorenko</w:t>
            </w:r>
            <w:proofErr w:type="spellEnd"/>
            <w:r w:rsidRPr="00E51ED8">
              <w:rPr>
                <w:rFonts w:ascii="Times New Roman" w:eastAsia="Times New Roman" w:hAnsi="Times New Roman" w:cs="Times New Roman"/>
              </w:rPr>
              <w:t xml:space="preserve">, 2015; </w:t>
            </w:r>
            <w:r w:rsidR="00FB7F18" w:rsidRPr="00E51ED8">
              <w:rPr>
                <w:rFonts w:ascii="Times New Roman" w:eastAsia="Times New Roman" w:hAnsi="Times New Roman" w:cs="Times New Roman"/>
              </w:rPr>
              <w:t>m</w:t>
            </w:r>
            <w:r w:rsidR="004D2297" w:rsidRPr="00E51ED8">
              <w:rPr>
                <w:rFonts w:ascii="Times New Roman" w:eastAsia="Times New Roman" w:hAnsi="Times New Roman" w:cs="Times New Roman"/>
              </w:rPr>
              <w:t>ollusk</w:t>
            </w:r>
            <w:r w:rsidRPr="00E51ED8">
              <w:rPr>
                <w:rFonts w:ascii="Times New Roman" w:eastAsia="Times New Roman" w:hAnsi="Times New Roman" w:cs="Times New Roman"/>
              </w:rPr>
              <w:t xml:space="preserve"> taxa were defined as in </w:t>
            </w:r>
            <w:proofErr w:type="spellStart"/>
            <w:r w:rsidRPr="00E51ED8">
              <w:rPr>
                <w:rFonts w:ascii="Times New Roman" w:eastAsia="Times New Roman" w:hAnsi="Times New Roman" w:cs="Times New Roman"/>
              </w:rPr>
              <w:t>Sitnikova</w:t>
            </w:r>
            <w:proofErr w:type="spellEnd"/>
            <w:r w:rsidRPr="00E51ED8">
              <w:rPr>
                <w:rFonts w:ascii="Times New Roman" w:eastAsia="Times New Roman" w:hAnsi="Times New Roman" w:cs="Times New Roman"/>
              </w:rPr>
              <w:t xml:space="preserve">, 2012. </w:t>
            </w:r>
          </w:p>
        </w:tc>
      </w:tr>
      <w:tr w:rsidR="004B0888" w:rsidRPr="00E51ED8" w14:paraId="1264F6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Amphipoda</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E51ED8" w:rsidRDefault="004D2297"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Mollus</w:t>
            </w:r>
            <w:r w:rsidR="00FB7F18" w:rsidRPr="00E51ED8">
              <w:rPr>
                <w:rFonts w:ascii="Times New Roman" w:eastAsia="Times New Roman" w:hAnsi="Times New Roman" w:cs="Times New Roman"/>
                <w:b/>
              </w:rPr>
              <w:t>c</w:t>
            </w:r>
            <w:r w:rsidR="004B0888" w:rsidRPr="00E51ED8">
              <w:rPr>
                <w:rFonts w:ascii="Times New Roman" w:eastAsia="Times New Roman" w:hAnsi="Times New Roman" w:cs="Times New Roman"/>
                <w:b/>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Other</w:t>
            </w:r>
          </w:p>
        </w:tc>
      </w:tr>
      <w:tr w:rsidR="004B0888" w:rsidRPr="00E51ED8" w14:paraId="1924F6B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intermida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43F9AB42"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Acroloxidae</w:t>
            </w:r>
            <w:proofErr w:type="spellEnd"/>
          </w:p>
        </w:tc>
        <w:tc>
          <w:tcPr>
            <w:tcW w:w="2420" w:type="dxa"/>
            <w:tcMar>
              <w:top w:w="100" w:type="dxa"/>
              <w:left w:w="100" w:type="dxa"/>
              <w:bottom w:w="100" w:type="dxa"/>
              <w:right w:w="100" w:type="dxa"/>
            </w:tcMar>
          </w:tcPr>
          <w:p w14:paraId="5C2BD8B1"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Asellidae</w:t>
            </w:r>
            <w:proofErr w:type="spellEnd"/>
          </w:p>
        </w:tc>
      </w:tr>
      <w:tr w:rsidR="004B0888" w:rsidRPr="00E51ED8" w14:paraId="01367EA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7E699887"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Baicaliidae</w:t>
            </w:r>
            <w:proofErr w:type="spellEnd"/>
          </w:p>
        </w:tc>
        <w:tc>
          <w:tcPr>
            <w:tcW w:w="2420" w:type="dxa"/>
            <w:tcMar>
              <w:top w:w="100" w:type="dxa"/>
              <w:left w:w="100" w:type="dxa"/>
              <w:bottom w:w="100" w:type="dxa"/>
              <w:right w:w="100" w:type="dxa"/>
            </w:tcMar>
          </w:tcPr>
          <w:p w14:paraId="340D6708"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Caddisflies</w:t>
            </w:r>
          </w:p>
        </w:tc>
      </w:tr>
      <w:tr w:rsidR="004B0888" w:rsidRPr="00E51ED8" w14:paraId="2AE08CB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latior</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3CFA2C8"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Benedictidate</w:t>
            </w:r>
            <w:proofErr w:type="spellEnd"/>
          </w:p>
        </w:tc>
        <w:tc>
          <w:tcPr>
            <w:tcW w:w="2420" w:type="dxa"/>
            <w:tcMar>
              <w:top w:w="100" w:type="dxa"/>
              <w:left w:w="100" w:type="dxa"/>
              <w:bottom w:w="100" w:type="dxa"/>
              <w:right w:w="100" w:type="dxa"/>
            </w:tcMar>
          </w:tcPr>
          <w:p w14:paraId="3FA4A87D"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Hirudinea</w:t>
            </w:r>
          </w:p>
        </w:tc>
      </w:tr>
      <w:tr w:rsidR="004B0888" w:rsidRPr="00E51ED8" w14:paraId="5516175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B637F2A"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Maackia</w:t>
            </w:r>
            <w:proofErr w:type="spellEnd"/>
          </w:p>
        </w:tc>
        <w:tc>
          <w:tcPr>
            <w:tcW w:w="2420" w:type="dxa"/>
            <w:tcMar>
              <w:top w:w="100" w:type="dxa"/>
              <w:left w:w="100" w:type="dxa"/>
              <w:bottom w:w="100" w:type="dxa"/>
              <w:right w:w="100" w:type="dxa"/>
            </w:tcMar>
          </w:tcPr>
          <w:p w14:paraId="63126E15"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Planaria</w:t>
            </w:r>
          </w:p>
        </w:tc>
      </w:tr>
      <w:tr w:rsidR="004B0888" w:rsidRPr="00E51ED8" w14:paraId="4C014074"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0B26D6AD"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Planorbidae</w:t>
            </w:r>
            <w:proofErr w:type="spellEnd"/>
          </w:p>
        </w:tc>
        <w:tc>
          <w:tcPr>
            <w:tcW w:w="2420" w:type="dxa"/>
            <w:tcMar>
              <w:top w:w="100" w:type="dxa"/>
              <w:left w:w="100" w:type="dxa"/>
              <w:bottom w:w="100" w:type="dxa"/>
              <w:right w:w="100" w:type="dxa"/>
            </w:tcMar>
          </w:tcPr>
          <w:p w14:paraId="6C06629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E0171B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inflatus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A67A6A6"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Valvatidae</w:t>
            </w:r>
            <w:proofErr w:type="spellEnd"/>
          </w:p>
        </w:tc>
        <w:tc>
          <w:tcPr>
            <w:tcW w:w="2420" w:type="dxa"/>
            <w:tcMar>
              <w:top w:w="100" w:type="dxa"/>
              <w:left w:w="100" w:type="dxa"/>
              <w:bottom w:w="100" w:type="dxa"/>
              <w:right w:w="100" w:type="dxa"/>
            </w:tcMar>
          </w:tcPr>
          <w:p w14:paraId="0571136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129EF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pachytus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0F54AB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D41096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3FAB3C4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rugosus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F06F60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91A43E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6BB72B3"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capreolus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146274F3"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02D58FC"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18E95A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cruentes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EEA6B3B"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22070A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C76A34A"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cyaneus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36C8767"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15933C22"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E305F8"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grandimanus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404A8F9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73C1EB"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1807678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maacki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5E7940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027F5A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23A39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marituji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07B63E5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58158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7DCD08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verucossus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4C32179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8C0CF4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78142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48D0B7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1FEB52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C9D00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vittatus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C95A9D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4A26A0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2CB096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brandita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EBFF02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46DC929"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062A2E1"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brandtii</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tenera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B27B75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DB0BD80"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5EB9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cancelloides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3012304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44D3332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39DF0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(Pallas 1776)</w:t>
            </w:r>
          </w:p>
        </w:tc>
        <w:tc>
          <w:tcPr>
            <w:tcW w:w="1520" w:type="dxa"/>
            <w:tcMar>
              <w:top w:w="100" w:type="dxa"/>
              <w:left w:w="100" w:type="dxa"/>
              <w:bottom w:w="100" w:type="dxa"/>
              <w:right w:w="100" w:type="dxa"/>
            </w:tcMar>
          </w:tcPr>
          <w:p w14:paraId="611B2C0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6A7414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F6C4F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Garjajev</w:t>
            </w:r>
            <w:proofErr w:type="spellEnd"/>
            <w:r w:rsidRPr="00E51ED8">
              <w:rPr>
                <w:rFonts w:ascii="Times New Roman" w:eastAsia="Times New Roman" w:hAnsi="Times New Roman" w:cs="Times New Roman"/>
              </w:rPr>
              <w:t xml:space="preserve"> 1901)</w:t>
            </w:r>
          </w:p>
        </w:tc>
        <w:tc>
          <w:tcPr>
            <w:tcW w:w="1520" w:type="dxa"/>
            <w:tcMar>
              <w:top w:w="100" w:type="dxa"/>
              <w:left w:w="100" w:type="dxa"/>
              <w:bottom w:w="100" w:type="dxa"/>
              <w:right w:w="100" w:type="dxa"/>
            </w:tcMar>
          </w:tcPr>
          <w:p w14:paraId="790659B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3AC459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8862F4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crassimus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1915)</w:t>
            </w:r>
          </w:p>
        </w:tc>
        <w:tc>
          <w:tcPr>
            <w:tcW w:w="1520" w:type="dxa"/>
            <w:tcMar>
              <w:top w:w="100" w:type="dxa"/>
              <w:left w:w="100" w:type="dxa"/>
              <w:bottom w:w="100" w:type="dxa"/>
              <w:right w:w="100" w:type="dxa"/>
            </w:tcMar>
          </w:tcPr>
          <w:p w14:paraId="7C7CAA1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59677FE"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59B08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ephippiatus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67995AC5"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13C38BF"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2B835B5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lastRenderedPageBreak/>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megonychus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perpolitus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2002)</w:t>
            </w:r>
          </w:p>
        </w:tc>
        <w:tc>
          <w:tcPr>
            <w:tcW w:w="1520" w:type="dxa"/>
            <w:tcMar>
              <w:top w:w="100" w:type="dxa"/>
              <w:left w:w="100" w:type="dxa"/>
              <w:bottom w:w="100" w:type="dxa"/>
              <w:right w:w="100" w:type="dxa"/>
            </w:tcMar>
          </w:tcPr>
          <w:p w14:paraId="462B589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F3B56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C7E81D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pictus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523E26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CB0FA49" w14:textId="77777777" w:rsidR="004B0888" w:rsidRPr="00E51ED8" w:rsidRDefault="004B0888" w:rsidP="001716F7">
            <w:pPr>
              <w:widowControl w:val="0"/>
              <w:spacing w:line="240" w:lineRule="auto"/>
              <w:rPr>
                <w:rFonts w:ascii="Times New Roman" w:eastAsia="Times New Roman" w:hAnsi="Times New Roman" w:cs="Times New Roman"/>
              </w:rPr>
            </w:pPr>
          </w:p>
        </w:tc>
      </w:tr>
    </w:tbl>
    <w:p w14:paraId="23659C38" w14:textId="792BA2B1"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7A14DE7" w14:textId="4E5D25ED" w:rsidR="003C783D" w:rsidRDefault="00C77997" w:rsidP="006B6225">
      <w:pPr>
        <w:spacing w:line="480" w:lineRule="auto"/>
        <w:rPr>
          <w:rFonts w:ascii="Times New Roman" w:eastAsia="Times New Roman" w:hAnsi="Times New Roman" w:cs="Times New Roman"/>
          <w:sz w:val="24"/>
          <w:szCs w:val="24"/>
        </w:rPr>
      </w:pPr>
      <w:commentRangeStart w:id="615"/>
      <w:r>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commentRangeEnd w:id="615"/>
      <w:r w:rsidR="004562A7">
        <w:rPr>
          <w:rStyle w:val="CommentReference"/>
        </w:rPr>
        <w:commentReference w:id="615"/>
      </w:r>
      <w:r>
        <w:rPr>
          <w:rFonts w:ascii="Times New Roman" w:eastAsia="Times New Roman" w:hAnsi="Times New Roman" w:cs="Times New Roman"/>
          <w:sz w:val="24"/>
          <w:szCs w:val="24"/>
        </w:rPr>
        <w:t xml:space="preserve">Abundance of </w:t>
      </w:r>
      <w:r w:rsidR="00C62023">
        <w:rPr>
          <w:rFonts w:ascii="Times New Roman" w:eastAsia="Times New Roman" w:hAnsi="Times New Roman" w:cs="Times New Roman"/>
          <w:sz w:val="24"/>
          <w:szCs w:val="24"/>
        </w:rPr>
        <w:t xml:space="preserve">main benthic macroinvertebrate </w:t>
      </w:r>
      <w:r>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across sampling transect</w:t>
      </w:r>
      <w:ins w:id="616" w:author="Ted" w:date="2021-10-14T11:24:00Z">
        <w:r w:rsidR="004562A7">
          <w:rPr>
            <w:rFonts w:ascii="Times New Roman" w:eastAsia="Times New Roman" w:hAnsi="Times New Roman" w:cs="Times New Roman"/>
            <w:sz w:val="24"/>
            <w:szCs w:val="24"/>
          </w:rPr>
          <w:t xml:space="preserve"> as proportion of total macroinvertebrate abundance</w:t>
        </w:r>
      </w:ins>
      <w:r>
        <w:rPr>
          <w:rFonts w:ascii="Times New Roman" w:eastAsia="Times New Roman" w:hAnsi="Times New Roman" w:cs="Times New Roman"/>
          <w:sz w:val="24"/>
          <w:szCs w:val="24"/>
        </w:rPr>
        <w:t xml:space="preserve">. Sites are ordered left-to-right by increasing inverse distance weighted population. Colored-bars represent the number of individuals counted of a particular taxon, whereas grey bars represent the total number of macroinvertebrates counted at a sampling site. Each distinct color represents a 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xml:space="preserv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3593BC44"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commentRangeStart w:id="617"/>
      <w:r w:rsidR="00F62F7F" w:rsidRPr="007418CF">
        <w:rPr>
          <w:rFonts w:ascii="Times New Roman" w:hAnsi="Times New Roman" w:cs="Times New Roman"/>
          <w:sz w:val="24"/>
          <w:szCs w:val="24"/>
        </w:rPr>
        <w:t>potential</w:t>
      </w:r>
      <w:ins w:id="618" w:author="Ted" w:date="2021-10-14T11:27:00Z">
        <w:r w:rsidR="004562A7">
          <w:rPr>
            <w:rFonts w:ascii="Times New Roman" w:hAnsi="Times New Roman" w:cs="Times New Roman"/>
            <w:sz w:val="24"/>
            <w:szCs w:val="24"/>
          </w:rPr>
          <w:t>ly</w:t>
        </w:r>
        <w:commentRangeEnd w:id="617"/>
        <w:r w:rsidR="004562A7">
          <w:rPr>
            <w:rStyle w:val="CommentReference"/>
          </w:rPr>
          <w:commentReference w:id="617"/>
        </w:r>
      </w:ins>
      <w:r w:rsidR="00F62F7F" w:rsidRPr="007418CF">
        <w:rPr>
          <w:rFonts w:ascii="Times New Roman" w:hAnsi="Times New Roman" w:cs="Times New Roman"/>
          <w:sz w:val="24"/>
          <w:szCs w:val="24"/>
        </w:rPr>
        <w:t xml:space="preserve">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60AF03F6"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Average silhouette width for increasing number of k-</w:t>
      </w:r>
      <w:del w:id="619" w:author="Ted" w:date="2021-10-14T11:29:00Z">
        <w:r w:rsidRPr="007418CF" w:rsidDel="004562A7">
          <w:rPr>
            <w:rFonts w:ascii="Times New Roman" w:hAnsi="Times New Roman" w:cs="Times New Roman"/>
            <w:sz w:val="24"/>
            <w:szCs w:val="24"/>
          </w:rPr>
          <w:delText>mediod</w:delText>
        </w:r>
      </w:del>
      <w:ins w:id="620" w:author="Ted" w:date="2021-10-14T11:29:00Z">
        <w:r w:rsidR="004562A7" w:rsidRPr="007418CF">
          <w:rPr>
            <w:rFonts w:ascii="Times New Roman" w:hAnsi="Times New Roman" w:cs="Times New Roman"/>
            <w:sz w:val="24"/>
            <w:szCs w:val="24"/>
          </w:rPr>
          <w:t>medoid</w:t>
        </w:r>
      </w:ins>
      <w:r w:rsidRPr="007418CF">
        <w:rPr>
          <w:rFonts w:ascii="Times New Roman" w:hAnsi="Times New Roman" w:cs="Times New Roman"/>
          <w:sz w:val="24"/>
          <w:szCs w:val="24"/>
        </w:rPr>
        <w:t xml:space="preserve"> clusters for periphyton (A) and invertebrate (B) community data. In the case of periphyton data, average silhouette width decrease</w:t>
      </w:r>
      <w:ins w:id="621" w:author="Ted" w:date="2021-10-14T11:31:00Z">
        <w:r w:rsidR="004562A7">
          <w:rPr>
            <w:rFonts w:ascii="Times New Roman" w:hAnsi="Times New Roman" w:cs="Times New Roman"/>
            <w:sz w:val="24"/>
            <w:szCs w:val="24"/>
          </w:rPr>
          <w:t>d</w:t>
        </w:r>
      </w:ins>
      <w:del w:id="622" w:author="Ted" w:date="2021-10-14T11:31:00Z">
        <w:r w:rsidRPr="007418CF" w:rsidDel="004562A7">
          <w:rPr>
            <w:rFonts w:ascii="Times New Roman" w:hAnsi="Times New Roman" w:cs="Times New Roman"/>
            <w:sz w:val="24"/>
            <w:szCs w:val="24"/>
          </w:rPr>
          <w:delText>s</w:delText>
        </w:r>
      </w:del>
      <w:r w:rsidRPr="007418CF">
        <w:rPr>
          <w:rFonts w:ascii="Times New Roman" w:hAnsi="Times New Roman" w:cs="Times New Roman"/>
          <w:sz w:val="24"/>
          <w:szCs w:val="24"/>
        </w:rPr>
        <w:t xml:space="preserve">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081E739D"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w:t>
      </w:r>
      <w:del w:id="623" w:author="Ted" w:date="2021-10-14T11:31:00Z">
        <w:r w:rsidR="00FE2936" w:rsidRPr="007418CF" w:rsidDel="004562A7">
          <w:rPr>
            <w:rFonts w:ascii="Times New Roman" w:eastAsia="Times New Roman" w:hAnsi="Times New Roman" w:cs="Times New Roman"/>
            <w:sz w:val="24"/>
            <w:szCs w:val="24"/>
          </w:rPr>
          <w:delText>,</w:delText>
        </w:r>
      </w:del>
      <w:r w:rsidR="00FE2936" w:rsidRPr="007418CF">
        <w:rPr>
          <w:rFonts w:ascii="Times New Roman" w:eastAsia="Times New Roman" w:hAnsi="Times New Roman" w:cs="Times New Roman"/>
          <w:sz w:val="24"/>
          <w:szCs w:val="24"/>
        </w:rPr>
        <w:t xml:space="preserve">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0372A9">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7C996760"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4E25C4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r w:rsidR="00F838AB">
        <w:rPr>
          <w:rFonts w:ascii="Times New Roman" w:hAnsi="Times New Roman" w:cs="Times New Roman"/>
          <w:noProof/>
          <w:sz w:val="24"/>
          <w:szCs w:val="24"/>
        </w:rPr>
        <w:t>1</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0D14E4BB"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2</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456B89B2" w:rsidR="00F838AB" w:rsidRDefault="004743FF">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98E4B81" wp14:editId="38447D32">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bined_pop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610BA93F"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r w:rsidR="00383728">
        <w:rPr>
          <w:rFonts w:ascii="Times New Roman" w:hAnsi="Times New Roman" w:cs="Times New Roman"/>
          <w:noProof/>
          <w:sz w:val="24"/>
          <w:szCs w:val="24"/>
        </w:rPr>
        <w:t>3</w:t>
      </w:r>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general patterns were also observed when using PPCP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77777777"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4</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0E88198"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5</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3678E74B"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0372A9">
              <w:rPr>
                <w:rFonts w:ascii="Times New Roman" w:hAnsi="Times New Roman" w:cs="Times New Roman"/>
                <w:color w:val="000000"/>
                <w:sz w:val="24"/>
                <w:szCs w:val="24"/>
              </w:rPr>
              <w:t>3</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Ted" w:date="2021-10-13T17:50:00Z" w:initials="T">
    <w:p w14:paraId="4E07B3E9" w14:textId="77777777" w:rsidR="00A92F62" w:rsidRDefault="008E48B0">
      <w:pPr>
        <w:pStyle w:val="CommentText"/>
      </w:pPr>
      <w:r>
        <w:rPr>
          <w:rStyle w:val="CommentReference"/>
        </w:rPr>
        <w:annotationRef/>
      </w:r>
      <w:r w:rsidR="00A92F62">
        <w:rPr>
          <w:lang w:val="en-CA"/>
        </w:rPr>
        <w:t>Overall nice job responding to reviewer comments and moving this forward. I made several suggestions on the text and have a few additional "main" comments:</w:t>
      </w:r>
    </w:p>
    <w:p w14:paraId="188DCA4A" w14:textId="77777777" w:rsidR="00A92F62" w:rsidRDefault="00A92F62">
      <w:pPr>
        <w:pStyle w:val="CommentText"/>
      </w:pPr>
    </w:p>
    <w:p w14:paraId="129627CB" w14:textId="77777777" w:rsidR="00A92F62" w:rsidRDefault="00A92F62">
      <w:pPr>
        <w:pStyle w:val="CommentText"/>
      </w:pPr>
      <w:r>
        <w:rPr>
          <w:lang w:val="en-CA"/>
        </w:rPr>
        <w:t>1. Reduce the length of the methods even more. Some sections were substantially condensed by moving information to the supplement, others (food web model, stats) were not, but should be. Right now reading through the methods is a chore.</w:t>
      </w:r>
    </w:p>
    <w:p w14:paraId="25813EFC" w14:textId="77777777" w:rsidR="00A92F62" w:rsidRDefault="00A92F62">
      <w:pPr>
        <w:pStyle w:val="CommentText"/>
      </w:pPr>
    </w:p>
    <w:p w14:paraId="6A5A11C7" w14:textId="77777777" w:rsidR="00A92F62" w:rsidRDefault="00A92F62">
      <w:pPr>
        <w:pStyle w:val="CommentText"/>
      </w:pPr>
      <w:r>
        <w:rPr>
          <w:lang w:val="en-CA"/>
        </w:rPr>
        <w:t>2. Cut references by half. There are 149 of them- only massive review papers need 149 references. For example, for the use of 15N as sewage tracer, I counted at least 11 references. This is unnecessary and can easily b</w:t>
      </w:r>
      <w:bookmarkStart w:id="2" w:name="_GoBack"/>
      <w:bookmarkEnd w:id="2"/>
      <w:r>
        <w:rPr>
          <w:lang w:val="en-CA"/>
        </w:rPr>
        <w:t>e reduced to ~5-6 of the most relevant ones.</w:t>
      </w:r>
    </w:p>
    <w:p w14:paraId="1C68DD08" w14:textId="77777777" w:rsidR="00A92F62" w:rsidRDefault="00A92F62">
      <w:pPr>
        <w:pStyle w:val="CommentText"/>
      </w:pPr>
    </w:p>
    <w:p w14:paraId="7DF4384C" w14:textId="77777777" w:rsidR="00A92F62" w:rsidRDefault="00A92F62">
      <w:pPr>
        <w:pStyle w:val="CommentText"/>
      </w:pPr>
      <w:r>
        <w:rPr>
          <w:lang w:val="en-CA"/>
        </w:rPr>
        <w:t>3. Consider working in Marianne's new microplastics paper into the discussion. They found that most microplastics in Baikal were fragments and probably not related to sewage inputs, but rather fragmentation of plastic debris. They also find much higher concentrations than we report.</w:t>
      </w:r>
    </w:p>
    <w:p w14:paraId="1D20A4E3" w14:textId="77777777" w:rsidR="00A92F62" w:rsidRDefault="00A92F62">
      <w:pPr>
        <w:pStyle w:val="CommentText"/>
      </w:pPr>
    </w:p>
    <w:p w14:paraId="086253E3" w14:textId="77777777" w:rsidR="00A92F62" w:rsidRDefault="00A92F62" w:rsidP="001711FB">
      <w:pPr>
        <w:pStyle w:val="CommentText"/>
      </w:pPr>
      <w:r>
        <w:rPr>
          <w:lang w:val="en-CA"/>
        </w:rPr>
        <w:t>4. Look for other ways to shorten MS by removing unnecessary words and sentences (I point out a few places where this can be done).</w:t>
      </w:r>
    </w:p>
  </w:comment>
  <w:comment w:id="3" w:author="Meyer, Michael Frederick" w:date="2021-11-19T14:12:00Z" w:initials="MMF">
    <w:p w14:paraId="7805F4E0" w14:textId="48B2D6A6" w:rsidR="00F9141C" w:rsidRDefault="00F9141C">
      <w:pPr>
        <w:pStyle w:val="CommentText"/>
      </w:pPr>
      <w:r>
        <w:rPr>
          <w:rStyle w:val="CommentReference"/>
        </w:rPr>
        <w:annotationRef/>
      </w:r>
      <w:r>
        <w:t>Just a reminder – these don’t get published in L&amp;O</w:t>
      </w:r>
    </w:p>
  </w:comment>
  <w:comment w:id="615" w:author="Ted" w:date="2021-10-14T11:26:00Z" w:initials="T">
    <w:p w14:paraId="1ABFA5DC" w14:textId="77777777" w:rsidR="004562A7" w:rsidRDefault="004562A7" w:rsidP="00B9384F">
      <w:pPr>
        <w:pStyle w:val="CommentText"/>
      </w:pPr>
      <w:r>
        <w:rPr>
          <w:rStyle w:val="CommentReference"/>
        </w:rPr>
        <w:annotationRef/>
      </w:r>
      <w:r>
        <w:rPr>
          <w:lang w:val="en-CA"/>
        </w:rPr>
        <w:t>This is not a very effective way of presenting the data. I strongly suggest remaking graph to show just the abundances of the different groups, not expressed as proportion of total abundance. As you show it right now, it is impossible to see how, for example, Maackia densities differ across sites. Make the y-axes free.</w:t>
      </w:r>
    </w:p>
  </w:comment>
  <w:comment w:id="617" w:author="Ted" w:date="2021-10-14T11:27:00Z" w:initials="T">
    <w:p w14:paraId="5D3BB37F" w14:textId="77777777" w:rsidR="004562A7" w:rsidRDefault="004562A7" w:rsidP="00AA0671">
      <w:pPr>
        <w:pStyle w:val="CommentText"/>
      </w:pPr>
      <w:r>
        <w:rPr>
          <w:rStyle w:val="CommentReference"/>
        </w:rPr>
        <w:annotationRef/>
      </w:r>
      <w:r>
        <w:rPr>
          <w:lang w:val="en-C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6253E3" w15:done="0"/>
  <w15:commentEx w15:paraId="7805F4E0" w15:done="0"/>
  <w15:commentEx w15:paraId="1ABFA5DC" w15:done="0"/>
  <w15:commentEx w15:paraId="5D3BB3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9AF9" w16cex:dateUtc="2021-10-13T22:50:00Z"/>
  <w16cex:commentExtensible w16cex:durableId="2511749A" w16cex:dateUtc="2021-10-13T20:07:00Z"/>
  <w16cex:commentExtensible w16cex:durableId="25117548" w16cex:dateUtc="2021-10-13T20:10:00Z"/>
  <w16cex:commentExtensible w16cex:durableId="25117618" w16cex:dateUtc="2021-10-13T20:13:00Z"/>
  <w16cex:commentExtensible w16cex:durableId="251176B3" w16cex:dateUtc="2021-10-13T20:16:00Z"/>
  <w16cex:commentExtensible w16cex:durableId="251176DE" w16cex:dateUtc="2021-10-13T20:16:00Z"/>
  <w16cex:commentExtensible w16cex:durableId="25117753" w16cex:dateUtc="2021-10-13T20:18:00Z"/>
  <w16cex:commentExtensible w16cex:durableId="25117999" w16cex:dateUtc="2021-10-13T20:28:00Z"/>
  <w16cex:commentExtensible w16cex:durableId="25117A34" w16cex:dateUtc="2021-10-13T20:31:00Z"/>
  <w16cex:commentExtensible w16cex:durableId="25117DD8" w16cex:dateUtc="2021-10-13T20:46:00Z"/>
  <w16cex:commentExtensible w16cex:durableId="25117EEA" w16cex:dateUtc="2021-10-13T20:51:00Z"/>
  <w16cex:commentExtensible w16cex:durableId="251183D5" w16cex:dateUtc="2021-10-13T21:12:00Z"/>
  <w16cex:commentExtensible w16cex:durableId="25118423" w16cex:dateUtc="2021-10-13T21:13:00Z"/>
  <w16cex:commentExtensible w16cex:durableId="25118655" w16cex:dateUtc="2021-10-13T21:22:00Z"/>
  <w16cex:commentExtensible w16cex:durableId="2511869E" w16cex:dateUtc="2021-10-13T21:23:00Z"/>
  <w16cex:commentExtensible w16cex:durableId="25118A86" w16cex:dateUtc="2021-10-13T21:40:00Z"/>
  <w16cex:commentExtensible w16cex:durableId="25118B51" w16cex:dateUtc="2021-10-13T21:44:00Z"/>
  <w16cex:commentExtensible w16cex:durableId="25118B80" w16cex:dateUtc="2021-10-13T21:44:00Z"/>
  <w16cex:commentExtensible w16cex:durableId="25118FDC" w16cex:dateUtc="2021-10-13T22:03:00Z"/>
  <w16cex:commentExtensible w16cex:durableId="25119064" w16cex:dateUtc="2021-10-13T22:05:00Z"/>
  <w16cex:commentExtensible w16cex:durableId="251190E5" w16cex:dateUtc="2021-10-13T22:07:00Z"/>
  <w16cex:commentExtensible w16cex:durableId="25119346" w16cex:dateUtc="2021-10-13T22:17:00Z"/>
  <w16cex:commentExtensible w16cex:durableId="251193C5" w16cex:dateUtc="2021-10-13T22:20:00Z"/>
  <w16cex:commentExtensible w16cex:durableId="25119418" w16cex:dateUtc="2021-10-13T22:21:00Z"/>
  <w16cex:commentExtensible w16cex:durableId="25119429" w16cex:dateUtc="2021-10-13T22:21:00Z"/>
  <w16cex:commentExtensible w16cex:durableId="25119480" w16cex:dateUtc="2021-10-13T22:23:00Z"/>
  <w16cex:commentExtensible w16cex:durableId="25119499" w16cex:dateUtc="2021-10-13T22:23:00Z"/>
  <w16cex:commentExtensible w16cex:durableId="251197BC" w16cex:dateUtc="2021-10-13T22:37:00Z"/>
  <w16cex:commentExtensible w16cex:durableId="251197FD" w16cex:dateUtc="2021-10-13T22:38:00Z"/>
  <w16cex:commentExtensible w16cex:durableId="251198D1" w16cex:dateUtc="2021-10-13T22:41:00Z"/>
  <w16cex:commentExtensible w16cex:durableId="25119943" w16cex:dateUtc="2021-10-13T22:43:00Z"/>
  <w16cex:commentExtensible w16cex:durableId="25128F5B" w16cex:dateUtc="2021-10-14T16:13:00Z"/>
  <w16cex:commentExtensible w16cex:durableId="25128FA7" w16cex:dateUtc="2021-10-14T16:14:00Z"/>
  <w16cex:commentExtensible w16cex:durableId="25129035" w16cex:dateUtc="2021-10-14T16:17:00Z"/>
  <w16cex:commentExtensible w16cex:durableId="25128FF9" w16cex:dateUtc="2021-10-14T16:16:00Z"/>
  <w16cex:commentExtensible w16cex:durableId="2512904C" w16cex:dateUtc="2021-10-14T16:17:00Z"/>
  <w16cex:commentExtensible w16cex:durableId="251290BF" w16cex:dateUtc="2021-10-14T16:19:00Z"/>
  <w16cex:commentExtensible w16cex:durableId="2512911F" w16cex:dateUtc="2021-10-14T16:21:00Z"/>
  <w16cex:commentExtensible w16cex:durableId="2512913C" w16cex:dateUtc="2021-10-14T16:21:00Z"/>
  <w16cex:commentExtensible w16cex:durableId="2512916E" w16cex:dateUtc="2021-10-14T16:22:00Z"/>
  <w16cex:commentExtensible w16cex:durableId="25129281" w16cex:dateUtc="2021-10-14T16:26:00Z"/>
  <w16cex:commentExtensible w16cex:durableId="251292BB" w16cex:dateUtc="2021-10-14T16: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6253E3" w16cid:durableId="25119AF9"/>
  <w16cid:commentId w16cid:paraId="7805F4E0" w16cid:durableId="25422F5F"/>
  <w16cid:commentId w16cid:paraId="1ABFA5DC" w16cid:durableId="25129281"/>
  <w16cid:commentId w16cid:paraId="5D3BB37F" w16cid:durableId="251292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9EC78A" w14:textId="77777777" w:rsidR="003661A3" w:rsidRDefault="003661A3" w:rsidP="00150A0F">
      <w:pPr>
        <w:spacing w:line="240" w:lineRule="auto"/>
      </w:pPr>
      <w:r>
        <w:separator/>
      </w:r>
    </w:p>
  </w:endnote>
  <w:endnote w:type="continuationSeparator" w:id="0">
    <w:p w14:paraId="7653766A" w14:textId="77777777" w:rsidR="003661A3" w:rsidRDefault="003661A3"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051C51" w14:textId="77777777" w:rsidR="003661A3" w:rsidRDefault="003661A3" w:rsidP="00150A0F">
      <w:pPr>
        <w:spacing w:line="240" w:lineRule="auto"/>
      </w:pPr>
      <w:r>
        <w:separator/>
      </w:r>
    </w:p>
  </w:footnote>
  <w:footnote w:type="continuationSeparator" w:id="0">
    <w:p w14:paraId="00614E3D" w14:textId="77777777" w:rsidR="003661A3" w:rsidRDefault="003661A3"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293204"/>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d">
    <w15:presenceInfo w15:providerId="None" w15:userId="Ted"/>
  </w15:person>
  <w15:person w15:author="Meyer, Michael Frederick">
    <w15:presenceInfo w15:providerId="AD" w15:userId="S-1-5-21-861567501-115176313-682003330-38604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en-US"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372A9"/>
    <w:rsid w:val="00043A1D"/>
    <w:rsid w:val="0004442B"/>
    <w:rsid w:val="0004773D"/>
    <w:rsid w:val="00050999"/>
    <w:rsid w:val="00050E4A"/>
    <w:rsid w:val="00051082"/>
    <w:rsid w:val="000519E8"/>
    <w:rsid w:val="0005323E"/>
    <w:rsid w:val="0005526C"/>
    <w:rsid w:val="00057DED"/>
    <w:rsid w:val="00060EB5"/>
    <w:rsid w:val="0006186A"/>
    <w:rsid w:val="00061DAD"/>
    <w:rsid w:val="00064ECB"/>
    <w:rsid w:val="00065A48"/>
    <w:rsid w:val="00073710"/>
    <w:rsid w:val="000745DA"/>
    <w:rsid w:val="000748AF"/>
    <w:rsid w:val="0007568B"/>
    <w:rsid w:val="000776D4"/>
    <w:rsid w:val="00080393"/>
    <w:rsid w:val="000803B9"/>
    <w:rsid w:val="00080876"/>
    <w:rsid w:val="0008134F"/>
    <w:rsid w:val="00081E8F"/>
    <w:rsid w:val="000826F2"/>
    <w:rsid w:val="0008669E"/>
    <w:rsid w:val="00090369"/>
    <w:rsid w:val="000924A9"/>
    <w:rsid w:val="0009268E"/>
    <w:rsid w:val="00092E59"/>
    <w:rsid w:val="00092F01"/>
    <w:rsid w:val="00094852"/>
    <w:rsid w:val="000953F9"/>
    <w:rsid w:val="000A3259"/>
    <w:rsid w:val="000A39D9"/>
    <w:rsid w:val="000A49FA"/>
    <w:rsid w:val="000A6208"/>
    <w:rsid w:val="000A76EA"/>
    <w:rsid w:val="000B4975"/>
    <w:rsid w:val="000B5308"/>
    <w:rsid w:val="000B5B9E"/>
    <w:rsid w:val="000B623F"/>
    <w:rsid w:val="000C21A6"/>
    <w:rsid w:val="000C2BD6"/>
    <w:rsid w:val="000C2C76"/>
    <w:rsid w:val="000C4430"/>
    <w:rsid w:val="000C51CF"/>
    <w:rsid w:val="000C5619"/>
    <w:rsid w:val="000D00B7"/>
    <w:rsid w:val="000D0804"/>
    <w:rsid w:val="000D139F"/>
    <w:rsid w:val="000D194E"/>
    <w:rsid w:val="000D4AC4"/>
    <w:rsid w:val="000D5888"/>
    <w:rsid w:val="000D6577"/>
    <w:rsid w:val="000E056C"/>
    <w:rsid w:val="000E346D"/>
    <w:rsid w:val="000E5A9F"/>
    <w:rsid w:val="000E6DEE"/>
    <w:rsid w:val="000E7380"/>
    <w:rsid w:val="000E7D02"/>
    <w:rsid w:val="000E7EE0"/>
    <w:rsid w:val="000F0453"/>
    <w:rsid w:val="000F223A"/>
    <w:rsid w:val="000F2398"/>
    <w:rsid w:val="000F601A"/>
    <w:rsid w:val="000F6830"/>
    <w:rsid w:val="000F6F93"/>
    <w:rsid w:val="000F7575"/>
    <w:rsid w:val="000F7A09"/>
    <w:rsid w:val="00102EC9"/>
    <w:rsid w:val="00102EE6"/>
    <w:rsid w:val="0010322E"/>
    <w:rsid w:val="00104280"/>
    <w:rsid w:val="00104F77"/>
    <w:rsid w:val="00106752"/>
    <w:rsid w:val="00110977"/>
    <w:rsid w:val="001123C2"/>
    <w:rsid w:val="00113126"/>
    <w:rsid w:val="0011485F"/>
    <w:rsid w:val="00115FCB"/>
    <w:rsid w:val="0011776C"/>
    <w:rsid w:val="001227D1"/>
    <w:rsid w:val="00123693"/>
    <w:rsid w:val="001249C1"/>
    <w:rsid w:val="00127B58"/>
    <w:rsid w:val="00131BD0"/>
    <w:rsid w:val="001338EC"/>
    <w:rsid w:val="00136EC7"/>
    <w:rsid w:val="00145026"/>
    <w:rsid w:val="0014730F"/>
    <w:rsid w:val="00147D1A"/>
    <w:rsid w:val="00147EAF"/>
    <w:rsid w:val="00150A0F"/>
    <w:rsid w:val="00150E6F"/>
    <w:rsid w:val="00152099"/>
    <w:rsid w:val="001530DA"/>
    <w:rsid w:val="00154ABA"/>
    <w:rsid w:val="00155633"/>
    <w:rsid w:val="00156C75"/>
    <w:rsid w:val="00157F57"/>
    <w:rsid w:val="0016137F"/>
    <w:rsid w:val="00163D35"/>
    <w:rsid w:val="00166551"/>
    <w:rsid w:val="001716F7"/>
    <w:rsid w:val="00172465"/>
    <w:rsid w:val="0017283C"/>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7BE"/>
    <w:rsid w:val="001A1BBB"/>
    <w:rsid w:val="001A1F9C"/>
    <w:rsid w:val="001A386E"/>
    <w:rsid w:val="001A726E"/>
    <w:rsid w:val="001B1644"/>
    <w:rsid w:val="001B3C18"/>
    <w:rsid w:val="001B3EB7"/>
    <w:rsid w:val="001B7B02"/>
    <w:rsid w:val="001C179C"/>
    <w:rsid w:val="001C6C30"/>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2A34"/>
    <w:rsid w:val="00205279"/>
    <w:rsid w:val="00205365"/>
    <w:rsid w:val="002075AA"/>
    <w:rsid w:val="00210EE3"/>
    <w:rsid w:val="002157EF"/>
    <w:rsid w:val="00222599"/>
    <w:rsid w:val="00222A8A"/>
    <w:rsid w:val="002249CB"/>
    <w:rsid w:val="00224E1E"/>
    <w:rsid w:val="00225EC8"/>
    <w:rsid w:val="002309D1"/>
    <w:rsid w:val="002313BC"/>
    <w:rsid w:val="00232F99"/>
    <w:rsid w:val="00233A64"/>
    <w:rsid w:val="00233CA3"/>
    <w:rsid w:val="002351C4"/>
    <w:rsid w:val="00235800"/>
    <w:rsid w:val="00236ED5"/>
    <w:rsid w:val="00240AC9"/>
    <w:rsid w:val="002424DE"/>
    <w:rsid w:val="00247590"/>
    <w:rsid w:val="002504EF"/>
    <w:rsid w:val="00250FD8"/>
    <w:rsid w:val="00252F80"/>
    <w:rsid w:val="0025334B"/>
    <w:rsid w:val="00253EF2"/>
    <w:rsid w:val="0025547E"/>
    <w:rsid w:val="002577AB"/>
    <w:rsid w:val="002606FE"/>
    <w:rsid w:val="00260844"/>
    <w:rsid w:val="00263A1F"/>
    <w:rsid w:val="00263FB9"/>
    <w:rsid w:val="002649C6"/>
    <w:rsid w:val="002650F4"/>
    <w:rsid w:val="00267DED"/>
    <w:rsid w:val="002703B2"/>
    <w:rsid w:val="002708F9"/>
    <w:rsid w:val="0027178F"/>
    <w:rsid w:val="00271F4F"/>
    <w:rsid w:val="002722F7"/>
    <w:rsid w:val="00273383"/>
    <w:rsid w:val="00274B1A"/>
    <w:rsid w:val="00275891"/>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06AD9"/>
    <w:rsid w:val="00312AA7"/>
    <w:rsid w:val="003143FA"/>
    <w:rsid w:val="00324922"/>
    <w:rsid w:val="00324C64"/>
    <w:rsid w:val="0032523D"/>
    <w:rsid w:val="00326AA4"/>
    <w:rsid w:val="00326E1F"/>
    <w:rsid w:val="00326EC3"/>
    <w:rsid w:val="003334F2"/>
    <w:rsid w:val="00337791"/>
    <w:rsid w:val="00340607"/>
    <w:rsid w:val="00341CDF"/>
    <w:rsid w:val="00345D03"/>
    <w:rsid w:val="00355375"/>
    <w:rsid w:val="003561CD"/>
    <w:rsid w:val="00357863"/>
    <w:rsid w:val="00357C12"/>
    <w:rsid w:val="00360477"/>
    <w:rsid w:val="00361037"/>
    <w:rsid w:val="00362BC4"/>
    <w:rsid w:val="00363613"/>
    <w:rsid w:val="00364444"/>
    <w:rsid w:val="00365CC9"/>
    <w:rsid w:val="003661A3"/>
    <w:rsid w:val="003671AA"/>
    <w:rsid w:val="00370B28"/>
    <w:rsid w:val="00370E87"/>
    <w:rsid w:val="00373909"/>
    <w:rsid w:val="00373E7B"/>
    <w:rsid w:val="00373E88"/>
    <w:rsid w:val="00375241"/>
    <w:rsid w:val="00375662"/>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09D3"/>
    <w:rsid w:val="00412374"/>
    <w:rsid w:val="00414172"/>
    <w:rsid w:val="0042256A"/>
    <w:rsid w:val="00424D65"/>
    <w:rsid w:val="004262A3"/>
    <w:rsid w:val="004271D7"/>
    <w:rsid w:val="0042728E"/>
    <w:rsid w:val="00430D67"/>
    <w:rsid w:val="00432982"/>
    <w:rsid w:val="00433A07"/>
    <w:rsid w:val="00433FA2"/>
    <w:rsid w:val="00434F66"/>
    <w:rsid w:val="004361D1"/>
    <w:rsid w:val="004364E4"/>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2A7"/>
    <w:rsid w:val="00456A8D"/>
    <w:rsid w:val="00457176"/>
    <w:rsid w:val="0045720F"/>
    <w:rsid w:val="004627A3"/>
    <w:rsid w:val="004629D4"/>
    <w:rsid w:val="0046598F"/>
    <w:rsid w:val="004668F9"/>
    <w:rsid w:val="00467584"/>
    <w:rsid w:val="00467C66"/>
    <w:rsid w:val="004708F7"/>
    <w:rsid w:val="0047135F"/>
    <w:rsid w:val="00473C29"/>
    <w:rsid w:val="004743FF"/>
    <w:rsid w:val="00474EDA"/>
    <w:rsid w:val="00481314"/>
    <w:rsid w:val="004820FE"/>
    <w:rsid w:val="00485A2C"/>
    <w:rsid w:val="00490214"/>
    <w:rsid w:val="00491178"/>
    <w:rsid w:val="004943CA"/>
    <w:rsid w:val="00494B20"/>
    <w:rsid w:val="0049543D"/>
    <w:rsid w:val="004954FD"/>
    <w:rsid w:val="0049620D"/>
    <w:rsid w:val="00497A12"/>
    <w:rsid w:val="004A0530"/>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1DCA"/>
    <w:rsid w:val="004E2AC7"/>
    <w:rsid w:val="004E481A"/>
    <w:rsid w:val="004E61B8"/>
    <w:rsid w:val="004F0CA5"/>
    <w:rsid w:val="004F4467"/>
    <w:rsid w:val="004F4D99"/>
    <w:rsid w:val="004F577D"/>
    <w:rsid w:val="005068F3"/>
    <w:rsid w:val="00511B81"/>
    <w:rsid w:val="00512766"/>
    <w:rsid w:val="00514479"/>
    <w:rsid w:val="00517C7C"/>
    <w:rsid w:val="00522D5F"/>
    <w:rsid w:val="00523EF4"/>
    <w:rsid w:val="00525154"/>
    <w:rsid w:val="005308B4"/>
    <w:rsid w:val="00532033"/>
    <w:rsid w:val="00532522"/>
    <w:rsid w:val="00536BE1"/>
    <w:rsid w:val="005404FF"/>
    <w:rsid w:val="00543053"/>
    <w:rsid w:val="0054704D"/>
    <w:rsid w:val="0054796C"/>
    <w:rsid w:val="0055131D"/>
    <w:rsid w:val="00553A61"/>
    <w:rsid w:val="00555EF1"/>
    <w:rsid w:val="00557916"/>
    <w:rsid w:val="005613D8"/>
    <w:rsid w:val="0056392B"/>
    <w:rsid w:val="00563BF6"/>
    <w:rsid w:val="0056418A"/>
    <w:rsid w:val="0056517B"/>
    <w:rsid w:val="00566C29"/>
    <w:rsid w:val="00567422"/>
    <w:rsid w:val="005675B5"/>
    <w:rsid w:val="005731EE"/>
    <w:rsid w:val="00574762"/>
    <w:rsid w:val="005750BA"/>
    <w:rsid w:val="005767ED"/>
    <w:rsid w:val="005855F7"/>
    <w:rsid w:val="00585EED"/>
    <w:rsid w:val="00587BE1"/>
    <w:rsid w:val="005948B3"/>
    <w:rsid w:val="00595E12"/>
    <w:rsid w:val="0059652C"/>
    <w:rsid w:val="00596F8F"/>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17C7"/>
    <w:rsid w:val="005D275C"/>
    <w:rsid w:val="005D3D2A"/>
    <w:rsid w:val="005D6949"/>
    <w:rsid w:val="005D6C73"/>
    <w:rsid w:val="005E16D0"/>
    <w:rsid w:val="005E3F1F"/>
    <w:rsid w:val="005E5679"/>
    <w:rsid w:val="005F0CD8"/>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34FD3"/>
    <w:rsid w:val="00641CE6"/>
    <w:rsid w:val="00641D70"/>
    <w:rsid w:val="00644808"/>
    <w:rsid w:val="006453B3"/>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75D8F"/>
    <w:rsid w:val="00685120"/>
    <w:rsid w:val="00685D80"/>
    <w:rsid w:val="00690E7D"/>
    <w:rsid w:val="00695885"/>
    <w:rsid w:val="006979AD"/>
    <w:rsid w:val="006A4EC6"/>
    <w:rsid w:val="006A547B"/>
    <w:rsid w:val="006A7A61"/>
    <w:rsid w:val="006B1D2B"/>
    <w:rsid w:val="006B3ABE"/>
    <w:rsid w:val="006B3C60"/>
    <w:rsid w:val="006B4A02"/>
    <w:rsid w:val="006B6041"/>
    <w:rsid w:val="006B6225"/>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2E4F"/>
    <w:rsid w:val="006F50C7"/>
    <w:rsid w:val="006F5F57"/>
    <w:rsid w:val="006F60DC"/>
    <w:rsid w:val="006F6BF9"/>
    <w:rsid w:val="006F7509"/>
    <w:rsid w:val="00702CF2"/>
    <w:rsid w:val="00705FFE"/>
    <w:rsid w:val="007117D1"/>
    <w:rsid w:val="00715295"/>
    <w:rsid w:val="00715D55"/>
    <w:rsid w:val="007228E5"/>
    <w:rsid w:val="007247D6"/>
    <w:rsid w:val="00725D40"/>
    <w:rsid w:val="007273EE"/>
    <w:rsid w:val="00730E9A"/>
    <w:rsid w:val="00731C73"/>
    <w:rsid w:val="00732999"/>
    <w:rsid w:val="007330EB"/>
    <w:rsid w:val="00733A1F"/>
    <w:rsid w:val="00733B03"/>
    <w:rsid w:val="0073481C"/>
    <w:rsid w:val="007356AB"/>
    <w:rsid w:val="00735734"/>
    <w:rsid w:val="0073707F"/>
    <w:rsid w:val="007418CF"/>
    <w:rsid w:val="00743F78"/>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30F"/>
    <w:rsid w:val="007A1552"/>
    <w:rsid w:val="007A167B"/>
    <w:rsid w:val="007A434D"/>
    <w:rsid w:val="007A698A"/>
    <w:rsid w:val="007A705A"/>
    <w:rsid w:val="007B1520"/>
    <w:rsid w:val="007B22EC"/>
    <w:rsid w:val="007B25E4"/>
    <w:rsid w:val="007B4300"/>
    <w:rsid w:val="007B47F6"/>
    <w:rsid w:val="007B76CB"/>
    <w:rsid w:val="007C0F2B"/>
    <w:rsid w:val="007C1C4C"/>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34C"/>
    <w:rsid w:val="007F5F4A"/>
    <w:rsid w:val="00801579"/>
    <w:rsid w:val="008043F3"/>
    <w:rsid w:val="00804FB7"/>
    <w:rsid w:val="0081001E"/>
    <w:rsid w:val="00811F9F"/>
    <w:rsid w:val="0081223D"/>
    <w:rsid w:val="0081229C"/>
    <w:rsid w:val="0081388E"/>
    <w:rsid w:val="00814CE9"/>
    <w:rsid w:val="0081508A"/>
    <w:rsid w:val="00816AA4"/>
    <w:rsid w:val="00824F1A"/>
    <w:rsid w:val="00830F00"/>
    <w:rsid w:val="00831A4F"/>
    <w:rsid w:val="008328C9"/>
    <w:rsid w:val="00833288"/>
    <w:rsid w:val="00833C11"/>
    <w:rsid w:val="008363E4"/>
    <w:rsid w:val="00846C91"/>
    <w:rsid w:val="00846CAD"/>
    <w:rsid w:val="00854325"/>
    <w:rsid w:val="00855254"/>
    <w:rsid w:val="008601A5"/>
    <w:rsid w:val="00861ABD"/>
    <w:rsid w:val="00863C77"/>
    <w:rsid w:val="0086405A"/>
    <w:rsid w:val="0086504F"/>
    <w:rsid w:val="00870717"/>
    <w:rsid w:val="0087487F"/>
    <w:rsid w:val="00874EDD"/>
    <w:rsid w:val="00877064"/>
    <w:rsid w:val="008815FB"/>
    <w:rsid w:val="00884A37"/>
    <w:rsid w:val="00885BA6"/>
    <w:rsid w:val="00891C71"/>
    <w:rsid w:val="008935BD"/>
    <w:rsid w:val="008935EA"/>
    <w:rsid w:val="008954F2"/>
    <w:rsid w:val="00896BF5"/>
    <w:rsid w:val="00896EB9"/>
    <w:rsid w:val="008970D5"/>
    <w:rsid w:val="008A0A5D"/>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8B0"/>
    <w:rsid w:val="008E4D40"/>
    <w:rsid w:val="008E5D3D"/>
    <w:rsid w:val="008E7730"/>
    <w:rsid w:val="008F24CD"/>
    <w:rsid w:val="008F41D6"/>
    <w:rsid w:val="009007E8"/>
    <w:rsid w:val="00902608"/>
    <w:rsid w:val="00904CD3"/>
    <w:rsid w:val="00905270"/>
    <w:rsid w:val="00906091"/>
    <w:rsid w:val="00911372"/>
    <w:rsid w:val="00911DEA"/>
    <w:rsid w:val="009124F4"/>
    <w:rsid w:val="00912D64"/>
    <w:rsid w:val="0091395E"/>
    <w:rsid w:val="0091481E"/>
    <w:rsid w:val="0091564B"/>
    <w:rsid w:val="009177E3"/>
    <w:rsid w:val="009179AA"/>
    <w:rsid w:val="00920A8F"/>
    <w:rsid w:val="009222C3"/>
    <w:rsid w:val="00922813"/>
    <w:rsid w:val="00926704"/>
    <w:rsid w:val="0093553E"/>
    <w:rsid w:val="00943430"/>
    <w:rsid w:val="009444E0"/>
    <w:rsid w:val="00944A6E"/>
    <w:rsid w:val="00946E1D"/>
    <w:rsid w:val="00946F27"/>
    <w:rsid w:val="00947C9E"/>
    <w:rsid w:val="00950492"/>
    <w:rsid w:val="009508CE"/>
    <w:rsid w:val="009520EA"/>
    <w:rsid w:val="00952216"/>
    <w:rsid w:val="009559E9"/>
    <w:rsid w:val="00955AA8"/>
    <w:rsid w:val="00956343"/>
    <w:rsid w:val="009620FA"/>
    <w:rsid w:val="009640D8"/>
    <w:rsid w:val="009654BD"/>
    <w:rsid w:val="00965CCB"/>
    <w:rsid w:val="00970A1D"/>
    <w:rsid w:val="00977EA3"/>
    <w:rsid w:val="00984718"/>
    <w:rsid w:val="00986022"/>
    <w:rsid w:val="00986202"/>
    <w:rsid w:val="009869E1"/>
    <w:rsid w:val="0098721E"/>
    <w:rsid w:val="00995D41"/>
    <w:rsid w:val="009A0CC4"/>
    <w:rsid w:val="009A2585"/>
    <w:rsid w:val="009A2D94"/>
    <w:rsid w:val="009A6AFC"/>
    <w:rsid w:val="009A7491"/>
    <w:rsid w:val="009B13E0"/>
    <w:rsid w:val="009B1EA1"/>
    <w:rsid w:val="009B1FFA"/>
    <w:rsid w:val="009B2C39"/>
    <w:rsid w:val="009B319C"/>
    <w:rsid w:val="009B3B57"/>
    <w:rsid w:val="009B7398"/>
    <w:rsid w:val="009B7513"/>
    <w:rsid w:val="009C2711"/>
    <w:rsid w:val="009C3612"/>
    <w:rsid w:val="009C3886"/>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03A85"/>
    <w:rsid w:val="00A048F5"/>
    <w:rsid w:val="00A10D0E"/>
    <w:rsid w:val="00A12F4C"/>
    <w:rsid w:val="00A153F9"/>
    <w:rsid w:val="00A16987"/>
    <w:rsid w:val="00A16E1D"/>
    <w:rsid w:val="00A21CA4"/>
    <w:rsid w:val="00A22275"/>
    <w:rsid w:val="00A23279"/>
    <w:rsid w:val="00A246FB"/>
    <w:rsid w:val="00A254FA"/>
    <w:rsid w:val="00A4130B"/>
    <w:rsid w:val="00A41CC6"/>
    <w:rsid w:val="00A42BBE"/>
    <w:rsid w:val="00A43525"/>
    <w:rsid w:val="00A44995"/>
    <w:rsid w:val="00A44A52"/>
    <w:rsid w:val="00A44FC2"/>
    <w:rsid w:val="00A454D8"/>
    <w:rsid w:val="00A47D3E"/>
    <w:rsid w:val="00A57CA6"/>
    <w:rsid w:val="00A60734"/>
    <w:rsid w:val="00A61327"/>
    <w:rsid w:val="00A61367"/>
    <w:rsid w:val="00A61F66"/>
    <w:rsid w:val="00A6227C"/>
    <w:rsid w:val="00A6440C"/>
    <w:rsid w:val="00A66A7F"/>
    <w:rsid w:val="00A66BE9"/>
    <w:rsid w:val="00A73A11"/>
    <w:rsid w:val="00A825BE"/>
    <w:rsid w:val="00A8343E"/>
    <w:rsid w:val="00A84037"/>
    <w:rsid w:val="00A871AB"/>
    <w:rsid w:val="00A87BAC"/>
    <w:rsid w:val="00A9034F"/>
    <w:rsid w:val="00A905EA"/>
    <w:rsid w:val="00A91AE6"/>
    <w:rsid w:val="00A92AA7"/>
    <w:rsid w:val="00A92B32"/>
    <w:rsid w:val="00A92F62"/>
    <w:rsid w:val="00A94318"/>
    <w:rsid w:val="00A95F98"/>
    <w:rsid w:val="00A9628E"/>
    <w:rsid w:val="00A96C11"/>
    <w:rsid w:val="00A97164"/>
    <w:rsid w:val="00AA09EF"/>
    <w:rsid w:val="00AA142B"/>
    <w:rsid w:val="00AA5BB3"/>
    <w:rsid w:val="00AA5C21"/>
    <w:rsid w:val="00AA655A"/>
    <w:rsid w:val="00AB40EC"/>
    <w:rsid w:val="00AB73B7"/>
    <w:rsid w:val="00AB78C7"/>
    <w:rsid w:val="00AB7989"/>
    <w:rsid w:val="00AC0177"/>
    <w:rsid w:val="00AC298A"/>
    <w:rsid w:val="00AC3702"/>
    <w:rsid w:val="00AC5DFC"/>
    <w:rsid w:val="00AC75E6"/>
    <w:rsid w:val="00AD5FD9"/>
    <w:rsid w:val="00AD62A0"/>
    <w:rsid w:val="00AD6733"/>
    <w:rsid w:val="00AD7A0D"/>
    <w:rsid w:val="00AD7DE5"/>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07C02"/>
    <w:rsid w:val="00B11017"/>
    <w:rsid w:val="00B12F78"/>
    <w:rsid w:val="00B14EA0"/>
    <w:rsid w:val="00B15F86"/>
    <w:rsid w:val="00B1679D"/>
    <w:rsid w:val="00B171E1"/>
    <w:rsid w:val="00B209E8"/>
    <w:rsid w:val="00B22045"/>
    <w:rsid w:val="00B225B8"/>
    <w:rsid w:val="00B23999"/>
    <w:rsid w:val="00B23DAC"/>
    <w:rsid w:val="00B2468C"/>
    <w:rsid w:val="00B24F30"/>
    <w:rsid w:val="00B30AD4"/>
    <w:rsid w:val="00B33C7E"/>
    <w:rsid w:val="00B33F8E"/>
    <w:rsid w:val="00B37098"/>
    <w:rsid w:val="00B417BC"/>
    <w:rsid w:val="00B41CA5"/>
    <w:rsid w:val="00B420AF"/>
    <w:rsid w:val="00B46B3E"/>
    <w:rsid w:val="00B46F42"/>
    <w:rsid w:val="00B5149B"/>
    <w:rsid w:val="00B515FE"/>
    <w:rsid w:val="00B5278B"/>
    <w:rsid w:val="00B52BEB"/>
    <w:rsid w:val="00B5487A"/>
    <w:rsid w:val="00B55E36"/>
    <w:rsid w:val="00B578FF"/>
    <w:rsid w:val="00B57C89"/>
    <w:rsid w:val="00B610AD"/>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57B5"/>
    <w:rsid w:val="00B97CFE"/>
    <w:rsid w:val="00BA0465"/>
    <w:rsid w:val="00BB4C1B"/>
    <w:rsid w:val="00BB5F55"/>
    <w:rsid w:val="00BB6989"/>
    <w:rsid w:val="00BB6D67"/>
    <w:rsid w:val="00BC07DC"/>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E7ACD"/>
    <w:rsid w:val="00BF09EC"/>
    <w:rsid w:val="00BF0AD6"/>
    <w:rsid w:val="00BF3FFC"/>
    <w:rsid w:val="00BF43AE"/>
    <w:rsid w:val="00BF7061"/>
    <w:rsid w:val="00C00E9F"/>
    <w:rsid w:val="00C01204"/>
    <w:rsid w:val="00C017A2"/>
    <w:rsid w:val="00C03D31"/>
    <w:rsid w:val="00C053B8"/>
    <w:rsid w:val="00C06BC9"/>
    <w:rsid w:val="00C07BD3"/>
    <w:rsid w:val="00C10024"/>
    <w:rsid w:val="00C12E50"/>
    <w:rsid w:val="00C131EF"/>
    <w:rsid w:val="00C1411E"/>
    <w:rsid w:val="00C17120"/>
    <w:rsid w:val="00C20321"/>
    <w:rsid w:val="00C20FD0"/>
    <w:rsid w:val="00C239E7"/>
    <w:rsid w:val="00C25AB9"/>
    <w:rsid w:val="00C2668C"/>
    <w:rsid w:val="00C30C70"/>
    <w:rsid w:val="00C332CF"/>
    <w:rsid w:val="00C33B57"/>
    <w:rsid w:val="00C33FF9"/>
    <w:rsid w:val="00C345FA"/>
    <w:rsid w:val="00C34AFE"/>
    <w:rsid w:val="00C34B80"/>
    <w:rsid w:val="00C421DB"/>
    <w:rsid w:val="00C422E1"/>
    <w:rsid w:val="00C44829"/>
    <w:rsid w:val="00C44886"/>
    <w:rsid w:val="00C451C6"/>
    <w:rsid w:val="00C46617"/>
    <w:rsid w:val="00C505A1"/>
    <w:rsid w:val="00C52786"/>
    <w:rsid w:val="00C53384"/>
    <w:rsid w:val="00C53DAE"/>
    <w:rsid w:val="00C55568"/>
    <w:rsid w:val="00C561A5"/>
    <w:rsid w:val="00C61212"/>
    <w:rsid w:val="00C62023"/>
    <w:rsid w:val="00C62CCF"/>
    <w:rsid w:val="00C674E6"/>
    <w:rsid w:val="00C70351"/>
    <w:rsid w:val="00C72655"/>
    <w:rsid w:val="00C739BD"/>
    <w:rsid w:val="00C74DF4"/>
    <w:rsid w:val="00C77997"/>
    <w:rsid w:val="00C80A4D"/>
    <w:rsid w:val="00C80A60"/>
    <w:rsid w:val="00C815A8"/>
    <w:rsid w:val="00C83767"/>
    <w:rsid w:val="00C842B9"/>
    <w:rsid w:val="00C863D8"/>
    <w:rsid w:val="00C872C8"/>
    <w:rsid w:val="00C90167"/>
    <w:rsid w:val="00C95266"/>
    <w:rsid w:val="00C96C19"/>
    <w:rsid w:val="00C9702D"/>
    <w:rsid w:val="00C97A96"/>
    <w:rsid w:val="00CA08DC"/>
    <w:rsid w:val="00CA2E9F"/>
    <w:rsid w:val="00CA6980"/>
    <w:rsid w:val="00CA7C4B"/>
    <w:rsid w:val="00CB2C73"/>
    <w:rsid w:val="00CB3C43"/>
    <w:rsid w:val="00CB5E5D"/>
    <w:rsid w:val="00CC0781"/>
    <w:rsid w:val="00CC0DDD"/>
    <w:rsid w:val="00CC0FCC"/>
    <w:rsid w:val="00CC139B"/>
    <w:rsid w:val="00CC3BA5"/>
    <w:rsid w:val="00CE329A"/>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07B41"/>
    <w:rsid w:val="00D11CA4"/>
    <w:rsid w:val="00D13058"/>
    <w:rsid w:val="00D144A9"/>
    <w:rsid w:val="00D1507C"/>
    <w:rsid w:val="00D167BD"/>
    <w:rsid w:val="00D16F86"/>
    <w:rsid w:val="00D20ACE"/>
    <w:rsid w:val="00D22D4D"/>
    <w:rsid w:val="00D2401B"/>
    <w:rsid w:val="00D2684E"/>
    <w:rsid w:val="00D271DE"/>
    <w:rsid w:val="00D34404"/>
    <w:rsid w:val="00D34921"/>
    <w:rsid w:val="00D36C68"/>
    <w:rsid w:val="00D37BB9"/>
    <w:rsid w:val="00D401B9"/>
    <w:rsid w:val="00D42161"/>
    <w:rsid w:val="00D438C7"/>
    <w:rsid w:val="00D4666E"/>
    <w:rsid w:val="00D4741C"/>
    <w:rsid w:val="00D52D89"/>
    <w:rsid w:val="00D53B85"/>
    <w:rsid w:val="00D53E5C"/>
    <w:rsid w:val="00D54A3A"/>
    <w:rsid w:val="00D55324"/>
    <w:rsid w:val="00D55EBD"/>
    <w:rsid w:val="00D60212"/>
    <w:rsid w:val="00D60710"/>
    <w:rsid w:val="00D624B0"/>
    <w:rsid w:val="00D62D9F"/>
    <w:rsid w:val="00D631E0"/>
    <w:rsid w:val="00D63D31"/>
    <w:rsid w:val="00D63E42"/>
    <w:rsid w:val="00D6473F"/>
    <w:rsid w:val="00D64A87"/>
    <w:rsid w:val="00D67684"/>
    <w:rsid w:val="00D7052A"/>
    <w:rsid w:val="00D7090E"/>
    <w:rsid w:val="00D71D8A"/>
    <w:rsid w:val="00D72E69"/>
    <w:rsid w:val="00D77EA1"/>
    <w:rsid w:val="00D80F94"/>
    <w:rsid w:val="00D81354"/>
    <w:rsid w:val="00D81CBB"/>
    <w:rsid w:val="00D83C1E"/>
    <w:rsid w:val="00D8535D"/>
    <w:rsid w:val="00D862B9"/>
    <w:rsid w:val="00D95655"/>
    <w:rsid w:val="00D95BBC"/>
    <w:rsid w:val="00D96BE2"/>
    <w:rsid w:val="00D96D3B"/>
    <w:rsid w:val="00DA2137"/>
    <w:rsid w:val="00DA25F3"/>
    <w:rsid w:val="00DA2AB1"/>
    <w:rsid w:val="00DA5152"/>
    <w:rsid w:val="00DA7707"/>
    <w:rsid w:val="00DB20FF"/>
    <w:rsid w:val="00DB467B"/>
    <w:rsid w:val="00DB6F4C"/>
    <w:rsid w:val="00DC2BD7"/>
    <w:rsid w:val="00DC3374"/>
    <w:rsid w:val="00DC6FEA"/>
    <w:rsid w:val="00DD2779"/>
    <w:rsid w:val="00DD46CA"/>
    <w:rsid w:val="00DD6356"/>
    <w:rsid w:val="00DD6A3F"/>
    <w:rsid w:val="00DE0012"/>
    <w:rsid w:val="00DE20F1"/>
    <w:rsid w:val="00DF07BD"/>
    <w:rsid w:val="00DF77C2"/>
    <w:rsid w:val="00DF7AD2"/>
    <w:rsid w:val="00E01811"/>
    <w:rsid w:val="00E01916"/>
    <w:rsid w:val="00E0219C"/>
    <w:rsid w:val="00E02646"/>
    <w:rsid w:val="00E037CD"/>
    <w:rsid w:val="00E04A92"/>
    <w:rsid w:val="00E04D43"/>
    <w:rsid w:val="00E04D6D"/>
    <w:rsid w:val="00E11A7E"/>
    <w:rsid w:val="00E122F6"/>
    <w:rsid w:val="00E207E2"/>
    <w:rsid w:val="00E21797"/>
    <w:rsid w:val="00E230A4"/>
    <w:rsid w:val="00E26F5A"/>
    <w:rsid w:val="00E3421E"/>
    <w:rsid w:val="00E366DA"/>
    <w:rsid w:val="00E36D08"/>
    <w:rsid w:val="00E37D85"/>
    <w:rsid w:val="00E41B0E"/>
    <w:rsid w:val="00E4250D"/>
    <w:rsid w:val="00E42EE1"/>
    <w:rsid w:val="00E45573"/>
    <w:rsid w:val="00E45EB1"/>
    <w:rsid w:val="00E479B7"/>
    <w:rsid w:val="00E51ED8"/>
    <w:rsid w:val="00E55C6C"/>
    <w:rsid w:val="00E56EB2"/>
    <w:rsid w:val="00E56FF7"/>
    <w:rsid w:val="00E57A4D"/>
    <w:rsid w:val="00E60AB7"/>
    <w:rsid w:val="00E61E5E"/>
    <w:rsid w:val="00E63B3C"/>
    <w:rsid w:val="00E64050"/>
    <w:rsid w:val="00E650A5"/>
    <w:rsid w:val="00E676C1"/>
    <w:rsid w:val="00E72E20"/>
    <w:rsid w:val="00E72E55"/>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5642"/>
    <w:rsid w:val="00EC100E"/>
    <w:rsid w:val="00EC3D3F"/>
    <w:rsid w:val="00EC5272"/>
    <w:rsid w:val="00EC59B8"/>
    <w:rsid w:val="00EC59E6"/>
    <w:rsid w:val="00EC74A6"/>
    <w:rsid w:val="00ED1B0D"/>
    <w:rsid w:val="00ED3462"/>
    <w:rsid w:val="00ED3878"/>
    <w:rsid w:val="00ED3AB0"/>
    <w:rsid w:val="00ED3EE8"/>
    <w:rsid w:val="00ED6B1A"/>
    <w:rsid w:val="00ED7A0F"/>
    <w:rsid w:val="00EE25BB"/>
    <w:rsid w:val="00EE3A96"/>
    <w:rsid w:val="00EE3ABB"/>
    <w:rsid w:val="00EE40C5"/>
    <w:rsid w:val="00EE52D2"/>
    <w:rsid w:val="00EE5D2F"/>
    <w:rsid w:val="00EF22B5"/>
    <w:rsid w:val="00EF2766"/>
    <w:rsid w:val="00EF4024"/>
    <w:rsid w:val="00EF4EE1"/>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61"/>
    <w:rsid w:val="00F315BA"/>
    <w:rsid w:val="00F31B90"/>
    <w:rsid w:val="00F32D27"/>
    <w:rsid w:val="00F33B23"/>
    <w:rsid w:val="00F34A1E"/>
    <w:rsid w:val="00F35616"/>
    <w:rsid w:val="00F36FA7"/>
    <w:rsid w:val="00F435BB"/>
    <w:rsid w:val="00F4446E"/>
    <w:rsid w:val="00F51056"/>
    <w:rsid w:val="00F5144C"/>
    <w:rsid w:val="00F536BA"/>
    <w:rsid w:val="00F551E4"/>
    <w:rsid w:val="00F55F0D"/>
    <w:rsid w:val="00F60A93"/>
    <w:rsid w:val="00F622F3"/>
    <w:rsid w:val="00F62B41"/>
    <w:rsid w:val="00F62F7F"/>
    <w:rsid w:val="00F641D0"/>
    <w:rsid w:val="00F6460A"/>
    <w:rsid w:val="00F66F39"/>
    <w:rsid w:val="00F731DF"/>
    <w:rsid w:val="00F74DDD"/>
    <w:rsid w:val="00F75D80"/>
    <w:rsid w:val="00F76180"/>
    <w:rsid w:val="00F76372"/>
    <w:rsid w:val="00F838AB"/>
    <w:rsid w:val="00F86DA3"/>
    <w:rsid w:val="00F91189"/>
    <w:rsid w:val="00F9141C"/>
    <w:rsid w:val="00F93632"/>
    <w:rsid w:val="00F93B37"/>
    <w:rsid w:val="00F95006"/>
    <w:rsid w:val="00F960AB"/>
    <w:rsid w:val="00F96156"/>
    <w:rsid w:val="00F979A0"/>
    <w:rsid w:val="00F97DF1"/>
    <w:rsid w:val="00FA07C4"/>
    <w:rsid w:val="00FA0C40"/>
    <w:rsid w:val="00FA2ABA"/>
    <w:rsid w:val="00FA2CB7"/>
    <w:rsid w:val="00FA36FA"/>
    <w:rsid w:val="00FA6158"/>
    <w:rsid w:val="00FB2203"/>
    <w:rsid w:val="00FB2BAF"/>
    <w:rsid w:val="00FB5D5F"/>
    <w:rsid w:val="00FB748C"/>
    <w:rsid w:val="00FB76F1"/>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0E73"/>
    <w:rsid w:val="00FF225E"/>
    <w:rsid w:val="00FF22D1"/>
    <w:rsid w:val="00FF3A56"/>
    <w:rsid w:val="00FF6333"/>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216893750">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8/08/relationships/commentsExtensible" Target="commentsExtensi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A36510-E499-4FD3-B144-E4E0EE92E6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33173</TotalTime>
  <Pages>95</Pages>
  <Words>81690</Words>
  <Characters>465637</Characters>
  <Application>Microsoft Office Word</Application>
  <DocSecurity>0</DocSecurity>
  <Lines>3880</Lines>
  <Paragraphs>1092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546235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10</cp:revision>
  <cp:lastPrinted>2021-09-22T22:51:00Z</cp:lastPrinted>
  <dcterms:created xsi:type="dcterms:W3CDTF">2021-10-29T18:15:00Z</dcterms:created>
  <dcterms:modified xsi:type="dcterms:W3CDTF">2021-11-22T22:06:00Z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id="7p9efzMi"/&gt;&lt;style id="http://www.zotero.org/styles/limnology-and-oceanography" hasBibliography="1" bibliographyStyleHasBeenSet="1"/&gt;&lt;prefs&gt;&lt;pref name="fieldType" value="Field"/&gt;&lt;pref name="dela</vt:lpwstr>
  </property>
  <property fmtid="{D5CDD505-2E9C-101B-9397-08002B2CF9AE}" pid="3" name="ZOTERO_PREF_2">
    <vt:lpwstr>yCitationUpdates" value="true"/&gt;&lt;pref name="dontAskDelayCitationUpdates" value="true"/&gt;&lt;/prefs&gt;&lt;/data&gt;</vt:lpwstr>
  </property>
</Properties>
</file>