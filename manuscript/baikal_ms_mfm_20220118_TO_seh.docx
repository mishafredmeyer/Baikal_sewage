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94ED66" w14:textId="6FDCDF8E" w:rsidR="00715D55" w:rsidRPr="007418CF" w:rsidRDefault="00D8535D" w:rsidP="00F31B90">
      <w:pPr>
        <w:spacing w:line="480" w:lineRule="auto"/>
        <w:rPr>
          <w:rFonts w:ascii="Times New Roman" w:hAnsi="Times New Roman" w:cs="Times New Roman"/>
        </w:rPr>
      </w:pPr>
      <w:bookmarkStart w:id="0" w:name="_Hlk83212587"/>
      <w:r w:rsidRPr="007418CF">
        <w:rPr>
          <w:rFonts w:ascii="Times New Roman" w:hAnsi="Times New Roman" w:cs="Times New Roman"/>
          <w:b/>
        </w:rPr>
        <w:t>Effects of spatially heterogeneous lakeside development on nearshore biotic communities in a large, deep, oligotrophic lake (</w:t>
      </w:r>
      <w:r w:rsidR="00587BE1" w:rsidRPr="007418CF">
        <w:rPr>
          <w:rFonts w:ascii="Times New Roman" w:hAnsi="Times New Roman" w:cs="Times New Roman"/>
          <w:b/>
        </w:rPr>
        <w:t xml:space="preserve">Lake Baikal, </w:t>
      </w:r>
      <w:r w:rsidRPr="007418CF">
        <w:rPr>
          <w:rFonts w:ascii="Times New Roman" w:hAnsi="Times New Roman" w:cs="Times New Roman"/>
          <w:b/>
        </w:rPr>
        <w:t>Siberia)</w:t>
      </w:r>
    </w:p>
    <w:bookmarkEnd w:id="0"/>
    <w:p w14:paraId="416459A4" w14:textId="64AC7FDA"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rPr>
        <w:t>Michael F. Meyer</w:t>
      </w:r>
      <w:r w:rsidRPr="007418CF">
        <w:rPr>
          <w:rFonts w:ascii="Times New Roman" w:hAnsi="Times New Roman" w:cs="Times New Roman"/>
          <w:vertAlign w:val="superscript"/>
        </w:rPr>
        <w:t>1</w:t>
      </w:r>
      <w:ins w:id="1" w:author="Meyer, Michael Frederick" w:date="2022-01-11T14:46:00Z">
        <w:r w:rsidR="006D2849">
          <w:rPr>
            <w:rFonts w:ascii="Times New Roman" w:hAnsi="Times New Roman" w:cs="Times New Roman"/>
            <w:vertAlign w:val="superscript"/>
          </w:rPr>
          <w:t>,</w:t>
        </w:r>
      </w:ins>
      <w:ins w:id="2" w:author="Meyer, Michael Frederick" w:date="2022-01-11T14:47:00Z">
        <w:r w:rsidR="006D2849">
          <w:rPr>
            <w:rFonts w:ascii="Times New Roman" w:hAnsi="Times New Roman" w:cs="Times New Roman"/>
            <w:vertAlign w:val="superscript"/>
          </w:rPr>
          <w:t>8</w:t>
        </w:r>
      </w:ins>
      <w:r w:rsidRPr="007418CF">
        <w:rPr>
          <w:rFonts w:ascii="Times New Roman" w:hAnsi="Times New Roman" w:cs="Times New Roman"/>
        </w:rPr>
        <w:t>*</w:t>
      </w:r>
    </w:p>
    <w:p w14:paraId="59CCDB44" w14:textId="7084678D"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Ted Ozersky</w:t>
      </w:r>
      <w:r w:rsidR="001F6B90" w:rsidRPr="007418CF">
        <w:rPr>
          <w:rFonts w:ascii="Times New Roman" w:hAnsi="Times New Roman" w:cs="Times New Roman"/>
          <w:vertAlign w:val="superscript"/>
        </w:rPr>
        <w:t>2</w:t>
      </w:r>
    </w:p>
    <w:p w14:paraId="2304AF93" w14:textId="3DC279A8"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Kara H. Woo</w:t>
      </w:r>
      <w:r w:rsidR="001F6B90" w:rsidRPr="007418CF">
        <w:rPr>
          <w:rFonts w:ascii="Times New Roman" w:hAnsi="Times New Roman" w:cs="Times New Roman"/>
          <w:vertAlign w:val="superscript"/>
        </w:rPr>
        <w:t>3</w:t>
      </w:r>
    </w:p>
    <w:p w14:paraId="05D05526" w14:textId="414A4A5A"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Kirill Shchapov</w:t>
      </w:r>
      <w:r w:rsidR="001F6B90" w:rsidRPr="007418CF">
        <w:rPr>
          <w:rFonts w:ascii="Times New Roman" w:hAnsi="Times New Roman" w:cs="Times New Roman"/>
          <w:vertAlign w:val="superscript"/>
        </w:rPr>
        <w:t>2</w:t>
      </w:r>
    </w:p>
    <w:p w14:paraId="04192DED" w14:textId="64DFCA83" w:rsidR="00794A85" w:rsidRPr="007418CF" w:rsidRDefault="00794A85" w:rsidP="00F31B90">
      <w:pPr>
        <w:spacing w:line="480" w:lineRule="auto"/>
        <w:rPr>
          <w:rFonts w:ascii="Times New Roman" w:hAnsi="Times New Roman" w:cs="Times New Roman"/>
          <w:vertAlign w:val="superscript"/>
        </w:rPr>
      </w:pPr>
      <w:r w:rsidRPr="007418CF">
        <w:rPr>
          <w:rFonts w:ascii="Times New Roman" w:hAnsi="Times New Roman" w:cs="Times New Roman"/>
        </w:rPr>
        <w:t>Aaron W. E. Galloway</w:t>
      </w:r>
      <w:r w:rsidR="001F6B90" w:rsidRPr="007418CF">
        <w:rPr>
          <w:rFonts w:ascii="Times New Roman" w:hAnsi="Times New Roman" w:cs="Times New Roman"/>
          <w:vertAlign w:val="superscript"/>
        </w:rPr>
        <w:t>4</w:t>
      </w:r>
    </w:p>
    <w:p w14:paraId="5503846F" w14:textId="3E6A9C53" w:rsidR="00794A85" w:rsidRPr="007418CF" w:rsidRDefault="00794A85" w:rsidP="00F31B90">
      <w:pPr>
        <w:spacing w:line="480" w:lineRule="auto"/>
        <w:rPr>
          <w:rFonts w:ascii="Times New Roman" w:hAnsi="Times New Roman" w:cs="Times New Roman"/>
        </w:rPr>
      </w:pPr>
      <w:r w:rsidRPr="007418CF">
        <w:rPr>
          <w:rFonts w:ascii="Times New Roman" w:hAnsi="Times New Roman" w:cs="Times New Roman"/>
        </w:rPr>
        <w:t xml:space="preserve">Julie </w:t>
      </w:r>
      <w:r w:rsidR="00145026" w:rsidRPr="007418CF">
        <w:rPr>
          <w:rFonts w:ascii="Times New Roman" w:hAnsi="Times New Roman" w:cs="Times New Roman"/>
        </w:rPr>
        <w:t xml:space="preserve">B. </w:t>
      </w:r>
      <w:r w:rsidRPr="007418CF">
        <w:rPr>
          <w:rFonts w:ascii="Times New Roman" w:hAnsi="Times New Roman" w:cs="Times New Roman"/>
        </w:rPr>
        <w:t>Schram</w:t>
      </w:r>
      <w:r w:rsidR="001F6B90" w:rsidRPr="007418CF">
        <w:rPr>
          <w:rFonts w:ascii="Times New Roman" w:hAnsi="Times New Roman" w:cs="Times New Roman"/>
          <w:vertAlign w:val="superscript"/>
        </w:rPr>
        <w:t>4</w:t>
      </w:r>
    </w:p>
    <w:p w14:paraId="01CD55E9" w14:textId="77777777" w:rsidR="00794A85" w:rsidRPr="007418CF" w:rsidRDefault="00794A85" w:rsidP="00F31B90">
      <w:pPr>
        <w:spacing w:line="480" w:lineRule="auto"/>
        <w:rPr>
          <w:rFonts w:ascii="Times New Roman" w:hAnsi="Times New Roman" w:cs="Times New Roman"/>
          <w:vertAlign w:val="superscript"/>
        </w:rPr>
      </w:pPr>
      <w:r w:rsidRPr="007418CF">
        <w:rPr>
          <w:rFonts w:ascii="Times New Roman" w:hAnsi="Times New Roman" w:cs="Times New Roman"/>
        </w:rPr>
        <w:t>Emma J. Rosi</w:t>
      </w:r>
      <w:r w:rsidRPr="007418CF">
        <w:rPr>
          <w:rFonts w:ascii="Times New Roman" w:hAnsi="Times New Roman" w:cs="Times New Roman"/>
          <w:vertAlign w:val="superscript"/>
        </w:rPr>
        <w:t>5</w:t>
      </w:r>
    </w:p>
    <w:p w14:paraId="245F55DE" w14:textId="617AEE2B"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Daniel D. Snow</w:t>
      </w:r>
      <w:r w:rsidR="001F6B90" w:rsidRPr="007418CF">
        <w:rPr>
          <w:rFonts w:ascii="Times New Roman" w:hAnsi="Times New Roman" w:cs="Times New Roman"/>
          <w:vertAlign w:val="superscript"/>
        </w:rPr>
        <w:t>6</w:t>
      </w:r>
    </w:p>
    <w:p w14:paraId="2C73ECAA" w14:textId="080CB5BA"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Maxim A. Timofeyev</w:t>
      </w:r>
      <w:r w:rsidR="001F6B90" w:rsidRPr="007418CF">
        <w:rPr>
          <w:rFonts w:ascii="Times New Roman" w:hAnsi="Times New Roman" w:cs="Times New Roman"/>
          <w:vertAlign w:val="superscript"/>
        </w:rPr>
        <w:t>7</w:t>
      </w:r>
    </w:p>
    <w:p w14:paraId="3715841A" w14:textId="226F49BD"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Dmitry Yu. Karnaukhov</w:t>
      </w:r>
      <w:r w:rsidR="001F6B90" w:rsidRPr="007418CF">
        <w:rPr>
          <w:rFonts w:ascii="Times New Roman" w:hAnsi="Times New Roman" w:cs="Times New Roman"/>
          <w:vertAlign w:val="superscript"/>
        </w:rPr>
        <w:t>7</w:t>
      </w:r>
    </w:p>
    <w:p w14:paraId="6C2BB08F" w14:textId="269692FC" w:rsidR="00715D55" w:rsidRPr="007418CF" w:rsidRDefault="001F0393" w:rsidP="00F31B90">
      <w:pPr>
        <w:spacing w:line="480" w:lineRule="auto"/>
        <w:rPr>
          <w:rFonts w:ascii="Times New Roman" w:hAnsi="Times New Roman" w:cs="Times New Roman"/>
          <w:sz w:val="24"/>
          <w:vertAlign w:val="superscript"/>
        </w:rPr>
      </w:pPr>
      <w:r w:rsidRPr="007418CF">
        <w:rPr>
          <w:rFonts w:ascii="Times New Roman" w:hAnsi="Times New Roman" w:cs="Times New Roman"/>
        </w:rPr>
        <w:t>Matthew R. Brousil</w:t>
      </w:r>
      <w:r w:rsidR="001F6B90" w:rsidRPr="007418CF">
        <w:rPr>
          <w:rFonts w:ascii="Times New Roman" w:hAnsi="Times New Roman" w:cs="Times New Roman"/>
          <w:sz w:val="24"/>
          <w:vertAlign w:val="superscript"/>
        </w:rPr>
        <w:t>3</w:t>
      </w:r>
    </w:p>
    <w:p w14:paraId="632148DF" w14:textId="44DD3FD6" w:rsidR="00715D55" w:rsidRPr="007418CF" w:rsidRDefault="00794A85" w:rsidP="00F31B90">
      <w:pPr>
        <w:spacing w:line="480" w:lineRule="auto"/>
        <w:rPr>
          <w:rFonts w:ascii="Times New Roman" w:hAnsi="Times New Roman" w:cs="Times New Roman"/>
        </w:rPr>
      </w:pPr>
      <w:r w:rsidRPr="007418CF">
        <w:rPr>
          <w:rFonts w:ascii="Times New Roman" w:hAnsi="Times New Roman" w:cs="Times New Roman"/>
        </w:rPr>
        <w:t>Stephanie E. Hampton</w:t>
      </w:r>
      <w:r w:rsidR="001F6B90" w:rsidRPr="007418CF">
        <w:rPr>
          <w:rFonts w:ascii="Times New Roman" w:hAnsi="Times New Roman" w:cs="Times New Roman"/>
          <w:vertAlign w:val="superscript"/>
        </w:rPr>
        <w:t>3</w:t>
      </w:r>
    </w:p>
    <w:p w14:paraId="0EF574A6"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1.</w:t>
      </w:r>
      <w:r w:rsidRPr="007418CF">
        <w:rPr>
          <w:rFonts w:ascii="Times New Roman" w:hAnsi="Times New Roman" w:cs="Times New Roman"/>
        </w:rPr>
        <w:t xml:space="preserve"> School of the Environment, Washington State University, Pullman, WA, USA</w:t>
      </w:r>
    </w:p>
    <w:p w14:paraId="0B24FAAC" w14:textId="30EDA6C0"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2.</w:t>
      </w:r>
      <w:r w:rsidRPr="007418CF">
        <w:rPr>
          <w:rFonts w:ascii="Times New Roman" w:hAnsi="Times New Roman" w:cs="Times New Roman"/>
        </w:rPr>
        <w:t xml:space="preserve"> </w:t>
      </w:r>
      <w:r w:rsidR="001F6B90" w:rsidRPr="007418CF">
        <w:rPr>
          <w:rFonts w:ascii="Times New Roman" w:hAnsi="Times New Roman" w:cs="Times New Roman"/>
        </w:rPr>
        <w:t>Large Lakes Observatory, University of Minnesota - Duluth, Duluth, MN, USA</w:t>
      </w:r>
    </w:p>
    <w:p w14:paraId="4DAE29CB"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3.</w:t>
      </w:r>
      <w:r w:rsidRPr="007418CF">
        <w:rPr>
          <w:rFonts w:ascii="Times New Roman" w:hAnsi="Times New Roman" w:cs="Times New Roman"/>
        </w:rPr>
        <w:t xml:space="preserve"> </w:t>
      </w:r>
      <w:r w:rsidR="001F6B90" w:rsidRPr="007418CF">
        <w:rPr>
          <w:rFonts w:ascii="Times New Roman" w:hAnsi="Times New Roman" w:cs="Times New Roman"/>
        </w:rPr>
        <w:t xml:space="preserve">Center for Environmental Research, Education, and Outreach, Washington State University, </w:t>
      </w:r>
    </w:p>
    <w:p w14:paraId="24B14106" w14:textId="2D862305" w:rsidR="00715D55" w:rsidRPr="007418CF" w:rsidRDefault="001F6B90" w:rsidP="00F31B90">
      <w:pPr>
        <w:spacing w:line="480" w:lineRule="auto"/>
        <w:rPr>
          <w:rFonts w:ascii="Times New Roman" w:hAnsi="Times New Roman" w:cs="Times New Roman"/>
        </w:rPr>
      </w:pPr>
      <w:r w:rsidRPr="007418CF">
        <w:rPr>
          <w:rFonts w:ascii="Times New Roman" w:hAnsi="Times New Roman" w:cs="Times New Roman"/>
        </w:rPr>
        <w:t xml:space="preserve">   Pullman, WA, USA</w:t>
      </w:r>
    </w:p>
    <w:p w14:paraId="291F906C"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4.</w:t>
      </w:r>
      <w:r w:rsidRPr="007418CF">
        <w:rPr>
          <w:rFonts w:ascii="Times New Roman" w:hAnsi="Times New Roman" w:cs="Times New Roman"/>
        </w:rPr>
        <w:t xml:space="preserve"> </w:t>
      </w:r>
      <w:r w:rsidR="001F6B90" w:rsidRPr="007418CF">
        <w:rPr>
          <w:rFonts w:ascii="Times New Roman" w:hAnsi="Times New Roman" w:cs="Times New Roman"/>
        </w:rPr>
        <w:t xml:space="preserve">Oregon Institute of Marine Biology, University of Oregon, Charleston, OR, USA </w:t>
      </w:r>
    </w:p>
    <w:p w14:paraId="207F6AFD"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5.</w:t>
      </w:r>
      <w:r w:rsidRPr="007418CF">
        <w:rPr>
          <w:rFonts w:ascii="Times New Roman" w:hAnsi="Times New Roman" w:cs="Times New Roman"/>
        </w:rPr>
        <w:t xml:space="preserve"> Cary Institute of Ecosystem Studies, Millbrook, NY, USA</w:t>
      </w:r>
    </w:p>
    <w:p w14:paraId="2B7B7166"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6.</w:t>
      </w:r>
      <w:r w:rsidRPr="007418CF">
        <w:rPr>
          <w:rFonts w:ascii="Times New Roman" w:hAnsi="Times New Roman" w:cs="Times New Roman"/>
        </w:rPr>
        <w:t xml:space="preserve"> </w:t>
      </w:r>
      <w:r w:rsidR="001F6B90" w:rsidRPr="007418CF">
        <w:rPr>
          <w:rFonts w:ascii="Times New Roman" w:hAnsi="Times New Roman" w:cs="Times New Roman"/>
        </w:rPr>
        <w:t>School of Natural Resources, University of Nebraska-Lincoln, Lincoln, NE, USA</w:t>
      </w:r>
    </w:p>
    <w:p w14:paraId="2CA878A9" w14:textId="690787F4" w:rsidR="00715D55" w:rsidRDefault="00D8535D" w:rsidP="00F31B90">
      <w:pPr>
        <w:spacing w:line="480" w:lineRule="auto"/>
        <w:rPr>
          <w:ins w:id="3" w:author="Meyer, Michael Frederick" w:date="2022-01-11T14:46:00Z"/>
          <w:rFonts w:ascii="Times New Roman" w:hAnsi="Times New Roman" w:cs="Times New Roman"/>
        </w:rPr>
      </w:pPr>
      <w:r w:rsidRPr="007418CF">
        <w:rPr>
          <w:rFonts w:ascii="Times New Roman" w:hAnsi="Times New Roman" w:cs="Times New Roman"/>
          <w:vertAlign w:val="superscript"/>
        </w:rPr>
        <w:t>7.</w:t>
      </w:r>
      <w:r w:rsidRPr="007418CF">
        <w:rPr>
          <w:rFonts w:ascii="Times New Roman" w:hAnsi="Times New Roman" w:cs="Times New Roman"/>
        </w:rPr>
        <w:t xml:space="preserve"> </w:t>
      </w:r>
      <w:r w:rsidR="001F6B90" w:rsidRPr="007418CF">
        <w:rPr>
          <w:rFonts w:ascii="Times New Roman" w:hAnsi="Times New Roman" w:cs="Times New Roman"/>
        </w:rPr>
        <w:t>Biological Research Institute, Irkutsk State University, Irkutsk, Irkutsk Oblast, Russia</w:t>
      </w:r>
    </w:p>
    <w:p w14:paraId="60F78AD5" w14:textId="58018E22" w:rsidR="006D2849" w:rsidRPr="007418CF" w:rsidRDefault="006D2849" w:rsidP="00F31B90">
      <w:pPr>
        <w:spacing w:line="480" w:lineRule="auto"/>
        <w:rPr>
          <w:rFonts w:ascii="Times New Roman" w:hAnsi="Times New Roman" w:cs="Times New Roman"/>
        </w:rPr>
      </w:pPr>
      <w:ins w:id="4" w:author="Meyer, Michael Frederick" w:date="2022-01-11T14:47:00Z">
        <w:r>
          <w:rPr>
            <w:rFonts w:ascii="Times New Roman" w:hAnsi="Times New Roman" w:cs="Times New Roman"/>
            <w:vertAlign w:val="superscript"/>
          </w:rPr>
          <w:t>8</w:t>
        </w:r>
        <w:r w:rsidRPr="007418CF">
          <w:rPr>
            <w:rFonts w:ascii="Times New Roman" w:hAnsi="Times New Roman" w:cs="Times New Roman"/>
            <w:vertAlign w:val="superscript"/>
          </w:rPr>
          <w:t>.</w:t>
        </w:r>
        <w:r w:rsidRPr="007418CF">
          <w:rPr>
            <w:rFonts w:ascii="Times New Roman" w:hAnsi="Times New Roman" w:cs="Times New Roman"/>
          </w:rPr>
          <w:t xml:space="preserve"> </w:t>
        </w:r>
        <w:r>
          <w:rPr>
            <w:rFonts w:ascii="Times New Roman" w:hAnsi="Times New Roman" w:cs="Times New Roman"/>
          </w:rPr>
          <w:t>Current Address: U.S. Geological Survey, Observing Systems Division, Middleton, WI</w:t>
        </w:r>
        <w:r w:rsidRPr="007418CF">
          <w:rPr>
            <w:rFonts w:ascii="Times New Roman" w:hAnsi="Times New Roman" w:cs="Times New Roman"/>
          </w:rPr>
          <w:t>, USA</w:t>
        </w:r>
      </w:ins>
    </w:p>
    <w:p w14:paraId="24FBB3D0"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rPr>
        <w:t xml:space="preserve">*corresponding author: michael.f.meyer@wsu.edu </w:t>
      </w:r>
    </w:p>
    <w:p w14:paraId="7390B889" w14:textId="2EA74608" w:rsidR="00F31B90" w:rsidRPr="00C20321" w:rsidRDefault="00C20321" w:rsidP="00F31B90">
      <w:pPr>
        <w:spacing w:line="480" w:lineRule="auto"/>
        <w:rPr>
          <w:rFonts w:ascii="Times New Roman" w:hAnsi="Times New Roman" w:cs="Times New Roman"/>
        </w:rPr>
      </w:pPr>
      <w:r>
        <w:rPr>
          <w:rFonts w:ascii="Times New Roman" w:hAnsi="Times New Roman" w:cs="Times New Roman"/>
          <w:b/>
        </w:rPr>
        <w:t>Running Head:</w:t>
      </w:r>
      <w:r>
        <w:rPr>
          <w:rFonts w:ascii="Times New Roman" w:hAnsi="Times New Roman" w:cs="Times New Roman"/>
        </w:rPr>
        <w:t xml:space="preserve"> </w:t>
      </w:r>
      <w:r w:rsidRPr="00C20321">
        <w:rPr>
          <w:rFonts w:ascii="Times New Roman" w:hAnsi="Times New Roman" w:cs="Times New Roman"/>
        </w:rPr>
        <w:t>Baikal littoral food</w:t>
      </w:r>
      <w:r w:rsidR="00752EFF">
        <w:rPr>
          <w:rFonts w:ascii="Times New Roman" w:hAnsi="Times New Roman" w:cs="Times New Roman"/>
        </w:rPr>
        <w:t xml:space="preserve"> </w:t>
      </w:r>
      <w:r w:rsidRPr="00C20321">
        <w:rPr>
          <w:rFonts w:ascii="Times New Roman" w:hAnsi="Times New Roman" w:cs="Times New Roman"/>
        </w:rPr>
        <w:t>webs</w:t>
      </w:r>
    </w:p>
    <w:p w14:paraId="0A0455F9" w14:textId="7663F3E6"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b/>
        </w:rPr>
        <w:t>Keywords</w:t>
      </w:r>
      <w:r w:rsidRPr="007418CF">
        <w:rPr>
          <w:rFonts w:ascii="Times New Roman" w:hAnsi="Times New Roman" w:cs="Times New Roman"/>
        </w:rPr>
        <w:t>:</w:t>
      </w:r>
      <w:r w:rsidR="00C815A8" w:rsidRPr="007418CF">
        <w:rPr>
          <w:rFonts w:ascii="Times New Roman" w:hAnsi="Times New Roman" w:cs="Times New Roman"/>
        </w:rPr>
        <w:t xml:space="preserve"> </w:t>
      </w:r>
      <w:r w:rsidRPr="007418CF">
        <w:rPr>
          <w:rFonts w:ascii="Times New Roman" w:hAnsi="Times New Roman" w:cs="Times New Roman"/>
        </w:rPr>
        <w:t xml:space="preserve">sewage, PPCP, </w:t>
      </w:r>
      <w:r w:rsidR="004361D1" w:rsidRPr="007418CF">
        <w:rPr>
          <w:rFonts w:ascii="Times New Roman" w:hAnsi="Times New Roman" w:cs="Times New Roman"/>
        </w:rPr>
        <w:t>food web</w:t>
      </w:r>
      <w:r w:rsidRPr="007418CF">
        <w:rPr>
          <w:rFonts w:ascii="Times New Roman" w:hAnsi="Times New Roman" w:cs="Times New Roman"/>
        </w:rPr>
        <w:t xml:space="preserve">s, </w:t>
      </w:r>
      <w:r w:rsidR="00410273" w:rsidRPr="007418CF">
        <w:rPr>
          <w:rFonts w:ascii="Times New Roman" w:hAnsi="Times New Roman" w:cs="Times New Roman"/>
        </w:rPr>
        <w:t>fatty acids</w:t>
      </w:r>
      <w:r w:rsidRPr="007418CF">
        <w:rPr>
          <w:rFonts w:ascii="Times New Roman" w:hAnsi="Times New Roman" w:cs="Times New Roman"/>
        </w:rPr>
        <w:t>, human disturbance</w:t>
      </w:r>
      <w:r w:rsidRPr="007418CF">
        <w:rPr>
          <w:rFonts w:ascii="Times New Roman" w:hAnsi="Times New Roman" w:cs="Times New Roman"/>
        </w:rPr>
        <w:br w:type="page"/>
      </w:r>
    </w:p>
    <w:p w14:paraId="3ED0C3DD" w14:textId="205CE152" w:rsidR="007418CF" w:rsidRPr="00F31B90" w:rsidRDefault="007418CF" w:rsidP="00F31B90">
      <w:pPr>
        <w:spacing w:line="480" w:lineRule="auto"/>
        <w:rPr>
          <w:rFonts w:ascii="Times New Roman" w:hAnsi="Times New Roman" w:cs="Times New Roman"/>
          <w:b/>
          <w:sz w:val="24"/>
          <w:szCs w:val="24"/>
        </w:rPr>
      </w:pPr>
      <w:r w:rsidRPr="007418CF">
        <w:rPr>
          <w:rFonts w:ascii="Times New Roman" w:hAnsi="Times New Roman" w:cs="Times New Roman"/>
          <w:b/>
          <w:sz w:val="24"/>
          <w:szCs w:val="24"/>
        </w:rPr>
        <w:lastRenderedPageBreak/>
        <w:t xml:space="preserve">Statement of novelty, significance, and breadth of interest of the science presented in the proposed </w:t>
      </w:r>
      <w:commentRangeStart w:id="5"/>
      <w:r w:rsidRPr="007418CF">
        <w:rPr>
          <w:rFonts w:ascii="Times New Roman" w:hAnsi="Times New Roman" w:cs="Times New Roman"/>
          <w:b/>
          <w:sz w:val="24"/>
          <w:szCs w:val="24"/>
        </w:rPr>
        <w:t xml:space="preserve">manuscript </w:t>
      </w:r>
      <w:commentRangeEnd w:id="5"/>
      <w:r w:rsidR="00F9141C">
        <w:rPr>
          <w:rStyle w:val="CommentReference"/>
        </w:rPr>
        <w:commentReference w:id="5"/>
      </w:r>
    </w:p>
    <w:p w14:paraId="3C2DE177" w14:textId="391ED91A" w:rsidR="007418CF" w:rsidRDefault="005E5679" w:rsidP="00F31B90">
      <w:pPr>
        <w:spacing w:line="480" w:lineRule="auto"/>
        <w:rPr>
          <w:rFonts w:ascii="Times New Roman" w:hAnsi="Times New Roman" w:cs="Times New Roman"/>
          <w:sz w:val="24"/>
          <w:szCs w:val="24"/>
        </w:rPr>
      </w:pPr>
      <w:r w:rsidRPr="005E5679">
        <w:rPr>
          <w:rFonts w:ascii="Times New Roman" w:hAnsi="Times New Roman" w:cs="Times New Roman"/>
          <w:sz w:val="24"/>
          <w:szCs w:val="24"/>
        </w:rPr>
        <w:t xml:space="preserve">We examined food web responses to heterogenous disturbance along the shoreline of oligotrophic Lake Baikal. Using sewage-specific indicators (pharmaceuticals and personal care products) we demonstrated that increased nutrients at three discrete lakeside developments (80-1,963 permanent residents) and the associated increased filamentous benthic algal abundance were consistent with sewage pollution. </w:t>
      </w:r>
      <w:r w:rsidR="008043F3">
        <w:rPr>
          <w:rFonts w:ascii="Times New Roman" w:hAnsi="Times New Roman" w:cs="Times New Roman"/>
          <w:sz w:val="24"/>
          <w:szCs w:val="24"/>
        </w:rPr>
        <w:t>We</w:t>
      </w:r>
      <w:r w:rsidRPr="005E5679">
        <w:rPr>
          <w:rFonts w:ascii="Times New Roman" w:hAnsi="Times New Roman" w:cs="Times New Roman"/>
          <w:sz w:val="24"/>
          <w:szCs w:val="24"/>
        </w:rPr>
        <w:t xml:space="preserve"> provide robust evidence that recent </w:t>
      </w:r>
      <w:r w:rsidR="008043F3">
        <w:rPr>
          <w:rFonts w:ascii="Times New Roman" w:hAnsi="Times New Roman" w:cs="Times New Roman"/>
          <w:sz w:val="24"/>
          <w:szCs w:val="24"/>
        </w:rPr>
        <w:t xml:space="preserve">increases in </w:t>
      </w:r>
      <w:ins w:id="6" w:author="Meyer, Michael Frederick" w:date="2021-11-19T14:25:00Z">
        <w:del w:id="7" w:author="Hampton, Stephanie" w:date="2021-11-23T12:11:00Z">
          <w:r w:rsidR="00F9141C" w:rsidDel="00470B29">
            <w:rPr>
              <w:rFonts w:ascii="Times New Roman" w:hAnsi="Times New Roman" w:cs="Times New Roman"/>
              <w:sz w:val="24"/>
              <w:szCs w:val="24"/>
            </w:rPr>
            <w:delText>b</w:delText>
          </w:r>
        </w:del>
      </w:ins>
      <w:r w:rsidR="008043F3">
        <w:rPr>
          <w:rFonts w:ascii="Times New Roman" w:hAnsi="Times New Roman" w:cs="Times New Roman"/>
          <w:sz w:val="24"/>
          <w:szCs w:val="24"/>
        </w:rPr>
        <w:t xml:space="preserve">filamentous </w:t>
      </w:r>
      <w:r w:rsidRPr="005E5679">
        <w:rPr>
          <w:rFonts w:ascii="Times New Roman" w:hAnsi="Times New Roman" w:cs="Times New Roman"/>
          <w:sz w:val="24"/>
          <w:szCs w:val="24"/>
        </w:rPr>
        <w:t xml:space="preserve">benthic alga are </w:t>
      </w:r>
      <w:r w:rsidR="008043F3">
        <w:rPr>
          <w:rFonts w:ascii="Times New Roman" w:hAnsi="Times New Roman" w:cs="Times New Roman"/>
          <w:sz w:val="24"/>
          <w:szCs w:val="24"/>
        </w:rPr>
        <w:t>linked to</w:t>
      </w:r>
      <w:r w:rsidRPr="005E5679">
        <w:rPr>
          <w:rFonts w:ascii="Times New Roman" w:hAnsi="Times New Roman" w:cs="Times New Roman"/>
          <w:sz w:val="24"/>
          <w:szCs w:val="24"/>
        </w:rPr>
        <w:t xml:space="preserve"> sewage. These changes in benthic algae altered resources and nutrition for grazing invertebrates, whose composition differed</w:t>
      </w:r>
      <w:r w:rsidR="008043F3">
        <w:rPr>
          <w:rFonts w:ascii="Times New Roman" w:hAnsi="Times New Roman" w:cs="Times New Roman"/>
          <w:sz w:val="24"/>
          <w:szCs w:val="24"/>
        </w:rPr>
        <w:t xml:space="preserve"> along a disturbance gradient</w:t>
      </w:r>
      <w:r w:rsidRPr="005E5679">
        <w:rPr>
          <w:rFonts w:ascii="Times New Roman" w:hAnsi="Times New Roman" w:cs="Times New Roman"/>
          <w:sz w:val="24"/>
          <w:szCs w:val="24"/>
        </w:rPr>
        <w:t xml:space="preserve">. Stable isotope and fatty acid analysis of benthic algae and macroinvertebrates suggested that grazers </w:t>
      </w:r>
      <w:r w:rsidR="0011776C">
        <w:rPr>
          <w:rFonts w:ascii="Times New Roman" w:hAnsi="Times New Roman" w:cs="Times New Roman"/>
          <w:sz w:val="24"/>
          <w:szCs w:val="24"/>
        </w:rPr>
        <w:t xml:space="preserve">may </w:t>
      </w:r>
      <w:r w:rsidRPr="005E5679">
        <w:rPr>
          <w:rFonts w:ascii="Times New Roman" w:hAnsi="Times New Roman" w:cs="Times New Roman"/>
          <w:sz w:val="24"/>
          <w:szCs w:val="24"/>
        </w:rPr>
        <w:t>compensate for changing resource nutrition through behavior or altered metabolism. This study demonstrates how patchy, low-level eutrophication of oligotrophic systems can cause food web</w:t>
      </w:r>
      <w:r w:rsidR="002351C4">
        <w:rPr>
          <w:rFonts w:ascii="Times New Roman" w:hAnsi="Times New Roman" w:cs="Times New Roman"/>
          <w:sz w:val="24"/>
          <w:szCs w:val="24"/>
        </w:rPr>
        <w:t xml:space="preserve"> responses</w:t>
      </w:r>
      <w:r w:rsidRPr="005E5679">
        <w:rPr>
          <w:rFonts w:ascii="Times New Roman" w:hAnsi="Times New Roman" w:cs="Times New Roman"/>
          <w:sz w:val="24"/>
          <w:szCs w:val="24"/>
        </w:rPr>
        <w:t>.</w:t>
      </w:r>
    </w:p>
    <w:p w14:paraId="1C44EFCD" w14:textId="77777777" w:rsidR="005E5679" w:rsidRDefault="005E5679" w:rsidP="00F31B90">
      <w:pPr>
        <w:spacing w:line="480" w:lineRule="auto"/>
        <w:rPr>
          <w:rFonts w:ascii="Times New Roman" w:hAnsi="Times New Roman" w:cs="Times New Roman"/>
          <w:sz w:val="24"/>
          <w:szCs w:val="24"/>
        </w:rPr>
      </w:pPr>
    </w:p>
    <w:p w14:paraId="4ED3DCA2" w14:textId="6C8BF8AA" w:rsidR="007418CF" w:rsidRPr="001F32A3" w:rsidRDefault="007418CF" w:rsidP="00F31B90">
      <w:pPr>
        <w:spacing w:line="480" w:lineRule="auto"/>
        <w:rPr>
          <w:rFonts w:ascii="Times New Roman" w:hAnsi="Times New Roman" w:cs="Times New Roman"/>
          <w:b/>
          <w:sz w:val="24"/>
          <w:szCs w:val="24"/>
        </w:rPr>
      </w:pPr>
      <w:r>
        <w:rPr>
          <w:rFonts w:ascii="Times New Roman" w:hAnsi="Times New Roman" w:cs="Times New Roman"/>
          <w:b/>
          <w:sz w:val="24"/>
          <w:szCs w:val="24"/>
        </w:rPr>
        <w:t>S</w:t>
      </w:r>
      <w:r w:rsidRPr="001F32A3">
        <w:rPr>
          <w:rFonts w:ascii="Times New Roman" w:hAnsi="Times New Roman" w:cs="Times New Roman"/>
          <w:b/>
          <w:sz w:val="24"/>
          <w:szCs w:val="24"/>
        </w:rPr>
        <w:t xml:space="preserve">tatement indicating why L&amp;O is the best outlet for the work </w:t>
      </w:r>
    </w:p>
    <w:p w14:paraId="281D0681" w14:textId="456BBE12" w:rsidR="00F31B90" w:rsidRDefault="003C3341" w:rsidP="00F31B90">
      <w:pPr>
        <w:spacing w:line="480" w:lineRule="auto"/>
        <w:rPr>
          <w:rFonts w:ascii="Times New Roman" w:hAnsi="Times New Roman" w:cs="Times New Roman"/>
          <w:sz w:val="24"/>
          <w:szCs w:val="24"/>
        </w:rPr>
      </w:pPr>
      <w:r w:rsidRPr="003C3341">
        <w:rPr>
          <w:rFonts w:ascii="Times New Roman" w:hAnsi="Times New Roman" w:cs="Times New Roman"/>
          <w:sz w:val="24"/>
          <w:szCs w:val="24"/>
        </w:rPr>
        <w:t>This study will appeal to L&amp;O readers interested in both basic and applied issues. From a basic ecology perspective, we investigate how bottom-up disturbances can propagate throughout a food web. From an applied perspective, we highlight how our results can inform monitoring programs. Additionally, we use a suite of interdisciplinary techniques in a manner appreciated by limnologists and oceanographers, such that L&amp;O seems like the perfect home for this manuscript.</w:t>
      </w:r>
    </w:p>
    <w:p w14:paraId="166F19FA" w14:textId="77777777" w:rsidR="003C3341" w:rsidRDefault="003C3341">
      <w:pPr>
        <w:rPr>
          <w:rFonts w:ascii="Times New Roman" w:hAnsi="Times New Roman" w:cs="Times New Roman"/>
          <w:sz w:val="24"/>
          <w:szCs w:val="24"/>
        </w:rPr>
      </w:pPr>
      <w:r>
        <w:rPr>
          <w:rFonts w:ascii="Times New Roman" w:hAnsi="Times New Roman" w:cs="Times New Roman"/>
          <w:sz w:val="24"/>
          <w:szCs w:val="24"/>
        </w:rPr>
        <w:br w:type="page"/>
      </w:r>
    </w:p>
    <w:p w14:paraId="6446EF80" w14:textId="2F84D86A" w:rsidR="00F31B90" w:rsidRPr="007418CF" w:rsidRDefault="00D8535D" w:rsidP="00F31B90">
      <w:pPr>
        <w:spacing w:line="480" w:lineRule="auto"/>
        <w:rPr>
          <w:rFonts w:ascii="Times New Roman" w:hAnsi="Times New Roman" w:cs="Times New Roman"/>
          <w:b/>
          <w:sz w:val="24"/>
          <w:szCs w:val="24"/>
        </w:rPr>
      </w:pPr>
      <w:r w:rsidRPr="007418CF">
        <w:rPr>
          <w:rFonts w:ascii="Times New Roman" w:hAnsi="Times New Roman" w:cs="Times New Roman"/>
          <w:b/>
          <w:sz w:val="24"/>
          <w:szCs w:val="24"/>
        </w:rPr>
        <w:lastRenderedPageBreak/>
        <w:t>Abstract</w:t>
      </w:r>
    </w:p>
    <w:p w14:paraId="510F10FE" w14:textId="3C0D5DC3" w:rsidR="00715D55" w:rsidRPr="007418CF" w:rsidRDefault="00D8535D" w:rsidP="00F31B90">
      <w:pPr>
        <w:spacing w:line="480" w:lineRule="auto"/>
        <w:rPr>
          <w:rFonts w:ascii="Times New Roman" w:hAnsi="Times New Roman" w:cs="Times New Roman"/>
        </w:rPr>
      </w:pPr>
      <w:r w:rsidRPr="007418CF">
        <w:rPr>
          <w:rFonts w:ascii="Times New Roman" w:eastAsia="Times New Roman" w:hAnsi="Times New Roman" w:cs="Times New Roman"/>
          <w:sz w:val="24"/>
          <w:szCs w:val="24"/>
          <w:highlight w:val="white"/>
        </w:rPr>
        <w:t xml:space="preserve">Sewage </w:t>
      </w:r>
      <w:r w:rsidR="00205365" w:rsidRPr="007418CF">
        <w:rPr>
          <w:rFonts w:ascii="Times New Roman" w:eastAsia="Times New Roman" w:hAnsi="Times New Roman" w:cs="Times New Roman"/>
          <w:sz w:val="24"/>
          <w:szCs w:val="24"/>
          <w:highlight w:val="white"/>
        </w:rPr>
        <w:t xml:space="preserve">released from lakeside development </w:t>
      </w:r>
      <w:r w:rsidR="00B23DAC" w:rsidRPr="007418CF">
        <w:rPr>
          <w:rFonts w:ascii="Times New Roman" w:eastAsia="Times New Roman" w:hAnsi="Times New Roman" w:cs="Times New Roman"/>
          <w:sz w:val="24"/>
          <w:szCs w:val="24"/>
          <w:highlight w:val="white"/>
        </w:rPr>
        <w:t>can</w:t>
      </w:r>
      <w:r w:rsidR="005F7195" w:rsidRPr="007418CF">
        <w:rPr>
          <w:rFonts w:ascii="Times New Roman" w:eastAsia="Times New Roman" w:hAnsi="Times New Roman" w:cs="Times New Roman"/>
          <w:sz w:val="24"/>
          <w:szCs w:val="24"/>
          <w:highlight w:val="white"/>
        </w:rPr>
        <w:t xml:space="preserve"> </w:t>
      </w:r>
      <w:r w:rsidR="003F5190" w:rsidRPr="007418CF">
        <w:rPr>
          <w:rFonts w:ascii="Times New Roman" w:eastAsia="Times New Roman" w:hAnsi="Times New Roman" w:cs="Times New Roman"/>
          <w:sz w:val="24"/>
          <w:szCs w:val="24"/>
          <w:highlight w:val="white"/>
        </w:rPr>
        <w:t>reshap</w:t>
      </w:r>
      <w:r w:rsidR="00B23DAC" w:rsidRPr="007418CF">
        <w:rPr>
          <w:rFonts w:ascii="Times New Roman" w:eastAsia="Times New Roman" w:hAnsi="Times New Roman" w:cs="Times New Roman"/>
          <w:sz w:val="24"/>
          <w:szCs w:val="24"/>
          <w:highlight w:val="white"/>
        </w:rPr>
        <w:t>e</w:t>
      </w:r>
      <w:r w:rsidR="003F5190" w:rsidRPr="007418CF">
        <w:rPr>
          <w:rFonts w:ascii="Times New Roman" w:eastAsia="Times New Roman" w:hAnsi="Times New Roman" w:cs="Times New Roman"/>
          <w:sz w:val="24"/>
          <w:szCs w:val="24"/>
          <w:highlight w:val="white"/>
        </w:rPr>
        <w:t xml:space="preserve"> ecological communities</w:t>
      </w:r>
      <w:r w:rsidR="00174557" w:rsidRPr="007418CF">
        <w:rPr>
          <w:rFonts w:ascii="Times New Roman" w:eastAsia="Times New Roman" w:hAnsi="Times New Roman" w:cs="Times New Roman"/>
          <w:sz w:val="24"/>
          <w:szCs w:val="24"/>
          <w:highlight w:val="white"/>
        </w:rPr>
        <w:t>.</w:t>
      </w:r>
      <w:r w:rsidR="007D6DDA" w:rsidRPr="007418CF">
        <w:rPr>
          <w:rFonts w:ascii="Times New Roman" w:eastAsia="Times New Roman" w:hAnsi="Times New Roman" w:cs="Times New Roman"/>
          <w:sz w:val="24"/>
          <w:szCs w:val="24"/>
          <w:highlight w:val="white"/>
        </w:rPr>
        <w:t xml:space="preserve"> </w:t>
      </w:r>
      <w:del w:id="8" w:author="Ted" w:date="2021-10-13T15:08:00Z">
        <w:r w:rsidR="00205365" w:rsidRPr="007418CF" w:rsidDel="0011776C">
          <w:rPr>
            <w:rFonts w:ascii="Times New Roman" w:eastAsia="Times New Roman" w:hAnsi="Times New Roman" w:cs="Times New Roman"/>
            <w:sz w:val="24"/>
            <w:szCs w:val="24"/>
            <w:highlight w:val="white"/>
          </w:rPr>
          <w:delText>In particular, n</w:delText>
        </w:r>
      </w:del>
      <w:ins w:id="9" w:author="Ted" w:date="2021-10-13T15:08:00Z">
        <w:r w:rsidR="0011776C">
          <w:rPr>
            <w:rFonts w:ascii="Times New Roman" w:eastAsia="Times New Roman" w:hAnsi="Times New Roman" w:cs="Times New Roman"/>
            <w:sz w:val="24"/>
            <w:szCs w:val="24"/>
            <w:highlight w:val="white"/>
          </w:rPr>
          <w:t>N</w:t>
        </w:r>
      </w:ins>
      <w:r w:rsidR="005F7195" w:rsidRPr="007418CF">
        <w:rPr>
          <w:rFonts w:ascii="Times New Roman" w:eastAsia="Times New Roman" w:hAnsi="Times New Roman" w:cs="Times New Roman"/>
          <w:sz w:val="24"/>
          <w:szCs w:val="24"/>
          <w:highlight w:val="white"/>
        </w:rPr>
        <w:t xml:space="preserve">earshore periphyton can </w:t>
      </w:r>
      <w:r w:rsidR="00205365" w:rsidRPr="007418CF">
        <w:rPr>
          <w:rFonts w:ascii="Times New Roman" w:eastAsia="Times New Roman" w:hAnsi="Times New Roman" w:cs="Times New Roman"/>
          <w:sz w:val="24"/>
          <w:szCs w:val="24"/>
          <w:highlight w:val="white"/>
        </w:rPr>
        <w:t xml:space="preserve">rapidly assimilate </w:t>
      </w:r>
      <w:r w:rsidR="005F7195" w:rsidRPr="007418CF">
        <w:rPr>
          <w:rFonts w:ascii="Times New Roman" w:eastAsia="Times New Roman" w:hAnsi="Times New Roman" w:cs="Times New Roman"/>
          <w:sz w:val="24"/>
          <w:szCs w:val="24"/>
          <w:highlight w:val="white"/>
        </w:rPr>
        <w:t>sewage-associated nutrients</w:t>
      </w:r>
      <w:r w:rsidR="00C61212">
        <w:rPr>
          <w:rFonts w:ascii="Times New Roman" w:eastAsia="Times New Roman" w:hAnsi="Times New Roman" w:cs="Times New Roman"/>
          <w:sz w:val="24"/>
          <w:szCs w:val="24"/>
          <w:highlight w:val="white"/>
        </w:rPr>
        <w:t>,</w:t>
      </w:r>
      <w:r w:rsidR="005F7195" w:rsidRPr="007418CF">
        <w:rPr>
          <w:rFonts w:ascii="Times New Roman" w:eastAsia="Times New Roman" w:hAnsi="Times New Roman" w:cs="Times New Roman"/>
          <w:sz w:val="24"/>
          <w:szCs w:val="24"/>
          <w:highlight w:val="white"/>
        </w:rPr>
        <w:t xml:space="preserve"> </w:t>
      </w:r>
      <w:r w:rsidR="0042256A" w:rsidRPr="007418CF">
        <w:rPr>
          <w:rFonts w:ascii="Times New Roman" w:eastAsia="Times New Roman" w:hAnsi="Times New Roman" w:cs="Times New Roman"/>
          <w:sz w:val="24"/>
          <w:szCs w:val="24"/>
          <w:highlight w:val="white"/>
        </w:rPr>
        <w:t xml:space="preserve">leading to </w:t>
      </w:r>
      <w:r w:rsidR="00BE62F9" w:rsidRPr="007418CF">
        <w:rPr>
          <w:rFonts w:ascii="Times New Roman" w:eastAsia="Times New Roman" w:hAnsi="Times New Roman" w:cs="Times New Roman"/>
          <w:sz w:val="24"/>
          <w:szCs w:val="24"/>
          <w:highlight w:val="white"/>
        </w:rPr>
        <w:t>increase</w:t>
      </w:r>
      <w:r w:rsidR="00762C08" w:rsidRPr="007418CF">
        <w:rPr>
          <w:rFonts w:ascii="Times New Roman" w:eastAsia="Times New Roman" w:hAnsi="Times New Roman" w:cs="Times New Roman"/>
          <w:sz w:val="24"/>
          <w:szCs w:val="24"/>
          <w:highlight w:val="white"/>
        </w:rPr>
        <w:t>s</w:t>
      </w:r>
      <w:r w:rsidR="00BE62F9" w:rsidRPr="007418CF">
        <w:rPr>
          <w:rFonts w:ascii="Times New Roman" w:eastAsia="Times New Roman" w:hAnsi="Times New Roman" w:cs="Times New Roman"/>
          <w:sz w:val="24"/>
          <w:szCs w:val="24"/>
          <w:highlight w:val="white"/>
        </w:rPr>
        <w:t xml:space="preserve"> </w:t>
      </w:r>
      <w:r w:rsidR="0042256A" w:rsidRPr="007418CF">
        <w:rPr>
          <w:rFonts w:ascii="Times New Roman" w:eastAsia="Times New Roman" w:hAnsi="Times New Roman" w:cs="Times New Roman"/>
          <w:sz w:val="24"/>
          <w:szCs w:val="24"/>
          <w:highlight w:val="white"/>
        </w:rPr>
        <w:t xml:space="preserve">of </w:t>
      </w:r>
      <w:r w:rsidR="005F7195" w:rsidRPr="007418CF">
        <w:rPr>
          <w:rFonts w:ascii="Times New Roman" w:eastAsia="Times New Roman" w:hAnsi="Times New Roman" w:cs="Times New Roman"/>
          <w:sz w:val="24"/>
          <w:szCs w:val="24"/>
          <w:highlight w:val="white"/>
        </w:rPr>
        <w:t>filamentous alga</w:t>
      </w:r>
      <w:r w:rsidR="002C575D" w:rsidRPr="007418CF">
        <w:rPr>
          <w:rFonts w:ascii="Times New Roman" w:eastAsia="Times New Roman" w:hAnsi="Times New Roman" w:cs="Times New Roman"/>
          <w:sz w:val="24"/>
          <w:szCs w:val="24"/>
          <w:highlight w:val="white"/>
        </w:rPr>
        <w:t>l abundance</w:t>
      </w:r>
      <w:r w:rsidR="005F7195" w:rsidRPr="007418CF">
        <w:rPr>
          <w:rFonts w:ascii="Times New Roman" w:eastAsia="Times New Roman" w:hAnsi="Times New Roman" w:cs="Times New Roman"/>
          <w:sz w:val="24"/>
          <w:szCs w:val="24"/>
          <w:highlight w:val="white"/>
        </w:rPr>
        <w:t xml:space="preserve">, thus altering </w:t>
      </w:r>
      <w:r w:rsidR="00B23DAC" w:rsidRPr="007418CF">
        <w:rPr>
          <w:rFonts w:ascii="Times New Roman" w:eastAsia="Times New Roman" w:hAnsi="Times New Roman" w:cs="Times New Roman"/>
          <w:sz w:val="24"/>
          <w:szCs w:val="24"/>
          <w:highlight w:val="white"/>
        </w:rPr>
        <w:t>both</w:t>
      </w:r>
      <w:r w:rsidR="005F7195" w:rsidRPr="007418CF">
        <w:rPr>
          <w:rFonts w:ascii="Times New Roman" w:eastAsia="Times New Roman" w:hAnsi="Times New Roman" w:cs="Times New Roman"/>
          <w:sz w:val="24"/>
          <w:szCs w:val="24"/>
          <w:highlight w:val="white"/>
        </w:rPr>
        <w:t xml:space="preserve"> </w:t>
      </w:r>
      <w:r w:rsidR="002C575D" w:rsidRPr="007418CF">
        <w:rPr>
          <w:rFonts w:ascii="Times New Roman" w:eastAsia="Times New Roman" w:hAnsi="Times New Roman" w:cs="Times New Roman"/>
          <w:sz w:val="24"/>
          <w:szCs w:val="24"/>
          <w:highlight w:val="white"/>
        </w:rPr>
        <w:t xml:space="preserve">food </w:t>
      </w:r>
      <w:r w:rsidR="005F7195" w:rsidRPr="007418CF">
        <w:rPr>
          <w:rFonts w:ascii="Times New Roman" w:eastAsia="Times New Roman" w:hAnsi="Times New Roman" w:cs="Times New Roman"/>
          <w:sz w:val="24"/>
          <w:szCs w:val="24"/>
          <w:highlight w:val="white"/>
        </w:rPr>
        <w:t xml:space="preserve">abundance </w:t>
      </w:r>
      <w:r w:rsidR="00B23DAC" w:rsidRPr="007418CF">
        <w:rPr>
          <w:rFonts w:ascii="Times New Roman" w:eastAsia="Times New Roman" w:hAnsi="Times New Roman" w:cs="Times New Roman"/>
          <w:sz w:val="24"/>
          <w:szCs w:val="24"/>
          <w:highlight w:val="white"/>
        </w:rPr>
        <w:t>and</w:t>
      </w:r>
      <w:r w:rsidR="00174557" w:rsidRPr="007418CF">
        <w:rPr>
          <w:rFonts w:ascii="Times New Roman" w:eastAsia="Times New Roman" w:hAnsi="Times New Roman" w:cs="Times New Roman"/>
          <w:sz w:val="24"/>
          <w:szCs w:val="24"/>
          <w:highlight w:val="white"/>
        </w:rPr>
        <w:t xml:space="preserve"> </w:t>
      </w:r>
      <w:r w:rsidR="00360477" w:rsidRPr="007418CF">
        <w:rPr>
          <w:rFonts w:ascii="Times New Roman" w:eastAsia="Times New Roman" w:hAnsi="Times New Roman" w:cs="Times New Roman"/>
          <w:sz w:val="24"/>
          <w:szCs w:val="24"/>
          <w:highlight w:val="white"/>
        </w:rPr>
        <w:t>quality</w:t>
      </w:r>
      <w:r w:rsidR="005F7195" w:rsidRPr="007418CF">
        <w:rPr>
          <w:rFonts w:ascii="Times New Roman" w:eastAsia="Times New Roman" w:hAnsi="Times New Roman" w:cs="Times New Roman"/>
          <w:sz w:val="24"/>
          <w:szCs w:val="24"/>
          <w:highlight w:val="white"/>
        </w:rPr>
        <w:t xml:space="preserve"> </w:t>
      </w:r>
      <w:r w:rsidR="001F1186" w:rsidRPr="007418CF">
        <w:rPr>
          <w:rFonts w:ascii="Times New Roman" w:eastAsia="Times New Roman" w:hAnsi="Times New Roman" w:cs="Times New Roman"/>
          <w:sz w:val="24"/>
          <w:szCs w:val="24"/>
          <w:highlight w:val="white"/>
        </w:rPr>
        <w:t>for</w:t>
      </w:r>
      <w:r w:rsidR="005F7195" w:rsidRPr="007418CF">
        <w:rPr>
          <w:rFonts w:ascii="Times New Roman" w:eastAsia="Times New Roman" w:hAnsi="Times New Roman" w:cs="Times New Roman"/>
          <w:sz w:val="24"/>
          <w:szCs w:val="24"/>
          <w:highlight w:val="white"/>
        </w:rPr>
        <w:t xml:space="preserve"> grazers. </w:t>
      </w:r>
      <w:r w:rsidR="002C575D" w:rsidRPr="007418CF">
        <w:rPr>
          <w:rFonts w:ascii="Times New Roman" w:eastAsia="Times New Roman" w:hAnsi="Times New Roman" w:cs="Times New Roman"/>
          <w:sz w:val="24"/>
          <w:szCs w:val="24"/>
          <w:highlight w:val="white"/>
        </w:rPr>
        <w:t xml:space="preserve">In Lake Baikal, a </w:t>
      </w:r>
      <w:r w:rsidR="0042256A" w:rsidRPr="007418CF">
        <w:rPr>
          <w:rFonts w:ascii="Times New Roman" w:eastAsia="Times New Roman" w:hAnsi="Times New Roman" w:cs="Times New Roman"/>
          <w:sz w:val="24"/>
          <w:szCs w:val="24"/>
          <w:highlight w:val="white"/>
        </w:rPr>
        <w:t>large</w:t>
      </w:r>
      <w:r w:rsidR="002C575D" w:rsidRPr="007418CF">
        <w:rPr>
          <w:rFonts w:ascii="Times New Roman" w:eastAsia="Times New Roman" w:hAnsi="Times New Roman" w:cs="Times New Roman"/>
          <w:sz w:val="24"/>
          <w:szCs w:val="24"/>
          <w:highlight w:val="white"/>
        </w:rPr>
        <w:t>, ultra-oligotrophic, remote lake in Siberia, f</w:t>
      </w:r>
      <w:r w:rsidR="009F6FAD" w:rsidRPr="007418CF">
        <w:rPr>
          <w:rFonts w:ascii="Times New Roman" w:eastAsia="Times New Roman" w:hAnsi="Times New Roman" w:cs="Times New Roman"/>
          <w:sz w:val="24"/>
          <w:szCs w:val="24"/>
          <w:highlight w:val="white"/>
        </w:rPr>
        <w:t>ilamentous algal abundance has increased near lakeside developments</w:t>
      </w:r>
      <w:r w:rsidR="002C575D" w:rsidRPr="007418CF">
        <w:rPr>
          <w:rFonts w:ascii="Times New Roman" w:eastAsia="Times New Roman" w:hAnsi="Times New Roman" w:cs="Times New Roman"/>
          <w:sz w:val="24"/>
          <w:szCs w:val="24"/>
          <w:highlight w:val="white"/>
        </w:rPr>
        <w:t>, and</w:t>
      </w:r>
      <w:r w:rsidR="00F36FA7" w:rsidRPr="007418CF">
        <w:rPr>
          <w:rFonts w:ascii="Times New Roman" w:eastAsia="Times New Roman" w:hAnsi="Times New Roman" w:cs="Times New Roman"/>
          <w:sz w:val="24"/>
          <w:szCs w:val="24"/>
          <w:highlight w:val="white"/>
        </w:rPr>
        <w:t xml:space="preserve"> </w:t>
      </w:r>
      <w:r w:rsidR="00B23DAC" w:rsidRPr="007418CF">
        <w:rPr>
          <w:rFonts w:ascii="Times New Roman" w:eastAsia="Times New Roman" w:hAnsi="Times New Roman" w:cs="Times New Roman"/>
          <w:sz w:val="24"/>
          <w:szCs w:val="24"/>
          <w:highlight w:val="white"/>
        </w:rPr>
        <w:t xml:space="preserve">localized </w:t>
      </w:r>
      <w:r w:rsidR="00F36FA7" w:rsidRPr="007418CF">
        <w:rPr>
          <w:rFonts w:ascii="Times New Roman" w:eastAsia="Times New Roman" w:hAnsi="Times New Roman" w:cs="Times New Roman"/>
          <w:sz w:val="24"/>
          <w:szCs w:val="24"/>
          <w:highlight w:val="white"/>
        </w:rPr>
        <w:t xml:space="preserve">sewage </w:t>
      </w:r>
      <w:r w:rsidR="0042256A" w:rsidRPr="007418CF">
        <w:rPr>
          <w:rFonts w:ascii="Times New Roman" w:eastAsia="Times New Roman" w:hAnsi="Times New Roman" w:cs="Times New Roman"/>
          <w:sz w:val="24"/>
          <w:szCs w:val="24"/>
          <w:highlight w:val="white"/>
        </w:rPr>
        <w:t xml:space="preserve">input </w:t>
      </w:r>
      <w:r w:rsidR="009F6FAD" w:rsidRPr="007418CF">
        <w:rPr>
          <w:rFonts w:ascii="Times New Roman" w:eastAsia="Times New Roman" w:hAnsi="Times New Roman" w:cs="Times New Roman"/>
          <w:sz w:val="24"/>
          <w:szCs w:val="24"/>
          <w:highlight w:val="white"/>
        </w:rPr>
        <w:t xml:space="preserve">is </w:t>
      </w:r>
      <w:r w:rsidR="002C575D" w:rsidRPr="007418CF">
        <w:rPr>
          <w:rFonts w:ascii="Times New Roman" w:eastAsia="Times New Roman" w:hAnsi="Times New Roman" w:cs="Times New Roman"/>
          <w:sz w:val="24"/>
          <w:szCs w:val="24"/>
          <w:highlight w:val="white"/>
        </w:rPr>
        <w:t xml:space="preserve">the </w:t>
      </w:r>
      <w:r w:rsidR="00F36FA7" w:rsidRPr="007418CF">
        <w:rPr>
          <w:rFonts w:ascii="Times New Roman" w:eastAsia="Times New Roman" w:hAnsi="Times New Roman" w:cs="Times New Roman"/>
          <w:sz w:val="24"/>
          <w:szCs w:val="24"/>
          <w:highlight w:val="white"/>
        </w:rPr>
        <w:t>suspected cause</w:t>
      </w:r>
      <w:r w:rsidR="00150A0F" w:rsidRPr="007418CF">
        <w:rPr>
          <w:rFonts w:ascii="Times New Roman" w:eastAsia="Times New Roman" w:hAnsi="Times New Roman" w:cs="Times New Roman"/>
          <w:sz w:val="24"/>
          <w:szCs w:val="24"/>
          <w:highlight w:val="white"/>
        </w:rPr>
        <w:t xml:space="preserve">. </w:t>
      </w:r>
      <w:r w:rsidR="002C575D" w:rsidRPr="007418CF">
        <w:rPr>
          <w:rFonts w:ascii="Times New Roman" w:eastAsia="Times New Roman" w:hAnsi="Times New Roman" w:cs="Times New Roman"/>
          <w:sz w:val="24"/>
          <w:szCs w:val="24"/>
          <w:highlight w:val="white"/>
        </w:rPr>
        <w:t>These shifts are</w:t>
      </w:r>
      <w:r w:rsidR="00F36FA7" w:rsidRPr="007418CF">
        <w:rPr>
          <w:rFonts w:ascii="Times New Roman" w:eastAsia="Times New Roman" w:hAnsi="Times New Roman" w:cs="Times New Roman"/>
          <w:sz w:val="24"/>
          <w:szCs w:val="24"/>
          <w:highlight w:val="white"/>
        </w:rPr>
        <w:t xml:space="preserve"> of particular interest in Lake Baikal, where </w:t>
      </w:r>
      <w:r w:rsidR="00C00E9F" w:rsidRPr="007418CF">
        <w:rPr>
          <w:rFonts w:ascii="Times New Roman" w:eastAsia="Times New Roman" w:hAnsi="Times New Roman" w:cs="Times New Roman"/>
          <w:sz w:val="24"/>
          <w:szCs w:val="24"/>
          <w:highlight w:val="white"/>
        </w:rPr>
        <w:t xml:space="preserve">endemic </w:t>
      </w:r>
      <w:r w:rsidR="00B23DAC" w:rsidRPr="007418CF">
        <w:rPr>
          <w:rFonts w:ascii="Times New Roman" w:eastAsia="Times New Roman" w:hAnsi="Times New Roman" w:cs="Times New Roman"/>
          <w:sz w:val="24"/>
          <w:szCs w:val="24"/>
          <w:highlight w:val="white"/>
        </w:rPr>
        <w:t xml:space="preserve">littoral </w:t>
      </w:r>
      <w:r w:rsidR="00C00E9F" w:rsidRPr="007418CF">
        <w:rPr>
          <w:rFonts w:ascii="Times New Roman" w:eastAsia="Times New Roman" w:hAnsi="Times New Roman" w:cs="Times New Roman"/>
          <w:sz w:val="24"/>
          <w:szCs w:val="24"/>
          <w:highlight w:val="white"/>
        </w:rPr>
        <w:t xml:space="preserve">biodiversity is high, lakeside </w:t>
      </w:r>
      <w:r w:rsidR="007A1552" w:rsidRPr="007418CF">
        <w:rPr>
          <w:rFonts w:ascii="Times New Roman" w:eastAsia="Times New Roman" w:hAnsi="Times New Roman" w:cs="Times New Roman"/>
          <w:sz w:val="24"/>
          <w:szCs w:val="24"/>
          <w:highlight w:val="white"/>
        </w:rPr>
        <w:t>settlements</w:t>
      </w:r>
      <w:r w:rsidR="00F36FA7" w:rsidRPr="007418CF">
        <w:rPr>
          <w:rFonts w:ascii="Times New Roman" w:eastAsia="Times New Roman" w:hAnsi="Times New Roman" w:cs="Times New Roman"/>
          <w:sz w:val="24"/>
          <w:szCs w:val="24"/>
          <w:highlight w:val="white"/>
        </w:rPr>
        <w:t xml:space="preserve"> are </w:t>
      </w:r>
      <w:r w:rsidR="0042256A" w:rsidRPr="007418CF">
        <w:rPr>
          <w:rFonts w:ascii="Times New Roman" w:eastAsia="Times New Roman" w:hAnsi="Times New Roman" w:cs="Times New Roman"/>
          <w:sz w:val="24"/>
          <w:szCs w:val="24"/>
          <w:highlight w:val="white"/>
        </w:rPr>
        <w:t xml:space="preserve">mostly </w:t>
      </w:r>
      <w:r w:rsidR="00F36FA7" w:rsidRPr="007418CF">
        <w:rPr>
          <w:rFonts w:ascii="Times New Roman" w:eastAsia="Times New Roman" w:hAnsi="Times New Roman" w:cs="Times New Roman"/>
          <w:sz w:val="24"/>
          <w:szCs w:val="24"/>
          <w:highlight w:val="white"/>
        </w:rPr>
        <w:t xml:space="preserve">small, </w:t>
      </w:r>
      <w:r w:rsidR="002C575D" w:rsidRPr="007418CF">
        <w:rPr>
          <w:rFonts w:ascii="Times New Roman" w:eastAsia="Times New Roman" w:hAnsi="Times New Roman" w:cs="Times New Roman"/>
          <w:sz w:val="24"/>
          <w:szCs w:val="24"/>
          <w:highlight w:val="white"/>
        </w:rPr>
        <w:t xml:space="preserve">tourism is </w:t>
      </w:r>
      <w:r w:rsidR="006D05F8" w:rsidRPr="007418CF">
        <w:rPr>
          <w:rFonts w:ascii="Times New Roman" w:eastAsia="Times New Roman" w:hAnsi="Times New Roman" w:cs="Times New Roman"/>
          <w:sz w:val="24"/>
          <w:szCs w:val="24"/>
          <w:highlight w:val="white"/>
        </w:rPr>
        <w:t xml:space="preserve">relatively </w:t>
      </w:r>
      <w:r w:rsidR="00080393" w:rsidRPr="007418CF">
        <w:rPr>
          <w:rFonts w:ascii="Times New Roman" w:eastAsia="Times New Roman" w:hAnsi="Times New Roman" w:cs="Times New Roman"/>
          <w:sz w:val="24"/>
          <w:szCs w:val="24"/>
          <w:highlight w:val="white"/>
        </w:rPr>
        <w:t>high</w:t>
      </w:r>
      <w:r w:rsidR="002C575D" w:rsidRPr="007418CF">
        <w:rPr>
          <w:rFonts w:ascii="Times New Roman" w:eastAsia="Times New Roman" w:hAnsi="Times New Roman" w:cs="Times New Roman"/>
          <w:sz w:val="24"/>
          <w:szCs w:val="24"/>
          <w:highlight w:val="white"/>
        </w:rPr>
        <w:t xml:space="preserve"> (~1.2 million </w:t>
      </w:r>
      <w:r w:rsidR="00BC3BE8" w:rsidRPr="007418CF">
        <w:rPr>
          <w:rFonts w:ascii="Times New Roman" w:eastAsia="Times New Roman" w:hAnsi="Times New Roman" w:cs="Times New Roman"/>
          <w:sz w:val="24"/>
          <w:szCs w:val="24"/>
          <w:highlight w:val="white"/>
        </w:rPr>
        <w:t xml:space="preserve">visitors </w:t>
      </w:r>
      <w:r w:rsidR="002C575D" w:rsidRPr="007418CF">
        <w:rPr>
          <w:rFonts w:ascii="Times New Roman" w:eastAsia="Times New Roman" w:hAnsi="Times New Roman" w:cs="Times New Roman"/>
          <w:sz w:val="24"/>
          <w:szCs w:val="24"/>
          <w:highlight w:val="white"/>
        </w:rPr>
        <w:t xml:space="preserve">annually), </w:t>
      </w:r>
      <w:r w:rsidR="00F36FA7" w:rsidRPr="007418CF">
        <w:rPr>
          <w:rFonts w:ascii="Times New Roman" w:eastAsia="Times New Roman" w:hAnsi="Times New Roman" w:cs="Times New Roman"/>
          <w:sz w:val="24"/>
          <w:szCs w:val="24"/>
          <w:highlight w:val="white"/>
        </w:rPr>
        <w:t xml:space="preserve">and </w:t>
      </w:r>
      <w:r w:rsidR="00B23DAC" w:rsidRPr="007418CF">
        <w:rPr>
          <w:rFonts w:ascii="Times New Roman" w:eastAsia="Times New Roman" w:hAnsi="Times New Roman" w:cs="Times New Roman"/>
          <w:sz w:val="24"/>
          <w:szCs w:val="24"/>
          <w:highlight w:val="white"/>
        </w:rPr>
        <w:t>settlements</w:t>
      </w:r>
      <w:r w:rsidR="00F36FA7" w:rsidRPr="007418CF">
        <w:rPr>
          <w:rFonts w:ascii="Times New Roman" w:eastAsia="Times New Roman" w:hAnsi="Times New Roman" w:cs="Times New Roman"/>
          <w:sz w:val="24"/>
          <w:szCs w:val="24"/>
          <w:highlight w:val="white"/>
        </w:rPr>
        <w:t xml:space="preserve"> are separated by large tracts of</w:t>
      </w:r>
      <w:r w:rsidR="00C00E9F" w:rsidRPr="007418CF">
        <w:rPr>
          <w:rFonts w:ascii="Times New Roman" w:eastAsia="Times New Roman" w:hAnsi="Times New Roman" w:cs="Times New Roman"/>
          <w:sz w:val="24"/>
          <w:szCs w:val="24"/>
          <w:highlight w:val="white"/>
        </w:rPr>
        <w:t xml:space="preserve"> undisturbed</w:t>
      </w:r>
      <w:r w:rsidR="00F36FA7" w:rsidRPr="007418CF">
        <w:rPr>
          <w:rFonts w:ascii="Times New Roman" w:eastAsia="Times New Roman" w:hAnsi="Times New Roman" w:cs="Times New Roman"/>
          <w:sz w:val="24"/>
          <w:szCs w:val="24"/>
          <w:highlight w:val="white"/>
        </w:rPr>
        <w:t xml:space="preserve"> shoreline, </w:t>
      </w:r>
      <w:r w:rsidR="002C575D" w:rsidRPr="007418CF">
        <w:rPr>
          <w:rFonts w:ascii="Times New Roman" w:eastAsia="Times New Roman" w:hAnsi="Times New Roman" w:cs="Times New Roman"/>
          <w:sz w:val="24"/>
          <w:szCs w:val="24"/>
          <w:highlight w:val="white"/>
        </w:rPr>
        <w:t>enabling investigation of</w:t>
      </w:r>
      <w:r w:rsidR="00F36FA7" w:rsidRPr="007418CF">
        <w:rPr>
          <w:rFonts w:ascii="Times New Roman" w:eastAsia="Times New Roman" w:hAnsi="Times New Roman" w:cs="Times New Roman"/>
          <w:sz w:val="24"/>
          <w:szCs w:val="24"/>
          <w:highlight w:val="white"/>
        </w:rPr>
        <w:t xml:space="preserve"> heterogeneity and gradients </w:t>
      </w:r>
      <w:r w:rsidR="00C00E9F" w:rsidRPr="007418CF">
        <w:rPr>
          <w:rFonts w:ascii="Times New Roman" w:eastAsia="Times New Roman" w:hAnsi="Times New Roman" w:cs="Times New Roman"/>
          <w:sz w:val="24"/>
          <w:szCs w:val="24"/>
          <w:highlight w:val="white"/>
        </w:rPr>
        <w:t>of disturbance</w:t>
      </w:r>
      <w:r w:rsidR="00F36FA7" w:rsidRPr="007418CF">
        <w:rPr>
          <w:rFonts w:ascii="Times New Roman" w:eastAsia="Times New Roman" w:hAnsi="Times New Roman" w:cs="Times New Roman"/>
          <w:sz w:val="24"/>
          <w:szCs w:val="24"/>
          <w:highlight w:val="white"/>
        </w:rPr>
        <w:t>. W</w:t>
      </w:r>
      <w:r w:rsidRPr="007418CF">
        <w:rPr>
          <w:rFonts w:ascii="Times New Roman" w:eastAsia="Times New Roman" w:hAnsi="Times New Roman" w:cs="Times New Roman"/>
          <w:sz w:val="24"/>
          <w:szCs w:val="24"/>
          <w:highlight w:val="white"/>
        </w:rPr>
        <w:t xml:space="preserve">e surveyed </w:t>
      </w:r>
      <w:r w:rsidR="00F36FA7" w:rsidRPr="007418CF">
        <w:rPr>
          <w:rFonts w:ascii="Times New Roman" w:eastAsia="Times New Roman" w:hAnsi="Times New Roman" w:cs="Times New Roman"/>
          <w:sz w:val="24"/>
          <w:szCs w:val="24"/>
          <w:highlight w:val="white"/>
        </w:rPr>
        <w:t xml:space="preserve">sites along </w:t>
      </w:r>
      <w:r w:rsidRPr="007418CF">
        <w:rPr>
          <w:rFonts w:ascii="Times New Roman" w:eastAsia="Times New Roman" w:hAnsi="Times New Roman" w:cs="Times New Roman"/>
          <w:sz w:val="24"/>
          <w:szCs w:val="24"/>
          <w:highlight w:val="white"/>
        </w:rPr>
        <w:t>40</w:t>
      </w:r>
      <w:r w:rsidR="00AB40EC" w:rsidRPr="007418CF">
        <w:rPr>
          <w:rFonts w:ascii="Times New Roman" w:eastAsia="Times New Roman" w:hAnsi="Times New Roman" w:cs="Times New Roman"/>
          <w:sz w:val="24"/>
          <w:szCs w:val="24"/>
          <w:highlight w:val="white"/>
        </w:rPr>
        <w:t xml:space="preserve"> </w:t>
      </w:r>
      <w:r w:rsidRPr="007418CF">
        <w:rPr>
          <w:rFonts w:ascii="Times New Roman" w:eastAsia="Times New Roman" w:hAnsi="Times New Roman" w:cs="Times New Roman"/>
          <w:sz w:val="24"/>
          <w:szCs w:val="24"/>
          <w:highlight w:val="white"/>
        </w:rPr>
        <w:t xml:space="preserve">km of </w:t>
      </w:r>
      <w:r w:rsidR="00AB40EC" w:rsidRPr="007418CF">
        <w:rPr>
          <w:rFonts w:ascii="Times New Roman" w:eastAsia="Times New Roman" w:hAnsi="Times New Roman" w:cs="Times New Roman"/>
          <w:sz w:val="24"/>
          <w:szCs w:val="24"/>
          <w:highlight w:val="white"/>
        </w:rPr>
        <w:t xml:space="preserve">Baikal’s </w:t>
      </w:r>
      <w:r w:rsidRPr="007418CF">
        <w:rPr>
          <w:rFonts w:ascii="Times New Roman" w:eastAsia="Times New Roman" w:hAnsi="Times New Roman" w:cs="Times New Roman"/>
          <w:sz w:val="24"/>
          <w:szCs w:val="24"/>
          <w:highlight w:val="white"/>
        </w:rPr>
        <w:t>southwestern shore for sewage indicators</w:t>
      </w:r>
      <w:r w:rsidR="00C00E9F" w:rsidRPr="007418CF">
        <w:rPr>
          <w:rFonts w:ascii="Times New Roman" w:eastAsia="Times New Roman" w:hAnsi="Times New Roman" w:cs="Times New Roman"/>
          <w:sz w:val="24"/>
          <w:szCs w:val="24"/>
          <w:highlight w:val="white"/>
        </w:rPr>
        <w:t xml:space="preserve"> – </w:t>
      </w:r>
      <w:r w:rsidRPr="007418CF">
        <w:rPr>
          <w:rFonts w:ascii="Times New Roman" w:eastAsia="Times New Roman" w:hAnsi="Times New Roman" w:cs="Times New Roman"/>
          <w:sz w:val="24"/>
          <w:szCs w:val="24"/>
          <w:highlight w:val="white"/>
        </w:rPr>
        <w:t>pharmaceuticals and personal care products (PPCPs) and microplastics</w:t>
      </w:r>
      <w:r w:rsidR="00C00E9F" w:rsidRPr="007418CF">
        <w:rPr>
          <w:rFonts w:ascii="Times New Roman" w:eastAsia="Times New Roman" w:hAnsi="Times New Roman" w:cs="Times New Roman"/>
          <w:sz w:val="24"/>
          <w:szCs w:val="24"/>
          <w:highlight w:val="white"/>
        </w:rPr>
        <w:t xml:space="preserve"> – </w:t>
      </w:r>
      <w:r w:rsidR="000D00B7" w:rsidRPr="007418CF">
        <w:rPr>
          <w:rFonts w:ascii="Times New Roman" w:eastAsia="Times New Roman" w:hAnsi="Times New Roman" w:cs="Times New Roman"/>
          <w:sz w:val="24"/>
          <w:szCs w:val="24"/>
          <w:highlight w:val="white"/>
        </w:rPr>
        <w:t>as well as</w:t>
      </w:r>
      <w:r w:rsidR="00150A0F" w:rsidRPr="007418CF">
        <w:rPr>
          <w:rFonts w:ascii="Times New Roman" w:eastAsia="Times New Roman" w:hAnsi="Times New Roman" w:cs="Times New Roman"/>
          <w:sz w:val="24"/>
          <w:szCs w:val="24"/>
          <w:highlight w:val="white"/>
        </w:rPr>
        <w:t xml:space="preserve"> </w:t>
      </w:r>
      <w:r w:rsidRPr="007418CF">
        <w:rPr>
          <w:rFonts w:ascii="Times New Roman" w:eastAsia="Times New Roman" w:hAnsi="Times New Roman" w:cs="Times New Roman"/>
          <w:sz w:val="24"/>
          <w:szCs w:val="24"/>
          <w:highlight w:val="white"/>
        </w:rPr>
        <w:t xml:space="preserve">periphyton and macroinvertebrate abundance </w:t>
      </w:r>
      <w:r w:rsidR="00150A0F" w:rsidRPr="007418CF">
        <w:rPr>
          <w:rFonts w:ascii="Times New Roman" w:eastAsia="Times New Roman" w:hAnsi="Times New Roman" w:cs="Times New Roman"/>
          <w:sz w:val="24"/>
          <w:szCs w:val="24"/>
          <w:highlight w:val="white"/>
        </w:rPr>
        <w:t>and</w:t>
      </w:r>
      <w:r w:rsidR="00106752" w:rsidRPr="007418CF">
        <w:rPr>
          <w:rFonts w:ascii="Times New Roman" w:eastAsia="Times New Roman" w:hAnsi="Times New Roman" w:cs="Times New Roman"/>
          <w:sz w:val="24"/>
          <w:szCs w:val="24"/>
          <w:highlight w:val="white"/>
        </w:rPr>
        <w:t xml:space="preserve"> </w:t>
      </w:r>
      <w:r w:rsidR="007A1552" w:rsidRPr="007418CF">
        <w:rPr>
          <w:rFonts w:ascii="Times New Roman" w:eastAsia="Times New Roman" w:hAnsi="Times New Roman" w:cs="Times New Roman"/>
          <w:sz w:val="24"/>
          <w:szCs w:val="24"/>
          <w:highlight w:val="white"/>
        </w:rPr>
        <w:t xml:space="preserve">indicators of </w:t>
      </w:r>
      <w:r w:rsidR="00106752" w:rsidRPr="007418CF">
        <w:rPr>
          <w:rFonts w:ascii="Times New Roman" w:eastAsia="Times New Roman" w:hAnsi="Times New Roman" w:cs="Times New Roman"/>
          <w:sz w:val="24"/>
          <w:szCs w:val="24"/>
          <w:highlight w:val="white"/>
        </w:rPr>
        <w:t xml:space="preserve">food web </w:t>
      </w:r>
      <w:r w:rsidR="007A1552" w:rsidRPr="007418CF">
        <w:rPr>
          <w:rFonts w:ascii="Times New Roman" w:eastAsia="Times New Roman" w:hAnsi="Times New Roman" w:cs="Times New Roman"/>
          <w:sz w:val="24"/>
          <w:szCs w:val="24"/>
          <w:highlight w:val="white"/>
        </w:rPr>
        <w:t>structure</w:t>
      </w:r>
      <w:r w:rsidR="00150A0F" w:rsidRPr="007418CF">
        <w:rPr>
          <w:rFonts w:ascii="Times New Roman" w:eastAsia="Times New Roman" w:hAnsi="Times New Roman" w:cs="Times New Roman"/>
          <w:sz w:val="24"/>
          <w:szCs w:val="24"/>
          <w:highlight w:val="white"/>
        </w:rPr>
        <w:t xml:space="preserve"> </w:t>
      </w:r>
      <w:r w:rsidR="00106752" w:rsidRPr="007418CF">
        <w:rPr>
          <w:rFonts w:ascii="Times New Roman" w:eastAsia="Times New Roman" w:hAnsi="Times New Roman" w:cs="Times New Roman"/>
          <w:sz w:val="24"/>
          <w:szCs w:val="24"/>
          <w:highlight w:val="white"/>
        </w:rPr>
        <w:t>(stable isotopes and fatty acid</w:t>
      </w:r>
      <w:r w:rsidR="007F2E5D" w:rsidRPr="007418CF">
        <w:rPr>
          <w:rFonts w:ascii="Times New Roman" w:eastAsia="Times New Roman" w:hAnsi="Times New Roman" w:cs="Times New Roman"/>
          <w:sz w:val="24"/>
          <w:szCs w:val="24"/>
          <w:highlight w:val="white"/>
        </w:rPr>
        <w:t>s</w:t>
      </w:r>
      <w:r w:rsidR="00106752"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PPCPs</w:t>
      </w:r>
      <w:r w:rsidR="000D00B7"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including caffeine and acetaminophen</w:t>
      </w:r>
      <w:r w:rsidR="000D00B7" w:rsidRPr="007418CF">
        <w:rPr>
          <w:rFonts w:ascii="Times New Roman" w:eastAsia="Times New Roman" w:hAnsi="Times New Roman" w:cs="Times New Roman"/>
          <w:sz w:val="24"/>
          <w:szCs w:val="24"/>
          <w:highlight w:val="white"/>
        </w:rPr>
        <w:t>/paracetamol</w:t>
      </w:r>
      <w:r w:rsidR="009F5F50"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were </w:t>
      </w:r>
      <w:r w:rsidR="00D34404" w:rsidRPr="007418CF">
        <w:rPr>
          <w:rFonts w:ascii="Times New Roman" w:eastAsia="Times New Roman" w:hAnsi="Times New Roman" w:cs="Times New Roman"/>
          <w:sz w:val="24"/>
          <w:szCs w:val="24"/>
          <w:highlight w:val="white"/>
        </w:rPr>
        <w:t xml:space="preserve">spatially </w:t>
      </w:r>
      <w:r w:rsidRPr="007418CF">
        <w:rPr>
          <w:rFonts w:ascii="Times New Roman" w:eastAsia="Times New Roman" w:hAnsi="Times New Roman" w:cs="Times New Roman"/>
          <w:sz w:val="24"/>
          <w:szCs w:val="24"/>
          <w:highlight w:val="white"/>
        </w:rPr>
        <w:t>related</w:t>
      </w:r>
      <w:r w:rsidR="00110977" w:rsidRPr="007418CF">
        <w:rPr>
          <w:rFonts w:ascii="Times New Roman" w:eastAsia="Times New Roman" w:hAnsi="Times New Roman" w:cs="Times New Roman"/>
          <w:sz w:val="24"/>
          <w:szCs w:val="24"/>
          <w:highlight w:val="white"/>
        </w:rPr>
        <w:t xml:space="preserve"> to</w:t>
      </w:r>
      <w:r w:rsidR="00414172" w:rsidRPr="007418CF">
        <w:rPr>
          <w:rFonts w:ascii="Times New Roman" w:eastAsia="Times New Roman" w:hAnsi="Times New Roman" w:cs="Times New Roman"/>
          <w:sz w:val="24"/>
          <w:szCs w:val="24"/>
          <w:highlight w:val="white"/>
        </w:rPr>
        <w:t xml:space="preserve"> </w:t>
      </w:r>
      <w:r w:rsidR="00110977" w:rsidRPr="007418CF">
        <w:rPr>
          <w:rFonts w:ascii="Times New Roman" w:eastAsia="Times New Roman" w:hAnsi="Times New Roman" w:cs="Times New Roman"/>
          <w:sz w:val="24"/>
          <w:szCs w:val="24"/>
          <w:highlight w:val="white"/>
        </w:rPr>
        <w:t>lakeside development</w:t>
      </w:r>
      <w:r w:rsidRPr="007418CF">
        <w:rPr>
          <w:rFonts w:ascii="Times New Roman" w:eastAsia="Times New Roman" w:hAnsi="Times New Roman" w:cs="Times New Roman"/>
          <w:sz w:val="24"/>
          <w:szCs w:val="24"/>
          <w:highlight w:val="white"/>
        </w:rPr>
        <w:t xml:space="preserve">. </w:t>
      </w:r>
      <w:r w:rsidR="00C00E9F" w:rsidRPr="007418CF">
        <w:rPr>
          <w:rFonts w:ascii="Times New Roman" w:eastAsia="Times New Roman" w:hAnsi="Times New Roman" w:cs="Times New Roman"/>
          <w:sz w:val="24"/>
          <w:szCs w:val="24"/>
          <w:highlight w:val="white"/>
        </w:rPr>
        <w:t xml:space="preserve">As predicted, </w:t>
      </w:r>
      <w:r w:rsidR="002F14D8" w:rsidRPr="007418CF">
        <w:rPr>
          <w:rFonts w:ascii="Times New Roman" w:eastAsia="Times New Roman" w:hAnsi="Times New Roman" w:cs="Times New Roman"/>
          <w:sz w:val="24"/>
          <w:szCs w:val="24"/>
          <w:highlight w:val="white"/>
        </w:rPr>
        <w:t>lakeside development</w:t>
      </w:r>
      <w:r w:rsidR="00440CF3" w:rsidRPr="007418CF">
        <w:rPr>
          <w:rFonts w:ascii="Times New Roman" w:eastAsia="Times New Roman" w:hAnsi="Times New Roman" w:cs="Times New Roman"/>
          <w:sz w:val="24"/>
          <w:szCs w:val="24"/>
          <w:highlight w:val="white"/>
        </w:rPr>
        <w:t xml:space="preserve"> was associated with more filamentous algae </w:t>
      </w:r>
      <w:r w:rsidR="000A49FA" w:rsidRPr="007418CF">
        <w:rPr>
          <w:rFonts w:ascii="Times New Roman" w:eastAsia="Times New Roman" w:hAnsi="Times New Roman" w:cs="Times New Roman"/>
          <w:sz w:val="24"/>
          <w:szCs w:val="24"/>
          <w:highlight w:val="white"/>
        </w:rPr>
        <w:t xml:space="preserve">and </w:t>
      </w:r>
      <w:r w:rsidR="00440CF3" w:rsidRPr="007418CF">
        <w:rPr>
          <w:rFonts w:ascii="Times New Roman" w:eastAsia="Times New Roman" w:hAnsi="Times New Roman" w:cs="Times New Roman"/>
          <w:sz w:val="24"/>
          <w:szCs w:val="24"/>
          <w:highlight w:val="white"/>
        </w:rPr>
        <w:t xml:space="preserve">lower </w:t>
      </w:r>
      <w:r w:rsidR="00080393" w:rsidRPr="007418CF">
        <w:rPr>
          <w:rFonts w:ascii="Times New Roman" w:eastAsia="Times New Roman" w:hAnsi="Times New Roman" w:cs="Times New Roman"/>
          <w:sz w:val="24"/>
          <w:szCs w:val="24"/>
          <w:highlight w:val="white"/>
        </w:rPr>
        <w:t>abundance of</w:t>
      </w:r>
      <w:r w:rsidR="006B3C60" w:rsidRPr="007418CF">
        <w:rPr>
          <w:rFonts w:ascii="Times New Roman" w:eastAsia="Times New Roman" w:hAnsi="Times New Roman" w:cs="Times New Roman"/>
          <w:sz w:val="24"/>
          <w:szCs w:val="24"/>
          <w:highlight w:val="white"/>
        </w:rPr>
        <w:t xml:space="preserve"> sewage-sensitive</w:t>
      </w:r>
      <w:r w:rsidR="00080393" w:rsidRPr="007418CF">
        <w:rPr>
          <w:rFonts w:ascii="Times New Roman" w:eastAsia="Times New Roman" w:hAnsi="Times New Roman" w:cs="Times New Roman"/>
          <w:sz w:val="24"/>
          <w:szCs w:val="24"/>
          <w:highlight w:val="white"/>
        </w:rPr>
        <w:t xml:space="preserve"> </w:t>
      </w:r>
      <w:r w:rsidR="0042728E" w:rsidRPr="007418CF">
        <w:rPr>
          <w:rFonts w:ascii="Times New Roman" w:eastAsia="Times New Roman" w:hAnsi="Times New Roman" w:cs="Times New Roman"/>
          <w:sz w:val="24"/>
          <w:szCs w:val="24"/>
          <w:highlight w:val="white"/>
        </w:rPr>
        <w:t>m</w:t>
      </w:r>
      <w:r w:rsidR="004D2297" w:rsidRPr="007418CF">
        <w:rPr>
          <w:rFonts w:ascii="Times New Roman" w:eastAsia="Times New Roman" w:hAnsi="Times New Roman" w:cs="Times New Roman"/>
          <w:sz w:val="24"/>
          <w:szCs w:val="24"/>
          <w:highlight w:val="white"/>
        </w:rPr>
        <w:t>ollusk</w:t>
      </w:r>
      <w:r w:rsidR="00BE62F9" w:rsidRPr="007418CF">
        <w:rPr>
          <w:rFonts w:ascii="Times New Roman" w:eastAsia="Times New Roman" w:hAnsi="Times New Roman" w:cs="Times New Roman"/>
          <w:sz w:val="24"/>
          <w:szCs w:val="24"/>
          <w:highlight w:val="white"/>
        </w:rPr>
        <w:t>s</w:t>
      </w:r>
      <w:r w:rsidR="00C00E9F" w:rsidRPr="007418CF">
        <w:rPr>
          <w:rFonts w:ascii="Times New Roman" w:eastAsia="Times New Roman" w:hAnsi="Times New Roman" w:cs="Times New Roman"/>
          <w:sz w:val="24"/>
          <w:szCs w:val="24"/>
          <w:highlight w:val="white"/>
        </w:rPr>
        <w:t xml:space="preserve">. </w:t>
      </w:r>
      <w:r w:rsidR="003015C9" w:rsidRPr="007418CF">
        <w:rPr>
          <w:rFonts w:ascii="Times New Roman" w:eastAsia="Times New Roman" w:hAnsi="Times New Roman" w:cs="Times New Roman"/>
          <w:sz w:val="24"/>
          <w:szCs w:val="24"/>
          <w:highlight w:val="white"/>
        </w:rPr>
        <w:t>P</w:t>
      </w:r>
      <w:r w:rsidRPr="007418CF">
        <w:rPr>
          <w:rFonts w:ascii="Times New Roman" w:eastAsia="Times New Roman" w:hAnsi="Times New Roman" w:cs="Times New Roman"/>
          <w:sz w:val="24"/>
          <w:szCs w:val="24"/>
          <w:highlight w:val="white"/>
        </w:rPr>
        <w:t>eriphyton and macroinvertebrate stable isotope</w:t>
      </w:r>
      <w:r w:rsidR="00F536BA" w:rsidRPr="007418CF">
        <w:rPr>
          <w:rFonts w:ascii="Times New Roman" w:eastAsia="Times New Roman" w:hAnsi="Times New Roman" w:cs="Times New Roman"/>
          <w:sz w:val="24"/>
          <w:szCs w:val="24"/>
          <w:highlight w:val="white"/>
        </w:rPr>
        <w:t>s</w:t>
      </w:r>
      <w:r w:rsidRPr="007418CF">
        <w:rPr>
          <w:rFonts w:ascii="Times New Roman" w:eastAsia="Times New Roman" w:hAnsi="Times New Roman" w:cs="Times New Roman"/>
          <w:sz w:val="24"/>
          <w:szCs w:val="24"/>
          <w:highlight w:val="white"/>
        </w:rPr>
        <w:t xml:space="preserve"> and essential fatty acid</w:t>
      </w:r>
      <w:r w:rsidR="007F2E5D" w:rsidRPr="007418CF">
        <w:rPr>
          <w:rFonts w:ascii="Times New Roman" w:eastAsia="Times New Roman" w:hAnsi="Times New Roman" w:cs="Times New Roman"/>
          <w:sz w:val="24"/>
          <w:szCs w:val="24"/>
          <w:highlight w:val="white"/>
        </w:rPr>
        <w:t xml:space="preserve">s </w:t>
      </w:r>
      <w:r w:rsidRPr="007418CF">
        <w:rPr>
          <w:rFonts w:ascii="Times New Roman" w:eastAsia="Times New Roman" w:hAnsi="Times New Roman" w:cs="Times New Roman"/>
          <w:sz w:val="24"/>
          <w:szCs w:val="24"/>
          <w:highlight w:val="white"/>
        </w:rPr>
        <w:t>suggested that</w:t>
      </w:r>
      <w:r w:rsidR="003015C9" w:rsidRPr="007418CF">
        <w:rPr>
          <w:rFonts w:ascii="Times New Roman" w:eastAsia="Times New Roman" w:hAnsi="Times New Roman" w:cs="Times New Roman"/>
          <w:sz w:val="24"/>
          <w:szCs w:val="24"/>
          <w:highlight w:val="white"/>
        </w:rPr>
        <w:t xml:space="preserve"> </w:t>
      </w:r>
      <w:r w:rsidR="004361D1" w:rsidRPr="007418CF">
        <w:rPr>
          <w:rFonts w:ascii="Times New Roman" w:eastAsia="Times New Roman" w:hAnsi="Times New Roman" w:cs="Times New Roman"/>
          <w:sz w:val="24"/>
          <w:szCs w:val="24"/>
          <w:highlight w:val="white"/>
        </w:rPr>
        <w:t>food web</w:t>
      </w:r>
      <w:r w:rsidRPr="007418CF">
        <w:rPr>
          <w:rFonts w:ascii="Times New Roman" w:eastAsia="Times New Roman" w:hAnsi="Times New Roman" w:cs="Times New Roman"/>
          <w:sz w:val="24"/>
          <w:szCs w:val="24"/>
          <w:highlight w:val="white"/>
        </w:rPr>
        <w:t xml:space="preserve"> structure </w:t>
      </w:r>
      <w:r w:rsidR="00F36FA7" w:rsidRPr="007418CF">
        <w:rPr>
          <w:rFonts w:ascii="Times New Roman" w:eastAsia="Times New Roman" w:hAnsi="Times New Roman" w:cs="Times New Roman"/>
          <w:sz w:val="24"/>
          <w:szCs w:val="24"/>
          <w:highlight w:val="white"/>
        </w:rPr>
        <w:t xml:space="preserve">otherwise </w:t>
      </w:r>
      <w:r w:rsidRPr="007418CF">
        <w:rPr>
          <w:rFonts w:ascii="Times New Roman" w:eastAsia="Times New Roman" w:hAnsi="Times New Roman" w:cs="Times New Roman"/>
          <w:sz w:val="24"/>
          <w:szCs w:val="24"/>
          <w:highlight w:val="white"/>
        </w:rPr>
        <w:t xml:space="preserve">remained </w:t>
      </w:r>
      <w:r w:rsidR="003015C9" w:rsidRPr="007418CF">
        <w:rPr>
          <w:rFonts w:ascii="Times New Roman" w:eastAsia="Times New Roman" w:hAnsi="Times New Roman" w:cs="Times New Roman"/>
          <w:sz w:val="24"/>
          <w:szCs w:val="24"/>
          <w:highlight w:val="white"/>
        </w:rPr>
        <w:t>similar across sites</w:t>
      </w:r>
      <w:r w:rsidR="002C575D" w:rsidRPr="007418CF">
        <w:rPr>
          <w:rFonts w:ascii="Times New Roman" w:eastAsia="Times New Roman" w:hAnsi="Times New Roman" w:cs="Times New Roman"/>
          <w:sz w:val="24"/>
          <w:szCs w:val="24"/>
          <w:highlight w:val="white"/>
        </w:rPr>
        <w:t>; y</w:t>
      </w:r>
      <w:r w:rsidR="003015C9" w:rsidRPr="007418CF">
        <w:rPr>
          <w:rFonts w:ascii="Times New Roman" w:eastAsia="Times New Roman" w:hAnsi="Times New Roman" w:cs="Times New Roman"/>
          <w:sz w:val="24"/>
          <w:szCs w:val="24"/>
          <w:highlight w:val="white"/>
        </w:rPr>
        <w:t>et</w:t>
      </w:r>
      <w:r w:rsidR="002C575D" w:rsidRPr="007418CF">
        <w:rPr>
          <w:rFonts w:ascii="Times New Roman" w:eastAsia="Times New Roman" w:hAnsi="Times New Roman" w:cs="Times New Roman"/>
          <w:sz w:val="24"/>
          <w:szCs w:val="24"/>
          <w:highlight w:val="white"/>
        </w:rPr>
        <w:t>,</w:t>
      </w:r>
      <w:r w:rsidR="00F536BA" w:rsidRPr="007418CF">
        <w:rPr>
          <w:rFonts w:ascii="Times New Roman" w:eastAsia="Times New Roman" w:hAnsi="Times New Roman" w:cs="Times New Roman"/>
          <w:sz w:val="24"/>
          <w:szCs w:val="24"/>
          <w:highlight w:val="white"/>
        </w:rPr>
        <w:t xml:space="preserve"> </w:t>
      </w:r>
      <w:r w:rsidR="003015C9" w:rsidRPr="007418CF">
        <w:rPr>
          <w:rFonts w:ascii="Times New Roman" w:eastAsia="Times New Roman" w:hAnsi="Times New Roman" w:cs="Times New Roman"/>
          <w:sz w:val="24"/>
          <w:szCs w:val="24"/>
          <w:highlight w:val="white"/>
        </w:rPr>
        <w:t xml:space="preserve">the </w:t>
      </w:r>
      <w:r w:rsidR="001A17BE" w:rsidRPr="007418CF">
        <w:rPr>
          <w:rFonts w:ascii="Times New Roman" w:eastAsia="Times New Roman" w:hAnsi="Times New Roman" w:cs="Times New Roman"/>
          <w:sz w:val="24"/>
          <w:szCs w:val="24"/>
          <w:highlight w:val="white"/>
        </w:rPr>
        <w:t>invariance</w:t>
      </w:r>
      <w:r w:rsidR="003015C9" w:rsidRPr="007418CF">
        <w:rPr>
          <w:rFonts w:ascii="Times New Roman" w:eastAsia="Times New Roman" w:hAnsi="Times New Roman" w:cs="Times New Roman"/>
          <w:sz w:val="24"/>
          <w:szCs w:val="24"/>
          <w:highlight w:val="white"/>
        </w:rPr>
        <w:t xml:space="preserve"> of </w:t>
      </w:r>
      <w:r w:rsidR="002C575D" w:rsidRPr="007418CF">
        <w:rPr>
          <w:rFonts w:ascii="Times New Roman" w:eastAsia="Times New Roman" w:hAnsi="Times New Roman" w:cs="Times New Roman"/>
          <w:sz w:val="24"/>
          <w:szCs w:val="24"/>
          <w:highlight w:val="white"/>
        </w:rPr>
        <w:t xml:space="preserve">amphipod </w:t>
      </w:r>
      <w:r w:rsidR="003015C9" w:rsidRPr="007418CF">
        <w:rPr>
          <w:rFonts w:ascii="Times New Roman" w:eastAsia="Times New Roman" w:hAnsi="Times New Roman" w:cs="Times New Roman"/>
          <w:sz w:val="24"/>
          <w:szCs w:val="24"/>
          <w:highlight w:val="white"/>
        </w:rPr>
        <w:t>fatty acid composition</w:t>
      </w:r>
      <w:r w:rsidR="001A17BE" w:rsidRPr="007418CF">
        <w:rPr>
          <w:rFonts w:ascii="Times New Roman" w:eastAsia="Times New Roman" w:hAnsi="Times New Roman" w:cs="Times New Roman"/>
          <w:sz w:val="24"/>
          <w:szCs w:val="24"/>
          <w:highlight w:val="white"/>
        </w:rPr>
        <w:t>,</w:t>
      </w:r>
      <w:r w:rsidR="003015C9" w:rsidRPr="007418CF">
        <w:rPr>
          <w:rFonts w:ascii="Times New Roman" w:eastAsia="Times New Roman" w:hAnsi="Times New Roman" w:cs="Times New Roman"/>
          <w:sz w:val="24"/>
          <w:szCs w:val="24"/>
          <w:highlight w:val="white"/>
        </w:rPr>
        <w:t xml:space="preserve"> relative to periphyton</w:t>
      </w:r>
      <w:r w:rsidR="001A17BE" w:rsidRPr="007418CF">
        <w:rPr>
          <w:rFonts w:ascii="Times New Roman" w:eastAsia="Times New Roman" w:hAnsi="Times New Roman" w:cs="Times New Roman"/>
          <w:sz w:val="24"/>
          <w:szCs w:val="24"/>
          <w:highlight w:val="white"/>
        </w:rPr>
        <w:t>,</w:t>
      </w:r>
      <w:r w:rsidR="003015C9" w:rsidRPr="007418CF">
        <w:rPr>
          <w:rFonts w:ascii="Times New Roman" w:eastAsia="Times New Roman" w:hAnsi="Times New Roman" w:cs="Times New Roman"/>
          <w:sz w:val="24"/>
          <w:szCs w:val="24"/>
          <w:highlight w:val="white"/>
        </w:rPr>
        <w:t xml:space="preserve"> suggested that grazers</w:t>
      </w:r>
      <w:r w:rsidR="00F536BA" w:rsidRPr="007418CF">
        <w:rPr>
          <w:rFonts w:ascii="Times New Roman" w:eastAsia="Times New Roman" w:hAnsi="Times New Roman" w:cs="Times New Roman"/>
          <w:sz w:val="24"/>
          <w:szCs w:val="24"/>
          <w:highlight w:val="white"/>
        </w:rPr>
        <w:t xml:space="preserve"> </w:t>
      </w:r>
      <w:r w:rsidR="00150A0F" w:rsidRPr="007418CF">
        <w:rPr>
          <w:rFonts w:ascii="Times New Roman" w:eastAsia="Times New Roman" w:hAnsi="Times New Roman" w:cs="Times New Roman"/>
          <w:sz w:val="24"/>
          <w:szCs w:val="24"/>
          <w:highlight w:val="white"/>
        </w:rPr>
        <w:t xml:space="preserve">adjust </w:t>
      </w:r>
      <w:r w:rsidR="00F536BA" w:rsidRPr="007418CF">
        <w:rPr>
          <w:rFonts w:ascii="Times New Roman" w:eastAsia="Times New Roman" w:hAnsi="Times New Roman" w:cs="Times New Roman"/>
          <w:sz w:val="24"/>
          <w:szCs w:val="24"/>
          <w:highlight w:val="white"/>
        </w:rPr>
        <w:t>behavior</w:t>
      </w:r>
      <w:r w:rsidR="00106752" w:rsidRPr="007418CF">
        <w:rPr>
          <w:rFonts w:ascii="Times New Roman" w:eastAsia="Times New Roman" w:hAnsi="Times New Roman" w:cs="Times New Roman"/>
          <w:sz w:val="24"/>
          <w:szCs w:val="24"/>
          <w:highlight w:val="white"/>
        </w:rPr>
        <w:t xml:space="preserve"> or metabolism</w:t>
      </w:r>
      <w:r w:rsidR="00F536BA" w:rsidRPr="007418CF">
        <w:rPr>
          <w:rFonts w:ascii="Times New Roman" w:eastAsia="Times New Roman" w:hAnsi="Times New Roman" w:cs="Times New Roman"/>
          <w:sz w:val="24"/>
          <w:szCs w:val="24"/>
          <w:highlight w:val="white"/>
        </w:rPr>
        <w:t xml:space="preserve"> to compensate for </w:t>
      </w:r>
      <w:r w:rsidR="000A49FA" w:rsidRPr="007418CF">
        <w:rPr>
          <w:rFonts w:ascii="Times New Roman" w:eastAsia="Times New Roman" w:hAnsi="Times New Roman" w:cs="Times New Roman"/>
          <w:sz w:val="24"/>
          <w:szCs w:val="24"/>
          <w:highlight w:val="white"/>
        </w:rPr>
        <w:t xml:space="preserve">different </w:t>
      </w:r>
      <w:r w:rsidR="00F536BA" w:rsidRPr="007418CF">
        <w:rPr>
          <w:rFonts w:ascii="Times New Roman" w:eastAsia="Times New Roman" w:hAnsi="Times New Roman" w:cs="Times New Roman"/>
          <w:sz w:val="24"/>
          <w:szCs w:val="24"/>
          <w:highlight w:val="white"/>
        </w:rPr>
        <w:t xml:space="preserve">periphyton </w:t>
      </w:r>
      <w:r w:rsidR="00AB40EC" w:rsidRPr="007418CF">
        <w:rPr>
          <w:rFonts w:ascii="Times New Roman" w:eastAsia="Times New Roman" w:hAnsi="Times New Roman" w:cs="Times New Roman"/>
          <w:sz w:val="24"/>
          <w:szCs w:val="24"/>
          <w:highlight w:val="white"/>
        </w:rPr>
        <w:t>assemblages</w:t>
      </w:r>
      <w:r w:rsidRPr="007418CF">
        <w:rPr>
          <w:rFonts w:ascii="Times New Roman" w:eastAsia="Times New Roman" w:hAnsi="Times New Roman" w:cs="Times New Roman"/>
          <w:sz w:val="24"/>
          <w:szCs w:val="24"/>
          <w:highlight w:val="white"/>
        </w:rPr>
        <w:t>.</w:t>
      </w:r>
      <w:r w:rsidR="002249CB" w:rsidRPr="007418CF">
        <w:rPr>
          <w:rFonts w:ascii="Times New Roman" w:eastAsia="Times New Roman" w:hAnsi="Times New Roman" w:cs="Times New Roman"/>
          <w:sz w:val="24"/>
          <w:szCs w:val="24"/>
          <w:highlight w:val="white"/>
        </w:rPr>
        <w:t xml:space="preserve"> </w:t>
      </w:r>
      <w:r w:rsidR="001A17BE" w:rsidRPr="007418CF">
        <w:rPr>
          <w:rFonts w:ascii="Times New Roman" w:eastAsia="Times New Roman" w:hAnsi="Times New Roman" w:cs="Times New Roman"/>
          <w:sz w:val="24"/>
          <w:szCs w:val="24"/>
          <w:highlight w:val="white"/>
        </w:rPr>
        <w:t>O</w:t>
      </w:r>
      <w:r w:rsidR="002249CB" w:rsidRPr="007418CF">
        <w:rPr>
          <w:rFonts w:ascii="Times New Roman" w:eastAsia="Times New Roman" w:hAnsi="Times New Roman" w:cs="Times New Roman"/>
          <w:sz w:val="24"/>
          <w:szCs w:val="24"/>
          <w:highlight w:val="white"/>
        </w:rPr>
        <w:t xml:space="preserve">ur results </w:t>
      </w:r>
      <w:r w:rsidR="003015C9" w:rsidRPr="007418CF">
        <w:rPr>
          <w:rFonts w:ascii="Times New Roman" w:eastAsia="Times New Roman" w:hAnsi="Times New Roman" w:cs="Times New Roman"/>
          <w:sz w:val="24"/>
          <w:szCs w:val="24"/>
          <w:highlight w:val="white"/>
        </w:rPr>
        <w:t xml:space="preserve">demonstrate that </w:t>
      </w:r>
      <w:r w:rsidR="004548C9" w:rsidRPr="007418CF">
        <w:rPr>
          <w:rFonts w:ascii="Times New Roman" w:eastAsia="Times New Roman" w:hAnsi="Times New Roman" w:cs="Times New Roman"/>
          <w:sz w:val="24"/>
          <w:szCs w:val="24"/>
          <w:highlight w:val="white"/>
        </w:rPr>
        <w:t xml:space="preserve">even low levels of human disturbance </w:t>
      </w:r>
      <w:r w:rsidR="003015C9" w:rsidRPr="007418CF">
        <w:rPr>
          <w:rFonts w:ascii="Times New Roman" w:eastAsia="Times New Roman" w:hAnsi="Times New Roman" w:cs="Times New Roman"/>
          <w:sz w:val="24"/>
          <w:szCs w:val="24"/>
          <w:highlight w:val="white"/>
        </w:rPr>
        <w:t xml:space="preserve">can </w:t>
      </w:r>
      <w:r w:rsidR="004548C9" w:rsidRPr="007418CF">
        <w:rPr>
          <w:rFonts w:ascii="Times New Roman" w:eastAsia="Times New Roman" w:hAnsi="Times New Roman" w:cs="Times New Roman"/>
          <w:sz w:val="24"/>
          <w:szCs w:val="24"/>
          <w:highlight w:val="white"/>
        </w:rPr>
        <w:t>result in</w:t>
      </w:r>
      <w:r w:rsidR="003015C9" w:rsidRPr="007418CF">
        <w:rPr>
          <w:rFonts w:ascii="Times New Roman" w:eastAsia="Times New Roman" w:hAnsi="Times New Roman" w:cs="Times New Roman"/>
          <w:sz w:val="24"/>
          <w:szCs w:val="24"/>
          <w:highlight w:val="white"/>
        </w:rPr>
        <w:t xml:space="preserve"> </w:t>
      </w:r>
      <w:r w:rsidR="002249CB" w:rsidRPr="007418CF">
        <w:rPr>
          <w:rFonts w:ascii="Times New Roman" w:eastAsia="Times New Roman" w:hAnsi="Times New Roman" w:cs="Times New Roman"/>
          <w:sz w:val="24"/>
          <w:szCs w:val="24"/>
          <w:highlight w:val="white"/>
        </w:rPr>
        <w:t xml:space="preserve">spatial heterogeneity </w:t>
      </w:r>
      <w:r w:rsidR="003015C9" w:rsidRPr="007418CF">
        <w:rPr>
          <w:rFonts w:ascii="Times New Roman" w:eastAsia="Times New Roman" w:hAnsi="Times New Roman" w:cs="Times New Roman"/>
          <w:sz w:val="24"/>
          <w:szCs w:val="24"/>
          <w:highlight w:val="white"/>
        </w:rPr>
        <w:t xml:space="preserve">of </w:t>
      </w:r>
      <w:r w:rsidR="002249CB" w:rsidRPr="007418CF">
        <w:rPr>
          <w:rFonts w:ascii="Times New Roman" w:eastAsia="Times New Roman" w:hAnsi="Times New Roman" w:cs="Times New Roman"/>
          <w:sz w:val="24"/>
          <w:szCs w:val="24"/>
          <w:highlight w:val="white"/>
        </w:rPr>
        <w:t xml:space="preserve">nearshore </w:t>
      </w:r>
      <w:r w:rsidR="004548C9" w:rsidRPr="007418CF">
        <w:rPr>
          <w:rFonts w:ascii="Times New Roman" w:eastAsia="Times New Roman" w:hAnsi="Times New Roman" w:cs="Times New Roman"/>
          <w:sz w:val="24"/>
          <w:szCs w:val="24"/>
          <w:highlight w:val="white"/>
        </w:rPr>
        <w:t>ecological response</w:t>
      </w:r>
      <w:r w:rsidR="002C575D" w:rsidRPr="007418CF">
        <w:rPr>
          <w:rFonts w:ascii="Times New Roman" w:eastAsia="Times New Roman" w:hAnsi="Times New Roman" w:cs="Times New Roman"/>
          <w:sz w:val="24"/>
          <w:szCs w:val="24"/>
          <w:highlight w:val="white"/>
        </w:rPr>
        <w:t>s</w:t>
      </w:r>
      <w:r w:rsidR="004548C9" w:rsidRPr="007418CF">
        <w:rPr>
          <w:rFonts w:ascii="Times New Roman" w:eastAsia="Times New Roman" w:hAnsi="Times New Roman" w:cs="Times New Roman"/>
          <w:sz w:val="24"/>
          <w:szCs w:val="24"/>
          <w:highlight w:val="white"/>
        </w:rPr>
        <w:t xml:space="preserve">, with </w:t>
      </w:r>
      <w:r w:rsidR="003015C9" w:rsidRPr="007418CF">
        <w:rPr>
          <w:rFonts w:ascii="Times New Roman" w:eastAsia="Times New Roman" w:hAnsi="Times New Roman" w:cs="Times New Roman"/>
          <w:sz w:val="24"/>
          <w:szCs w:val="24"/>
          <w:highlight w:val="white"/>
        </w:rPr>
        <w:t xml:space="preserve">potential for </w:t>
      </w:r>
      <w:r w:rsidR="002351C4">
        <w:rPr>
          <w:rFonts w:ascii="Times New Roman" w:eastAsia="Times New Roman" w:hAnsi="Times New Roman" w:cs="Times New Roman"/>
          <w:sz w:val="24"/>
          <w:szCs w:val="24"/>
          <w:highlight w:val="white"/>
        </w:rPr>
        <w:t xml:space="preserve">changing trophic interactions </w:t>
      </w:r>
      <w:r w:rsidR="004548C9" w:rsidRPr="007418CF">
        <w:rPr>
          <w:rFonts w:ascii="Times New Roman" w:eastAsia="Times New Roman" w:hAnsi="Times New Roman" w:cs="Times New Roman"/>
          <w:sz w:val="24"/>
          <w:szCs w:val="24"/>
          <w:highlight w:val="white"/>
        </w:rPr>
        <w:t>that</w:t>
      </w:r>
      <w:r w:rsidR="003015C9" w:rsidRPr="007418CF">
        <w:rPr>
          <w:rFonts w:ascii="Times New Roman" w:eastAsia="Times New Roman" w:hAnsi="Times New Roman" w:cs="Times New Roman"/>
          <w:sz w:val="24"/>
          <w:szCs w:val="24"/>
          <w:highlight w:val="white"/>
        </w:rPr>
        <w:t xml:space="preserve"> propagate through the food web</w:t>
      </w:r>
      <w:r w:rsidR="002249CB" w:rsidRPr="007418CF">
        <w:rPr>
          <w:rFonts w:ascii="Times New Roman" w:eastAsia="Times New Roman" w:hAnsi="Times New Roman" w:cs="Times New Roman"/>
          <w:sz w:val="24"/>
          <w:szCs w:val="24"/>
          <w:highlight w:val="white"/>
        </w:rPr>
        <w:t>.</w:t>
      </w:r>
      <w:r w:rsidR="008F41D6" w:rsidRPr="007418CF">
        <w:rPr>
          <w:rFonts w:ascii="Times New Roman" w:eastAsia="Times New Roman" w:hAnsi="Times New Roman" w:cs="Times New Roman"/>
          <w:sz w:val="24"/>
          <w:szCs w:val="24"/>
          <w:highlight w:val="white"/>
        </w:rPr>
        <w:t xml:space="preserve"> </w:t>
      </w:r>
    </w:p>
    <w:p w14:paraId="4A0BC221" w14:textId="77777777" w:rsidR="00715D55" w:rsidRPr="007418CF" w:rsidRDefault="00715D55" w:rsidP="00F31B90">
      <w:pPr>
        <w:spacing w:line="480" w:lineRule="auto"/>
        <w:rPr>
          <w:rFonts w:ascii="Times New Roman" w:hAnsi="Times New Roman" w:cs="Times New Roman"/>
        </w:rPr>
      </w:pPr>
    </w:p>
    <w:p w14:paraId="1679BA8B" w14:textId="77777777" w:rsidR="003C3341" w:rsidRDefault="003C3341">
      <w:pPr>
        <w:rPr>
          <w:rFonts w:ascii="Times New Roman" w:hAnsi="Times New Roman" w:cs="Times New Roman"/>
          <w:b/>
        </w:rPr>
      </w:pPr>
      <w:r>
        <w:rPr>
          <w:rFonts w:ascii="Times New Roman" w:hAnsi="Times New Roman" w:cs="Times New Roman"/>
          <w:b/>
        </w:rPr>
        <w:br w:type="page"/>
      </w:r>
    </w:p>
    <w:p w14:paraId="258258F2" w14:textId="7559F0D9"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b/>
        </w:rPr>
        <w:lastRenderedPageBreak/>
        <w:t>Introduction</w:t>
      </w:r>
    </w:p>
    <w:p w14:paraId="265884D8" w14:textId="00F9E6B3"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The release of treated and untreated wastewater into aquatic ecosystems is </w:t>
      </w:r>
      <w:r w:rsidR="00197C8D" w:rsidRPr="007418CF">
        <w:rPr>
          <w:rFonts w:ascii="Times New Roman" w:eastAsia="Times New Roman" w:hAnsi="Times New Roman" w:cs="Times New Roman"/>
          <w:sz w:val="24"/>
          <w:szCs w:val="24"/>
        </w:rPr>
        <w:t xml:space="preserve">a </w:t>
      </w:r>
      <w:r w:rsidR="007F226F" w:rsidRPr="007418CF">
        <w:rPr>
          <w:rFonts w:ascii="Times New Roman" w:eastAsia="Times New Roman" w:hAnsi="Times New Roman" w:cs="Times New Roman"/>
          <w:sz w:val="24"/>
          <w:szCs w:val="24"/>
        </w:rPr>
        <w:t xml:space="preserve">common </w:t>
      </w:r>
      <w:r w:rsidRPr="007418CF">
        <w:rPr>
          <w:rFonts w:ascii="Times New Roman" w:eastAsia="Times New Roman" w:hAnsi="Times New Roman" w:cs="Times New Roman"/>
          <w:sz w:val="24"/>
          <w:szCs w:val="24"/>
        </w:rPr>
        <w:t>human disturbance that can introduce pollutants and reshape aquatic ecological communities</w:t>
      </w:r>
      <w:r w:rsidR="00D52D89" w:rsidRPr="007418CF">
        <w:rPr>
          <w:rFonts w:ascii="Times New Roman" w:eastAsia="Times New Roman" w:hAnsi="Times New Roman" w:cs="Times New Roman"/>
          <w:sz w:val="24"/>
          <w:szCs w:val="24"/>
        </w:rPr>
        <w:t xml:space="preserve"> </w:t>
      </w:r>
      <w:r w:rsidR="00D52D89" w:rsidRPr="007418CF">
        <w:rPr>
          <w:rFonts w:ascii="Times New Roman" w:eastAsia="Times New Roman" w:hAnsi="Times New Roman" w:cs="Times New Roman"/>
          <w:sz w:val="24"/>
          <w:szCs w:val="24"/>
        </w:rPr>
        <w:fldChar w:fldCharType="begin"/>
      </w:r>
      <w:r w:rsidR="00490214" w:rsidRPr="007418CF">
        <w:rPr>
          <w:rFonts w:ascii="Times New Roman" w:eastAsia="Times New Roman" w:hAnsi="Times New Roman" w:cs="Times New Roman"/>
          <w:sz w:val="24"/>
          <w:szCs w:val="24"/>
        </w:rPr>
        <w:instrText xml:space="preserve"> ADDIN ZOTERO_ITEM CSL_CITATION {"citationID":"JFGjL7uo","properties":{"formattedCitation":"(Moore et al. 2003)","plainCitation":"(Moore et al. 2003)","noteIndex":0},"citationItems":[{"id":760,"uris":["http://zotero.org/users/2645460/items/EHK87KTR"],"uri":["http://zotero.org/users/2645460/items/EHK87KTR"],"itemData":{"id":760,"type":"article-journal","container-title":"AMBIO: A Journal of the Human Environment","issue":"1","page":"13–18","source":"Google Scholar","title":"Lake eutrophication at the urban fringe, Seattle region, USA","volume":"32","author":[{"family":"Moore","given":"Jonathan W."},{"family":"Schindler","given":"Daniel E."},{"family":"Scheuerell","given":"Mark D."},{"family":"Smith","given":"Danielle"},{"family":"Frodge","given":"Jonathan"}],"issued":{"date-parts":[["2003"]]}}}],"schema":"https://github.com/citation-style-language/schema/raw/master/csl-citation.json"}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490214" w:rsidRPr="007418CF">
        <w:rPr>
          <w:rFonts w:ascii="Times New Roman" w:hAnsi="Times New Roman" w:cs="Times New Roman"/>
          <w:sz w:val="24"/>
        </w:rPr>
        <w:t>(Moore et al. 2003)</w:t>
      </w:r>
      <w:r w:rsidR="00D52D89"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104280" w:rsidRPr="007418CF">
        <w:rPr>
          <w:rFonts w:ascii="Times New Roman" w:eastAsia="Times New Roman" w:hAnsi="Times New Roman" w:cs="Times New Roman"/>
          <w:sz w:val="24"/>
          <w:szCs w:val="24"/>
        </w:rPr>
        <w:t xml:space="preserve">Nitrogen and phosphorus </w:t>
      </w:r>
      <w:r w:rsidRPr="007418CF">
        <w:rPr>
          <w:rFonts w:ascii="Times New Roman" w:eastAsia="Times New Roman" w:hAnsi="Times New Roman" w:cs="Times New Roman"/>
          <w:sz w:val="24"/>
          <w:szCs w:val="24"/>
        </w:rPr>
        <w:t xml:space="preserve">are among the primary pollutants in </w:t>
      </w:r>
      <w:r w:rsidR="009640D8" w:rsidRPr="007418CF">
        <w:rPr>
          <w:rFonts w:ascii="Times New Roman" w:eastAsia="Times New Roman" w:hAnsi="Times New Roman" w:cs="Times New Roman"/>
          <w:sz w:val="24"/>
          <w:szCs w:val="24"/>
        </w:rPr>
        <w:t>wastewater</w:t>
      </w:r>
      <w:r w:rsidRPr="007418CF">
        <w:rPr>
          <w:rFonts w:ascii="Times New Roman" w:eastAsia="Times New Roman" w:hAnsi="Times New Roman" w:cs="Times New Roman"/>
          <w:sz w:val="24"/>
          <w:szCs w:val="24"/>
        </w:rPr>
        <w:t xml:space="preserve"> </w:t>
      </w:r>
      <w:r w:rsidR="009640D8" w:rsidRPr="007418CF">
        <w:rPr>
          <w:rFonts w:ascii="Times New Roman" w:eastAsia="Times New Roman" w:hAnsi="Times New Roman" w:cs="Times New Roman"/>
          <w:sz w:val="24"/>
          <w:szCs w:val="24"/>
        </w:rPr>
        <w:t xml:space="preserve">and its associated </w:t>
      </w:r>
      <w:r w:rsidRPr="007418CF">
        <w:rPr>
          <w:rFonts w:ascii="Times New Roman" w:eastAsia="Times New Roman" w:hAnsi="Times New Roman" w:cs="Times New Roman"/>
          <w:sz w:val="24"/>
          <w:szCs w:val="24"/>
        </w:rPr>
        <w:t xml:space="preserve">byproducts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{"citationID":"BYtW9t2t","properties":{"formattedCitation":"(Smith et al. 1999)","plainCitation":"(Smith et al. 1999)","noteIndex":0},"citationItems":[{"id":833,"uris":["http://zotero.org/users/2645460/items/A7I4JKPV"],"uri":["http://zotero.org/users/2645460/items/A7I4JKPV"],"itemData":{"id":833,"type":"article-journal","container-title":"Environmental Pollution","DOI":"10.1016/S0269-7491(99)00091-3","page":"179-196","title":"Eutrophication: impacts of excess nutrient inputs on freshwater, marine, and terrestrial ecosystems","volume":"100","author":[{"family":"Smith","given":"V.H."},{"family":"Tilman","given":"G.D."},{"family":"Nekola","given":"J.C."}],"issued":{"date-parts":[["1999"]]}}}],"schema":"https://github.com/citation-style-language/schema/raw/master/csl-citation.json"}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(Smith et al. 1999)</w:t>
      </w:r>
      <w:r w:rsidR="00D52D89" w:rsidRPr="007418CF">
        <w:rPr>
          <w:rFonts w:ascii="Times New Roman" w:eastAsia="Times New Roman" w:hAnsi="Times New Roman" w:cs="Times New Roman"/>
          <w:sz w:val="24"/>
          <w:szCs w:val="24"/>
        </w:rPr>
        <w:fldChar w:fldCharType="end"/>
      </w:r>
      <w:r w:rsidR="008F24CD" w:rsidRPr="007418CF">
        <w:rPr>
          <w:rFonts w:ascii="Times New Roman" w:eastAsia="Times New Roman" w:hAnsi="Times New Roman" w:cs="Times New Roman"/>
          <w:sz w:val="24"/>
          <w:szCs w:val="24"/>
        </w:rPr>
        <w:t xml:space="preserve">, yet </w:t>
      </w:r>
      <w:r w:rsidR="00490214" w:rsidRPr="007418CF">
        <w:rPr>
          <w:rFonts w:ascii="Times New Roman" w:eastAsia="Times New Roman" w:hAnsi="Times New Roman" w:cs="Times New Roman"/>
          <w:sz w:val="24"/>
          <w:szCs w:val="24"/>
        </w:rPr>
        <w:t>these nutrients</w:t>
      </w:r>
      <w:r w:rsidR="008F24CD" w:rsidRPr="007418CF">
        <w:rPr>
          <w:rFonts w:ascii="Times New Roman" w:eastAsia="Times New Roman" w:hAnsi="Times New Roman" w:cs="Times New Roman"/>
          <w:sz w:val="24"/>
          <w:szCs w:val="24"/>
        </w:rPr>
        <w:t xml:space="preserve"> can also</w:t>
      </w:r>
      <w:r w:rsidRPr="007418CF">
        <w:rPr>
          <w:rFonts w:ascii="Times New Roman" w:eastAsia="Times New Roman" w:hAnsi="Times New Roman" w:cs="Times New Roman"/>
          <w:sz w:val="24"/>
          <w:szCs w:val="24"/>
        </w:rPr>
        <w:t xml:space="preserve"> originate from disparate anthropogenic and </w:t>
      </w:r>
      <w:r w:rsidR="006D4ADB" w:rsidRPr="007418CF">
        <w:rPr>
          <w:rFonts w:ascii="Times New Roman" w:eastAsia="Times New Roman" w:hAnsi="Times New Roman" w:cs="Times New Roman"/>
          <w:sz w:val="24"/>
          <w:szCs w:val="24"/>
        </w:rPr>
        <w:t xml:space="preserve">natural </w:t>
      </w:r>
      <w:r w:rsidRPr="007418CF">
        <w:rPr>
          <w:rFonts w:ascii="Times New Roman" w:eastAsia="Times New Roman" w:hAnsi="Times New Roman" w:cs="Times New Roman"/>
          <w:sz w:val="24"/>
          <w:szCs w:val="24"/>
        </w:rPr>
        <w:t xml:space="preserve">environmental sources, thereby </w:t>
      </w:r>
      <w:r w:rsidR="00106752" w:rsidRPr="007418CF">
        <w:rPr>
          <w:rFonts w:ascii="Times New Roman" w:eastAsia="Times New Roman" w:hAnsi="Times New Roman" w:cs="Times New Roman"/>
          <w:sz w:val="24"/>
          <w:szCs w:val="24"/>
        </w:rPr>
        <w:t xml:space="preserve">complicating their use as </w:t>
      </w:r>
      <w:r w:rsidRPr="007418CF">
        <w:rPr>
          <w:rFonts w:ascii="Times New Roman" w:eastAsia="Times New Roman" w:hAnsi="Times New Roman" w:cs="Times New Roman"/>
          <w:sz w:val="24"/>
          <w:szCs w:val="24"/>
        </w:rPr>
        <w:t xml:space="preserve">sewage </w:t>
      </w:r>
      <w:r w:rsidR="00106752" w:rsidRPr="007418CF">
        <w:rPr>
          <w:rFonts w:ascii="Times New Roman" w:eastAsia="Times New Roman" w:hAnsi="Times New Roman" w:cs="Times New Roman"/>
          <w:sz w:val="24"/>
          <w:szCs w:val="24"/>
        </w:rPr>
        <w:t>indicators</w:t>
      </w:r>
      <w:r w:rsidRPr="007418CF">
        <w:rPr>
          <w:rFonts w:ascii="Times New Roman" w:eastAsia="Times New Roman" w:hAnsi="Times New Roman" w:cs="Times New Roman"/>
          <w:sz w:val="24"/>
          <w:szCs w:val="24"/>
        </w:rPr>
        <w:t>. For example, agricultu</w:t>
      </w:r>
      <w:r w:rsidR="00324922" w:rsidRPr="007418CF">
        <w:rPr>
          <w:rFonts w:ascii="Times New Roman" w:eastAsia="Times New Roman" w:hAnsi="Times New Roman" w:cs="Times New Roman"/>
          <w:sz w:val="24"/>
          <w:szCs w:val="24"/>
        </w:rPr>
        <w:t xml:space="preserve">re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{"citationID":"oDmsRh84","properties":{"formattedCitation":"(Powers et al. 2016)","plainCitation":"(Powers et al. 2016)","noteIndex":0},"citationItems":[{"id":2607,"uris":["http://zotero.org/users/2645460/items/BPCR7YDX"],"uri":["http://zotero.org/users/2645460/items/BPCR7YDX"],"itemData":{"id":2607,"type":"article-journal","abstract":"Phosphorus fertilizer use has roughly quadrupled in the past century. Budgets constructed from historical data show that phosphorus rapidly accumulates in river basins during periods of high inputs and continues to mobilize after inputs decline.","container-title":"Nature Geoscience","DOI":"10.1038/ngeo2693","ISSN":"1752-0908","issue":"5","language":"en","page":"353-356","source":"www.nature.com","title":"Long-term accumulation and transport of anthropogenic phosphorus in three river basins","volume":"9","author":[{"family":"Powers","given":"Stephen M."},{"family":"Bruulsema","given":"Thomas W."},{"family":"Burt","given":"Tim P."},{"family":"Chan","given":"Neng Iong"},{"family":"Elser","given":"James J."},{"family":"Haygarth","given":"Philip M."},{"family":"Howden","given":"Nicholas J. K."},{"family":"Jarvie","given":"Helen P."},{"family":"Lyu","given":"Yang"},{"family":"Peterson","given":"Heidi M."},{"family":"Sharpley","given":"Andrew N."},{"family":"Shen","given":"Jianbo"},{"family":"Worrall","given":"Fred"},{"family":"Zhang","given":"Fusuo"}],"issued":{"date-parts":[["2016",5]]}}}],"schema":"https://github.com/citation-style-language/schema/raw/master/csl-citation.json"}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(Powers et al. 2016)</w:t>
      </w:r>
      <w:r w:rsidR="00D52D89" w:rsidRPr="007418CF">
        <w:rPr>
          <w:rFonts w:ascii="Times New Roman" w:eastAsia="Times New Roman" w:hAnsi="Times New Roman" w:cs="Times New Roman"/>
          <w:sz w:val="24"/>
          <w:szCs w:val="24"/>
        </w:rPr>
        <w:fldChar w:fldCharType="end"/>
      </w:r>
      <w:r w:rsidR="002E6D0A" w:rsidRPr="007418CF">
        <w:rPr>
          <w:rFonts w:ascii="Times New Roman" w:eastAsia="Times New Roman" w:hAnsi="Times New Roman" w:cs="Times New Roman"/>
          <w:sz w:val="24"/>
          <w:szCs w:val="24"/>
        </w:rPr>
        <w:t xml:space="preserve">, </w:t>
      </w:r>
      <w:r w:rsidR="00106752" w:rsidRPr="007418CF">
        <w:rPr>
          <w:rFonts w:ascii="Times New Roman" w:eastAsia="Times New Roman" w:hAnsi="Times New Roman" w:cs="Times New Roman"/>
          <w:sz w:val="24"/>
          <w:szCs w:val="24"/>
        </w:rPr>
        <w:t xml:space="preserve">watershed </w:t>
      </w:r>
      <w:r w:rsidRPr="007418CF">
        <w:rPr>
          <w:rFonts w:ascii="Times New Roman" w:eastAsia="Times New Roman" w:hAnsi="Times New Roman" w:cs="Times New Roman"/>
          <w:sz w:val="24"/>
          <w:szCs w:val="24"/>
        </w:rPr>
        <w:t>processes such as melting permafrost</w:t>
      </w:r>
      <w:r w:rsidR="00150E6F" w:rsidRPr="007418CF">
        <w:rPr>
          <w:rFonts w:ascii="Times New Roman" w:eastAsia="Times New Roman" w:hAnsi="Times New Roman" w:cs="Times New Roman"/>
          <w:sz w:val="24"/>
          <w:szCs w:val="24"/>
        </w:rPr>
        <w:t xml:space="preserve"> </w:t>
      </w:r>
      <w:r w:rsidR="00D52D89" w:rsidRPr="007418CF">
        <w:rPr>
          <w:rFonts w:ascii="Times New Roman" w:eastAsia="Times New Roman" w:hAnsi="Times New Roman" w:cs="Times New Roman"/>
          <w:sz w:val="24"/>
          <w:szCs w:val="24"/>
        </w:rPr>
        <w:fldChar w:fldCharType="begin"/>
      </w:r>
      <w:r w:rsidR="00D63D7E">
        <w:rPr>
          <w:rFonts w:ascii="Times New Roman" w:eastAsia="Times New Roman" w:hAnsi="Times New Roman" w:cs="Times New Roman"/>
          <w:sz w:val="24"/>
          <w:szCs w:val="24"/>
        </w:rPr>
        <w:instrText xml:space="preserve"> ADDIN ZOTERO_ITEM CSL_CITATION {"citationID":"a1su0blk789","properties":{"formattedCitation":"(Tornqvist et al. 2014)","plainCitation":"(Tornqvist et al. 2014)","noteIndex":0},"citationItems":[{"id":41,"uris":["http://zotero.org/users/2645460/items/R2939BC5"],"uri":["http://zotero.org/users/2645460/items/R2939BC5"],"itemData":{"id":41,"type":"article-journal","container-title":"Journal of Hydrology","DOI":"10.1016/j.jhydrol.2014.09.074","ISSN":"0022-1694","note":"WOS:000347018100059","page":"1953-1962","title":"Evolution of the hydro-climate system in the Lake Baikal basin","volume":"519","author":[{"family":"Tornqvist","given":"Rebecka"},{"family":"Jarsjo","given":"Jerker"},{"family":"Pietron","given":"Jan"},{"family":"Bring","given":"Arvid"},{"family":"Rogberg","given":"Peter"},{"family":"Asokan","given":"Shilpa M."},{"family":"Destouni","given":"Georgia"}],"issued":{"date-parts":[["2014",11,27]]}}}],"schema":"https://github.com/citation-style-language/schema/raw/master/csl-citation.json"}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63D7E" w:rsidRPr="00D63D7E">
        <w:rPr>
          <w:rFonts w:ascii="Times New Roman" w:hAnsi="Times New Roman" w:cs="Times New Roman"/>
          <w:sz w:val="24"/>
          <w:szCs w:val="24"/>
        </w:rPr>
        <w:t>(Tornqvist et al. 2014)</w:t>
      </w:r>
      <w:r w:rsidR="00D52D89" w:rsidRPr="007418CF">
        <w:rPr>
          <w:rFonts w:ascii="Times New Roman" w:eastAsia="Times New Roman" w:hAnsi="Times New Roman" w:cs="Times New Roman"/>
          <w:sz w:val="24"/>
          <w:szCs w:val="24"/>
        </w:rPr>
        <w:fldChar w:fldCharType="end"/>
      </w:r>
      <w:r w:rsidR="00BE06D7" w:rsidRPr="007418CF">
        <w:rPr>
          <w:rFonts w:ascii="Times New Roman" w:eastAsia="Times New Roman" w:hAnsi="Times New Roman" w:cs="Times New Roman"/>
          <w:sz w:val="24"/>
          <w:szCs w:val="24"/>
        </w:rPr>
        <w:t xml:space="preserve">, and </w:t>
      </w:r>
      <w:r w:rsidRPr="007418CF">
        <w:rPr>
          <w:rFonts w:ascii="Times New Roman" w:eastAsia="Times New Roman" w:hAnsi="Times New Roman" w:cs="Times New Roman"/>
          <w:sz w:val="24"/>
          <w:szCs w:val="24"/>
        </w:rPr>
        <w:t xml:space="preserve">changes in terrestrial plant communities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{"citationID":"L13FqIKm","properties":{"formattedCitation":"(Moran et al. 2012)","plainCitation":"(Moran et al. 2012)","noteIndex":0},"citationItems":[{"id":409,"uris":["http://zotero.org/users/2645460/items/CUXUWPE3"],"uri":["http://zotero.org/users/2645460/items/CUXUWPE3"],"itemData":{"id":409,"type":"report","publisher":"US Geological Survey","source":"Google Scholar","title":"Sources and Sinks of Nitrogen and Phosphorus in a Deep, Oligotrophic Lake, Lake Crescent, Olympic National Park, Washington","URL":"http://pubs.usgs.gov/sir/2012/5107/","author":[{"family":"Moran","given":"P. W."},{"family":"Cox","given":"S. E."},{"family":"Embrey","given":"S. S."},{"family":"Huffman","given":"R. L."},{"family":"Olsen","given":"T. D."},{"family":"Fradkin","given":"S. C."}],"accessed":{"date-parts":[["2017",1,18]]},"issued":{"date-parts":[["2012"]]}}}],"schema":"https://github.com/citation-style-language/schema/raw/master/csl-citation.json"}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(Moran et al. 2012)</w:t>
      </w:r>
      <w:r w:rsidR="00D52D89" w:rsidRPr="007418CF">
        <w:rPr>
          <w:rFonts w:ascii="Times New Roman" w:eastAsia="Times New Roman" w:hAnsi="Times New Roman" w:cs="Times New Roman"/>
          <w:sz w:val="24"/>
          <w:szCs w:val="24"/>
        </w:rPr>
        <w:fldChar w:fldCharType="end"/>
      </w:r>
      <w:r w:rsidR="00BE06D7" w:rsidRPr="007418CF">
        <w:rPr>
          <w:rFonts w:ascii="Times New Roman" w:eastAsia="Times New Roman" w:hAnsi="Times New Roman" w:cs="Times New Roman"/>
          <w:sz w:val="24"/>
          <w:szCs w:val="24"/>
        </w:rPr>
        <w:t xml:space="preserve"> can all increase allochthonous nutrient inputs similar to sewage</w:t>
      </w:r>
      <w:r w:rsidRPr="007418CF">
        <w:rPr>
          <w:rFonts w:ascii="Times New Roman" w:eastAsia="Times New Roman" w:hAnsi="Times New Roman" w:cs="Times New Roman"/>
          <w:sz w:val="24"/>
          <w:szCs w:val="24"/>
        </w:rPr>
        <w:t xml:space="preserve">. Regardless of the nutrients’ source, biological </w:t>
      </w:r>
      <w:r w:rsidR="0086504F" w:rsidRPr="007418CF">
        <w:rPr>
          <w:rFonts w:ascii="Times New Roman" w:eastAsia="Times New Roman" w:hAnsi="Times New Roman" w:cs="Times New Roman"/>
          <w:sz w:val="24"/>
          <w:szCs w:val="24"/>
        </w:rPr>
        <w:t xml:space="preserve">processes </w:t>
      </w:r>
      <w:r w:rsidRPr="007418CF">
        <w:rPr>
          <w:rFonts w:ascii="Times New Roman" w:eastAsia="Times New Roman" w:hAnsi="Times New Roman" w:cs="Times New Roman"/>
          <w:sz w:val="24"/>
          <w:szCs w:val="24"/>
        </w:rPr>
        <w:t xml:space="preserve">can further confound sewage </w:t>
      </w:r>
      <w:r w:rsidR="00511B81" w:rsidRPr="007418CF">
        <w:rPr>
          <w:rFonts w:ascii="Times New Roman" w:eastAsia="Times New Roman" w:hAnsi="Times New Roman" w:cs="Times New Roman"/>
          <w:sz w:val="24"/>
          <w:szCs w:val="24"/>
        </w:rPr>
        <w:t>detection</w:t>
      </w:r>
      <w:r w:rsidRPr="007418CF">
        <w:rPr>
          <w:rFonts w:ascii="Times New Roman" w:eastAsia="Times New Roman" w:hAnsi="Times New Roman" w:cs="Times New Roman"/>
          <w:sz w:val="24"/>
          <w:szCs w:val="24"/>
        </w:rPr>
        <w:t xml:space="preserve">. Benthic primary producers, especially those in oligotrophic </w:t>
      </w:r>
      <w:r w:rsidR="00104280" w:rsidRPr="007418CF">
        <w:rPr>
          <w:rFonts w:ascii="Times New Roman" w:eastAsia="Times New Roman" w:hAnsi="Times New Roman" w:cs="Times New Roman"/>
          <w:sz w:val="24"/>
          <w:szCs w:val="24"/>
        </w:rPr>
        <w:t>system</w:t>
      </w:r>
      <w:r w:rsidRPr="007418CF">
        <w:rPr>
          <w:rFonts w:ascii="Times New Roman" w:eastAsia="Times New Roman" w:hAnsi="Times New Roman" w:cs="Times New Roman"/>
          <w:sz w:val="24"/>
          <w:szCs w:val="24"/>
        </w:rPr>
        <w:t>s</w:t>
      </w:r>
      <w:r w:rsidR="00F74DDD">
        <w:rPr>
          <w:rFonts w:ascii="Times New Roman" w:eastAsia="Times New Roman" w:hAnsi="Times New Roman" w:cs="Times New Roman"/>
          <w:sz w:val="24"/>
          <w:szCs w:val="24"/>
        </w:rPr>
        <w:t xml:space="preserve"> </w:t>
      </w:r>
      <w:r w:rsidR="00F74DDD">
        <w:rPr>
          <w:rFonts w:ascii="Times New Roman" w:eastAsia="Times New Roman" w:hAnsi="Times New Roman" w:cs="Times New Roman"/>
          <w:sz w:val="24"/>
          <w:szCs w:val="24"/>
        </w:rPr>
        <w:fldChar w:fldCharType="begin"/>
      </w:r>
      <w:r w:rsidR="000B2F8A">
        <w:rPr>
          <w:rFonts w:ascii="Times New Roman" w:eastAsia="Times New Roman" w:hAnsi="Times New Roman" w:cs="Times New Roman"/>
          <w:sz w:val="24"/>
          <w:szCs w:val="24"/>
        </w:rPr>
        <w:instrText xml:space="preserve"> ADDIN ZOTERO_ITEM CSL_CITATION {"citationID":"a1mqqfbkapb","properties":{"formattedCitation":"(Hampton et al. 2011; Oleksy et al. 2020)","plainCitation":"(Hampton et al. 2011; Oleksy et al. 2020)","noteIndex":0},"citationItems":[{"id":400,"uris":["http://zotero.org/users/2645460/items/ED9SBAE6"],"uri":["http://zotero.org/users/2645460/items/ED9SBAE6"],"itemData":{"id":400,"type":"article-journal","container-title":"Marine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E."}],"issued":{"date-parts":[["2011"]]}}},{"id":4541,"uris":["http://zotero.org/users/2645460/items/58UF3MD9"],"uri":["http://zotero.org/users/2645460/items/58UF3MD9"],"itemData":{"id":4541,"type":"article-journal","abstract":"In recent years, benthic algae have been increasing in abundance in the littoral zones of oligotrophic lakes, but causality has been hard to assign. We used field and laboratory experiments to explore the implications of increasing water temperature and nutrient availability for benthic algal assemblages and ecosystem processes in a Colorado alpine lake. We tested the effect of nutrient enrichment on the relative abundance of algal taxonomic groups in situ using nutrient diffusing substrata. We manipulated temperature and nutrient concentrations in laboratory assays to assess their interactive effects on ecosystem function of chlorophyte-dominated benthic assemblages. Nutrient enrichment with both N and P favored Chlorophyta (green algae) in field experiments and produced the highest overall algal biomass. In the absence of nutrient enrichment, the relative abundance of Bacillariophyta (diatoms) was substantially greater than that of Chlorophyta and cyanobacteria. In laboratory assays, N uptake increased but net ecosystem production decreased with warming temperatures, resulting in reduced N-use efficiency. Even though dissolved organic C (DOC) substantially increased in solution after all laboratory incubations, lower DOC concentrations in the assays with added P and warmer temperatures suggest nutrients and warming stimulated heterotrophic microorganisms as well as primary producers. Our results demonstrate that nutrient availability stimulates Chlorophyta in benthic algal assemblages and that the increase in chlorophytes may alter ecosystem processes with ongoing, rapid environmental change, including N cycling and metabolic functions in oligotrophic lake littoral habitats.","container-title":"Freshwater Science","DOI":"10.1086/713068","ISSN":"2161-9549","issue":"1","page":"88-102","source":"journals.uchicago.edu (Atypon)","title":"Nutrients and warming alter mountain lake benthic algal structure and function","volume":"40","author":[{"family":"Oleksy","given":"Isabella A."},{"family":"Baron","given":"Jill S."},{"family":"Beck","given":"Whitney S."}],"issued":{"date-parts":[["2020",12,24]]}}}],"schema":"https://github.com/citation-style-language/schema/raw/master/csl-citation.json"} </w:instrText>
      </w:r>
      <w:r w:rsidR="00F74DDD">
        <w:rPr>
          <w:rFonts w:ascii="Times New Roman" w:eastAsia="Times New Roman" w:hAnsi="Times New Roman" w:cs="Times New Roman"/>
          <w:sz w:val="24"/>
          <w:szCs w:val="24"/>
        </w:rPr>
        <w:fldChar w:fldCharType="separate"/>
      </w:r>
      <w:r w:rsidR="000B2F8A" w:rsidRPr="000B2F8A">
        <w:rPr>
          <w:rFonts w:ascii="Times New Roman" w:hAnsi="Times New Roman" w:cs="Times New Roman"/>
          <w:sz w:val="24"/>
          <w:szCs w:val="24"/>
        </w:rPr>
        <w:t>(Hampton et al. 2011; Oleksy et al. 2020)</w:t>
      </w:r>
      <w:r w:rsidR="00F74DDD">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can assimilate nutrients quickly from the water column (e.g., hours</w:t>
      </w:r>
      <w:ins w:id="10" w:author="Meyer, Michael Frederick" w:date="2022-01-11T12:56:00Z">
        <w:r w:rsidR="00E32956">
          <w:rPr>
            <w:rFonts w:ascii="Times New Roman" w:eastAsia="Times New Roman" w:hAnsi="Times New Roman" w:cs="Times New Roman"/>
            <w:sz w:val="24"/>
            <w:szCs w:val="24"/>
          </w:rPr>
          <w:t>;</w:t>
        </w:r>
        <w:r w:rsidR="00E32956" w:rsidRPr="00E32956">
          <w:rPr>
            <w:rFonts w:ascii="Times New Roman" w:eastAsia="Times New Roman" w:hAnsi="Times New Roman" w:cs="Times New Roman"/>
            <w:sz w:val="24"/>
            <w:szCs w:val="24"/>
          </w:rPr>
          <w:t xml:space="preserve"> </w:t>
        </w:r>
        <w:r w:rsidR="00E32956" w:rsidRPr="007418CF">
          <w:rPr>
            <w:rFonts w:ascii="Times New Roman" w:eastAsia="Times New Roman" w:hAnsi="Times New Roman" w:cs="Times New Roman"/>
            <w:sz w:val="24"/>
            <w:szCs w:val="24"/>
          </w:rPr>
          <w:fldChar w:fldCharType="begin"/>
        </w:r>
      </w:ins>
      <w:r w:rsidR="006F3250">
        <w:rPr>
          <w:rFonts w:ascii="Times New Roman" w:eastAsia="Times New Roman" w:hAnsi="Times New Roman" w:cs="Times New Roman"/>
          <w:sz w:val="24"/>
          <w:szCs w:val="24"/>
        </w:rPr>
        <w:instrText xml:space="preserve"> ADDIN ZOTERO_ITEM CSL_CITATION {"citationID":"EmM4Bk33","properties":{"formattedCitation":"(Hadwen and Bunn 2005)","plainCitation":"(Hadwen and Bunn 2005)","dontUpdate":true,"noteIndex":0},"citationItems":[{"id":404,"uris":["http://zotero.org/users/2645460/items/S63EWKH7"],"uri":["http://zotero.org/users/2645460/items/S63EWKH7"],"itemData":{"id":404,"type":"article-journal","container-title":"Limnology and Oceanography","issue":"4","page":"1096","source":"Google Scholar","title":"Food web responses to low-level nutrient and^ 1^ 5N-tracer additions in the littoral zone of an oligotrophic dune lake","volume":"50","author":[{"family":"Hadwen","given":"Wade L."},{"family":"Bunn","given":"Stuart E."}],"issued":{"date-parts":[["2005"]]}}}],"schema":"https://github.com/citation-style-language/schema/raw/master/csl-citation.json"} </w:instrText>
      </w:r>
      <w:ins w:id="11" w:author="Meyer, Michael Frederick" w:date="2022-01-11T12:56:00Z">
        <w:r w:rsidR="00E32956" w:rsidRPr="007418CF">
          <w:rPr>
            <w:rFonts w:ascii="Times New Roman" w:eastAsia="Times New Roman" w:hAnsi="Times New Roman" w:cs="Times New Roman"/>
            <w:sz w:val="24"/>
            <w:szCs w:val="24"/>
          </w:rPr>
          <w:fldChar w:fldCharType="separate"/>
        </w:r>
        <w:r w:rsidR="00E32956" w:rsidRPr="007418CF">
          <w:rPr>
            <w:rFonts w:ascii="Times New Roman" w:hAnsi="Times New Roman" w:cs="Times New Roman"/>
            <w:sz w:val="24"/>
          </w:rPr>
          <w:t>Hadwen and Bunn 2005)</w:t>
        </w:r>
        <w:r w:rsidR="00E32956" w:rsidRPr="007418CF">
          <w:rPr>
            <w:rFonts w:ascii="Times New Roman" w:eastAsia="Times New Roman" w:hAnsi="Times New Roman" w:cs="Times New Roman"/>
            <w:sz w:val="24"/>
            <w:szCs w:val="24"/>
          </w:rPr>
          <w:fldChar w:fldCharType="end"/>
        </w:r>
      </w:ins>
      <w:del w:id="12" w:author="Meyer, Michael Frederick" w:date="2022-01-11T12:56:00Z">
        <w:r w:rsidRPr="007418CF" w:rsidDel="00E32956">
          <w:rPr>
            <w:rFonts w:ascii="Times New Roman" w:eastAsia="Times New Roman" w:hAnsi="Times New Roman" w:cs="Times New Roman"/>
            <w:sz w:val="24"/>
            <w:szCs w:val="24"/>
          </w:rPr>
          <w:delText>)</w:delText>
        </w:r>
      </w:del>
      <w:r w:rsidRPr="007418CF">
        <w:rPr>
          <w:rFonts w:ascii="Times New Roman" w:eastAsia="Times New Roman" w:hAnsi="Times New Roman" w:cs="Times New Roman"/>
          <w:sz w:val="24"/>
          <w:szCs w:val="24"/>
        </w:rPr>
        <w:t xml:space="preserve">, such that </w:t>
      </w:r>
      <w:r w:rsidR="00104280" w:rsidRPr="007418CF">
        <w:rPr>
          <w:rFonts w:ascii="Times New Roman" w:eastAsia="Times New Roman" w:hAnsi="Times New Roman" w:cs="Times New Roman"/>
          <w:sz w:val="24"/>
          <w:szCs w:val="24"/>
        </w:rPr>
        <w:t>elevated nutrient</w:t>
      </w:r>
      <w:r w:rsidRPr="007418CF">
        <w:rPr>
          <w:rFonts w:ascii="Times New Roman" w:eastAsia="Times New Roman" w:hAnsi="Times New Roman" w:cs="Times New Roman"/>
          <w:sz w:val="24"/>
          <w:szCs w:val="24"/>
        </w:rPr>
        <w:t xml:space="preserve"> concentrations </w:t>
      </w:r>
      <w:r w:rsidR="00BD0B70" w:rsidRPr="007418CF">
        <w:rPr>
          <w:rFonts w:ascii="Times New Roman" w:eastAsia="Times New Roman" w:hAnsi="Times New Roman" w:cs="Times New Roman"/>
          <w:sz w:val="24"/>
          <w:szCs w:val="24"/>
        </w:rPr>
        <w:t xml:space="preserve">may not be </w:t>
      </w:r>
      <w:del w:id="13" w:author="Tedy Ozersky" w:date="2022-02-05T15:21:00Z">
        <w:r w:rsidRPr="007418CF" w:rsidDel="00931873">
          <w:rPr>
            <w:rFonts w:ascii="Times New Roman" w:eastAsia="Times New Roman" w:hAnsi="Times New Roman" w:cs="Times New Roman"/>
            <w:sz w:val="24"/>
            <w:szCs w:val="24"/>
          </w:rPr>
          <w:delText xml:space="preserve">not </w:delText>
        </w:r>
      </w:del>
      <w:ins w:id="14" w:author="Tedy Ozersky" w:date="2022-02-05T15:21:00Z">
        <w:r w:rsidR="00931873">
          <w:rPr>
            <w:rFonts w:ascii="Times New Roman" w:eastAsia="Times New Roman" w:hAnsi="Times New Roman" w:cs="Times New Roman"/>
            <w:sz w:val="24"/>
            <w:szCs w:val="24"/>
          </w:rPr>
          <w:t xml:space="preserve">always </w:t>
        </w:r>
      </w:ins>
      <w:r w:rsidRPr="007418CF">
        <w:rPr>
          <w:rFonts w:ascii="Times New Roman" w:eastAsia="Times New Roman" w:hAnsi="Times New Roman" w:cs="Times New Roman"/>
          <w:sz w:val="24"/>
          <w:szCs w:val="24"/>
        </w:rPr>
        <w:t>observed</w:t>
      </w:r>
      <w:del w:id="15" w:author="Meyer, Michael Frederick" w:date="2022-01-11T12:56:00Z">
        <w:r w:rsidRPr="007418CF" w:rsidDel="00E32956">
          <w:rPr>
            <w:rFonts w:ascii="Times New Roman" w:eastAsia="Times New Roman" w:hAnsi="Times New Roman" w:cs="Times New Roman"/>
            <w:sz w:val="24"/>
            <w:szCs w:val="24"/>
          </w:rPr>
          <w:delText xml:space="preserve"> </w:delText>
        </w:r>
        <w:r w:rsidR="00D52D89" w:rsidRPr="007418CF" w:rsidDel="00E32956">
          <w:rPr>
            <w:rFonts w:ascii="Times New Roman" w:eastAsia="Times New Roman" w:hAnsi="Times New Roman" w:cs="Times New Roman"/>
            <w:sz w:val="24"/>
            <w:szCs w:val="24"/>
          </w:rPr>
          <w:fldChar w:fldCharType="begin"/>
        </w:r>
        <w:r w:rsidR="00D52D89" w:rsidRPr="007418CF" w:rsidDel="00E32956">
          <w:rPr>
            <w:rFonts w:ascii="Times New Roman" w:eastAsia="Times New Roman" w:hAnsi="Times New Roman" w:cs="Times New Roman"/>
            <w:sz w:val="24"/>
            <w:szCs w:val="24"/>
          </w:rPr>
          <w:delInstrText xml:space="preserve"> ADDIN ZOTERO_ITEM CSL_CITATION {"citationID":"EmM4Bk33","properties":{"formattedCitation":"(Hadwen and Bunn 2005)","plainCitation":"(Hadwen and Bunn 2005)","noteIndex":0},"citationItems":[{"id":404,"uris":["http://zotero.org/users/2645460/items/S63EWKH7"],"uri":["http://zotero.org/users/2645460/items/S63EWKH7"],"itemData":{"id":404,"type":"article-journal","container-title":"Limnology and Oceanography","issue":"4","page":"1096","source":"Google Scholar","title":"Food web responses to low-level nutrient and^ 1^ 5N-tracer additions in the littoral zone of an oligotrophic dune lake","volume":"50","author":[{"family":"Hadwen","given":"Wade L."},{"family":"Bunn","given":"Stuart E."}],"issued":{"date-parts":[["2005"]]}}}],"schema":"https://github.com/citation-style-language/schema/raw/master/csl-citation.json"} </w:delInstrText>
        </w:r>
        <w:r w:rsidR="00D52D89" w:rsidRPr="007418CF" w:rsidDel="00E32956">
          <w:rPr>
            <w:rFonts w:ascii="Times New Roman" w:eastAsia="Times New Roman" w:hAnsi="Times New Roman" w:cs="Times New Roman"/>
            <w:sz w:val="24"/>
            <w:szCs w:val="24"/>
          </w:rPr>
          <w:fldChar w:fldCharType="separate"/>
        </w:r>
        <w:r w:rsidR="00D52D89" w:rsidRPr="007418CF" w:rsidDel="00E32956">
          <w:rPr>
            <w:rFonts w:ascii="Times New Roman" w:hAnsi="Times New Roman" w:cs="Times New Roman"/>
            <w:sz w:val="24"/>
          </w:rPr>
          <w:delText>(Hadwen and Bunn 2005)</w:delText>
        </w:r>
        <w:r w:rsidR="00D52D89" w:rsidRPr="007418CF" w:rsidDel="00E32956">
          <w:rPr>
            <w:rFonts w:ascii="Times New Roman" w:eastAsia="Times New Roman" w:hAnsi="Times New Roman" w:cs="Times New Roman"/>
            <w:sz w:val="24"/>
            <w:szCs w:val="24"/>
          </w:rPr>
          <w:fldChar w:fldCharType="end"/>
        </w:r>
      </w:del>
      <w:r w:rsidRPr="007418CF">
        <w:rPr>
          <w:rFonts w:ascii="Times New Roman" w:eastAsia="Times New Roman" w:hAnsi="Times New Roman" w:cs="Times New Roman"/>
          <w:sz w:val="24"/>
          <w:szCs w:val="24"/>
        </w:rPr>
        <w:t xml:space="preserve">. </w:t>
      </w:r>
    </w:p>
    <w:p w14:paraId="2B79569B" w14:textId="77777777" w:rsidR="00FC3707" w:rsidRPr="007418CF" w:rsidRDefault="00FC3707" w:rsidP="00F31B90">
      <w:pPr>
        <w:spacing w:line="480" w:lineRule="auto"/>
        <w:rPr>
          <w:rFonts w:ascii="Times New Roman" w:eastAsia="Times New Roman" w:hAnsi="Times New Roman" w:cs="Times New Roman"/>
          <w:sz w:val="24"/>
          <w:szCs w:val="24"/>
        </w:rPr>
      </w:pPr>
    </w:p>
    <w:p w14:paraId="1E62AB8F" w14:textId="470E827C"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Because nutrients </w:t>
      </w:r>
      <w:ins w:id="16" w:author="Tedy Ozersky" w:date="2022-02-05T15:21:00Z">
        <w:r w:rsidR="00037713">
          <w:rPr>
            <w:rFonts w:ascii="Times New Roman" w:eastAsia="Times New Roman" w:hAnsi="Times New Roman" w:cs="Times New Roman"/>
            <w:sz w:val="24"/>
            <w:szCs w:val="24"/>
          </w:rPr>
          <w:t xml:space="preserve">can </w:t>
        </w:r>
      </w:ins>
      <w:r w:rsidR="001249C1" w:rsidRPr="007418CF">
        <w:rPr>
          <w:rFonts w:ascii="Times New Roman" w:eastAsia="Times New Roman" w:hAnsi="Times New Roman" w:cs="Times New Roman"/>
          <w:sz w:val="24"/>
          <w:szCs w:val="24"/>
        </w:rPr>
        <w:t>come</w:t>
      </w:r>
      <w:r w:rsidR="00440246" w:rsidRPr="007418CF">
        <w:rPr>
          <w:rFonts w:ascii="Times New Roman" w:eastAsia="Times New Roman" w:hAnsi="Times New Roman" w:cs="Times New Roman"/>
          <w:sz w:val="24"/>
          <w:szCs w:val="24"/>
        </w:rPr>
        <w:t xml:space="preserve"> from numerous non-sewage sources</w:t>
      </w:r>
      <w:r w:rsidRPr="007418CF">
        <w:rPr>
          <w:rFonts w:ascii="Times New Roman" w:eastAsia="Times New Roman" w:hAnsi="Times New Roman" w:cs="Times New Roman"/>
          <w:sz w:val="24"/>
          <w:szCs w:val="24"/>
        </w:rPr>
        <w:t xml:space="preserve">, </w:t>
      </w:r>
      <w:r w:rsidR="006D3918" w:rsidRPr="007418CF">
        <w:rPr>
          <w:rFonts w:ascii="Times New Roman" w:eastAsia="Times New Roman" w:hAnsi="Times New Roman" w:cs="Times New Roman"/>
          <w:sz w:val="24"/>
          <w:szCs w:val="24"/>
        </w:rPr>
        <w:t>indicators</w:t>
      </w:r>
      <w:ins w:id="17" w:author="Meyer, Michael Frederick" w:date="2021-09-23T11:35:00Z">
        <w:r w:rsidR="00F55F0D">
          <w:rPr>
            <w:rFonts w:ascii="Times New Roman" w:eastAsia="Times New Roman" w:hAnsi="Times New Roman" w:cs="Times New Roman"/>
            <w:sz w:val="24"/>
            <w:szCs w:val="24"/>
          </w:rPr>
          <w:t xml:space="preserve"> consistently associated with sewage</w:t>
        </w:r>
      </w:ins>
      <w:ins w:id="18" w:author="Meyer, Michael Frederick" w:date="2021-09-24T12:10:00Z">
        <w:r w:rsidR="004629D4">
          <w:rPr>
            <w:rFonts w:ascii="Times New Roman" w:eastAsia="Times New Roman" w:hAnsi="Times New Roman" w:cs="Times New Roman"/>
            <w:sz w:val="24"/>
            <w:szCs w:val="24"/>
          </w:rPr>
          <w:t xml:space="preserve"> loading</w:t>
        </w:r>
      </w:ins>
      <w:ins w:id="19" w:author="Meyer, Michael Frederick" w:date="2021-09-23T11:35:00Z">
        <w:r w:rsidR="00F55F0D">
          <w:rPr>
            <w:rFonts w:ascii="Times New Roman" w:eastAsia="Times New Roman" w:hAnsi="Times New Roman" w:cs="Times New Roman"/>
            <w:sz w:val="24"/>
            <w:szCs w:val="24"/>
          </w:rPr>
          <w:t>,</w:t>
        </w:r>
      </w:ins>
      <w:del w:id="20" w:author="Meyer, Michael Frederick" w:date="2021-08-19T13:24:00Z">
        <w:r w:rsidR="006D3918" w:rsidRPr="007418CF" w:rsidDel="00BC07DC">
          <w:rPr>
            <w:rFonts w:ascii="Times New Roman" w:eastAsia="Times New Roman" w:hAnsi="Times New Roman" w:cs="Times New Roman"/>
            <w:sz w:val="24"/>
            <w:szCs w:val="24"/>
          </w:rPr>
          <w:delText xml:space="preserve"> </w:delText>
        </w:r>
        <w:r w:rsidR="009A6AFC" w:rsidRPr="007418CF" w:rsidDel="00BC07DC">
          <w:rPr>
            <w:rFonts w:ascii="Times New Roman" w:eastAsia="Times New Roman" w:hAnsi="Times New Roman" w:cs="Times New Roman"/>
            <w:sz w:val="24"/>
            <w:szCs w:val="24"/>
          </w:rPr>
          <w:delText xml:space="preserve">consistently associated with </w:delText>
        </w:r>
        <w:r w:rsidR="004C433D" w:rsidDel="00BC07DC">
          <w:rPr>
            <w:rFonts w:ascii="Times New Roman" w:eastAsia="Times New Roman" w:hAnsi="Times New Roman" w:cs="Times New Roman"/>
            <w:sz w:val="24"/>
            <w:szCs w:val="24"/>
          </w:rPr>
          <w:delText>wastewater pollution</w:delText>
        </w:r>
      </w:del>
      <w:del w:id="21" w:author="Meyer, Michael Frederick" w:date="2021-09-23T11:34:00Z">
        <w:r w:rsidR="009A6AFC" w:rsidRPr="007418CF" w:rsidDel="0081223D">
          <w:rPr>
            <w:rFonts w:ascii="Times New Roman" w:eastAsia="Times New Roman" w:hAnsi="Times New Roman" w:cs="Times New Roman"/>
            <w:sz w:val="24"/>
            <w:szCs w:val="24"/>
          </w:rPr>
          <w:delText>,</w:delText>
        </w:r>
      </w:del>
      <w:r w:rsidR="009A6AFC" w:rsidRPr="007418CF">
        <w:rPr>
          <w:rFonts w:ascii="Times New Roman" w:eastAsia="Times New Roman" w:hAnsi="Times New Roman" w:cs="Times New Roman"/>
          <w:sz w:val="24"/>
          <w:szCs w:val="24"/>
        </w:rPr>
        <w:t xml:space="preserve"> such as </w:t>
      </w:r>
      <w:bookmarkStart w:id="22" w:name="_Hlk43307809"/>
      <w:r w:rsidR="008E397A" w:rsidRPr="007418CF">
        <w:rPr>
          <w:rFonts w:ascii="Times New Roman" w:eastAsia="Times New Roman" w:hAnsi="Times New Roman" w:cs="Times New Roman"/>
          <w:sz w:val="24"/>
          <w:szCs w:val="24"/>
        </w:rPr>
        <w:t xml:space="preserve">enhanced </w:t>
      </w:r>
      <w:r w:rsidR="00D22D4D" w:rsidRPr="007418CF">
        <w:rPr>
          <w:rFonts w:ascii="Times New Roman" w:eastAsia="Times New Roman" w:hAnsi="Times New Roman" w:cs="Times New Roman"/>
          <w:sz w:val="24"/>
          <w:szCs w:val="24"/>
          <w:highlight w:val="white"/>
        </w:rPr>
        <w:t>δ</w:t>
      </w:r>
      <w:r w:rsidR="00D22D4D" w:rsidRPr="007418CF">
        <w:rPr>
          <w:rFonts w:ascii="Times New Roman" w:eastAsia="Times New Roman" w:hAnsi="Times New Roman" w:cs="Times New Roman"/>
          <w:sz w:val="24"/>
          <w:szCs w:val="24"/>
          <w:highlight w:val="white"/>
          <w:vertAlign w:val="superscript"/>
        </w:rPr>
        <w:t>15</w:t>
      </w:r>
      <w:r w:rsidR="00D22D4D" w:rsidRPr="007418CF">
        <w:rPr>
          <w:rFonts w:ascii="Times New Roman" w:eastAsia="Times New Roman" w:hAnsi="Times New Roman" w:cs="Times New Roman"/>
          <w:sz w:val="24"/>
          <w:szCs w:val="24"/>
          <w:highlight w:val="white"/>
        </w:rPr>
        <w:t>N</w:t>
      </w:r>
      <w:bookmarkEnd w:id="22"/>
      <w:r w:rsidR="00D22D4D" w:rsidRPr="007418CF">
        <w:rPr>
          <w:rFonts w:ascii="Times New Roman" w:eastAsia="Times New Roman" w:hAnsi="Times New Roman" w:cs="Times New Roman"/>
          <w:sz w:val="24"/>
          <w:szCs w:val="24"/>
        </w:rPr>
        <w:t xml:space="preserve"> stable isotope</w:t>
      </w:r>
      <w:r w:rsidR="008E397A" w:rsidRPr="007418CF">
        <w:rPr>
          <w:rFonts w:ascii="Times New Roman" w:eastAsia="Times New Roman" w:hAnsi="Times New Roman" w:cs="Times New Roman"/>
          <w:sz w:val="24"/>
          <w:szCs w:val="24"/>
        </w:rPr>
        <w:t xml:space="preserve"> signature</w:t>
      </w:r>
      <w:r w:rsidR="00D22D4D" w:rsidRPr="007418CF">
        <w:rPr>
          <w:rFonts w:ascii="Times New Roman" w:eastAsia="Times New Roman" w:hAnsi="Times New Roman" w:cs="Times New Roman"/>
          <w:sz w:val="24"/>
          <w:szCs w:val="24"/>
        </w:rPr>
        <w:t>s</w:t>
      </w:r>
      <w:r w:rsidR="00EE5D2F" w:rsidRPr="007418CF">
        <w:rPr>
          <w:rFonts w:ascii="Times New Roman" w:eastAsia="Times New Roman" w:hAnsi="Times New Roman" w:cs="Times New Roman"/>
          <w:sz w:val="24"/>
          <w:szCs w:val="24"/>
        </w:rPr>
        <w:t xml:space="preserve"> </w:t>
      </w:r>
      <w:r w:rsidR="00EE5D2F" w:rsidRPr="007418CF">
        <w:rPr>
          <w:rFonts w:ascii="Times New Roman" w:eastAsia="Times New Roman" w:hAnsi="Times New Roman" w:cs="Times New Roman"/>
          <w:sz w:val="24"/>
          <w:szCs w:val="24"/>
        </w:rPr>
        <w:fldChar w:fldCharType="begin"/>
      </w:r>
      <w:r w:rsidR="000B2F8A">
        <w:rPr>
          <w:rFonts w:ascii="Times New Roman" w:eastAsia="Times New Roman" w:hAnsi="Times New Roman" w:cs="Times New Roman"/>
          <w:sz w:val="24"/>
          <w:szCs w:val="24"/>
        </w:rPr>
        <w:instrText xml:space="preserve"> ADDIN ZOTERO_ITEM CSL_CITATION {"citationID":"asg4fqvg4l","properties":{"formattedCitation":"(Camilleri and Ozersky 2019)","plainCitation":"(Camilleri and Ozersky 2019)","noteIndex":0},"citationItems":[{"id":3889,"uris":["http://zotero.org/users/2645460/items/GKVHMSD2"],"uri":["http://zotero.org/users/2645460/items/GKVHMSD2"],"itemData":{"id":3889,"type":"article-journal","abstract":"Stable isotope ratios of carbon (δ13C) and nitrogen (δ15N) are frequently used to examine food web structure. Despite periphyton's importance to lake food webs, little is known about spatial variation of periphyton δ13C and δ15N values in the Great Lakes. We present periphyton δ13C and δ15N values from 28 sites the upper Great Lakes, including Lake Superior, the north shore of Lake Michigan, and Green Bay. We also examined variation in periphyton isotope values relative to several water quality parameters (TP, TN, TKN, NO3−, Kd) as well as periphyton C:N. There was a large range in both periphyton δ13C (range = 13.5‰) and δ15N (range = 10.2‰) among sites. Periphyton in more eutrophic sites had more depleted δ13C and more enriched δ15N compared to more oligotrophic sites. Our finding of high variability in periphyton isotope values in the Upper Great Lakes has implications for stable isotope-based reconstructions of food web structure.","container-title":"Journal of Great Lakes Research","DOI":"10.1016/j.jglr.2019.06.003","ISSN":"0380-1330","issue":"5","journalAbbreviation":"Journal of Great Lakes Research","language":"en","page":"986-990","source":"ScienceDirect","title":"Large variation in periphyton δ13C and δ15N values in the upper Great Lakes: Correlates and implications","title-short":"Large variation in periphyton δ13C and δ15N values in the upper Great Lakes","volume":"45","author":[{"family":"Camilleri","given":"Andrew C."},{"family":"Ozersky","given":"Ted"}],"issued":{"date-parts":[["2019",10,1]]}}}],"schema":"https://github.com/citation-style-language/schema/raw/master/csl-citation.json"} </w:instrText>
      </w:r>
      <w:r w:rsidR="00EE5D2F" w:rsidRPr="007418CF">
        <w:rPr>
          <w:rFonts w:ascii="Times New Roman" w:eastAsia="Times New Roman" w:hAnsi="Times New Roman" w:cs="Times New Roman"/>
          <w:sz w:val="24"/>
          <w:szCs w:val="24"/>
        </w:rPr>
        <w:fldChar w:fldCharType="separate"/>
      </w:r>
      <w:r w:rsidR="000B2F8A" w:rsidRPr="000B2F8A">
        <w:rPr>
          <w:rFonts w:ascii="Times New Roman" w:hAnsi="Times New Roman" w:cs="Times New Roman"/>
          <w:sz w:val="24"/>
          <w:szCs w:val="24"/>
        </w:rPr>
        <w:t>(Camilleri and Ozersky 2019)</w:t>
      </w:r>
      <w:r w:rsidR="00EE5D2F" w:rsidRPr="007418CF">
        <w:rPr>
          <w:rFonts w:ascii="Times New Roman" w:eastAsia="Times New Roman" w:hAnsi="Times New Roman" w:cs="Times New Roman"/>
          <w:sz w:val="24"/>
          <w:szCs w:val="24"/>
        </w:rPr>
        <w:fldChar w:fldCharType="end"/>
      </w:r>
      <w:r w:rsidR="00D22D4D" w:rsidRPr="007418CF">
        <w:rPr>
          <w:rFonts w:ascii="Times New Roman" w:eastAsia="Times New Roman" w:hAnsi="Times New Roman" w:cs="Times New Roman"/>
          <w:sz w:val="24"/>
          <w:szCs w:val="24"/>
        </w:rPr>
        <w:t xml:space="preserve">, </w:t>
      </w:r>
      <w:r w:rsidR="009A6AFC" w:rsidRPr="007418CF">
        <w:rPr>
          <w:rFonts w:ascii="Times New Roman" w:eastAsia="Times New Roman" w:hAnsi="Times New Roman" w:cs="Times New Roman"/>
          <w:sz w:val="24"/>
          <w:szCs w:val="24"/>
        </w:rPr>
        <w:t>p</w:t>
      </w:r>
      <w:r w:rsidRPr="007418CF">
        <w:rPr>
          <w:rFonts w:ascii="Times New Roman" w:eastAsia="Times New Roman" w:hAnsi="Times New Roman" w:cs="Times New Roman"/>
          <w:sz w:val="24"/>
          <w:szCs w:val="24"/>
        </w:rPr>
        <w:t xml:space="preserve">harmaceuticals and personal care products (PPCPs) </w:t>
      </w:r>
      <w:r w:rsidR="009A6AFC" w:rsidRPr="007418CF">
        <w:rPr>
          <w:rFonts w:ascii="Times New Roman" w:eastAsia="Times New Roman" w:hAnsi="Times New Roman" w:cs="Times New Roman"/>
          <w:sz w:val="24"/>
          <w:szCs w:val="24"/>
        </w:rPr>
        <w:fldChar w:fldCharType="begin"/>
      </w:r>
      <w:r w:rsidR="00240AC9" w:rsidRPr="007418CF">
        <w:rPr>
          <w:rFonts w:ascii="Times New Roman" w:eastAsia="Times New Roman" w:hAnsi="Times New Roman" w:cs="Times New Roman"/>
          <w:sz w:val="24"/>
          <w:szCs w:val="24"/>
        </w:rPr>
        <w:instrText xml:space="preserve"> ADDIN ZOTERO_ITEM CSL_CITATION {"citationID":"xiCq4xVK","properties":{"formattedCitation":"(Rosi-Marshall and Royer 2012)","plainCitation":"(Rosi-Marshall and Royer 2012)","dontUpdate":true,"noteIndex":0},"citationItems":[{"id":208,"uris":["http://zotero.org/users/2645460/items/8VZNC8T7"],"uri":["http://zotero.org/users/2645460/items/8VZNC8T7"],"itemData":{"id":208,"type":"article-journal","container-title":"Ecosystems","DOI":"10.1007/s10021-012-9553-z","ISSN":"1432-9840, 1435-0629","issue":"6","language":"en","page":"867-880","source":"CrossRef","title":"Pharmaceutical Compounds and Ecosystem Function: An Emerging Research Challenge for Aquatic Ecologists","title-short":"Pharmaceutical Compounds and Ecosystem Function","volume":"15","author":[{"family":"Rosi-Marshall","given":"Emma J."},{"family":"Royer","given":"Todd V."}],"issued":{"date-parts":[["2012",9]]}}}],"schema":"https://github.com/citation-style-language/schema/raw/master/csl-citation.json"} </w:instrText>
      </w:r>
      <w:r w:rsidR="009A6AFC" w:rsidRPr="007418CF">
        <w:rPr>
          <w:rFonts w:ascii="Times New Roman" w:eastAsia="Times New Roman" w:hAnsi="Times New Roman" w:cs="Times New Roman"/>
          <w:sz w:val="24"/>
          <w:szCs w:val="24"/>
        </w:rPr>
        <w:fldChar w:fldCharType="separate"/>
      </w:r>
      <w:r w:rsidR="00410273" w:rsidRPr="007418CF">
        <w:rPr>
          <w:rFonts w:ascii="Times New Roman" w:hAnsi="Times New Roman" w:cs="Times New Roman"/>
          <w:sz w:val="24"/>
          <w:szCs w:val="24"/>
        </w:rPr>
        <w:t>(Rosi-Marshall and Royer 2012; Meyer et al. 2019)</w:t>
      </w:r>
      <w:r w:rsidR="009A6AFC" w:rsidRPr="007418CF">
        <w:rPr>
          <w:rFonts w:ascii="Times New Roman" w:eastAsia="Times New Roman" w:hAnsi="Times New Roman" w:cs="Times New Roman"/>
          <w:sz w:val="24"/>
          <w:szCs w:val="24"/>
        </w:rPr>
        <w:fldChar w:fldCharType="end"/>
      </w:r>
      <w:r w:rsidR="001B1644">
        <w:rPr>
          <w:rFonts w:ascii="Times New Roman" w:eastAsia="Times New Roman" w:hAnsi="Times New Roman" w:cs="Times New Roman"/>
          <w:sz w:val="24"/>
          <w:szCs w:val="24"/>
        </w:rPr>
        <w:t>,</w:t>
      </w:r>
      <w:r w:rsidR="009A6AFC" w:rsidRPr="007418CF">
        <w:rPr>
          <w:rFonts w:ascii="Times New Roman" w:eastAsia="Times New Roman" w:hAnsi="Times New Roman" w:cs="Times New Roman"/>
          <w:sz w:val="24"/>
          <w:szCs w:val="24"/>
        </w:rPr>
        <w:t xml:space="preserve"> and microplastics </w:t>
      </w:r>
      <w:r w:rsidR="009A6AFC" w:rsidRPr="007418CF">
        <w:rPr>
          <w:rFonts w:ascii="Times New Roman" w:eastAsia="Times New Roman" w:hAnsi="Times New Roman" w:cs="Times New Roman"/>
          <w:sz w:val="24"/>
          <w:szCs w:val="24"/>
        </w:rPr>
        <w:fldChar w:fldCharType="begin"/>
      </w:r>
      <w:r w:rsidR="009A6AFC" w:rsidRPr="007418CF">
        <w:rPr>
          <w:rFonts w:ascii="Times New Roman" w:eastAsia="Times New Roman" w:hAnsi="Times New Roman" w:cs="Times New Roman"/>
          <w:sz w:val="24"/>
          <w:szCs w:val="24"/>
        </w:rPr>
        <w:instrText xml:space="preserve"> ADDIN ZOTERO_ITEM CSL_CITATION {"citationID":"30qb6si4","properties":{"formattedCitation":"(Barnes et al. 2009)","plainCitation":"(Barnes et al. 2009)","noteIndex":0},"citationItems":[{"id":2616,"uris":["http://zotero.org/users/2645460/items/NEWSQX3J"],"uri":["http://zotero.org/users/2645460/items/NEWSQX3J"],"itemData":{"id":2616,"type":"article-journal","abstract":"One of the most ubiquitous and long-lasting recent changes to the surface of our planet is the accumulation and fragmentation of plastics. Within just a few decades since mass production of plastic products commenced in the 1950s, plastic debris has accumulated in terrestrial environments, in the open ocean, on shorelines of even the most remote islands and in the deep sea. Annual clean-up operations, costing millions of pounds sterling, are now organized in many countries and on every continent. Here we document global plastics production and the accumulation of plastic waste. While plastics typically constitute approximately 10 per cent of discarded waste, they represent a much greater proportion of the debris accumulating on shorelines., Mega- and macro-plastics have accumulated in the highest densities in the Northern Hemisphere, adjacent to urban centres, in enclosed seas and at water convergences (fronts). We report lower densities on remote island shores, on the continental shelf seabed and the lowest densities (but still a documented presence) in the deep sea and Southern Ocean. The longevity of plastic is estimated to be hundreds to thousands of years, but is likely to be far longer in deep sea and non-surface polar environments. Plastic debris poses considerable threat by choking and starving wildlife, distributing non-native and potentially harmful organisms, absorbing toxic chemicals and degrading to micro-plastics that may subsequently be ingested. Well-established annual surveys on coasts and at sea have shown that trends in mega- and macro-plastic accumulation rates are no longer uniformly increasing: rather stable, increasing and decreasing trends have all been reported. The average size of plastic particles in the environment seems to be decreasing, and the abundance and global distribution of micro-plastic fragments have increased over the last few decades. However, the environmental consequences of such microscopic debris are still poorly understood.","container-title":"Philosophical Transactions of the Royal Society B: Biological Sciences","DOI":"10.1098/rstb.2008.0205","ISSN":"0962-8436","issue":"1526","journalAbbreviation":"Philos Trans R Soc Lond B Biol Sci","note":"PMID: 19528051\nPMCID: PMC2873009","page":"1985-1998","source":"PubMed Central","title":"Accumulation and fragmentation of plastic debris in global environments","volume":"364","author":[{"family":"Barnes","given":"David K. A."},{"family":"Galgani","given":"Francois"},{"family":"Thompson","given":"Richard C."},{"family":"Barlaz","given":"Morton"}],"issued":{"date-parts":[["2009",7,27]]}}}],"schema":"https://github.com/citation-style-language/schema/raw/master/csl-citation.json"} </w:instrText>
      </w:r>
      <w:r w:rsidR="009A6AFC" w:rsidRPr="007418CF">
        <w:rPr>
          <w:rFonts w:ascii="Times New Roman" w:eastAsia="Times New Roman" w:hAnsi="Times New Roman" w:cs="Times New Roman"/>
          <w:sz w:val="24"/>
          <w:szCs w:val="24"/>
        </w:rPr>
        <w:fldChar w:fldCharType="separate"/>
      </w:r>
      <w:r w:rsidR="009A6AFC" w:rsidRPr="007418CF">
        <w:rPr>
          <w:rFonts w:ascii="Times New Roman" w:hAnsi="Times New Roman" w:cs="Times New Roman"/>
          <w:sz w:val="24"/>
        </w:rPr>
        <w:t>(Barnes et al. 2009)</w:t>
      </w:r>
      <w:r w:rsidR="009A6AFC" w:rsidRPr="007418CF">
        <w:rPr>
          <w:rFonts w:ascii="Times New Roman" w:eastAsia="Times New Roman" w:hAnsi="Times New Roman" w:cs="Times New Roman"/>
          <w:sz w:val="24"/>
          <w:szCs w:val="24"/>
        </w:rPr>
        <w:fldChar w:fldCharType="end"/>
      </w:r>
      <w:ins w:id="23" w:author="Meyer, Michael Frederick" w:date="2021-09-24T12:11:00Z">
        <w:r w:rsidR="005F0CD8">
          <w:rPr>
            <w:rFonts w:ascii="Times New Roman" w:eastAsia="Times New Roman" w:hAnsi="Times New Roman" w:cs="Times New Roman"/>
            <w:sz w:val="24"/>
            <w:szCs w:val="24"/>
          </w:rPr>
          <w:t>,</w:t>
        </w:r>
      </w:ins>
      <w:del w:id="24" w:author="Meyer, Michael Frederick" w:date="2021-09-23T11:35:00Z">
        <w:r w:rsidR="009A6AFC" w:rsidRPr="007418CF" w:rsidDel="00F55F0D">
          <w:rPr>
            <w:rFonts w:ascii="Times New Roman" w:eastAsia="Times New Roman" w:hAnsi="Times New Roman" w:cs="Times New Roman"/>
            <w:sz w:val="24"/>
            <w:szCs w:val="24"/>
          </w:rPr>
          <w:delText>,</w:delText>
        </w:r>
      </w:del>
      <w:r w:rsidR="009A6AFC"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have garnered increasing attention for their usefulness </w:t>
      </w:r>
      <w:ins w:id="25" w:author="Meyer, Michael Frederick" w:date="2021-09-23T11:36:00Z">
        <w:r w:rsidR="00F55F0D">
          <w:rPr>
            <w:rFonts w:ascii="Times New Roman" w:eastAsia="Times New Roman" w:hAnsi="Times New Roman" w:cs="Times New Roman"/>
            <w:sz w:val="24"/>
            <w:szCs w:val="24"/>
          </w:rPr>
          <w:t xml:space="preserve">in </w:t>
        </w:r>
      </w:ins>
      <w:del w:id="26" w:author="Meyer, Michael Frederick" w:date="2021-09-23T11:35:00Z">
        <w:r w:rsidRPr="007418CF" w:rsidDel="00F55F0D">
          <w:rPr>
            <w:rFonts w:ascii="Times New Roman" w:eastAsia="Times New Roman" w:hAnsi="Times New Roman" w:cs="Times New Roman"/>
            <w:sz w:val="24"/>
            <w:szCs w:val="24"/>
          </w:rPr>
          <w:delText>as sewage indicators</w:delText>
        </w:r>
      </w:del>
      <w:ins w:id="27" w:author="Meyer, Michael Frederick" w:date="2021-09-23T11:35:00Z">
        <w:r w:rsidR="00F55F0D">
          <w:rPr>
            <w:rFonts w:ascii="Times New Roman" w:eastAsia="Times New Roman" w:hAnsi="Times New Roman" w:cs="Times New Roman"/>
            <w:sz w:val="24"/>
            <w:szCs w:val="24"/>
          </w:rPr>
          <w:t xml:space="preserve">defining </w:t>
        </w:r>
      </w:ins>
      <w:ins w:id="28" w:author="Meyer, Michael Frederick" w:date="2021-09-23T11:36:00Z">
        <w:r w:rsidR="00F55F0D">
          <w:rPr>
            <w:rFonts w:ascii="Times New Roman" w:eastAsia="Times New Roman" w:hAnsi="Times New Roman" w:cs="Times New Roman"/>
            <w:sz w:val="24"/>
            <w:szCs w:val="24"/>
          </w:rPr>
          <w:t>locations of sewage pollution</w:t>
        </w:r>
      </w:ins>
      <w:r w:rsidRPr="007418CF">
        <w:rPr>
          <w:rFonts w:ascii="Times New Roman" w:eastAsia="Times New Roman" w:hAnsi="Times New Roman" w:cs="Times New Roman"/>
          <w:sz w:val="24"/>
          <w:szCs w:val="24"/>
        </w:rPr>
        <w:t xml:space="preserve">. </w:t>
      </w:r>
      <w:r w:rsidR="00811F9F" w:rsidRPr="007418CF">
        <w:rPr>
          <w:rFonts w:ascii="Times New Roman" w:eastAsia="Times New Roman" w:hAnsi="Times New Roman" w:cs="Times New Roman"/>
          <w:sz w:val="24"/>
          <w:szCs w:val="24"/>
        </w:rPr>
        <w:t xml:space="preserve">Stable isotopes, such as </w:t>
      </w:r>
      <w:r w:rsidR="00811F9F" w:rsidRPr="007418CF">
        <w:rPr>
          <w:rFonts w:ascii="Times New Roman" w:eastAsia="Times New Roman" w:hAnsi="Times New Roman" w:cs="Times New Roman"/>
          <w:sz w:val="24"/>
          <w:szCs w:val="24"/>
          <w:highlight w:val="white"/>
        </w:rPr>
        <w:t>δ</w:t>
      </w:r>
      <w:r w:rsidR="00811F9F" w:rsidRPr="007418CF">
        <w:rPr>
          <w:rFonts w:ascii="Times New Roman" w:eastAsia="Times New Roman" w:hAnsi="Times New Roman" w:cs="Times New Roman"/>
          <w:sz w:val="24"/>
          <w:szCs w:val="24"/>
          <w:highlight w:val="white"/>
          <w:vertAlign w:val="superscript"/>
        </w:rPr>
        <w:t>15</w:t>
      </w:r>
      <w:r w:rsidR="00811F9F" w:rsidRPr="007418CF">
        <w:rPr>
          <w:rFonts w:ascii="Times New Roman" w:eastAsia="Times New Roman" w:hAnsi="Times New Roman" w:cs="Times New Roman"/>
          <w:sz w:val="24"/>
          <w:szCs w:val="24"/>
          <w:highlight w:val="white"/>
        </w:rPr>
        <w:t xml:space="preserve">N, have been frequently used to trace sewage pollution </w:t>
      </w:r>
      <w:r w:rsidR="00811F9F" w:rsidRPr="007418CF">
        <w:rPr>
          <w:rFonts w:ascii="Times New Roman" w:eastAsia="Times New Roman" w:hAnsi="Times New Roman" w:cs="Times New Roman"/>
          <w:sz w:val="24"/>
          <w:szCs w:val="24"/>
          <w:highlight w:val="white"/>
        </w:rPr>
        <w:fldChar w:fldCharType="begin"/>
      </w:r>
      <w:r w:rsidR="00034CE9" w:rsidRPr="007418CF">
        <w:rPr>
          <w:rFonts w:ascii="Times New Roman" w:eastAsia="Times New Roman" w:hAnsi="Times New Roman" w:cs="Times New Roman"/>
          <w:sz w:val="24"/>
          <w:szCs w:val="24"/>
          <w:highlight w:val="white"/>
        </w:rPr>
        <w:instrText xml:space="preserve"> ADDIN ZOTERO_ITEM CSL_CITATION {"citationID":"w5gBKUZN","properties":{"formattedCitation":"(Gartner et al. 2002)","plainCitation":"(Gartner et al. 2002)","noteIndex":0},"citationItems":[{"id":3795,"uris":["http://zotero.org/users/2645460/items/6WS7JD46"],"uri":["http://zotero.org/users/2645460/items/6WS7JD46"],"itemData":{"id":3795,"type":"article-journal","abstract":"We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J."}],"issued":{"date-parts":[["2002"]]}}}],"schema":"https://github.com/citation-style-language/schema/raw/master/csl-citation.json"} </w:instrText>
      </w:r>
      <w:r w:rsidR="00811F9F" w:rsidRPr="007418CF">
        <w:rPr>
          <w:rFonts w:ascii="Times New Roman" w:eastAsia="Times New Roman" w:hAnsi="Times New Roman" w:cs="Times New Roman"/>
          <w:sz w:val="24"/>
          <w:szCs w:val="24"/>
          <w:highlight w:val="white"/>
        </w:rPr>
        <w:fldChar w:fldCharType="separate"/>
      </w:r>
      <w:r w:rsidR="00034CE9" w:rsidRPr="007418CF">
        <w:rPr>
          <w:rFonts w:ascii="Times New Roman" w:hAnsi="Times New Roman" w:cs="Times New Roman"/>
          <w:sz w:val="24"/>
          <w:highlight w:val="white"/>
        </w:rPr>
        <w:t>(Gartner et al. 2002)</w:t>
      </w:r>
      <w:r w:rsidR="00811F9F" w:rsidRPr="007418CF">
        <w:rPr>
          <w:rFonts w:ascii="Times New Roman" w:eastAsia="Times New Roman" w:hAnsi="Times New Roman" w:cs="Times New Roman"/>
          <w:sz w:val="24"/>
          <w:szCs w:val="24"/>
          <w:highlight w:val="white"/>
        </w:rPr>
        <w:fldChar w:fldCharType="end"/>
      </w:r>
      <w:r w:rsidR="00811F9F" w:rsidRPr="007418CF">
        <w:rPr>
          <w:rFonts w:ascii="Times New Roman" w:eastAsia="Times New Roman" w:hAnsi="Times New Roman" w:cs="Times New Roman"/>
          <w:sz w:val="24"/>
          <w:szCs w:val="24"/>
          <w:highlight w:val="white"/>
        </w:rPr>
        <w:t xml:space="preserve">, yet their </w:t>
      </w:r>
      <w:r w:rsidR="00A41CC6" w:rsidRPr="007418CF">
        <w:rPr>
          <w:rFonts w:ascii="Times New Roman" w:eastAsia="Times New Roman" w:hAnsi="Times New Roman" w:cs="Times New Roman"/>
          <w:sz w:val="24"/>
          <w:szCs w:val="24"/>
          <w:highlight w:val="white"/>
        </w:rPr>
        <w:t xml:space="preserve">potential to indicate sewage can be obfuscated by </w:t>
      </w:r>
      <w:r w:rsidR="008E397A" w:rsidRPr="007418CF">
        <w:rPr>
          <w:rFonts w:ascii="Times New Roman" w:eastAsia="Times New Roman" w:hAnsi="Times New Roman" w:cs="Times New Roman"/>
          <w:sz w:val="24"/>
          <w:szCs w:val="24"/>
          <w:highlight w:val="white"/>
        </w:rPr>
        <w:t xml:space="preserve">complex terrestrial </w:t>
      </w:r>
      <w:r w:rsidR="003E64B9" w:rsidRPr="007418CF">
        <w:rPr>
          <w:rFonts w:ascii="Times New Roman" w:eastAsia="Times New Roman" w:hAnsi="Times New Roman" w:cs="Times New Roman"/>
          <w:sz w:val="24"/>
          <w:szCs w:val="24"/>
          <w:highlight w:val="white"/>
        </w:rPr>
        <w:fldChar w:fldCharType="begin"/>
      </w:r>
      <w:r w:rsidR="0054704D">
        <w:rPr>
          <w:rFonts w:ascii="Times New Roman" w:eastAsia="Times New Roman" w:hAnsi="Times New Roman" w:cs="Times New Roman"/>
          <w:sz w:val="24"/>
          <w:szCs w:val="24"/>
          <w:highlight w:val="white"/>
        </w:rPr>
        <w:instrText xml:space="preserve"> ADDIN ZOTERO_ITEM CSL_CITATION {"citationID":"kHVqTOeC","properties":{"formattedCitation":"(Craine et al. 2018)","plainCitation":"(Craine et al. 2018)","dontUpdate":true,"noteIndex":0},"citationItems":[{"id":3860,"uris":["http://zotero.org/users/2645460/items/TJAW58TA"],"uri":["http://zotero.org/users/2645460/items/TJAW58TA"],"itemData":{"id":3860,"type":"article-journal","abstract":"Human societies depend on an Earth system that operates within a constrained range of nutrient availability, yet the recent trajectory of terrestrial nitrogen (N) availability is uncertain. Examining patterns of foliar N concentrations and isotope ratios (δ15N) from more than 43,000 samples acquired over 37 years, here we show that foliar N concentration declined by 9% and foliar δ15N declined by 0.6–1.6‰. Examining patterns across different climate spaces, foliar δ15N declined across the entire range of mean annual temperature and mean annual precipitation tested. These results suggest declines in N supply relative to plant demand at the global scale. In all, there are now multiple lines of evidence of declining N availability in many unfertilized terrestrial ecosystems, including declines in δ15N of tree rings and leaves from herbarium samples over the past 75–150 years. These patterns are consistent with the proposed consequences of elevated atmospheric carbon dioxide and longer growing seasons. These declines will limit future terrestrial carbon uptake and increase nutritional stress for herbivores.","container-title":"Nature Ecology &amp; Evolution","DOI":"10.1038/s41559-018-0694-0","ISSN":"2397-334X","issue":"11","language":"en","page":"1735-1744","source":"www.nature.com","title":"Isotopic evidence for oligotrophication of terrestrial ecosystems","volume":"2","author":[{"family":"Craine","given":"Joseph M."},{"family":"Elmore","given":"Andrew J."},{"family":"Wang","given":"Lixin"},{"family":"Aranibar","given":"Julieta"},{"family":"Bauters","given":"Marijn"},{"family":"Boeckx","given":"Pascal"},{"family":"Crowley","given":"Brooke E."},{"family":"Dawes","given":"Melissa A."},{"family":"Delzon","given":"Sylvain"},{"family":"Fajardo","given":"Alex"},{"family":"Fang","given":"Yunting"},{"family":"Fujiyoshi","given":"Lei"},{"family":"Gray","given":"Alan"},{"family":"Guerrieri","given":"Rossella"},{"family":"Gundale","given":"Michael J."},{"family":"Hawke","given":"David J."},{"family":"Hietz","given":"Peter"},{"family":"Jonard","given":"Mathieu"},{"family":"Kearsley","given":"Elizabeth"},{"family":"Kenzo","given":"Tanaka"},{"family":"Makarov","given":"Mikhail"},{"family":"Marañón-Jiménez","given":"Sara"},{"family":"McGlynn","given":"Terrence P."},{"family":"McNeil","given":"Brenden E."},{"family":"Mosher","given":"Stella G."},{"family":"Nelson","given":"David M."},{"family":"Peri","given":"Pablo L."},{"family":"Roggy","given":"Jean Christophe"},{"family":"Sanders-DeMott","given":"Rebecca"},{"family":"Song","given":"Minghua"},{"family":"Szpak","given":"Paul"},{"family":"Templer","given":"Pamela H."},{"family":"Van der Colff","given":"Dewidine"},{"family":"Werner","given":"Christiane"},{"family":"Xu","given":"Xingliang"},{"family":"Yang","given":"Yang"},{"family":"Yu","given":"Guirui"},{"family":"Zmudczyńska-Skarbek","given":"Katarzyna"}],"issued":{"date-parts":[["2018",11]]}}}],"schema":"https://github.com/citation-style-language/schema/raw/master/csl-citation.json"} </w:instrText>
      </w:r>
      <w:r w:rsidR="003E64B9" w:rsidRPr="007418CF">
        <w:rPr>
          <w:rFonts w:ascii="Times New Roman" w:eastAsia="Times New Roman" w:hAnsi="Times New Roman" w:cs="Times New Roman"/>
          <w:sz w:val="24"/>
          <w:szCs w:val="24"/>
          <w:highlight w:val="white"/>
        </w:rPr>
        <w:fldChar w:fldCharType="separate"/>
      </w:r>
      <w:r w:rsidR="003E64B9" w:rsidRPr="007418CF">
        <w:rPr>
          <w:rFonts w:ascii="Times New Roman" w:hAnsi="Times New Roman" w:cs="Times New Roman"/>
          <w:sz w:val="24"/>
          <w:highlight w:val="white"/>
        </w:rPr>
        <w:t>(</w:t>
      </w:r>
      <w:r w:rsidR="009B319C">
        <w:rPr>
          <w:rFonts w:ascii="Times New Roman" w:hAnsi="Times New Roman" w:cs="Times New Roman"/>
          <w:sz w:val="24"/>
          <w:highlight w:val="white"/>
        </w:rPr>
        <w:t xml:space="preserve">e.g., terrestrial oligotrophication; </w:t>
      </w:r>
      <w:r w:rsidR="003E64B9" w:rsidRPr="007418CF">
        <w:rPr>
          <w:rFonts w:ascii="Times New Roman" w:hAnsi="Times New Roman" w:cs="Times New Roman"/>
          <w:sz w:val="24"/>
          <w:highlight w:val="white"/>
        </w:rPr>
        <w:t>Craine et al. 2018)</w:t>
      </w:r>
      <w:r w:rsidR="003E64B9" w:rsidRPr="007418CF">
        <w:rPr>
          <w:rFonts w:ascii="Times New Roman" w:eastAsia="Times New Roman" w:hAnsi="Times New Roman" w:cs="Times New Roman"/>
          <w:sz w:val="24"/>
          <w:szCs w:val="24"/>
          <w:highlight w:val="white"/>
        </w:rPr>
        <w:fldChar w:fldCharType="end"/>
      </w:r>
      <w:r w:rsidR="003E64B9" w:rsidRPr="007418CF">
        <w:rPr>
          <w:rFonts w:ascii="Times New Roman" w:eastAsia="Times New Roman" w:hAnsi="Times New Roman" w:cs="Times New Roman"/>
          <w:sz w:val="24"/>
          <w:szCs w:val="24"/>
          <w:highlight w:val="white"/>
        </w:rPr>
        <w:t xml:space="preserve"> </w:t>
      </w:r>
      <w:r w:rsidR="008E397A" w:rsidRPr="007418CF">
        <w:rPr>
          <w:rFonts w:ascii="Times New Roman" w:eastAsia="Times New Roman" w:hAnsi="Times New Roman" w:cs="Times New Roman"/>
          <w:sz w:val="24"/>
          <w:szCs w:val="24"/>
          <w:highlight w:val="white"/>
        </w:rPr>
        <w:t xml:space="preserve">and </w:t>
      </w:r>
      <w:r w:rsidR="00F23BF5" w:rsidRPr="007418CF">
        <w:rPr>
          <w:rFonts w:ascii="Times New Roman" w:eastAsia="Times New Roman" w:hAnsi="Times New Roman" w:cs="Times New Roman"/>
          <w:sz w:val="24"/>
          <w:szCs w:val="24"/>
          <w:highlight w:val="white"/>
        </w:rPr>
        <w:t>aquatic</w:t>
      </w:r>
      <w:r w:rsidR="00A41CC6" w:rsidRPr="007418CF">
        <w:rPr>
          <w:rFonts w:ascii="Times New Roman" w:eastAsia="Times New Roman" w:hAnsi="Times New Roman" w:cs="Times New Roman"/>
          <w:sz w:val="24"/>
          <w:szCs w:val="24"/>
          <w:highlight w:val="white"/>
        </w:rPr>
        <w:t xml:space="preserve"> </w:t>
      </w:r>
      <w:r w:rsidR="00A41CC6" w:rsidRPr="007418CF">
        <w:rPr>
          <w:rFonts w:ascii="Times New Roman" w:eastAsia="Times New Roman" w:hAnsi="Times New Roman" w:cs="Times New Roman"/>
          <w:sz w:val="24"/>
          <w:szCs w:val="24"/>
          <w:highlight w:val="white"/>
        </w:rPr>
        <w:fldChar w:fldCharType="begin"/>
      </w:r>
      <w:r w:rsidR="0054704D">
        <w:rPr>
          <w:rFonts w:ascii="Times New Roman" w:eastAsia="Times New Roman" w:hAnsi="Times New Roman" w:cs="Times New Roman"/>
          <w:sz w:val="24"/>
          <w:szCs w:val="24"/>
          <w:highlight w:val="white"/>
        </w:rPr>
        <w:instrText xml:space="preserve"> ADDIN ZOTERO_ITEM CSL_CITATION {"citationID":"eHIvQSS4","properties":{"formattedCitation":"(Guzzo et al. 2011)","plainCitation":"(Guzzo et al. 2011)","dontUpdate":true,"noteIndex":0},"citationItems":[{"id":3858,"uris":["http://zotero.org/users/2645460/items/TA7F8QTE"],"uri":["http://zotero.org/users/2645460/items/TA7F8QTE"],"itemData":{"id":3858,"type":"article-journal","abstract":"Stable isotopes of carbon (δ13C) and nitrogen (δ15N) often have unique values among lake habitats (e.g. benthic, littoral, pelagic), providing a widely used tool for measuring the structure and energy flow in aquatic food webs. However, there has been little recognition of the spatial and temporal variabilities of these isotopes within habitats of aquatic ecosystems. To address this, δ13C and δ15N were measured in seston, zebra mussels (Dreissena polymorpha) and young-of-year (YOY) yellow (Perca flavescens), and white perch (Morone americana) collected from four sites across the offshore habitat of the western basin of Lake Erie during June–September 2009. Values of δ13C and δ15N showed significant spatial and temporal variations, with month accounting for &gt;50% of the variation, for both stable isotopes and all the species except seston. Such variation in isotope values has the potential to significantly influence or confound interpretation of stable isotopes in measures, such as trophic position (TP) which use lower trophic level organisms as their baseline. For example, TP was found to vary up to 0.7 for yellow and white perch (TP = δ15Nfish − δ15Nzebra mussel/diet-tissue fractionation factor) depending on the zebra mussel data used (e.g., from a different location or a different collection month). As the use of stable isotopes continues to move from qualitative to more quantitative measures of trophic structure, food web research must recognize the importance of stable isotopes' variability in lower trophic level organisms, especially in large lake systems.","container-title":"Hydrobiologia","DOI":"10.1007/s10750-011-0794-1","ISSN":"1573-5117","issue":"1","journalAbbreviation":"Hydrobiologia","language":"en","page":"41-53","source":"Springer Link","title":"Spatial and temporal variabilities of δ13C and δ15N within lower trophic levels of a large lake: implications for estimating trophic relationships of consumers","title-short":"Spatial and temporal variabilities of δ13C and δ15N within lower trophic levels of a large lake","volume":"675","author":[{"family":"Guzzo","given":"Matthew M."},{"family":"Haffner","given":"G. Douglas"},{"family":"Sorge","given":"Stuart"},{"family":"Rush","given":"Scott A."},{"family":"Fisk","given":"Aaron T."}],"issued":{"date-parts":[["2011",10,1]]}}}],"schema":"https://github.com/citation-style-language/schema/raw/master/csl-citation.json"} </w:instrText>
      </w:r>
      <w:r w:rsidR="00A41CC6" w:rsidRPr="007418CF">
        <w:rPr>
          <w:rFonts w:ascii="Times New Roman" w:eastAsia="Times New Roman" w:hAnsi="Times New Roman" w:cs="Times New Roman"/>
          <w:sz w:val="24"/>
          <w:szCs w:val="24"/>
          <w:highlight w:val="white"/>
        </w:rPr>
        <w:fldChar w:fldCharType="separate"/>
      </w:r>
      <w:r w:rsidR="00034CE9" w:rsidRPr="007418CF">
        <w:rPr>
          <w:rFonts w:ascii="Times New Roman" w:hAnsi="Times New Roman" w:cs="Times New Roman"/>
          <w:sz w:val="24"/>
          <w:highlight w:val="white"/>
        </w:rPr>
        <w:t>(</w:t>
      </w:r>
      <w:ins w:id="29" w:author="Meyer, Michael Frederick" w:date="2021-08-19T13:29:00Z">
        <w:r w:rsidR="009B319C">
          <w:rPr>
            <w:rFonts w:ascii="Times New Roman" w:hAnsi="Times New Roman" w:cs="Times New Roman"/>
            <w:sz w:val="24"/>
            <w:highlight w:val="white"/>
          </w:rPr>
          <w:t xml:space="preserve">e.g., </w:t>
        </w:r>
      </w:ins>
      <w:ins w:id="30" w:author="Meyer, Michael Frederick" w:date="2021-08-19T13:30:00Z">
        <w:r w:rsidR="009B319C">
          <w:rPr>
            <w:rFonts w:ascii="Times New Roman" w:hAnsi="Times New Roman" w:cs="Times New Roman"/>
            <w:sz w:val="24"/>
            <w:highlight w:val="white"/>
          </w:rPr>
          <w:t>variation within and between trophic levels</w:t>
        </w:r>
      </w:ins>
      <w:ins w:id="31" w:author="Meyer, Michael Frederick" w:date="2021-08-19T13:29:00Z">
        <w:r w:rsidR="009B319C">
          <w:rPr>
            <w:rFonts w:ascii="Times New Roman" w:hAnsi="Times New Roman" w:cs="Times New Roman"/>
            <w:sz w:val="24"/>
            <w:highlight w:val="white"/>
          </w:rPr>
          <w:t xml:space="preserve">; </w:t>
        </w:r>
      </w:ins>
      <w:r w:rsidR="00034CE9" w:rsidRPr="007418CF">
        <w:rPr>
          <w:rFonts w:ascii="Times New Roman" w:hAnsi="Times New Roman" w:cs="Times New Roman"/>
          <w:sz w:val="24"/>
          <w:highlight w:val="white"/>
        </w:rPr>
        <w:t>Guzzo et al. 2011)</w:t>
      </w:r>
      <w:r w:rsidR="00A41CC6" w:rsidRPr="007418CF">
        <w:rPr>
          <w:rFonts w:ascii="Times New Roman" w:eastAsia="Times New Roman" w:hAnsi="Times New Roman" w:cs="Times New Roman"/>
          <w:sz w:val="24"/>
          <w:szCs w:val="24"/>
          <w:highlight w:val="white"/>
        </w:rPr>
        <w:fldChar w:fldCharType="end"/>
      </w:r>
      <w:r w:rsidR="003E64B9" w:rsidRPr="007418CF">
        <w:rPr>
          <w:rFonts w:ascii="Times New Roman" w:eastAsia="Times New Roman" w:hAnsi="Times New Roman" w:cs="Times New Roman"/>
          <w:sz w:val="24"/>
          <w:szCs w:val="24"/>
          <w:highlight w:val="white"/>
        </w:rPr>
        <w:t xml:space="preserve"> processes</w:t>
      </w:r>
      <w:r w:rsidR="00A41CC6" w:rsidRPr="007418CF">
        <w:rPr>
          <w:rFonts w:ascii="Times New Roman" w:eastAsia="Times New Roman" w:hAnsi="Times New Roman" w:cs="Times New Roman"/>
          <w:sz w:val="24"/>
          <w:szCs w:val="24"/>
          <w:highlight w:val="white"/>
        </w:rPr>
        <w:t>.</w:t>
      </w:r>
      <w:r w:rsidR="00811F9F" w:rsidRPr="007418CF">
        <w:rPr>
          <w:rFonts w:ascii="Times New Roman" w:eastAsia="Times New Roman" w:hAnsi="Times New Roman" w:cs="Times New Roman"/>
          <w:sz w:val="24"/>
          <w:szCs w:val="24"/>
        </w:rPr>
        <w:t xml:space="preserve"> </w:t>
      </w:r>
      <w:r w:rsidR="005F522A">
        <w:rPr>
          <w:rFonts w:ascii="Times New Roman" w:eastAsia="Times New Roman" w:hAnsi="Times New Roman" w:cs="Times New Roman"/>
          <w:sz w:val="24"/>
          <w:szCs w:val="24"/>
        </w:rPr>
        <w:t xml:space="preserve">In contrast to </w:t>
      </w:r>
      <w:r w:rsidR="005F522A" w:rsidRPr="007418CF">
        <w:rPr>
          <w:rFonts w:ascii="Times New Roman" w:eastAsia="Times New Roman" w:hAnsi="Times New Roman" w:cs="Times New Roman"/>
          <w:sz w:val="24"/>
          <w:szCs w:val="24"/>
          <w:highlight w:val="white"/>
        </w:rPr>
        <w:t>δ</w:t>
      </w:r>
      <w:r w:rsidR="005F522A" w:rsidRPr="007418CF">
        <w:rPr>
          <w:rFonts w:ascii="Times New Roman" w:eastAsia="Times New Roman" w:hAnsi="Times New Roman" w:cs="Times New Roman"/>
          <w:sz w:val="24"/>
          <w:szCs w:val="24"/>
          <w:highlight w:val="white"/>
          <w:vertAlign w:val="superscript"/>
        </w:rPr>
        <w:t>15</w:t>
      </w:r>
      <w:r w:rsidR="005F522A" w:rsidRPr="007418CF">
        <w:rPr>
          <w:rFonts w:ascii="Times New Roman" w:eastAsia="Times New Roman" w:hAnsi="Times New Roman" w:cs="Times New Roman"/>
          <w:sz w:val="24"/>
          <w:szCs w:val="24"/>
          <w:highlight w:val="white"/>
        </w:rPr>
        <w:t>N</w:t>
      </w:r>
      <w:r w:rsidR="005F522A" w:rsidRPr="007418CF">
        <w:rPr>
          <w:rFonts w:ascii="Times New Roman" w:eastAsia="Times New Roman" w:hAnsi="Times New Roman" w:cs="Times New Roman"/>
          <w:sz w:val="24"/>
          <w:szCs w:val="24"/>
        </w:rPr>
        <w:t xml:space="preserve"> </w:t>
      </w:r>
      <w:r w:rsidR="005F522A">
        <w:rPr>
          <w:rFonts w:ascii="Times New Roman" w:eastAsia="Times New Roman" w:hAnsi="Times New Roman" w:cs="Times New Roman"/>
          <w:sz w:val="24"/>
          <w:szCs w:val="24"/>
        </w:rPr>
        <w:t>signatures, PPCP</w:t>
      </w:r>
      <w:r w:rsidR="00A905EA">
        <w:rPr>
          <w:rFonts w:ascii="Times New Roman" w:eastAsia="Times New Roman" w:hAnsi="Times New Roman" w:cs="Times New Roman"/>
          <w:sz w:val="24"/>
          <w:szCs w:val="24"/>
        </w:rPr>
        <w:t xml:space="preserve">s </w:t>
      </w:r>
      <w:r w:rsidR="008B27AB">
        <w:rPr>
          <w:rFonts w:ascii="Times New Roman" w:eastAsia="Times New Roman" w:hAnsi="Times New Roman" w:cs="Times New Roman"/>
          <w:sz w:val="24"/>
          <w:szCs w:val="24"/>
        </w:rPr>
        <w:t xml:space="preserve">explicitly originate from human </w:t>
      </w:r>
      <w:r w:rsidR="00A905EA">
        <w:rPr>
          <w:rFonts w:ascii="Times New Roman" w:eastAsia="Times New Roman" w:hAnsi="Times New Roman" w:cs="Times New Roman"/>
          <w:sz w:val="24"/>
          <w:szCs w:val="24"/>
        </w:rPr>
        <w:t>sources</w:t>
      </w:r>
      <w:r w:rsidR="008B27AB">
        <w:rPr>
          <w:rFonts w:ascii="Times New Roman" w:eastAsia="Times New Roman" w:hAnsi="Times New Roman" w:cs="Times New Roman"/>
          <w:sz w:val="24"/>
          <w:szCs w:val="24"/>
        </w:rPr>
        <w:t xml:space="preserve"> </w:t>
      </w:r>
      <w:r w:rsidR="008B27AB">
        <w:rPr>
          <w:rFonts w:ascii="Times New Roman" w:eastAsia="Times New Roman" w:hAnsi="Times New Roman" w:cs="Times New Roman"/>
          <w:sz w:val="24"/>
          <w:szCs w:val="24"/>
        </w:rPr>
        <w:fldChar w:fldCharType="begin"/>
      </w:r>
      <w:r w:rsidR="008B27AB">
        <w:rPr>
          <w:rFonts w:ascii="Times New Roman" w:eastAsia="Times New Roman" w:hAnsi="Times New Roman" w:cs="Times New Roman"/>
          <w:sz w:val="24"/>
          <w:szCs w:val="24"/>
        </w:rPr>
        <w:instrText xml:space="preserve"> ADDIN ZOTERO_ITEM CSL_CITATION {"citationID":"n02tNupo","properties":{"formattedCitation":"(Rosi-Marshall and Royer 2012; Meyer et al. 2019)","plainCitation":"(Rosi-Marshall and Royer 2012; Meyer et al. 2019)","noteIndex":0},"citationItems":[{"id":208,"uris":["http://zotero.org/users/2645460/items/8VZNC8T7"],"uri":["http://zotero.org/users/2645460/items/8VZNC8T7"],"itemData":{"id":208,"type":"article-journal","container-title":"Ecosystems","DOI":"10.1007/s10021-012-9553-z","ISSN":"1432-9840, 1435-0629","issue":"6","language":"en","page":"867-880","source":"CrossRef","title":"Pharmaceutical Compounds and Ecosystem Function: An Emerging Research Challenge for Aquatic Ecologists","title-short":"Pharmaceutical Compounds and Ecosystem Function","volume":"15","author":[{"family":"Rosi-Marshall","given":"Emma J."},{"family":"Royer","given":"Todd V."}],"issued":{"date-parts":[["2012",9]]}}},{"id":2604,"uris":["http://zotero.org/users/2645460/items/ZPY97EPS"],"uri":["http://zotero.org/users/2645460/items/ZPY97EPS"],"itemData":{"id":2604,"type":"article-journal","abstract":"Pharmaceuticals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8B27AB">
        <w:rPr>
          <w:rFonts w:ascii="Times New Roman" w:eastAsia="Times New Roman" w:hAnsi="Times New Roman" w:cs="Times New Roman"/>
          <w:sz w:val="24"/>
          <w:szCs w:val="24"/>
        </w:rPr>
        <w:fldChar w:fldCharType="separate"/>
      </w:r>
      <w:r w:rsidR="008B27AB" w:rsidRPr="00104F77">
        <w:rPr>
          <w:rFonts w:ascii="Times New Roman" w:hAnsi="Times New Roman" w:cs="Times New Roman"/>
          <w:sz w:val="24"/>
        </w:rPr>
        <w:t>(Rosi-Marshall and Royer 2012; Meyer et al. 2019)</w:t>
      </w:r>
      <w:r w:rsidR="008B27AB">
        <w:rPr>
          <w:rFonts w:ascii="Times New Roman" w:eastAsia="Times New Roman" w:hAnsi="Times New Roman" w:cs="Times New Roman"/>
          <w:sz w:val="24"/>
          <w:szCs w:val="24"/>
        </w:rPr>
        <w:fldChar w:fldCharType="end"/>
      </w:r>
      <w:del w:id="32" w:author="Meyer, Michael Frederick" w:date="2022-01-10T09:12:00Z">
        <w:r w:rsidR="008B27AB" w:rsidDel="00EC162F">
          <w:rPr>
            <w:rFonts w:ascii="Times New Roman" w:eastAsia="Times New Roman" w:hAnsi="Times New Roman" w:cs="Times New Roman"/>
            <w:sz w:val="24"/>
            <w:szCs w:val="24"/>
          </w:rPr>
          <w:delText xml:space="preserve"> and </w:delText>
        </w:r>
        <w:r w:rsidR="00B578FF" w:rsidDel="00EC162F">
          <w:rPr>
            <w:rFonts w:ascii="Times New Roman" w:eastAsia="Times New Roman" w:hAnsi="Times New Roman" w:cs="Times New Roman"/>
            <w:sz w:val="24"/>
            <w:szCs w:val="24"/>
          </w:rPr>
          <w:delText xml:space="preserve">generally </w:delText>
        </w:r>
        <w:r w:rsidR="008B27AB" w:rsidDel="00EC162F">
          <w:rPr>
            <w:rFonts w:ascii="Times New Roman" w:eastAsia="Times New Roman" w:hAnsi="Times New Roman" w:cs="Times New Roman"/>
            <w:sz w:val="24"/>
            <w:szCs w:val="24"/>
          </w:rPr>
          <w:delText>are not actively removed from the water column by biota</w:delText>
        </w:r>
      </w:del>
      <w:del w:id="33" w:author="Meyer, Michael Frederick" w:date="2021-11-01T10:54:00Z">
        <w:r w:rsidR="008B27AB" w:rsidDel="00E207E2">
          <w:rPr>
            <w:rFonts w:ascii="Times New Roman" w:eastAsia="Times New Roman" w:hAnsi="Times New Roman" w:cs="Times New Roman"/>
            <w:sz w:val="24"/>
            <w:szCs w:val="24"/>
          </w:rPr>
          <w:delText>, although certain algal and animal taxa have been shown to accumulate specific PPCPs from a broader mixture of co-contaminants</w:delText>
        </w:r>
      </w:del>
      <w:del w:id="34" w:author="Meyer, Michael Frederick" w:date="2022-01-10T09:19:00Z">
        <w:r w:rsidR="008B27AB" w:rsidDel="00C20BAC">
          <w:rPr>
            <w:rFonts w:ascii="Times New Roman" w:eastAsia="Times New Roman" w:hAnsi="Times New Roman" w:cs="Times New Roman"/>
            <w:sz w:val="24"/>
            <w:szCs w:val="24"/>
          </w:rPr>
          <w:delText>.</w:delText>
        </w:r>
      </w:del>
      <w:ins w:id="35" w:author="Meyer, Michael Frederick" w:date="2022-01-10T09:19:00Z">
        <w:r w:rsidR="00C20BAC">
          <w:rPr>
            <w:rFonts w:ascii="Times New Roman" w:eastAsia="Times New Roman" w:hAnsi="Times New Roman" w:cs="Times New Roman"/>
            <w:sz w:val="24"/>
            <w:szCs w:val="24"/>
          </w:rPr>
          <w:t>, where</w:t>
        </w:r>
      </w:ins>
      <w:r w:rsidR="008B27AB">
        <w:rPr>
          <w:rFonts w:ascii="Times New Roman" w:eastAsia="Times New Roman" w:hAnsi="Times New Roman" w:cs="Times New Roman"/>
          <w:sz w:val="24"/>
          <w:szCs w:val="24"/>
        </w:rPr>
        <w:t xml:space="preserve"> </w:t>
      </w:r>
      <w:del w:id="36" w:author="Meyer, Michael Frederick" w:date="2022-01-10T09:12:00Z">
        <w:r w:rsidR="008B27AB" w:rsidDel="00EC162F">
          <w:rPr>
            <w:rFonts w:ascii="Times New Roman" w:eastAsia="Times New Roman" w:hAnsi="Times New Roman" w:cs="Times New Roman"/>
            <w:sz w:val="24"/>
            <w:szCs w:val="24"/>
          </w:rPr>
          <w:delText xml:space="preserve">Because </w:delText>
        </w:r>
      </w:del>
      <w:ins w:id="37" w:author="Hampton, Stephanie" w:date="2021-12-06T20:28:00Z">
        <w:del w:id="38" w:author="Meyer, Michael Frederick" w:date="2022-01-10T09:12:00Z">
          <w:r w:rsidR="00470B29" w:rsidDel="00EC162F">
            <w:rPr>
              <w:rFonts w:ascii="Times New Roman" w:eastAsia="Times New Roman" w:hAnsi="Times New Roman" w:cs="Times New Roman"/>
              <w:sz w:val="24"/>
              <w:szCs w:val="24"/>
            </w:rPr>
            <w:delText xml:space="preserve">biota appear not to actively remove </w:delText>
          </w:r>
        </w:del>
      </w:ins>
      <w:del w:id="39" w:author="Meyer, Michael Frederick" w:date="2022-01-10T09:12:00Z">
        <w:r w:rsidR="008B27AB" w:rsidDel="00EC162F">
          <w:rPr>
            <w:rFonts w:ascii="Times New Roman" w:eastAsia="Times New Roman" w:hAnsi="Times New Roman" w:cs="Times New Roman"/>
            <w:sz w:val="24"/>
            <w:szCs w:val="24"/>
          </w:rPr>
          <w:delText>of PPCPs</w:delText>
        </w:r>
        <w:r w:rsidR="00855254" w:rsidDel="00EC162F">
          <w:rPr>
            <w:rFonts w:ascii="Times New Roman" w:eastAsia="Times New Roman" w:hAnsi="Times New Roman" w:cs="Times New Roman"/>
            <w:sz w:val="24"/>
            <w:szCs w:val="24"/>
          </w:rPr>
          <w:delText>’</w:delText>
        </w:r>
        <w:r w:rsidR="008B27AB" w:rsidDel="00EC162F">
          <w:rPr>
            <w:rFonts w:ascii="Times New Roman" w:eastAsia="Times New Roman" w:hAnsi="Times New Roman" w:cs="Times New Roman"/>
            <w:sz w:val="24"/>
            <w:szCs w:val="24"/>
          </w:rPr>
          <w:delText xml:space="preserve"> tendency </w:delText>
        </w:r>
      </w:del>
      <w:ins w:id="40" w:author="Hampton, Stephanie" w:date="2021-12-06T20:28:00Z">
        <w:del w:id="41" w:author="Meyer, Michael Frederick" w:date="2022-01-10T09:12:00Z">
          <w:r w:rsidR="00470B29" w:rsidDel="00EC162F">
            <w:rPr>
              <w:rFonts w:ascii="Times New Roman" w:eastAsia="Times New Roman" w:hAnsi="Times New Roman" w:cs="Times New Roman"/>
              <w:sz w:val="24"/>
              <w:szCs w:val="24"/>
            </w:rPr>
            <w:delText>from the water</w:delText>
          </w:r>
        </w:del>
      </w:ins>
      <w:del w:id="42" w:author="Meyer, Michael Frederick" w:date="2022-01-10T09:12:00Z">
        <w:r w:rsidR="008B27AB" w:rsidDel="00EC162F">
          <w:rPr>
            <w:rFonts w:ascii="Times New Roman" w:eastAsia="Times New Roman" w:hAnsi="Times New Roman" w:cs="Times New Roman"/>
            <w:sz w:val="24"/>
            <w:szCs w:val="24"/>
          </w:rPr>
          <w:delText>to not be actively scoured by biota</w:delText>
        </w:r>
        <w:r w:rsidR="00B578FF" w:rsidDel="00EC162F">
          <w:rPr>
            <w:rFonts w:ascii="Times New Roman" w:eastAsia="Times New Roman" w:hAnsi="Times New Roman" w:cs="Times New Roman"/>
            <w:sz w:val="24"/>
            <w:szCs w:val="24"/>
          </w:rPr>
          <w:delText>,</w:delText>
        </w:r>
        <w:r w:rsidR="008B27AB" w:rsidDel="00EC162F">
          <w:rPr>
            <w:rFonts w:ascii="Times New Roman" w:eastAsia="Times New Roman" w:hAnsi="Times New Roman" w:cs="Times New Roman"/>
            <w:sz w:val="24"/>
            <w:szCs w:val="24"/>
          </w:rPr>
          <w:delText xml:space="preserve"> </w:delText>
        </w:r>
      </w:del>
      <w:r w:rsidR="006E42C8" w:rsidRPr="007418CF">
        <w:rPr>
          <w:rFonts w:ascii="Times New Roman" w:eastAsia="Times New Roman" w:hAnsi="Times New Roman" w:cs="Times New Roman"/>
          <w:sz w:val="24"/>
          <w:szCs w:val="24"/>
        </w:rPr>
        <w:t>PPCP stud</w:t>
      </w:r>
      <w:r w:rsidR="00BD0B70" w:rsidRPr="007418CF">
        <w:rPr>
          <w:rFonts w:ascii="Times New Roman" w:eastAsia="Times New Roman" w:hAnsi="Times New Roman" w:cs="Times New Roman"/>
          <w:sz w:val="24"/>
          <w:szCs w:val="24"/>
        </w:rPr>
        <w:t>ies</w:t>
      </w:r>
      <w:r w:rsidR="006E42C8" w:rsidRPr="007418CF">
        <w:rPr>
          <w:rFonts w:ascii="Times New Roman" w:eastAsia="Times New Roman" w:hAnsi="Times New Roman" w:cs="Times New Roman"/>
          <w:sz w:val="24"/>
          <w:szCs w:val="24"/>
        </w:rPr>
        <w:t xml:space="preserve"> </w:t>
      </w:r>
      <w:r w:rsidR="006E42C8" w:rsidRPr="007418CF">
        <w:rPr>
          <w:rFonts w:ascii="Times New Roman" w:eastAsia="Times New Roman" w:hAnsi="Times New Roman" w:cs="Times New Roman"/>
          <w:sz w:val="24"/>
          <w:szCs w:val="24"/>
        </w:rPr>
        <w:lastRenderedPageBreak/>
        <w:t xml:space="preserve">from continental </w:t>
      </w:r>
      <w:r w:rsidR="006E42C8" w:rsidRPr="007418CF">
        <w:rPr>
          <w:rFonts w:ascii="Times New Roman" w:eastAsia="Times New Roman" w:hAnsi="Times New Roman" w:cs="Times New Roman"/>
          <w:sz w:val="24"/>
          <w:szCs w:val="24"/>
        </w:rPr>
        <w:fldChar w:fldCharType="begin"/>
      </w:r>
      <w:r w:rsidR="000B2F8A">
        <w:rPr>
          <w:rFonts w:ascii="Times New Roman" w:eastAsia="Times New Roman" w:hAnsi="Times New Roman" w:cs="Times New Roman"/>
          <w:sz w:val="24"/>
          <w:szCs w:val="24"/>
        </w:rPr>
        <w:instrText xml:space="preserve"> ADDIN ZOTERO_ITEM CSL_CITATION {"citationID":"ainaem9tqj","properties":{"formattedCitation":"(Kolpin et al. 2002)","plainCitation":"(Kolpin et al. 2002)","noteIndex":0},"citationItems":[{"id":445,"uris":["http://zotero.org/users/2645460/items/P9AG3ITQ"],"uri":["http://zotero.org/users/2645460/items/P9AG3ITQ"],"itemData":{"id":445,"type":"article-journal","container-title":"Environmental Science &amp; Technology","DOI":"10.1021/es011055j","ISSN":"0013-936X, 1520-5851","issue":"6","language":"en","page":"1202-1211","source":"CrossRef","title":"Pharmaceuticals, Hormones, and Other Organic Wastewater Contaminants in U.S. Streams, 1999−2000: A National Reconnaissance","title-short":"Pharmaceuticals, Hormones, and Other Organic Wastewater Contaminants in U.S. Streams, 1999−2000","volume":"36","author":[{"family":"Kolpin","given":"Dana W."},{"family":"Furlong","given":"Edward T."},{"family":"Meyer","given":"Michael T."},{"family":"Thurman","given":"E. Michael"},{"family":"Zaugg","given":"Steven D."},{"family":"Barber","given":"Larry B."},{"family":"Buxton","given":"Herbert T."}],"issued":{"date-parts":[["2002",3]]}}}],"schema":"https://github.com/citation-style-language/schema/raw/master/csl-citation.json"} </w:instrText>
      </w:r>
      <w:r w:rsidR="006E42C8" w:rsidRPr="007418CF">
        <w:rPr>
          <w:rFonts w:ascii="Times New Roman" w:eastAsia="Times New Roman" w:hAnsi="Times New Roman" w:cs="Times New Roman"/>
          <w:sz w:val="24"/>
          <w:szCs w:val="24"/>
        </w:rPr>
        <w:fldChar w:fldCharType="separate"/>
      </w:r>
      <w:r w:rsidR="000B2F8A" w:rsidRPr="000B2F8A">
        <w:rPr>
          <w:rFonts w:ascii="Times New Roman" w:hAnsi="Times New Roman" w:cs="Times New Roman"/>
          <w:sz w:val="24"/>
          <w:szCs w:val="24"/>
        </w:rPr>
        <w:t>(Kolpin et al. 2002)</w:t>
      </w:r>
      <w:r w:rsidR="006E42C8" w:rsidRPr="007418CF">
        <w:rPr>
          <w:rFonts w:ascii="Times New Roman" w:eastAsia="Times New Roman" w:hAnsi="Times New Roman" w:cs="Times New Roman"/>
          <w:sz w:val="24"/>
          <w:szCs w:val="24"/>
        </w:rPr>
        <w:fldChar w:fldCharType="end"/>
      </w:r>
      <w:r w:rsidR="006E42C8" w:rsidRPr="007418CF">
        <w:rPr>
          <w:rFonts w:ascii="Times New Roman" w:eastAsia="Times New Roman" w:hAnsi="Times New Roman" w:cs="Times New Roman"/>
          <w:sz w:val="24"/>
          <w:szCs w:val="24"/>
        </w:rPr>
        <w:t xml:space="preserve"> to </w:t>
      </w:r>
      <w:r w:rsidR="006D3918" w:rsidRPr="007418CF">
        <w:rPr>
          <w:rFonts w:ascii="Times New Roman" w:eastAsia="Times New Roman" w:hAnsi="Times New Roman" w:cs="Times New Roman"/>
          <w:sz w:val="24"/>
          <w:szCs w:val="24"/>
        </w:rPr>
        <w:t xml:space="preserve">colloidal </w:t>
      </w:r>
      <w:r w:rsidR="006E42C8" w:rsidRPr="007418CF">
        <w:rPr>
          <w:rFonts w:ascii="Times New Roman" w:eastAsia="Times New Roman" w:hAnsi="Times New Roman" w:cs="Times New Roman"/>
          <w:sz w:val="24"/>
          <w:szCs w:val="24"/>
        </w:rPr>
        <w:t xml:space="preserve">pore </w:t>
      </w:r>
      <w:r w:rsidR="006E42C8" w:rsidRPr="007418CF">
        <w:rPr>
          <w:rFonts w:ascii="Times New Roman" w:eastAsia="Times New Roman" w:hAnsi="Times New Roman" w:cs="Times New Roman"/>
          <w:sz w:val="24"/>
          <w:szCs w:val="24"/>
        </w:rPr>
        <w:fldChar w:fldCharType="begin"/>
      </w:r>
      <w:r w:rsidR="006E42C8" w:rsidRPr="007418CF">
        <w:rPr>
          <w:rFonts w:ascii="Times New Roman" w:eastAsia="Times New Roman" w:hAnsi="Times New Roman" w:cs="Times New Roman"/>
          <w:sz w:val="24"/>
          <w:szCs w:val="24"/>
        </w:rPr>
        <w:instrText xml:space="preserve"> ADDIN ZOTERO_ITEM CSL_CITATION {"citationID":"48CnjCeO","properties":{"formattedCitation":"(Yang et al. 2016)","plainCitation":"(Yang et al. 2016)","noteIndex":0},"citationItems":[{"id":2613,"uris":["http://zotero.org/users/2645460/items/S4EFYAUN"],"uri":["http://zotero.org/users/2645460/items/S4EFYAUN"],"itemData":{"id":2613,"type":"article-journal","abstract":"Septic systems, a common type of onsite wastewater treatment systems, can be an important source of micropollutants in the environment. We investigated the fate and mass balance of 17 micropollutants, including wastewater markers, hormones, pharmaceuticals and personal care products (PPCPs) in the drainfield of a septic system. Drainfields were replicated in lysimeters (1.5m length, 0.9m width, 0.9m height) and managed similar to the field practice. In each lysimeter, a drip line dispersed 9L of septic tank effluent (STE) per day (equivalent to 32.29L/m2 per day). Fourteen micropollutants in the STE and 12 in the leachate from drainfields were detected over eight months. Concentrations of most micropollutants in the leachate were low (&lt;200ng/L) when compared to STE because &gt;85% of the added micropollutants except for sucralose were attenuated in the drainfield. We discovered that sorption was the key mechanism for retention of carbamazepine and partially for sulfamethoxazole, whereas microbial degradation likely attenuated acetaminophen in the drainfield. This data suggests that sorption and microbial degradation limited transport of micropollutants from the drainfields. However, the leaching of small amounts of micropollutants indicate that septic systems are hot-spots of micropollutants in the environment and a better understanding of micropollutants in septic systems is needed to protect groundwater quality.","container-title":"Science of The Total Environment","DOI":"10.1016/j.scitotenv.2016.06.043","ISSN":"0048-9697","journalAbbreviation":"Science of The Total Environment","language":"en","page":"1535-1544","source":"ScienceDirect","title":"Septic systems as hot-spots of pollutants in the environment: Fate and mass balance of micropollutants in septic drainfields","title-short":"Septic systems as hot-spots of pollutants in the environment","volume":"566-567","author":[{"family":"Yang","given":"Yun-Ya"},{"family":"Toor","given":"Gurpal S."},{"family":"Wilson","given":"P. Chris"},{"family":"Williams","given":"Clinton F."}],"issued":{"date-parts":[["2016",10,1]]}}}],"schema":"https://github.com/citation-style-language/schema/raw/master/csl-citation.json"} </w:instrText>
      </w:r>
      <w:r w:rsidR="006E42C8" w:rsidRPr="007418CF">
        <w:rPr>
          <w:rFonts w:ascii="Times New Roman" w:eastAsia="Times New Roman" w:hAnsi="Times New Roman" w:cs="Times New Roman"/>
          <w:sz w:val="24"/>
          <w:szCs w:val="24"/>
        </w:rPr>
        <w:fldChar w:fldCharType="separate"/>
      </w:r>
      <w:r w:rsidR="006E42C8" w:rsidRPr="007418CF">
        <w:rPr>
          <w:rFonts w:ascii="Times New Roman" w:hAnsi="Times New Roman" w:cs="Times New Roman"/>
          <w:sz w:val="24"/>
        </w:rPr>
        <w:t>(Yang et al. 2016)</w:t>
      </w:r>
      <w:r w:rsidR="006E42C8" w:rsidRPr="007418CF">
        <w:rPr>
          <w:rFonts w:ascii="Times New Roman" w:eastAsia="Times New Roman" w:hAnsi="Times New Roman" w:cs="Times New Roman"/>
          <w:sz w:val="24"/>
          <w:szCs w:val="24"/>
        </w:rPr>
        <w:fldChar w:fldCharType="end"/>
      </w:r>
      <w:r w:rsidR="006E42C8" w:rsidRPr="007418CF">
        <w:rPr>
          <w:rFonts w:ascii="Times New Roman" w:eastAsia="Times New Roman" w:hAnsi="Times New Roman" w:cs="Times New Roman"/>
          <w:sz w:val="24"/>
          <w:szCs w:val="24"/>
        </w:rPr>
        <w:t xml:space="preserve"> scales, have shown that concentrations tend to be greatest closer to their source. </w:t>
      </w:r>
      <w:r w:rsidRPr="007418CF">
        <w:rPr>
          <w:rFonts w:ascii="Times New Roman" w:eastAsia="Times New Roman" w:hAnsi="Times New Roman" w:cs="Times New Roman"/>
          <w:sz w:val="24"/>
          <w:szCs w:val="24"/>
        </w:rPr>
        <w:t xml:space="preserve">In addition to identifying areas and </w:t>
      </w:r>
      <w:r w:rsidR="00357C12" w:rsidRPr="007418CF">
        <w:rPr>
          <w:rFonts w:ascii="Times New Roman" w:eastAsia="Times New Roman" w:hAnsi="Times New Roman" w:cs="Times New Roman"/>
          <w:sz w:val="24"/>
          <w:szCs w:val="24"/>
        </w:rPr>
        <w:t xml:space="preserve">periods </w:t>
      </w:r>
      <w:r w:rsidRPr="007418CF">
        <w:rPr>
          <w:rFonts w:ascii="Times New Roman" w:eastAsia="Times New Roman" w:hAnsi="Times New Roman" w:cs="Times New Roman"/>
          <w:sz w:val="24"/>
          <w:szCs w:val="24"/>
        </w:rPr>
        <w:t>of sewage</w:t>
      </w:r>
      <w:r w:rsidR="000776D4">
        <w:rPr>
          <w:rFonts w:ascii="Times New Roman" w:eastAsia="Times New Roman" w:hAnsi="Times New Roman" w:cs="Times New Roman"/>
          <w:sz w:val="24"/>
          <w:szCs w:val="24"/>
        </w:rPr>
        <w:t>-specific</w:t>
      </w:r>
      <w:r w:rsidRPr="007418CF">
        <w:rPr>
          <w:rFonts w:ascii="Times New Roman" w:eastAsia="Times New Roman" w:hAnsi="Times New Roman" w:cs="Times New Roman"/>
          <w:sz w:val="24"/>
          <w:szCs w:val="24"/>
        </w:rPr>
        <w:t xml:space="preserve"> pollution, PPCPs have also demonstrated robustness in defining gradients of sewage pollution in river systems, with concentrations being directly proportional to population density and inversely proportional to distance from a densely populated area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{"citationID":"uBn2w9bJ","properties":{"formattedCitation":"(Bendz et al. 2005)","plainCitation":"(Bendz et al. 2005)","noteIndex":0},"citationItems":[{"id":367,"uris":["http://zotero.org/users/2645460/items/SNZQ3TTU"],"uri":["http://zotero.org/users/2645460/items/SNZQ3TTU"],"itemData":{"id":367,"type":"article-journal","container-title":"Journal of Hazardous Materials","DOI":"10.1016/j.jhazmat.2005.03.012","ISSN":"03043894","issue":"3","language":"en","page":"195-204","source":"CrossRef","title":"Occurrence and fate of pharmaceutically active compounds in the environment, a case study: Höje River in Sweden","title-short":"Occurrence and fate of pharmaceutically active compounds in the environment, a case study","volume":"122","author":[{"family":"Bendz","given":"David"},{"family":"Paxéus","given":"Nicklas A."},{"family":"Ginn","given":"Timothy R."},{"family":"Loge","given":"Frank J."}],"issued":{"date-parts":[["2005",7]]}}}],"schema":"https://github.com/citation-style-language/schema/raw/master/csl-citation.json"}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(Bendz et al. 2005)</w:t>
      </w:r>
      <w:r w:rsidR="00B24F3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197C8D" w:rsidRPr="007418CF">
        <w:rPr>
          <w:rFonts w:ascii="Times New Roman" w:eastAsia="Times New Roman" w:hAnsi="Times New Roman" w:cs="Times New Roman"/>
          <w:sz w:val="24"/>
          <w:szCs w:val="24"/>
        </w:rPr>
        <w:t>Similar to PPCPs, m</w:t>
      </w:r>
      <w:r w:rsidRPr="007418CF">
        <w:rPr>
          <w:rFonts w:ascii="Times New Roman" w:eastAsia="Times New Roman" w:hAnsi="Times New Roman" w:cs="Times New Roman"/>
          <w:sz w:val="24"/>
          <w:szCs w:val="24"/>
        </w:rPr>
        <w:t xml:space="preserve">icroplastics (plastic debris up to 5 mm in size) also have been </w:t>
      </w:r>
      <w:r w:rsidR="00D55324" w:rsidRPr="007418CF">
        <w:rPr>
          <w:rFonts w:ascii="Times New Roman" w:eastAsia="Times New Roman" w:hAnsi="Times New Roman" w:cs="Times New Roman"/>
          <w:sz w:val="24"/>
          <w:szCs w:val="24"/>
        </w:rPr>
        <w:t xml:space="preserve">useful </w:t>
      </w:r>
      <w:r w:rsidRPr="007418CF">
        <w:rPr>
          <w:rFonts w:ascii="Times New Roman" w:eastAsia="Times New Roman" w:hAnsi="Times New Roman" w:cs="Times New Roman"/>
          <w:sz w:val="24"/>
          <w:szCs w:val="24"/>
        </w:rPr>
        <w:t xml:space="preserve">to detect sewage pollution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{"citationID":"PcYK1sQB","properties":{"formattedCitation":"(Li et al. 2018)","plainCitation":"(Li et al. 2018)","noteIndex":0},"citationItems":[{"id":2619,"uris":["http://zotero.org/users/2645460/items/4YG5W6CF"],"uri":["http://zotero.org/users/2645460/items/4YG5W6CF"],"itemData":{"id":2619,"type":"article-journal","abstract":"Global contamination of the marine environment by plastic has led to the discovery of microplastics in a range of marine species, including those for human consumption. In this study, the presence of microplastics and other anthropogenic debris in seawater and mussels (Mytilus edulis) from coastal waters of the U.K., as well as supermarket sources, was investigated. These were detected in all samples from all sites with spatial differences observed. Seawater samples taken from 6 locations (in triplicates) displayed 3.5 ± 2.0 debris items/L on average (range: 1.5–6.7 items/L). In wild mussels sampled from 8 locations around the U.K. coastal environment, the number of total debris items varied from 0.7 to 2.9 items/g of tissue and from 1.1 to 6.4 items/individual. For the supermarket bought mussels, the abundance of microplastics was significantly higher in pre-cooked mussels (1.4 items/g) compared with mussels supplied live (0.9 items/g). Micro-FT-IR spectroscopy was conducted on 136 randomly selected samples, with 94 items characterized. The spectra found that 50% of these debris items characterized were microplastic, with an additional 37% made up of rayon and cotton fibers. The microplastic levels detected in the supermarket bought mussels present a route for human exposure and suggests that their quantification be included as food safety management measures as well as for environmental monitoring health measures.","container-title":"Environmental Pollution","DOI":"10.1016/j.envpol.2018.05.038","ISSN":"0269-7491","journalAbbreviation":"Environmental Pollution","language":"en","page":"35-44","source":"ScienceDirect","title":"Microplastics in mussels sampled from coastal waters and supermarkets in the United Kingdom","volume":"241","author":[{"family":"Li","given":"Jiana"},{"family":"Green","given":"Christopher"},{"family":"Reynolds","given":"Alan"},{"family":"Shi","given":"Huahong"},{"family":"Rotchell","given":"Jeanette M."}],"issued":{"date-parts":[["2018",10,1]]}}}],"schema":"https://github.com/citation-style-language/schema/raw/master/csl-citation.json"}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(Li et al. 2018)</w:t>
      </w:r>
      <w:r w:rsidR="00B24F30" w:rsidRPr="007418CF">
        <w:rPr>
          <w:rFonts w:ascii="Times New Roman" w:eastAsia="Times New Roman" w:hAnsi="Times New Roman" w:cs="Times New Roman"/>
          <w:sz w:val="24"/>
          <w:szCs w:val="24"/>
        </w:rPr>
        <w:fldChar w:fldCharType="end"/>
      </w:r>
      <w:r w:rsidR="00B24F30"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along gradients of increasing human</w:t>
      </w:r>
      <w:r w:rsidR="009A6AFC" w:rsidRPr="007418CF">
        <w:rPr>
          <w:rFonts w:ascii="Times New Roman" w:eastAsia="Times New Roman" w:hAnsi="Times New Roman" w:cs="Times New Roman"/>
          <w:sz w:val="24"/>
          <w:szCs w:val="24"/>
        </w:rPr>
        <w:t xml:space="preserve"> </w:t>
      </w:r>
      <w:r w:rsidR="00357C12" w:rsidRPr="007418CF">
        <w:rPr>
          <w:rFonts w:ascii="Times New Roman" w:eastAsia="Times New Roman" w:hAnsi="Times New Roman" w:cs="Times New Roman"/>
          <w:sz w:val="24"/>
          <w:szCs w:val="24"/>
        </w:rPr>
        <w:t>population density</w:t>
      </w:r>
      <w:r w:rsidRPr="007418CF">
        <w:rPr>
          <w:rFonts w:ascii="Times New Roman" w:eastAsia="Times New Roman" w:hAnsi="Times New Roman" w:cs="Times New Roman"/>
          <w:sz w:val="24"/>
          <w:szCs w:val="24"/>
        </w:rPr>
        <w:t xml:space="preserve">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{"citationID":"dtmcJARD","properties":{"formattedCitation":"(Klein et al. 2015)","plainCitation":"(Klein et al. 2015)","noteIndex":0},"citationItems":[{"id":2622,"uris":["http://zotero.org/users/2645460/items/2J4AQ64X"],"uri":["http://zotero.org/users/2645460/items/2J4AQ64X"],"itemData":{"id":2622,"type":"article-journal","abstract":"Plastic debris is one of the most significant organic pollutants in the aquatic environment. Because of properties such as buoyancy and extreme durability, synthetic polymers are present in rivers, lakes, and oceans and accumulate in sediments all over the world. However, freshwater sediments have attracted less attention than the investigation of sediments in marine ecosystems. For this reason, river shore sediments of the rivers Rhine and Main in the Rhine-Main area in Germany were analyzed. The sample locations comprised shore sediment of a large European river (Rhine) and a river characterized by industrial influence (Main) in areas with varying population sizes as well as sites in proximity to nature reserves. All sediments analyzed contained microplastic particles (&lt;5 mm) with mass fractions of up to 1 g kg–1 or 4000 particles kg–1. Analysis of the plastics by infrared spectroscopy showed a large abundance of polyethylene, polypropylene, and polystyrene, which covered more than 75% of all polymer types identified in the sediment. Short distance transport of plastic particles from the tributary to the main stream could be confirmed by the identification of pellets, which were separated from shore sediment samples of both rivers. This systematic study shows the emerging pollution of inland river sediments with microplastics and, as a consequence thereof, underlines the importance of rivers as vectors of transport of microplastics into the ocean.","container-title":"Environmental Science &amp; Technology","DOI":"10.1021/acs.est.5b00492","ISSN":"0013-936X","issue":"10","journalAbbreviation":"Environ. Sci. Technol.","page":"6070-6076","source":"ACS Publications","title":"Occurrence and Spatial Distribution of Microplastics in River Shore Sediments of the Rhine-Main Area in Germany","volume":"49","author":[{"family":"Klein","given":"Sascha"},{"family":"Worch","given":"Eckhard"},{"family":"Knepper","given":"Thomas P."}],"issued":{"date-parts":[["2015",5,19]]}}}],"schema":"https://github.com/citation-style-language/schema/raw/master/csl-citation.json"}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(Klein et al. 2015)</w:t>
      </w:r>
      <w:r w:rsidR="00B24F30" w:rsidRPr="007418CF">
        <w:rPr>
          <w:rFonts w:ascii="Times New Roman" w:eastAsia="Times New Roman" w:hAnsi="Times New Roman" w:cs="Times New Roman"/>
          <w:sz w:val="24"/>
          <w:szCs w:val="24"/>
        </w:rPr>
        <w:fldChar w:fldCharType="end"/>
      </w:r>
      <w:r w:rsidR="00D55324" w:rsidRPr="007418CF">
        <w:rPr>
          <w:rFonts w:ascii="Times New Roman" w:eastAsia="Times New Roman" w:hAnsi="Times New Roman" w:cs="Times New Roman"/>
          <w:sz w:val="24"/>
          <w:szCs w:val="24"/>
        </w:rPr>
        <w:t xml:space="preserve">, although they can </w:t>
      </w:r>
      <w:del w:id="43" w:author="Ted" w:date="2021-10-13T15:14:00Z">
        <w:r w:rsidR="00D55324" w:rsidRPr="007418CF" w:rsidDel="00A60734">
          <w:rPr>
            <w:rFonts w:ascii="Times New Roman" w:eastAsia="Times New Roman" w:hAnsi="Times New Roman" w:cs="Times New Roman"/>
            <w:sz w:val="24"/>
            <w:szCs w:val="24"/>
          </w:rPr>
          <w:delText xml:space="preserve">sometimes </w:delText>
        </w:r>
      </w:del>
      <w:ins w:id="44" w:author="Ted" w:date="2021-10-13T15:14:00Z">
        <w:r w:rsidR="00A60734">
          <w:rPr>
            <w:rFonts w:ascii="Times New Roman" w:eastAsia="Times New Roman" w:hAnsi="Times New Roman" w:cs="Times New Roman"/>
            <w:sz w:val="24"/>
            <w:szCs w:val="24"/>
          </w:rPr>
          <w:t>also</w:t>
        </w:r>
        <w:r w:rsidR="00A60734" w:rsidRPr="007418CF">
          <w:rPr>
            <w:rFonts w:ascii="Times New Roman" w:eastAsia="Times New Roman" w:hAnsi="Times New Roman" w:cs="Times New Roman"/>
            <w:sz w:val="24"/>
            <w:szCs w:val="24"/>
          </w:rPr>
          <w:t xml:space="preserve"> </w:t>
        </w:r>
      </w:ins>
      <w:r w:rsidR="00D55324" w:rsidRPr="007418CF">
        <w:rPr>
          <w:rFonts w:ascii="Times New Roman" w:eastAsia="Times New Roman" w:hAnsi="Times New Roman" w:cs="Times New Roman"/>
          <w:sz w:val="24"/>
          <w:szCs w:val="24"/>
        </w:rPr>
        <w:t xml:space="preserve">originate from non-sewage sources, such as shoreline debris or fishing nets </w:t>
      </w:r>
      <w:r w:rsidR="00D55324" w:rsidRPr="007418CF">
        <w:rPr>
          <w:rFonts w:ascii="Times New Roman" w:eastAsia="Times New Roman" w:hAnsi="Times New Roman" w:cs="Times New Roman"/>
          <w:sz w:val="24"/>
          <w:szCs w:val="24"/>
        </w:rPr>
        <w:fldChar w:fldCharType="begin"/>
      </w:r>
      <w:r w:rsidR="00D63D7E">
        <w:rPr>
          <w:rFonts w:ascii="Times New Roman" w:eastAsia="Times New Roman" w:hAnsi="Times New Roman" w:cs="Times New Roman"/>
          <w:sz w:val="24"/>
          <w:szCs w:val="24"/>
        </w:rPr>
        <w:instrText xml:space="preserve"> ADDIN ZOTERO_ITEM CSL_CITATION {"citationID":"aua91q8ojh","properties":{"formattedCitation":"(Moore et al. 2021)","plainCitation":"(Moore et al. 2021)","noteIndex":0},"citationItems":[{"id":4800,"uris":["http://zotero.org/users/2645460/items/Q2MYYMPA"],"uri":["http://zotero.org/users/2645460/items/Q2MYYMPA"],"itemData":{"id":4800,"type":"article-journal","abstract":"Small microplastic particles &lt; 330 µm, sometimes called mini-microplastics (MMP), are far more abundant than those larger than 330 µm. These smaller particles pose the greatest ecological risk to aquatic organisms, but have seldom been quantified in the surface waters of lakes or water bodies with long residence times where neutrally buoyant microplastics can accumulate. We quantified microplastics (MP) ranging in size from 20 µm to 5 mm in the surface waters (1 m depth) of the three basins of Lake Baikal, Siberia, which has a residence time of 377–400 years. Average lake-wide MP concentration equaled 291 ± 252 ­m−3, with MMP comprising 88% of total MP abundance. Our average MP concentration was 100–1000 × greater than those reported previously for L. Baikal, most likely because our methods allowed the quantification of MMP. Highest MP concentration in L. Baikal occurred in Maloe More Strait where tourism is most concentrated. MP fragments (in contrast to fibers) and the plastic polymer, polypropylene, were numerically dominant in L. Baikal, suggesting that the major source of MP is fragmentation of plastic debris. A review of the literature and our results revealed that residence time is an inadequate predictor of MP concentration in lakes, and that MP contamination has likely been vastly underestimated in many N. American and European lakes. Investment in solid waste and wastewater management infrastructure as well as the enforcement of anti-pollution laws are urgently needed to reduce plastics entering L. Baikal.","container-title":"Limnology","DOI":"10.1007/s10201-021-00677-9","ISSN":"1439-8621, 1439-863X","journalAbbreviation":"Limnology","language":"en","source":"DOI.org (Crossref)","title":"Lake-wide assessment of microplastics in the surface waters of Lake Baikal, Siberia","URL":"https://link.springer.com/10.1007/s10201-021-00677-9","author":[{"family":"Moore","given":"Marianne V."},{"family":"Yamamuro","given":"Masumi"},{"family":"Timoshkin","given":"Oleg A."},{"family":"Shirokaya","given":"Alena A."},{"family":"Kameda","given":"Yutaka"}],"accessed":{"date-parts":[["2021",10,29]]},"issued":{"date-parts":[["2021",10,5]]}}}],"schema":"https://github.com/citation-style-language/schema/raw/master/csl-citation.json"} </w:instrText>
      </w:r>
      <w:r w:rsidR="00D55324" w:rsidRPr="007418CF">
        <w:rPr>
          <w:rFonts w:ascii="Times New Roman" w:eastAsia="Times New Roman" w:hAnsi="Times New Roman" w:cs="Times New Roman"/>
          <w:sz w:val="24"/>
          <w:szCs w:val="24"/>
        </w:rPr>
        <w:fldChar w:fldCharType="separate"/>
      </w:r>
      <w:r w:rsidR="00D63D7E" w:rsidRPr="00D63D7E">
        <w:rPr>
          <w:rFonts w:ascii="Times New Roman" w:hAnsi="Times New Roman" w:cs="Times New Roman"/>
          <w:sz w:val="24"/>
          <w:szCs w:val="24"/>
        </w:rPr>
        <w:t>(Moore et al. 2021)</w:t>
      </w:r>
      <w:r w:rsidR="00D55324" w:rsidRPr="007418CF">
        <w:rPr>
          <w:rFonts w:ascii="Times New Roman" w:eastAsia="Times New Roman" w:hAnsi="Times New Roman" w:cs="Times New Roman"/>
          <w:sz w:val="24"/>
          <w:szCs w:val="24"/>
        </w:rPr>
        <w:fldChar w:fldCharType="end"/>
      </w:r>
      <w:r w:rsidR="00D55324" w:rsidRPr="007418CF">
        <w:rPr>
          <w:rFonts w:ascii="Times New Roman" w:eastAsia="Times New Roman" w:hAnsi="Times New Roman" w:cs="Times New Roman"/>
          <w:sz w:val="24"/>
          <w:szCs w:val="24"/>
        </w:rPr>
        <w:t xml:space="preserve">. In contrast to </w:t>
      </w:r>
      <w:r w:rsidR="00D55324" w:rsidRPr="007418CF">
        <w:rPr>
          <w:rFonts w:ascii="Times New Roman" w:eastAsia="Times New Roman" w:hAnsi="Times New Roman" w:cs="Times New Roman"/>
          <w:sz w:val="24"/>
          <w:szCs w:val="24"/>
          <w:highlight w:val="white"/>
        </w:rPr>
        <w:t>δ</w:t>
      </w:r>
      <w:r w:rsidR="00D55324" w:rsidRPr="007418CF">
        <w:rPr>
          <w:rFonts w:ascii="Times New Roman" w:eastAsia="Times New Roman" w:hAnsi="Times New Roman" w:cs="Times New Roman"/>
          <w:sz w:val="24"/>
          <w:szCs w:val="24"/>
          <w:highlight w:val="white"/>
          <w:vertAlign w:val="superscript"/>
        </w:rPr>
        <w:t>15</w:t>
      </w:r>
      <w:r w:rsidR="00D55324" w:rsidRPr="007418CF">
        <w:rPr>
          <w:rFonts w:ascii="Times New Roman" w:eastAsia="Times New Roman" w:hAnsi="Times New Roman" w:cs="Times New Roman"/>
          <w:sz w:val="24"/>
          <w:szCs w:val="24"/>
          <w:highlight w:val="white"/>
        </w:rPr>
        <w:t>N</w:t>
      </w:r>
      <w:r w:rsidR="00D55324" w:rsidRPr="007418CF">
        <w:rPr>
          <w:rFonts w:ascii="Times New Roman" w:eastAsia="Times New Roman" w:hAnsi="Times New Roman" w:cs="Times New Roman"/>
          <w:sz w:val="24"/>
          <w:szCs w:val="24"/>
        </w:rPr>
        <w:t xml:space="preserve"> signatures and PPCP</w:t>
      </w:r>
      <w:del w:id="45" w:author="Tedy Ozersky" w:date="2022-02-05T15:27:00Z">
        <w:r w:rsidR="00D55324" w:rsidRPr="007418CF" w:rsidDel="00037713">
          <w:rPr>
            <w:rFonts w:ascii="Times New Roman" w:eastAsia="Times New Roman" w:hAnsi="Times New Roman" w:cs="Times New Roman"/>
            <w:sz w:val="24"/>
            <w:szCs w:val="24"/>
          </w:rPr>
          <w:delText xml:space="preserve"> concentration</w:delText>
        </w:r>
      </w:del>
      <w:r w:rsidR="00D55324" w:rsidRPr="007418CF">
        <w:rPr>
          <w:rFonts w:ascii="Times New Roman" w:eastAsia="Times New Roman" w:hAnsi="Times New Roman" w:cs="Times New Roman"/>
          <w:sz w:val="24"/>
          <w:szCs w:val="24"/>
        </w:rPr>
        <w:t>s, m</w:t>
      </w:r>
      <w:r w:rsidR="00F0668B" w:rsidRPr="007418CF">
        <w:rPr>
          <w:rFonts w:ascii="Times New Roman" w:eastAsia="Times New Roman" w:hAnsi="Times New Roman" w:cs="Times New Roman"/>
          <w:sz w:val="24"/>
          <w:szCs w:val="24"/>
        </w:rPr>
        <w:t xml:space="preserve">icroplastics </w:t>
      </w:r>
      <w:r w:rsidRPr="007418CF">
        <w:rPr>
          <w:rFonts w:ascii="Times New Roman" w:eastAsia="Times New Roman" w:hAnsi="Times New Roman" w:cs="Times New Roman"/>
          <w:sz w:val="24"/>
          <w:szCs w:val="24"/>
        </w:rPr>
        <w:t xml:space="preserve">are typically resistant to degradation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{"citationID":"5qYrrcLK","properties":{"formattedCitation":"(Barnes et al. 2009)","plainCitation":"(Barnes et al. 2009)","noteIndex":0},"citationItems":[{"id":2616,"uris":["http://zotero.org/users/2645460/items/NEWSQX3J"],"uri":["http://zotero.org/users/2645460/items/NEWSQX3J"],"itemData":{"id":2616,"type":"article-journal","abstract":"One of the most ubiquitous and long-lasting recent changes to the surface of our planet is the accumulation and fragmentation of plastics. Within just a few decades since mass production of plastic products commenced in the 1950s, plastic debris has accumulated in terrestrial environments, in the open ocean, on shorelines of even the most remote islands and in the deep sea. Annual clean-up operations, costing millions of pounds sterling, are now organized in many countries and on every continent. Here we document global plastics production and the accumulation of plastic waste. While plastics typically constitute approximately 10 per cent of discarded waste, they represent a much greater proportion of the debris accumulating on shorelines., Mega- and macro-plastics have accumulated in the highest densities in the Northern Hemisphere, adjacent to urban centres, in enclosed seas and at water convergences (fronts). We report lower densities on remote island shores, on the continental shelf seabed and the lowest densities (but still a documented presence) in the deep sea and Southern Ocean. The longevity of plastic is estimated to be hundreds to thousands of years, but is likely to be far longer in deep sea and non-surface polar environments. Plastic debris poses considerable threat by choking and starving wildlife, distributing non-native and potentially harmful organisms, absorbing toxic chemicals and degrading to micro-plastics that may subsequently be ingested. Well-established annual surveys on coasts and at sea have shown that trends in mega- and macro-plastic accumulation rates are no longer uniformly increasing: rather stable, increasing and decreasing trends have all been reported. The average size of plastic particles in the environment seems to be decreasing, and the abundance and global distribution of micro-plastic fragments have increased over the last few decades. However, the environmental consequences of such microscopic debris are still poorly understood.","container-title":"Philosophical Transactions of the Royal Society B: Biological Sciences","DOI":"10.1098/rstb.2008.0205","ISSN":"0962-8436","issue":"1526","journalAbbreviation":"Philos Trans R Soc Lond B Biol Sci","note":"PMID: 19528051\nPMCID: PMC2873009","page":"1985-1998","source":"PubMed Central","title":"Accumulation and fragmentation of plastic debris in global environments","volume":"364","author":[{"family":"Barnes","given":"David K. A."},{"family":"Galgani","given":"Francois"},{"family":"Thompson","given":"Richard C."},{"family":"Barlaz","given":"Morton"}],"issued":{"date-parts":[["2009",7,27]]}}}],"schema":"https://github.com/citation-style-language/schema/raw/master/csl-citation.json"}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(Barnes et al. 2009)</w:t>
      </w:r>
      <w:r w:rsidR="00B24F3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providing a signal over a longer time frame than many PPCPs and nutrients in sewage.</w:t>
      </w:r>
      <w:r w:rsidR="00E86FF8" w:rsidRPr="007418CF">
        <w:rPr>
          <w:rFonts w:ascii="Times New Roman" w:eastAsia="Times New Roman" w:hAnsi="Times New Roman" w:cs="Times New Roman"/>
          <w:sz w:val="24"/>
          <w:szCs w:val="24"/>
        </w:rPr>
        <w:t xml:space="preserve"> As a result of each pollutant’s </w:t>
      </w:r>
      <w:del w:id="46" w:author="Meyer, Michael Frederick" w:date="2021-10-29T11:12:00Z">
        <w:r w:rsidR="002351C4" w:rsidDel="00340607">
          <w:rPr>
            <w:rFonts w:ascii="Times New Roman" w:eastAsia="Times New Roman" w:hAnsi="Times New Roman" w:cs="Times New Roman"/>
            <w:sz w:val="24"/>
            <w:szCs w:val="24"/>
          </w:rPr>
          <w:delText>strong</w:delText>
        </w:r>
        <w:r w:rsidR="002351C4" w:rsidRPr="007418CF" w:rsidDel="00340607">
          <w:rPr>
            <w:rFonts w:ascii="Times New Roman" w:eastAsia="Times New Roman" w:hAnsi="Times New Roman" w:cs="Times New Roman"/>
            <w:sz w:val="24"/>
            <w:szCs w:val="24"/>
          </w:rPr>
          <w:delText xml:space="preserve"> </w:delText>
        </w:r>
      </w:del>
      <w:r w:rsidR="00E86FF8" w:rsidRPr="007418CF">
        <w:rPr>
          <w:rFonts w:ascii="Times New Roman" w:eastAsia="Times New Roman" w:hAnsi="Times New Roman" w:cs="Times New Roman"/>
          <w:sz w:val="24"/>
          <w:szCs w:val="24"/>
        </w:rPr>
        <w:t>association with sewage, co-</w:t>
      </w:r>
      <w:commentRangeStart w:id="47"/>
      <w:r w:rsidR="00E86FF8" w:rsidRPr="007418CF">
        <w:rPr>
          <w:rFonts w:ascii="Times New Roman" w:eastAsia="Times New Roman" w:hAnsi="Times New Roman" w:cs="Times New Roman"/>
          <w:sz w:val="24"/>
          <w:szCs w:val="24"/>
        </w:rPr>
        <w:t xml:space="preserve">located </w:t>
      </w:r>
      <w:r w:rsidR="003E64B9" w:rsidRPr="007418CF">
        <w:rPr>
          <w:rFonts w:ascii="Times New Roman" w:eastAsia="Times New Roman" w:hAnsi="Times New Roman" w:cs="Times New Roman"/>
          <w:sz w:val="24"/>
          <w:szCs w:val="24"/>
          <w:highlight w:val="white"/>
        </w:rPr>
        <w:t>δ</w:t>
      </w:r>
      <w:r w:rsidR="003E64B9" w:rsidRPr="007418CF">
        <w:rPr>
          <w:rFonts w:ascii="Times New Roman" w:eastAsia="Times New Roman" w:hAnsi="Times New Roman" w:cs="Times New Roman"/>
          <w:sz w:val="24"/>
          <w:szCs w:val="24"/>
          <w:highlight w:val="white"/>
          <w:vertAlign w:val="superscript"/>
        </w:rPr>
        <w:t>15</w:t>
      </w:r>
      <w:r w:rsidR="003E64B9" w:rsidRPr="007418CF">
        <w:rPr>
          <w:rFonts w:ascii="Times New Roman" w:eastAsia="Times New Roman" w:hAnsi="Times New Roman" w:cs="Times New Roman"/>
          <w:sz w:val="24"/>
          <w:szCs w:val="24"/>
          <w:highlight w:val="white"/>
        </w:rPr>
        <w:t>N</w:t>
      </w:r>
      <w:commentRangeEnd w:id="47"/>
      <w:r w:rsidR="006E3D47">
        <w:rPr>
          <w:rStyle w:val="CommentReference"/>
        </w:rPr>
        <w:commentReference w:id="47"/>
      </w:r>
      <w:r w:rsidR="003E64B9" w:rsidRPr="007418CF">
        <w:rPr>
          <w:rFonts w:ascii="Times New Roman" w:eastAsia="Times New Roman" w:hAnsi="Times New Roman" w:cs="Times New Roman"/>
          <w:sz w:val="24"/>
          <w:szCs w:val="24"/>
        </w:rPr>
        <w:t xml:space="preserve">, </w:t>
      </w:r>
      <w:r w:rsidR="00E86FF8" w:rsidRPr="007418CF">
        <w:rPr>
          <w:rFonts w:ascii="Times New Roman" w:eastAsia="Times New Roman" w:hAnsi="Times New Roman" w:cs="Times New Roman"/>
          <w:sz w:val="24"/>
          <w:szCs w:val="24"/>
        </w:rPr>
        <w:t>PPCP</w:t>
      </w:r>
      <w:r w:rsidR="003E64B9" w:rsidRPr="007418CF">
        <w:rPr>
          <w:rFonts w:ascii="Times New Roman" w:eastAsia="Times New Roman" w:hAnsi="Times New Roman" w:cs="Times New Roman"/>
          <w:sz w:val="24"/>
          <w:szCs w:val="24"/>
        </w:rPr>
        <w:t>,</w:t>
      </w:r>
      <w:r w:rsidR="00E86FF8" w:rsidRPr="007418CF">
        <w:rPr>
          <w:rFonts w:ascii="Times New Roman" w:eastAsia="Times New Roman" w:hAnsi="Times New Roman" w:cs="Times New Roman"/>
          <w:sz w:val="24"/>
          <w:szCs w:val="24"/>
        </w:rPr>
        <w:t xml:space="preserve"> and microplastic measurements can </w:t>
      </w:r>
      <w:r w:rsidR="00BD0B70" w:rsidRPr="007418CF">
        <w:rPr>
          <w:rFonts w:ascii="Times New Roman" w:eastAsia="Times New Roman" w:hAnsi="Times New Roman" w:cs="Times New Roman"/>
          <w:sz w:val="24"/>
          <w:szCs w:val="24"/>
        </w:rPr>
        <w:t xml:space="preserve">be used to infer </w:t>
      </w:r>
      <w:r w:rsidR="00F0668B" w:rsidRPr="007418CF">
        <w:rPr>
          <w:rFonts w:ascii="Times New Roman" w:eastAsia="Times New Roman" w:hAnsi="Times New Roman" w:cs="Times New Roman"/>
          <w:sz w:val="24"/>
          <w:szCs w:val="24"/>
        </w:rPr>
        <w:t>the</w:t>
      </w:r>
      <w:r w:rsidR="00E86FF8" w:rsidRPr="007418CF">
        <w:rPr>
          <w:rFonts w:ascii="Times New Roman" w:eastAsia="Times New Roman" w:hAnsi="Times New Roman" w:cs="Times New Roman"/>
          <w:sz w:val="24"/>
          <w:szCs w:val="24"/>
        </w:rPr>
        <w:t xml:space="preserve"> spatial extent </w:t>
      </w:r>
      <w:r w:rsidR="00F0668B" w:rsidRPr="007418CF">
        <w:rPr>
          <w:rFonts w:ascii="Times New Roman" w:eastAsia="Times New Roman" w:hAnsi="Times New Roman" w:cs="Times New Roman"/>
          <w:sz w:val="24"/>
          <w:szCs w:val="24"/>
        </w:rPr>
        <w:t xml:space="preserve">and timing </w:t>
      </w:r>
      <w:r w:rsidR="00E86FF8" w:rsidRPr="007418CF">
        <w:rPr>
          <w:rFonts w:ascii="Times New Roman" w:eastAsia="Times New Roman" w:hAnsi="Times New Roman" w:cs="Times New Roman"/>
          <w:sz w:val="24"/>
          <w:szCs w:val="24"/>
        </w:rPr>
        <w:t xml:space="preserve">of sewage pollution </w:t>
      </w:r>
      <w:r w:rsidR="00EC3D3F" w:rsidRPr="007418CF">
        <w:rPr>
          <w:rFonts w:ascii="Times New Roman" w:eastAsia="Times New Roman" w:hAnsi="Times New Roman" w:cs="Times New Roman"/>
          <w:sz w:val="24"/>
          <w:szCs w:val="24"/>
        </w:rPr>
        <w:t>in</w:t>
      </w:r>
      <w:r w:rsidR="00E86FF8" w:rsidRPr="007418CF">
        <w:rPr>
          <w:rFonts w:ascii="Times New Roman" w:eastAsia="Times New Roman" w:hAnsi="Times New Roman" w:cs="Times New Roman"/>
          <w:sz w:val="24"/>
          <w:szCs w:val="24"/>
        </w:rPr>
        <w:t xml:space="preserve"> an ecosystem. </w:t>
      </w:r>
      <w:ins w:id="48" w:author="Meyer, Michael Frederick" w:date="2022-01-11T13:49:00Z">
        <w:r w:rsidR="00433762">
          <w:rPr>
            <w:rFonts w:ascii="Times New Roman" w:eastAsia="Times New Roman" w:hAnsi="Times New Roman" w:cs="Times New Roman"/>
            <w:sz w:val="24"/>
            <w:szCs w:val="24"/>
          </w:rPr>
          <w:t>While</w:t>
        </w:r>
      </w:ins>
      <w:ins w:id="49" w:author="Meyer, Michael Frederick" w:date="2022-01-04T14:17:00Z">
        <w:r w:rsidR="00E15747">
          <w:rPr>
            <w:rFonts w:ascii="Times New Roman" w:eastAsia="Times New Roman" w:hAnsi="Times New Roman" w:cs="Times New Roman"/>
            <w:sz w:val="24"/>
            <w:szCs w:val="24"/>
          </w:rPr>
          <w:t xml:space="preserve"> </w:t>
        </w:r>
      </w:ins>
      <w:ins w:id="50" w:author="Meyer, Michael Frederick" w:date="2022-01-04T14:18:00Z">
        <w:r w:rsidR="00E15747">
          <w:rPr>
            <w:rFonts w:ascii="Times New Roman" w:eastAsia="Times New Roman" w:hAnsi="Times New Roman" w:cs="Times New Roman"/>
            <w:sz w:val="24"/>
            <w:szCs w:val="24"/>
          </w:rPr>
          <w:t xml:space="preserve">microplastics and </w:t>
        </w:r>
        <w:r w:rsidR="00E15747" w:rsidRPr="007418CF">
          <w:rPr>
            <w:rFonts w:ascii="Times New Roman" w:eastAsia="Times New Roman" w:hAnsi="Times New Roman" w:cs="Times New Roman"/>
            <w:sz w:val="24"/>
            <w:szCs w:val="24"/>
            <w:highlight w:val="white"/>
          </w:rPr>
          <w:t>δ</w:t>
        </w:r>
        <w:r w:rsidR="00E15747" w:rsidRPr="007418CF">
          <w:rPr>
            <w:rFonts w:ascii="Times New Roman" w:eastAsia="Times New Roman" w:hAnsi="Times New Roman" w:cs="Times New Roman"/>
            <w:sz w:val="24"/>
            <w:szCs w:val="24"/>
            <w:highlight w:val="white"/>
            <w:vertAlign w:val="superscript"/>
          </w:rPr>
          <w:t>15</w:t>
        </w:r>
        <w:r w:rsidR="00E15747" w:rsidRPr="007418CF">
          <w:rPr>
            <w:rFonts w:ascii="Times New Roman" w:eastAsia="Times New Roman" w:hAnsi="Times New Roman" w:cs="Times New Roman"/>
            <w:sz w:val="24"/>
            <w:szCs w:val="24"/>
            <w:highlight w:val="white"/>
          </w:rPr>
          <w:t>N</w:t>
        </w:r>
        <w:r w:rsidR="00E15747">
          <w:rPr>
            <w:rFonts w:ascii="Times New Roman" w:eastAsia="Times New Roman" w:hAnsi="Times New Roman" w:cs="Times New Roman"/>
            <w:sz w:val="24"/>
            <w:szCs w:val="24"/>
            <w:highlight w:val="white"/>
          </w:rPr>
          <w:t xml:space="preserve"> may originate from no</w:t>
        </w:r>
      </w:ins>
      <w:ins w:id="51" w:author="Meyer, Michael Frederick" w:date="2022-01-04T14:19:00Z">
        <w:r w:rsidR="00E15747">
          <w:rPr>
            <w:rFonts w:ascii="Times New Roman" w:eastAsia="Times New Roman" w:hAnsi="Times New Roman" w:cs="Times New Roman"/>
            <w:sz w:val="24"/>
            <w:szCs w:val="24"/>
            <w:highlight w:val="white"/>
          </w:rPr>
          <w:t xml:space="preserve">n-sewage sources, </w:t>
        </w:r>
        <w:del w:id="52" w:author="Hampton, Stephanie" w:date="2022-02-10T19:57:00Z">
          <w:r w:rsidR="00E15747" w:rsidDel="006E3D47">
            <w:rPr>
              <w:rFonts w:ascii="Times New Roman" w:eastAsia="Times New Roman" w:hAnsi="Times New Roman" w:cs="Times New Roman"/>
              <w:sz w:val="24"/>
              <w:szCs w:val="24"/>
              <w:highlight w:val="white"/>
            </w:rPr>
            <w:delText>instances where</w:delText>
          </w:r>
        </w:del>
      </w:ins>
      <w:ins w:id="53" w:author="Hampton, Stephanie" w:date="2022-02-10T19:57:00Z">
        <w:r w:rsidR="006E3D47">
          <w:rPr>
            <w:rFonts w:ascii="Times New Roman" w:eastAsia="Times New Roman" w:hAnsi="Times New Roman" w:cs="Times New Roman"/>
            <w:sz w:val="24"/>
            <w:szCs w:val="24"/>
            <w:highlight w:val="white"/>
          </w:rPr>
          <w:t>increases in</w:t>
        </w:r>
      </w:ins>
      <w:ins w:id="54" w:author="Meyer, Michael Frederick" w:date="2022-01-04T14:19:00Z">
        <w:r w:rsidR="00E15747">
          <w:rPr>
            <w:rFonts w:ascii="Times New Roman" w:eastAsia="Times New Roman" w:hAnsi="Times New Roman" w:cs="Times New Roman"/>
            <w:sz w:val="24"/>
            <w:szCs w:val="24"/>
            <w:highlight w:val="white"/>
          </w:rPr>
          <w:t xml:space="preserve"> </w:t>
        </w:r>
      </w:ins>
      <w:ins w:id="55" w:author="Meyer, Michael Frederick" w:date="2022-01-04T14:20:00Z">
        <w:r w:rsidR="00E15747">
          <w:rPr>
            <w:rFonts w:ascii="Times New Roman" w:eastAsia="Times New Roman" w:hAnsi="Times New Roman" w:cs="Times New Roman"/>
            <w:sz w:val="24"/>
            <w:szCs w:val="24"/>
            <w:highlight w:val="white"/>
          </w:rPr>
          <w:t>PPCPs</w:t>
        </w:r>
      </w:ins>
      <w:ins w:id="56" w:author="Meyer, Michael Frederick" w:date="2022-01-04T14:23:00Z">
        <w:r w:rsidR="00E15747">
          <w:rPr>
            <w:rFonts w:ascii="Times New Roman" w:eastAsia="Times New Roman" w:hAnsi="Times New Roman" w:cs="Times New Roman"/>
            <w:sz w:val="24"/>
            <w:szCs w:val="24"/>
            <w:highlight w:val="white"/>
          </w:rPr>
          <w:t xml:space="preserve"> </w:t>
        </w:r>
        <w:del w:id="57" w:author="Hampton, Stephanie" w:date="2022-02-10T19:57:00Z">
          <w:r w:rsidR="00E15747" w:rsidDel="006E3D47">
            <w:rPr>
              <w:rFonts w:ascii="Times New Roman" w:eastAsia="Times New Roman" w:hAnsi="Times New Roman" w:cs="Times New Roman"/>
              <w:sz w:val="24"/>
              <w:szCs w:val="24"/>
              <w:highlight w:val="white"/>
            </w:rPr>
            <w:delText xml:space="preserve">increase </w:delText>
          </w:r>
        </w:del>
        <w:r w:rsidR="00E15747">
          <w:rPr>
            <w:rFonts w:ascii="Times New Roman" w:eastAsia="Times New Roman" w:hAnsi="Times New Roman" w:cs="Times New Roman"/>
            <w:sz w:val="24"/>
            <w:szCs w:val="24"/>
            <w:highlight w:val="white"/>
          </w:rPr>
          <w:t>in tandem with</w:t>
        </w:r>
      </w:ins>
      <w:ins w:id="58" w:author="Meyer, Michael Frederick" w:date="2022-01-04T14:24:00Z">
        <w:r w:rsidR="00E15747">
          <w:rPr>
            <w:rFonts w:ascii="Times New Roman" w:eastAsia="Times New Roman" w:hAnsi="Times New Roman" w:cs="Times New Roman"/>
            <w:sz w:val="24"/>
            <w:szCs w:val="24"/>
            <w:highlight w:val="white"/>
          </w:rPr>
          <w:t xml:space="preserve"> either </w:t>
        </w:r>
        <w:r w:rsidR="00E15747">
          <w:rPr>
            <w:rFonts w:ascii="Times New Roman" w:eastAsia="Times New Roman" w:hAnsi="Times New Roman" w:cs="Times New Roman"/>
            <w:sz w:val="24"/>
            <w:szCs w:val="24"/>
          </w:rPr>
          <w:t xml:space="preserve">microplastics or </w:t>
        </w:r>
        <w:r w:rsidR="00E15747" w:rsidRPr="007418CF">
          <w:rPr>
            <w:rFonts w:ascii="Times New Roman" w:eastAsia="Times New Roman" w:hAnsi="Times New Roman" w:cs="Times New Roman"/>
            <w:sz w:val="24"/>
            <w:szCs w:val="24"/>
            <w:highlight w:val="white"/>
          </w:rPr>
          <w:t>δ</w:t>
        </w:r>
        <w:r w:rsidR="00E15747" w:rsidRPr="007418CF">
          <w:rPr>
            <w:rFonts w:ascii="Times New Roman" w:eastAsia="Times New Roman" w:hAnsi="Times New Roman" w:cs="Times New Roman"/>
            <w:sz w:val="24"/>
            <w:szCs w:val="24"/>
            <w:highlight w:val="white"/>
            <w:vertAlign w:val="superscript"/>
          </w:rPr>
          <w:t>15</w:t>
        </w:r>
        <w:r w:rsidR="00E15747" w:rsidRPr="007418CF">
          <w:rPr>
            <w:rFonts w:ascii="Times New Roman" w:eastAsia="Times New Roman" w:hAnsi="Times New Roman" w:cs="Times New Roman"/>
            <w:sz w:val="24"/>
            <w:szCs w:val="24"/>
            <w:highlight w:val="white"/>
          </w:rPr>
          <w:t>N</w:t>
        </w:r>
        <w:r w:rsidR="00E15747">
          <w:rPr>
            <w:rFonts w:ascii="Times New Roman" w:eastAsia="Times New Roman" w:hAnsi="Times New Roman" w:cs="Times New Roman"/>
            <w:sz w:val="24"/>
            <w:szCs w:val="24"/>
            <w:highlight w:val="white"/>
          </w:rPr>
          <w:t xml:space="preserve"> levels </w:t>
        </w:r>
      </w:ins>
      <w:ins w:id="59" w:author="Meyer, Michael Frederick" w:date="2022-01-10T09:23:00Z">
        <w:del w:id="60" w:author="Hampton, Stephanie" w:date="2022-02-10T19:57:00Z">
          <w:r w:rsidR="00C20BAC" w:rsidDel="006E3D47">
            <w:rPr>
              <w:rFonts w:ascii="Times New Roman" w:eastAsia="Times New Roman" w:hAnsi="Times New Roman" w:cs="Times New Roman"/>
              <w:sz w:val="24"/>
              <w:szCs w:val="24"/>
              <w:highlight w:val="white"/>
            </w:rPr>
            <w:delText>can</w:delText>
          </w:r>
        </w:del>
      </w:ins>
      <w:ins w:id="61" w:author="Meyer, Michael Frederick" w:date="2022-01-04T14:24:00Z">
        <w:del w:id="62" w:author="Hampton, Stephanie" w:date="2022-02-10T19:57:00Z">
          <w:r w:rsidR="00E15747" w:rsidDel="006E3D47">
            <w:rPr>
              <w:rFonts w:ascii="Times New Roman" w:eastAsia="Times New Roman" w:hAnsi="Times New Roman" w:cs="Times New Roman"/>
              <w:sz w:val="24"/>
              <w:szCs w:val="24"/>
              <w:highlight w:val="white"/>
            </w:rPr>
            <w:delText xml:space="preserve"> </w:delText>
          </w:r>
        </w:del>
      </w:ins>
      <w:ins w:id="63" w:author="Hampton, Stephanie" w:date="2022-02-10T19:57:00Z">
        <w:r w:rsidR="006E3D47">
          <w:rPr>
            <w:rFonts w:ascii="Times New Roman" w:eastAsia="Times New Roman" w:hAnsi="Times New Roman" w:cs="Times New Roman"/>
            <w:sz w:val="24"/>
            <w:szCs w:val="24"/>
            <w:highlight w:val="white"/>
          </w:rPr>
          <w:t xml:space="preserve">together may </w:t>
        </w:r>
      </w:ins>
      <w:ins w:id="64" w:author="Meyer, Michael Frederick" w:date="2022-01-04T14:24:00Z">
        <w:del w:id="65" w:author="Hampton, Stephanie" w:date="2022-02-10T19:55:00Z">
          <w:r w:rsidR="00E15747" w:rsidDel="006E3D47">
            <w:rPr>
              <w:rFonts w:ascii="Times New Roman" w:eastAsia="Times New Roman" w:hAnsi="Times New Roman" w:cs="Times New Roman"/>
              <w:sz w:val="24"/>
              <w:szCs w:val="24"/>
              <w:highlight w:val="white"/>
            </w:rPr>
            <w:delText xml:space="preserve">still </w:delText>
          </w:r>
        </w:del>
        <w:del w:id="66" w:author="Hampton, Stephanie" w:date="2022-02-10T19:56:00Z">
          <w:r w:rsidR="00E15747" w:rsidDel="006E3D47">
            <w:rPr>
              <w:rFonts w:ascii="Times New Roman" w:eastAsia="Times New Roman" w:hAnsi="Times New Roman" w:cs="Times New Roman"/>
              <w:sz w:val="24"/>
              <w:szCs w:val="24"/>
              <w:highlight w:val="white"/>
            </w:rPr>
            <w:delText xml:space="preserve">be reliable indicators of </w:delText>
          </w:r>
        </w:del>
      </w:ins>
      <w:ins w:id="67" w:author="Meyer, Michael Frederick" w:date="2022-01-04T14:25:00Z">
        <w:del w:id="68" w:author="Hampton, Stephanie" w:date="2022-02-10T19:56:00Z">
          <w:r w:rsidR="00E15747" w:rsidDel="006E3D47">
            <w:rPr>
              <w:rFonts w:ascii="Times New Roman" w:eastAsia="Times New Roman" w:hAnsi="Times New Roman" w:cs="Times New Roman"/>
              <w:sz w:val="24"/>
              <w:szCs w:val="24"/>
              <w:highlight w:val="white"/>
            </w:rPr>
            <w:delText>consistent</w:delText>
          </w:r>
        </w:del>
      </w:ins>
      <w:ins w:id="69" w:author="Hampton, Stephanie" w:date="2022-02-10T19:56:00Z">
        <w:r w:rsidR="006E3D47">
          <w:rPr>
            <w:rFonts w:ascii="Times New Roman" w:eastAsia="Times New Roman" w:hAnsi="Times New Roman" w:cs="Times New Roman"/>
            <w:sz w:val="24"/>
            <w:szCs w:val="24"/>
            <w:highlight w:val="white"/>
          </w:rPr>
          <w:t>robustly indicate</w:t>
        </w:r>
      </w:ins>
      <w:ins w:id="70" w:author="Meyer, Michael Frederick" w:date="2022-01-04T14:25:00Z">
        <w:r w:rsidR="00E15747">
          <w:rPr>
            <w:rFonts w:ascii="Times New Roman" w:eastAsia="Times New Roman" w:hAnsi="Times New Roman" w:cs="Times New Roman"/>
            <w:sz w:val="24"/>
            <w:szCs w:val="24"/>
            <w:highlight w:val="white"/>
          </w:rPr>
          <w:t xml:space="preserve"> </w:t>
        </w:r>
      </w:ins>
      <w:ins w:id="71" w:author="Meyer, Michael Frederick" w:date="2022-01-04T14:24:00Z">
        <w:r w:rsidR="00E15747">
          <w:rPr>
            <w:rFonts w:ascii="Times New Roman" w:eastAsia="Times New Roman" w:hAnsi="Times New Roman" w:cs="Times New Roman"/>
            <w:sz w:val="24"/>
            <w:szCs w:val="24"/>
            <w:highlight w:val="white"/>
          </w:rPr>
          <w:t>sewage inputs.</w:t>
        </w:r>
      </w:ins>
      <w:ins w:id="72" w:author="Meyer, Michael Frederick" w:date="2022-01-04T14:25:00Z">
        <w:r w:rsidR="00E15747">
          <w:rPr>
            <w:rFonts w:ascii="Times New Roman" w:eastAsia="Times New Roman" w:hAnsi="Times New Roman" w:cs="Times New Roman"/>
            <w:sz w:val="24"/>
            <w:szCs w:val="24"/>
            <w:highlight w:val="white"/>
          </w:rPr>
          <w:t xml:space="preserve"> </w:t>
        </w:r>
        <w:commentRangeStart w:id="73"/>
        <w:r w:rsidR="00E15747">
          <w:rPr>
            <w:rFonts w:ascii="Times New Roman" w:eastAsia="Times New Roman" w:hAnsi="Times New Roman" w:cs="Times New Roman"/>
            <w:sz w:val="24"/>
            <w:szCs w:val="24"/>
            <w:highlight w:val="white"/>
          </w:rPr>
          <w:t xml:space="preserve">However, instances where PPCPs are </w:t>
        </w:r>
      </w:ins>
      <w:ins w:id="74" w:author="Hampton, Stephanie" w:date="2022-02-10T19:58:00Z">
        <w:r w:rsidR="006E3D47">
          <w:rPr>
            <w:rFonts w:ascii="Times New Roman" w:eastAsia="Times New Roman" w:hAnsi="Times New Roman" w:cs="Times New Roman"/>
            <w:sz w:val="24"/>
            <w:szCs w:val="24"/>
            <w:highlight w:val="white"/>
          </w:rPr>
          <w:t xml:space="preserve">not </w:t>
        </w:r>
      </w:ins>
      <w:ins w:id="75" w:author="Meyer, Michael Frederick" w:date="2022-01-04T14:25:00Z">
        <w:r w:rsidR="00E15747">
          <w:rPr>
            <w:rFonts w:ascii="Times New Roman" w:eastAsia="Times New Roman" w:hAnsi="Times New Roman" w:cs="Times New Roman"/>
            <w:sz w:val="24"/>
            <w:szCs w:val="24"/>
            <w:highlight w:val="white"/>
          </w:rPr>
          <w:t xml:space="preserve">elevated yet microplastics and </w:t>
        </w:r>
        <w:r w:rsidR="00E15747" w:rsidRPr="007418CF">
          <w:rPr>
            <w:rFonts w:ascii="Times New Roman" w:eastAsia="Times New Roman" w:hAnsi="Times New Roman" w:cs="Times New Roman"/>
            <w:sz w:val="24"/>
            <w:szCs w:val="24"/>
            <w:highlight w:val="white"/>
          </w:rPr>
          <w:t>δ</w:t>
        </w:r>
        <w:r w:rsidR="00E15747" w:rsidRPr="007418CF">
          <w:rPr>
            <w:rFonts w:ascii="Times New Roman" w:eastAsia="Times New Roman" w:hAnsi="Times New Roman" w:cs="Times New Roman"/>
            <w:sz w:val="24"/>
            <w:szCs w:val="24"/>
            <w:highlight w:val="white"/>
            <w:vertAlign w:val="superscript"/>
          </w:rPr>
          <w:t>15</w:t>
        </w:r>
        <w:r w:rsidR="00E15747" w:rsidRPr="007418CF">
          <w:rPr>
            <w:rFonts w:ascii="Times New Roman" w:eastAsia="Times New Roman" w:hAnsi="Times New Roman" w:cs="Times New Roman"/>
            <w:sz w:val="24"/>
            <w:szCs w:val="24"/>
            <w:highlight w:val="white"/>
          </w:rPr>
          <w:t>N</w:t>
        </w:r>
        <w:r w:rsidR="00E15747">
          <w:rPr>
            <w:rFonts w:ascii="Times New Roman" w:eastAsia="Times New Roman" w:hAnsi="Times New Roman" w:cs="Times New Roman"/>
            <w:sz w:val="24"/>
            <w:szCs w:val="24"/>
            <w:highlight w:val="white"/>
          </w:rPr>
          <w:t xml:space="preserve"> measurements do </w:t>
        </w:r>
        <w:del w:id="76" w:author="Hampton, Stephanie" w:date="2022-02-10T19:59:00Z">
          <w:r w:rsidR="00E15747" w:rsidDel="006E3D47">
            <w:rPr>
              <w:rFonts w:ascii="Times New Roman" w:eastAsia="Times New Roman" w:hAnsi="Times New Roman" w:cs="Times New Roman"/>
              <w:sz w:val="24"/>
              <w:szCs w:val="24"/>
              <w:highlight w:val="white"/>
            </w:rPr>
            <w:delText xml:space="preserve">not </w:delText>
          </w:r>
        </w:del>
        <w:r w:rsidR="00E15747">
          <w:rPr>
            <w:rFonts w:ascii="Times New Roman" w:eastAsia="Times New Roman" w:hAnsi="Times New Roman" w:cs="Times New Roman"/>
            <w:sz w:val="24"/>
            <w:szCs w:val="24"/>
            <w:highlight w:val="white"/>
          </w:rPr>
          <w:t xml:space="preserve">increase </w:t>
        </w:r>
      </w:ins>
      <w:ins w:id="77" w:author="Meyer, Michael Frederick" w:date="2022-01-04T14:26:00Z">
        <w:r w:rsidR="00E15747">
          <w:rPr>
            <w:rFonts w:ascii="Times New Roman" w:eastAsia="Times New Roman" w:hAnsi="Times New Roman" w:cs="Times New Roman"/>
            <w:sz w:val="24"/>
            <w:szCs w:val="24"/>
            <w:highlight w:val="white"/>
          </w:rPr>
          <w:t xml:space="preserve">may </w:t>
        </w:r>
      </w:ins>
      <w:ins w:id="78" w:author="Meyer, Michael Frederick" w:date="2022-01-04T14:35:00Z">
        <w:r w:rsidR="00C37812">
          <w:rPr>
            <w:rFonts w:ascii="Times New Roman" w:eastAsia="Times New Roman" w:hAnsi="Times New Roman" w:cs="Times New Roman"/>
            <w:sz w:val="24"/>
            <w:szCs w:val="24"/>
            <w:highlight w:val="white"/>
          </w:rPr>
          <w:t>be</w:t>
        </w:r>
      </w:ins>
      <w:ins w:id="79" w:author="Meyer, Michael Frederick" w:date="2022-01-04T14:26:00Z">
        <w:r w:rsidR="00E15747">
          <w:rPr>
            <w:rFonts w:ascii="Times New Roman" w:eastAsia="Times New Roman" w:hAnsi="Times New Roman" w:cs="Times New Roman"/>
            <w:sz w:val="24"/>
            <w:szCs w:val="24"/>
            <w:highlight w:val="white"/>
          </w:rPr>
          <w:t xml:space="preserve"> </w:t>
        </w:r>
      </w:ins>
      <w:ins w:id="80" w:author="Meyer, Michael Frederick" w:date="2022-01-04T14:35:00Z">
        <w:r w:rsidR="00C37812">
          <w:rPr>
            <w:rFonts w:ascii="Times New Roman" w:eastAsia="Times New Roman" w:hAnsi="Times New Roman" w:cs="Times New Roman"/>
            <w:sz w:val="24"/>
            <w:szCs w:val="24"/>
            <w:highlight w:val="white"/>
          </w:rPr>
          <w:t>inconclusive or</w:t>
        </w:r>
      </w:ins>
      <w:ins w:id="81" w:author="Meyer, Michael Frederick" w:date="2022-01-04T14:26:00Z">
        <w:r w:rsidR="00E15747">
          <w:rPr>
            <w:rFonts w:ascii="Times New Roman" w:eastAsia="Times New Roman" w:hAnsi="Times New Roman" w:cs="Times New Roman"/>
            <w:sz w:val="24"/>
            <w:szCs w:val="24"/>
            <w:highlight w:val="white"/>
          </w:rPr>
          <w:t xml:space="preserve"> </w:t>
        </w:r>
      </w:ins>
      <w:ins w:id="82" w:author="Meyer, Michael Frederick" w:date="2022-01-04T14:35:00Z">
        <w:r w:rsidR="00C37812">
          <w:rPr>
            <w:rFonts w:ascii="Times New Roman" w:eastAsia="Times New Roman" w:hAnsi="Times New Roman" w:cs="Times New Roman"/>
            <w:sz w:val="24"/>
            <w:szCs w:val="24"/>
            <w:highlight w:val="white"/>
          </w:rPr>
          <w:t xml:space="preserve">suggest </w:t>
        </w:r>
      </w:ins>
      <w:ins w:id="83" w:author="Meyer, Michael Frederick" w:date="2022-01-04T14:26:00Z">
        <w:r w:rsidR="00E15747">
          <w:rPr>
            <w:rFonts w:ascii="Times New Roman" w:eastAsia="Times New Roman" w:hAnsi="Times New Roman" w:cs="Times New Roman"/>
            <w:sz w:val="24"/>
            <w:szCs w:val="24"/>
            <w:highlight w:val="white"/>
          </w:rPr>
          <w:t>transient</w:t>
        </w:r>
      </w:ins>
      <w:ins w:id="84" w:author="Meyer, Michael Frederick" w:date="2022-01-04T14:35:00Z">
        <w:r w:rsidR="00C37812">
          <w:rPr>
            <w:rFonts w:ascii="Times New Roman" w:eastAsia="Times New Roman" w:hAnsi="Times New Roman" w:cs="Times New Roman"/>
            <w:sz w:val="24"/>
            <w:szCs w:val="24"/>
            <w:highlight w:val="white"/>
          </w:rPr>
          <w:t xml:space="preserve"> </w:t>
        </w:r>
      </w:ins>
      <w:ins w:id="85" w:author="Meyer, Michael Frederick" w:date="2022-01-04T14:26:00Z">
        <w:r w:rsidR="00E15747">
          <w:rPr>
            <w:rFonts w:ascii="Times New Roman" w:eastAsia="Times New Roman" w:hAnsi="Times New Roman" w:cs="Times New Roman"/>
            <w:sz w:val="24"/>
            <w:szCs w:val="24"/>
            <w:highlight w:val="white"/>
          </w:rPr>
          <w:t xml:space="preserve">sewage inputs. </w:t>
        </w:r>
      </w:ins>
      <w:commentRangeEnd w:id="73"/>
      <w:r w:rsidR="006E3D47">
        <w:rPr>
          <w:rStyle w:val="CommentReference"/>
        </w:rPr>
        <w:commentReference w:id="73"/>
      </w:r>
    </w:p>
    <w:p w14:paraId="46AD94F0" w14:textId="77777777" w:rsidR="00B55E36" w:rsidRPr="007418CF" w:rsidRDefault="00B55E36" w:rsidP="00F31B90">
      <w:pPr>
        <w:spacing w:line="480" w:lineRule="auto"/>
        <w:rPr>
          <w:rFonts w:ascii="Times New Roman" w:eastAsia="Times New Roman" w:hAnsi="Times New Roman" w:cs="Times New Roman"/>
          <w:sz w:val="24"/>
          <w:szCs w:val="24"/>
        </w:rPr>
      </w:pPr>
    </w:p>
    <w:p w14:paraId="4A5C5508" w14:textId="119CC00C" w:rsidR="00715D55" w:rsidRPr="007418CF" w:rsidRDefault="00BD0B70"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The effects of sewage pollution </w:t>
      </w:r>
      <w:r w:rsidR="00DF07BD" w:rsidRPr="007418CF">
        <w:rPr>
          <w:rFonts w:ascii="Times New Roman" w:eastAsia="Times New Roman" w:hAnsi="Times New Roman" w:cs="Times New Roman"/>
          <w:sz w:val="24"/>
          <w:szCs w:val="24"/>
        </w:rPr>
        <w:t xml:space="preserve">are </w:t>
      </w:r>
      <w:r w:rsidRPr="007418CF">
        <w:rPr>
          <w:rFonts w:ascii="Times New Roman" w:eastAsia="Times New Roman" w:hAnsi="Times New Roman" w:cs="Times New Roman"/>
          <w:sz w:val="24"/>
          <w:szCs w:val="24"/>
        </w:rPr>
        <w:t xml:space="preserve">frequently </w:t>
      </w:r>
      <w:r w:rsidR="00DF07BD" w:rsidRPr="007418CF">
        <w:rPr>
          <w:rFonts w:ascii="Times New Roman" w:eastAsia="Times New Roman" w:hAnsi="Times New Roman" w:cs="Times New Roman"/>
          <w:sz w:val="24"/>
          <w:szCs w:val="24"/>
        </w:rPr>
        <w:t xml:space="preserve">first </w:t>
      </w:r>
      <w:r w:rsidRPr="007418CF">
        <w:rPr>
          <w:rFonts w:ascii="Times New Roman" w:eastAsia="Times New Roman" w:hAnsi="Times New Roman" w:cs="Times New Roman"/>
          <w:sz w:val="24"/>
          <w:szCs w:val="24"/>
        </w:rPr>
        <w:t xml:space="preserve">seen </w:t>
      </w:r>
      <w:r w:rsidR="00DF07BD" w:rsidRPr="007418CF">
        <w:rPr>
          <w:rFonts w:ascii="Times New Roman" w:eastAsia="Times New Roman" w:hAnsi="Times New Roman" w:cs="Times New Roman"/>
          <w:sz w:val="24"/>
          <w:szCs w:val="24"/>
        </w:rPr>
        <w:t xml:space="preserve">in </w:t>
      </w:r>
      <w:r w:rsidR="00C03D31" w:rsidRPr="007418CF">
        <w:rPr>
          <w:rFonts w:ascii="Times New Roman" w:eastAsia="Times New Roman" w:hAnsi="Times New Roman" w:cs="Times New Roman"/>
          <w:sz w:val="24"/>
          <w:szCs w:val="24"/>
        </w:rPr>
        <w:t xml:space="preserve">nearshore </w:t>
      </w:r>
      <w:r w:rsidRPr="007418CF">
        <w:rPr>
          <w:rFonts w:ascii="Times New Roman" w:eastAsia="Times New Roman" w:hAnsi="Times New Roman" w:cs="Times New Roman"/>
          <w:sz w:val="24"/>
          <w:szCs w:val="24"/>
        </w:rPr>
        <w:t xml:space="preserve">benthic </w:t>
      </w:r>
      <w:r w:rsidR="00DF7AD2" w:rsidRPr="007418CF">
        <w:rPr>
          <w:rFonts w:ascii="Times New Roman" w:eastAsia="Times New Roman" w:hAnsi="Times New Roman" w:cs="Times New Roman"/>
          <w:sz w:val="24"/>
          <w:szCs w:val="24"/>
        </w:rPr>
        <w:t>communities</w:t>
      </w:r>
      <w:r w:rsidRPr="007418CF">
        <w:rPr>
          <w:rFonts w:ascii="Times New Roman" w:eastAsia="Times New Roman" w:hAnsi="Times New Roman" w:cs="Times New Roman"/>
          <w:sz w:val="24"/>
          <w:szCs w:val="24"/>
        </w:rPr>
        <w:t xml:space="preserve"> where increased nutrients alter algal </w:t>
      </w:r>
      <w:r w:rsidR="006D3918" w:rsidRPr="007418CF">
        <w:rPr>
          <w:rFonts w:ascii="Times New Roman" w:eastAsia="Times New Roman" w:hAnsi="Times New Roman" w:cs="Times New Roman"/>
          <w:sz w:val="24"/>
          <w:szCs w:val="24"/>
        </w:rPr>
        <w:t>species composition</w:t>
      </w:r>
      <w:r w:rsidR="003E64B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abundance</w:t>
      </w:r>
      <w:r w:rsidR="003E64B9" w:rsidRPr="007418CF">
        <w:rPr>
          <w:rFonts w:ascii="Times New Roman" w:eastAsia="Times New Roman" w:hAnsi="Times New Roman" w:cs="Times New Roman"/>
          <w:sz w:val="24"/>
          <w:szCs w:val="24"/>
        </w:rPr>
        <w:t>, nutritional quality</w:t>
      </w:r>
      <w:r w:rsidR="008B0857"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r w:rsidR="00F07CCB" w:rsidRPr="007418CF">
        <w:rPr>
          <w:rFonts w:ascii="Times New Roman" w:eastAsia="Times New Roman" w:hAnsi="Times New Roman" w:cs="Times New Roman"/>
          <w:sz w:val="24"/>
          <w:szCs w:val="24"/>
        </w:rPr>
        <w:t>as well as</w:t>
      </w:r>
      <w:r w:rsidRPr="007418CF">
        <w:rPr>
          <w:rFonts w:ascii="Times New Roman" w:eastAsia="Times New Roman" w:hAnsi="Times New Roman" w:cs="Times New Roman"/>
          <w:sz w:val="24"/>
          <w:szCs w:val="24"/>
        </w:rPr>
        <w:t xml:space="preserve"> </w:t>
      </w:r>
      <w:r w:rsidR="002B712F" w:rsidRPr="007418CF">
        <w:rPr>
          <w:rFonts w:ascii="Times New Roman" w:eastAsia="Times New Roman" w:hAnsi="Times New Roman" w:cs="Times New Roman"/>
          <w:sz w:val="24"/>
          <w:szCs w:val="24"/>
        </w:rPr>
        <w:t xml:space="preserve">food web </w:t>
      </w:r>
      <w:r w:rsidR="006D3918" w:rsidRPr="007418CF">
        <w:rPr>
          <w:rFonts w:ascii="Times New Roman" w:eastAsia="Times New Roman" w:hAnsi="Times New Roman" w:cs="Times New Roman"/>
          <w:sz w:val="24"/>
          <w:szCs w:val="24"/>
        </w:rPr>
        <w:t>trophic structure</w:t>
      </w:r>
      <w:r w:rsidR="00D8535D" w:rsidRPr="007418CF">
        <w:rPr>
          <w:rFonts w:ascii="Times New Roman" w:eastAsia="Times New Roman" w:hAnsi="Times New Roman" w:cs="Times New Roman"/>
          <w:sz w:val="24"/>
          <w:szCs w:val="24"/>
        </w:rPr>
        <w:t>. Increased filamentous alga</w:t>
      </w:r>
      <w:r w:rsidR="00F07CCB" w:rsidRPr="007418CF">
        <w:rPr>
          <w:rFonts w:ascii="Times New Roman" w:eastAsia="Times New Roman" w:hAnsi="Times New Roman" w:cs="Times New Roman"/>
          <w:sz w:val="24"/>
          <w:szCs w:val="24"/>
        </w:rPr>
        <w:t>l</w:t>
      </w:r>
      <w:r w:rsidR="00D8535D"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abundance, for example,</w:t>
      </w:r>
      <w:r w:rsidR="00D8535D" w:rsidRPr="007418CF">
        <w:rPr>
          <w:rFonts w:ascii="Times New Roman" w:eastAsia="Times New Roman" w:hAnsi="Times New Roman" w:cs="Times New Roman"/>
          <w:sz w:val="24"/>
          <w:szCs w:val="24"/>
        </w:rPr>
        <w:t xml:space="preserve"> has been frequently observed in areas suspected of sewage pollution </w:t>
      </w:r>
      <w:r w:rsidR="00B417BC" w:rsidRPr="00ED1B0D">
        <w:rPr>
          <w:rFonts w:ascii="Times New Roman" w:eastAsia="Times New Roman" w:hAnsi="Times New Roman" w:cs="Times New Roman"/>
          <w:sz w:val="24"/>
          <w:szCs w:val="24"/>
        </w:rPr>
        <w:fldChar w:fldCharType="begin"/>
      </w:r>
      <w:r w:rsidR="0086405A" w:rsidRPr="00ED1B0D">
        <w:rPr>
          <w:rFonts w:ascii="Times New Roman" w:eastAsia="Times New Roman" w:hAnsi="Times New Roman" w:cs="Times New Roman"/>
          <w:sz w:val="24"/>
          <w:szCs w:val="24"/>
        </w:rPr>
        <w:instrText xml:space="preserve"> ADDIN ZOTERO_ITEM CSL_CITATION {"citationID":"wX3FF5jD","properties":{"formattedCitation":"(Rosenberger et al. 2008; Hampton et al. 2011)","plainCitation":"(Rosenberger et al. 2008; Hampton et al. 2011)","noteIndex":0},"citationItems":[{"id":313,"uris":["http://zotero.org/users/2645460/items/N9NPSZZU"],"uri":["http://zotero.org/users/2645460/items/N9NPSZZU"],"itemData":{"id":313,"type":"article-journal","container-title":"Freshwater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E."}],"issued":{"date-parts":[["2011"]]}}}],"schema":"https://github.com/citation-style-language/schema/raw/master/csl-citation.json"} </w:instrText>
      </w:r>
      <w:r w:rsidR="00B417BC" w:rsidRPr="00ED1B0D">
        <w:rPr>
          <w:rFonts w:ascii="Times New Roman" w:eastAsia="Times New Roman" w:hAnsi="Times New Roman" w:cs="Times New Roman"/>
          <w:sz w:val="24"/>
          <w:szCs w:val="24"/>
        </w:rPr>
        <w:fldChar w:fldCharType="separate"/>
      </w:r>
      <w:r w:rsidR="0086405A" w:rsidRPr="00ED1B0D">
        <w:rPr>
          <w:rFonts w:ascii="Times New Roman" w:hAnsi="Times New Roman" w:cs="Times New Roman"/>
          <w:sz w:val="24"/>
          <w:szCs w:val="24"/>
        </w:rPr>
        <w:t>(Rosenberger et al. 2008; Hampton et al. 2011)</w:t>
      </w:r>
      <w:r w:rsidR="00B417BC" w:rsidRPr="00ED1B0D">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likely due to benthic filamentous algae efficiently removing nutrients from the water </w:t>
      </w:r>
      <w:r w:rsidR="00D8535D" w:rsidRPr="007418CF">
        <w:rPr>
          <w:rFonts w:ascii="Times New Roman" w:eastAsia="Times New Roman" w:hAnsi="Times New Roman" w:cs="Times New Roman"/>
          <w:sz w:val="24"/>
          <w:szCs w:val="24"/>
        </w:rPr>
        <w:lastRenderedPageBreak/>
        <w:t xml:space="preserve">column </w:t>
      </w:r>
      <w:r w:rsidR="00B417BC" w:rsidRPr="007418CF">
        <w:rPr>
          <w:rFonts w:ascii="Times New Roman" w:eastAsia="Times New Roman" w:hAnsi="Times New Roman" w:cs="Times New Roman"/>
          <w:sz w:val="24"/>
          <w:szCs w:val="24"/>
        </w:rPr>
        <w:fldChar w:fldCharType="begin"/>
      </w:r>
      <w:r w:rsidR="000B2F8A">
        <w:rPr>
          <w:rFonts w:ascii="Times New Roman" w:eastAsia="Times New Roman" w:hAnsi="Times New Roman" w:cs="Times New Roman"/>
          <w:sz w:val="24"/>
          <w:szCs w:val="24"/>
        </w:rPr>
        <w:instrText xml:space="preserve"> ADDIN ZOTERO_ITEM CSL_CITATION {"citationID":"a2dkdpeoshp","properties":{"formattedCitation":"(Oleksy et al. 2020)","plainCitation":"(Oleksy et al. 2020)","noteIndex":0},"citationItems":[{"id":4541,"uris":["http://zotero.org/users/2645460/items/58UF3MD9"],"uri":["http://zotero.org/users/2645460/items/58UF3MD9"],"itemData":{"id":4541,"type":"article-journal","abstract":"In recent years, benthic algae have been increasing in abundance in the littoral zones of oligotrophic lakes, but causality has been hard to assign. We used field and laboratory experiments to explore the implications of increasing water temperature and nutrient availability for benthic algal assemblages and ecosystem processes in a Colorado alpine lake. We tested the effect of nutrient enrichment on the relative abundance of algal taxonomic groups in situ using nutrient diffusing substrata. We manipulated temperature and nutrient concentrations in laboratory assays to assess their interactive effects on ecosystem function of chlorophyte-dominated benthic assemblages. Nutrient enrichment with both N and P favored Chlorophyta (green algae) in field experiments and produced the highest overall algal biomass. In the absence of nutrient enrichment, the relative abundance of Bacillariophyta (diatoms) was substantially greater than that of Chlorophyta and cyanobacteria. In laboratory assays, N uptake increased but net ecosystem production decreased with warming temperatures, resulting in reduced N-use efficiency. Even though dissolved organic C (DOC) substantially increased in solution after all laboratory incubations, lower DOC concentrations in the assays with added P and warmer temperatures suggest nutrients and warming stimulated heterotrophic microorganisms as well as primary producers. Our results demonstrate that nutrient availability stimulates Chlorophyta in benthic algal assemblages and that the increase in chlorophytes may alter ecosystem processes with ongoing, rapid environmental change, including N cycling and metabolic functions in oligotrophic lake littoral habitats.","container-title":"Freshwater Science","DOI":"10.1086/713068","ISSN":"2161-9549","issue":"1","page":"88-102","source":"journals.uchicago.edu (Atypon)","title":"Nutrients and warming alter mountain lake benthic algal structure and function","volume":"40","author":[{"family":"Oleksy","given":"Isabella A."},{"family":"Baron","given":"Jill S."},{"family":"Beck","given":"Whitney S."}],"issued":{"date-parts":[["2020",12,24]]}}}],"schema":"https://github.com/citation-style-language/schema/raw/master/csl-citation.json"}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0B2F8A" w:rsidRPr="000B2F8A">
        <w:rPr>
          <w:rFonts w:ascii="Times New Roman" w:hAnsi="Times New Roman" w:cs="Times New Roman"/>
          <w:sz w:val="24"/>
          <w:szCs w:val="24"/>
        </w:rPr>
        <w:t>(Oleksy et al. 2020)</w:t>
      </w:r>
      <w:r w:rsidR="00B417B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With a changing resource base, grazing macroinvertebrate communities may likewise shift to include more detritivores or species capable of consuming filamentous algae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{"citationID":"lr0dauoZ","properties":{"formattedCitation":"(Rosenberger et al. 2008)","plainCitation":"(Rosenberger et al. 2008)","noteIndex":0},"citationItems":[{"id":313,"uris":["http://zotero.org/users/2645460/items/N9NPSZZU"],"uri":["http://zotero.org/users/2645460/items/N9NPSZZU"],"itemData":{"id":313,"type":"article-journal","container-title":"Freshwater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rPr>
        <w:t>(Rosenberger et al. 2008)</w:t>
      </w:r>
      <w:r w:rsidR="00B417B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6B3ABE" w:rsidRPr="007418CF">
        <w:rPr>
          <w:rFonts w:ascii="Times New Roman" w:eastAsia="Times New Roman" w:hAnsi="Times New Roman" w:cs="Times New Roman"/>
          <w:sz w:val="24"/>
          <w:szCs w:val="24"/>
        </w:rPr>
        <w:t>In addition to</w:t>
      </w:r>
      <w:r w:rsidR="00D8535D" w:rsidRPr="007418CF">
        <w:rPr>
          <w:rFonts w:ascii="Times New Roman" w:eastAsia="Times New Roman" w:hAnsi="Times New Roman" w:cs="Times New Roman"/>
          <w:sz w:val="24"/>
          <w:szCs w:val="24"/>
        </w:rPr>
        <w:t xml:space="preserve"> </w:t>
      </w:r>
      <w:r w:rsidR="00511B81" w:rsidRPr="007418CF">
        <w:rPr>
          <w:rFonts w:ascii="Times New Roman" w:eastAsia="Times New Roman" w:hAnsi="Times New Roman" w:cs="Times New Roman"/>
          <w:sz w:val="24"/>
          <w:szCs w:val="24"/>
        </w:rPr>
        <w:t xml:space="preserve">some </w:t>
      </w:r>
      <w:r w:rsidR="00EC59B8" w:rsidRPr="007418CF">
        <w:rPr>
          <w:rFonts w:ascii="Times New Roman" w:eastAsia="Times New Roman" w:hAnsi="Times New Roman" w:cs="Times New Roman"/>
          <w:sz w:val="24"/>
          <w:szCs w:val="24"/>
        </w:rPr>
        <w:t xml:space="preserve">grazers’ </w:t>
      </w:r>
      <w:r w:rsidR="00D8535D" w:rsidRPr="007418CF">
        <w:rPr>
          <w:rFonts w:ascii="Times New Roman" w:eastAsia="Times New Roman" w:hAnsi="Times New Roman" w:cs="Times New Roman"/>
          <w:sz w:val="24"/>
          <w:szCs w:val="24"/>
        </w:rPr>
        <w:t>physical difficulty consum</w:t>
      </w:r>
      <w:r w:rsidR="006B3ABE" w:rsidRPr="007418CF">
        <w:rPr>
          <w:rFonts w:ascii="Times New Roman" w:eastAsia="Times New Roman" w:hAnsi="Times New Roman" w:cs="Times New Roman"/>
          <w:sz w:val="24"/>
          <w:szCs w:val="24"/>
        </w:rPr>
        <w:t>ing</w:t>
      </w:r>
      <w:r w:rsidR="00D8535D" w:rsidRPr="007418CF">
        <w:rPr>
          <w:rFonts w:ascii="Times New Roman" w:eastAsia="Times New Roman" w:hAnsi="Times New Roman" w:cs="Times New Roman"/>
          <w:sz w:val="24"/>
          <w:szCs w:val="24"/>
        </w:rPr>
        <w:t xml:space="preserve"> filamentous algae</w:t>
      </w:r>
      <w:r w:rsidR="00BF09EC" w:rsidRPr="007418CF">
        <w:rPr>
          <w:rFonts w:ascii="Times New Roman" w:eastAsia="Times New Roman" w:hAnsi="Times New Roman" w:cs="Times New Roman"/>
          <w:sz w:val="24"/>
          <w:szCs w:val="24"/>
        </w:rPr>
        <w:t xml:space="preserve"> </w:t>
      </w:r>
      <w:r w:rsidR="00BF09EC" w:rsidRPr="007418CF">
        <w:rPr>
          <w:rFonts w:ascii="Times New Roman" w:eastAsia="Times New Roman" w:hAnsi="Times New Roman" w:cs="Times New Roman"/>
          <w:sz w:val="24"/>
          <w:szCs w:val="24"/>
        </w:rPr>
        <w:fldChar w:fldCharType="begin"/>
      </w:r>
      <w:r w:rsidR="00BF09EC" w:rsidRPr="007418CF">
        <w:rPr>
          <w:rFonts w:ascii="Times New Roman" w:eastAsia="Times New Roman" w:hAnsi="Times New Roman" w:cs="Times New Roman"/>
          <w:sz w:val="24"/>
          <w:szCs w:val="24"/>
        </w:rPr>
        <w:instrText xml:space="preserve"> ADDIN ZOTERO_ITEM CSL_CITATION {"citationID":"BaFEkZMR","properties":{"formattedCitation":"(Mazzella and Russo 1989)","plainCitation":"(Mazzella and Russo 1989)","noteIndex":0},"citationItems":[{"id":2702,"uris":["http://zotero.org/users/2645460/items/PPNKFL8T"],"uri":["http://zotero.org/users/2645460/items/PPNKFL8T"],"itemData":{"id":2702,"type":"paper-conference","abstract":"Abstract The temporal and spatial patterns of the molluscs Gibbula ardens (L., 1758) and G. umbilicaris (Von Salis, 1793), which inhabit beds of Posidonia oceanica (L.) Delile indicated that these species occupy well-differentiated niches. To understand better this niche differentiation, the effect of the grazing activity of the two Gibbula species (Mollusca, Archaeogastropoda) on the epiphytic community (micro- and macroglora) of P. oceanica leaves was studied by scanning electron microscopy (SEM). The epiphytic community differs along the leaf axis according to leaf age: the basal (youngest) part is colonized by bacteria and diatoms, ageing tissues by encrusting soft and calcareous algae, and the tips (oldest part) by an upright layer on the encrusting layer. The large variety of periphyton components growing on the leaves represents a diversified food source for the herbivorous molluscs. G. ardens seems to prefer bacteria and diatoms, and seldom feeds on calcareous encrusting algae; G. umbilicaris seems to feed preferentially on erect macroalgae and seldom on soft encrusting species. Feeding habits are in accordance with species spatial arrangement along the leaves and the spatio-temporal distribution in the meadow.","DOI":"10.1016/0304-3770(89)90007-7","source":"Semantic Scholar","title":"Grazing effect of two Gibbula species (Mollusca, Archaeogastropoda) on the epiphytic community of Posidonia oceanica leaves","author":[{"family":"Mazzella","given":"Lucia"},{"family":"Russo","given":"Giovanni Fulvio"}],"issued":{"date-parts":[["1989"]]}}}],"schema":"https://github.com/citation-style-language/schema/raw/master/csl-citation.json"} </w:instrText>
      </w:r>
      <w:r w:rsidR="00BF09EC" w:rsidRPr="007418CF">
        <w:rPr>
          <w:rFonts w:ascii="Times New Roman" w:eastAsia="Times New Roman" w:hAnsi="Times New Roman" w:cs="Times New Roman"/>
          <w:sz w:val="24"/>
          <w:szCs w:val="24"/>
        </w:rPr>
        <w:fldChar w:fldCharType="separate"/>
      </w:r>
      <w:r w:rsidR="00BF09EC" w:rsidRPr="007418CF">
        <w:rPr>
          <w:rFonts w:ascii="Times New Roman" w:hAnsi="Times New Roman" w:cs="Times New Roman"/>
          <w:sz w:val="24"/>
        </w:rPr>
        <w:t>(Mazzella and Russo 1989)</w:t>
      </w:r>
      <w:r w:rsidR="00BF09E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there </w:t>
      </w:r>
      <w:r w:rsidR="006B3ABE" w:rsidRPr="007418CF">
        <w:rPr>
          <w:rFonts w:ascii="Times New Roman" w:eastAsia="Times New Roman" w:hAnsi="Times New Roman" w:cs="Times New Roman"/>
          <w:sz w:val="24"/>
          <w:szCs w:val="24"/>
        </w:rPr>
        <w:t xml:space="preserve">also </w:t>
      </w:r>
      <w:r w:rsidR="00D8535D" w:rsidRPr="007418CF">
        <w:rPr>
          <w:rFonts w:ascii="Times New Roman" w:eastAsia="Times New Roman" w:hAnsi="Times New Roman" w:cs="Times New Roman"/>
          <w:sz w:val="24"/>
          <w:szCs w:val="24"/>
        </w:rPr>
        <w:t xml:space="preserve">may be </w:t>
      </w:r>
      <w:r w:rsidR="00BF09EC" w:rsidRPr="007418CF">
        <w:rPr>
          <w:rFonts w:ascii="Times New Roman" w:eastAsia="Times New Roman" w:hAnsi="Times New Roman" w:cs="Times New Roman"/>
          <w:sz w:val="24"/>
          <w:szCs w:val="24"/>
        </w:rPr>
        <w:t>changes</w:t>
      </w:r>
      <w:r w:rsidR="00D8535D" w:rsidRPr="007418CF">
        <w:rPr>
          <w:rFonts w:ascii="Times New Roman" w:eastAsia="Times New Roman" w:hAnsi="Times New Roman" w:cs="Times New Roman"/>
          <w:sz w:val="24"/>
          <w:szCs w:val="24"/>
        </w:rPr>
        <w:t xml:space="preserve"> in </w:t>
      </w:r>
      <w:r w:rsidR="00240AC9" w:rsidRPr="007418CF">
        <w:rPr>
          <w:rFonts w:ascii="Times New Roman" w:eastAsia="Times New Roman" w:hAnsi="Times New Roman" w:cs="Times New Roman"/>
          <w:sz w:val="24"/>
          <w:szCs w:val="24"/>
        </w:rPr>
        <w:t xml:space="preserve">algal </w:t>
      </w:r>
      <w:r w:rsidR="00D8535D" w:rsidRPr="007418CF">
        <w:rPr>
          <w:rFonts w:ascii="Times New Roman" w:eastAsia="Times New Roman" w:hAnsi="Times New Roman" w:cs="Times New Roman"/>
          <w:sz w:val="24"/>
          <w:szCs w:val="24"/>
        </w:rPr>
        <w:t xml:space="preserve">nutritional quality, as filamentous algae tend to contain a different mixture of essential fatty acids </w:t>
      </w:r>
      <w:r w:rsidR="00CB3C43" w:rsidRPr="007418CF">
        <w:rPr>
          <w:rFonts w:ascii="Times New Roman" w:eastAsia="Times New Roman" w:hAnsi="Times New Roman" w:cs="Times New Roman"/>
          <w:sz w:val="24"/>
          <w:szCs w:val="24"/>
        </w:rPr>
        <w:t xml:space="preserve">(EFAs) </w:t>
      </w:r>
      <w:r w:rsidR="00D8535D" w:rsidRPr="007418CF">
        <w:rPr>
          <w:rFonts w:ascii="Times New Roman" w:eastAsia="Times New Roman" w:hAnsi="Times New Roman" w:cs="Times New Roman"/>
          <w:sz w:val="24"/>
          <w:szCs w:val="24"/>
        </w:rPr>
        <w:t xml:space="preserve">in comparison to diatoms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{"citationID":"KmK7tfxa","properties":{"formattedCitation":"(Kelly and Scheibling 2012)","plainCitation":"(Kelly and Scheibling 2012)","noteIndex":0},"citationItems":[{"id":2629,"uris":["http://zotero.org/users/2645460/items/YZ887EMI"],"uri":["http://zotero.org/users/2645460/items/YZ887EMI"],"itemData":{"id":2629,"type":"article-journal","abstract":"Fatty acid (FA) analysis is a well-established tool for studying trophic interactions in marine habitats. However, its application to benthic food webs poses 2 particular challenges. First, unlike pelagic zooplankton, benthic consumers have access to different sizes and functional groups of primary producers and may consume a highly mixed diet. Classes of benthic primary producers are distinct in their overall FA composition, but most do not possess unique marker FAs that can be used to identify their contribution to higher trophic levels. Second, unlike mammalian predators, benthic invertebrates have the capacity to significantly modify their dietary FAs and thereby obscure markers for food sources. Controlled feeding studies have been used to distinguish dietary tracer FAs from those that are modified by the consumer in several benthic invertebrates, but more such studies are needed. Despite these challenges, FAs have been used to study trophic structure in a variety of benthic habitats including the deep sea, polar regions, estuaries, and the rocky subtidal zone. However, the complexity of benthic food webs and lack of unique markers impose uncertainties in the interpretation of FA data from field studies. Multivariate analyses are necessary for analyzing FA datasets, although univariate tests can be useful for comparing levels of informative FAs among food sources and consumers. Combining FA analysis with other lines of evidence, such as stable isotope analysis, offers a more reliable approach to examining trophic interactions in benthic systems.","container-title":"Marine Ecology Progress Series","DOI":"10.3354/meps09559","ISSN":"0171-8630, 1616-1599","language":"en","page":"1-22","source":"www.int-res.com","title":"Fatty acids as dietary tracers in benthic food webs","volume":"446","author":[{"family":"Kelly","given":"Jennifer R."},{"family":"Scheibling","given":"Robert E."}],"issued":{"date-parts":[["2012",2,2]]}}}],"schema":"https://github.com/citation-style-language/schema/raw/master/csl-citation.json"}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szCs w:val="24"/>
        </w:rPr>
        <w:t>(Kelly and Scheibling 2012)</w:t>
      </w:r>
      <w:r w:rsidR="00B417BC" w:rsidRPr="007418CF">
        <w:rPr>
          <w:rFonts w:ascii="Times New Roman" w:eastAsia="Times New Roman" w:hAnsi="Times New Roman" w:cs="Times New Roman"/>
          <w:sz w:val="24"/>
          <w:szCs w:val="24"/>
        </w:rPr>
        <w:fldChar w:fldCharType="end"/>
      </w:r>
      <w:r w:rsidR="00EC59B8" w:rsidRPr="007418CF">
        <w:rPr>
          <w:rFonts w:ascii="Times New Roman" w:eastAsia="Times New Roman" w:hAnsi="Times New Roman" w:cs="Times New Roman"/>
          <w:sz w:val="24"/>
          <w:szCs w:val="24"/>
        </w:rPr>
        <w:t xml:space="preserve">, </w:t>
      </w:r>
      <w:r w:rsidR="00EC59B8" w:rsidRPr="007418CF">
        <w:rPr>
          <w:rFonts w:ascii="Times New Roman" w:hAnsi="Times New Roman" w:cs="Times New Roman"/>
          <w:sz w:val="24"/>
          <w:szCs w:val="24"/>
        </w:rPr>
        <w:t>which dominate periphyton communities in unimpacted ecosystems</w:t>
      </w:r>
      <w:r w:rsidR="00D8535D"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In particular, the EFAs 18:3ω3 and 18:</w:t>
      </w:r>
      <w:r w:rsidR="00AA09EF" w:rsidRPr="007418CF">
        <w:rPr>
          <w:rFonts w:ascii="Times New Roman" w:eastAsia="Times New Roman" w:hAnsi="Times New Roman" w:cs="Times New Roman"/>
          <w:sz w:val="24"/>
          <w:szCs w:val="24"/>
        </w:rPr>
        <w:t>2</w:t>
      </w:r>
      <w:r w:rsidR="00CB3C43" w:rsidRPr="007418CF">
        <w:rPr>
          <w:rFonts w:ascii="Times New Roman" w:eastAsia="Times New Roman" w:hAnsi="Times New Roman" w:cs="Times New Roman"/>
          <w:sz w:val="24"/>
          <w:szCs w:val="24"/>
        </w:rPr>
        <w:t>ω</w:t>
      </w:r>
      <w:r w:rsidR="00AA09EF" w:rsidRPr="007418CF">
        <w:rPr>
          <w:rFonts w:ascii="Times New Roman" w:eastAsia="Times New Roman" w:hAnsi="Times New Roman" w:cs="Times New Roman"/>
          <w:sz w:val="24"/>
          <w:szCs w:val="24"/>
        </w:rPr>
        <w:t>6</w:t>
      </w:r>
      <w:r w:rsidR="00CB3C43" w:rsidRPr="007418CF">
        <w:rPr>
          <w:rFonts w:ascii="Times New Roman" w:eastAsia="Times New Roman" w:hAnsi="Times New Roman" w:cs="Times New Roman"/>
          <w:sz w:val="24"/>
          <w:szCs w:val="24"/>
        </w:rPr>
        <w:t xml:space="preserve"> are commonly associated with </w:t>
      </w:r>
      <w:r w:rsidR="006D4ADB" w:rsidRPr="007418CF">
        <w:rPr>
          <w:rFonts w:ascii="Times New Roman" w:eastAsia="Times New Roman" w:hAnsi="Times New Roman" w:cs="Times New Roman"/>
          <w:sz w:val="24"/>
          <w:szCs w:val="24"/>
        </w:rPr>
        <w:t xml:space="preserve">green </w:t>
      </w:r>
      <w:r w:rsidR="00CB3C43" w:rsidRPr="007418CF">
        <w:rPr>
          <w:rFonts w:ascii="Times New Roman" w:eastAsia="Times New Roman" w:hAnsi="Times New Roman" w:cs="Times New Roman"/>
          <w:sz w:val="24"/>
          <w:szCs w:val="24"/>
        </w:rPr>
        <w:t xml:space="preserve">filamentous algae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{"citationID":"EwvCAwff","properties":{"formattedCitation":"(Taipale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(Taipale et al. 2013)</w:t>
      </w:r>
      <w:r w:rsidR="00CB3C43" w:rsidRPr="007418CF">
        <w:rPr>
          <w:rFonts w:ascii="Times New Roman" w:eastAsia="Times New Roman" w:hAnsi="Times New Roman" w:cs="Times New Roman"/>
          <w:sz w:val="24"/>
          <w:szCs w:val="24"/>
        </w:rPr>
        <w:fldChar w:fldCharType="end"/>
      </w:r>
      <w:r w:rsidR="00CB3C43" w:rsidRPr="007418CF">
        <w:rPr>
          <w:rFonts w:ascii="Times New Roman" w:eastAsia="Times New Roman" w:hAnsi="Times New Roman" w:cs="Times New Roman"/>
          <w:sz w:val="24"/>
          <w:szCs w:val="24"/>
        </w:rPr>
        <w:t>, whereas 20:5ω3</w:t>
      </w:r>
      <w:r w:rsidR="00433A07" w:rsidRPr="007418CF">
        <w:rPr>
          <w:rFonts w:ascii="Times New Roman" w:eastAsia="Times New Roman" w:hAnsi="Times New Roman" w:cs="Times New Roman"/>
          <w:sz w:val="24"/>
          <w:szCs w:val="24"/>
        </w:rPr>
        <w:t xml:space="preserve"> is</w:t>
      </w:r>
      <w:r w:rsidR="00CB3C43" w:rsidRPr="007418CF">
        <w:rPr>
          <w:rFonts w:ascii="Times New Roman" w:eastAsia="Times New Roman" w:hAnsi="Times New Roman" w:cs="Times New Roman"/>
          <w:sz w:val="24"/>
          <w:szCs w:val="24"/>
        </w:rPr>
        <w:t xml:space="preserve"> more associated with diatoms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{"citationID":"LIBCUURr","properties":{"formattedCitation":"(Taipale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(Taipale et al. 2013)</w:t>
      </w:r>
      <w:r w:rsidR="00CB3C43" w:rsidRPr="007418CF">
        <w:rPr>
          <w:rFonts w:ascii="Times New Roman" w:eastAsia="Times New Roman" w:hAnsi="Times New Roman" w:cs="Times New Roman"/>
          <w:sz w:val="24"/>
          <w:szCs w:val="24"/>
        </w:rPr>
        <w:fldChar w:fldCharType="end"/>
      </w:r>
      <w:r w:rsidR="00CB3C43" w:rsidRPr="007418CF">
        <w:rPr>
          <w:rFonts w:ascii="Times New Roman" w:eastAsia="Times New Roman" w:hAnsi="Times New Roman" w:cs="Times New Roman"/>
          <w:sz w:val="24"/>
          <w:szCs w:val="24"/>
        </w:rPr>
        <w:t xml:space="preserve">. </w:t>
      </w:r>
      <w:r w:rsidR="00EC59B8" w:rsidRPr="007418CF">
        <w:rPr>
          <w:rFonts w:ascii="Times New Roman" w:eastAsia="Times New Roman" w:hAnsi="Times New Roman" w:cs="Times New Roman"/>
          <w:sz w:val="24"/>
          <w:szCs w:val="24"/>
        </w:rPr>
        <w:t xml:space="preserve">All </w:t>
      </w:r>
      <w:r w:rsidR="00CB3C43" w:rsidRPr="007418CF">
        <w:rPr>
          <w:rFonts w:ascii="Times New Roman" w:eastAsia="Times New Roman" w:hAnsi="Times New Roman" w:cs="Times New Roman"/>
          <w:sz w:val="24"/>
          <w:szCs w:val="24"/>
        </w:rPr>
        <w:t xml:space="preserve">EFAs are largely synthesized by primary producers, </w:t>
      </w:r>
      <w:r w:rsidR="00433A07" w:rsidRPr="007418CF">
        <w:rPr>
          <w:rFonts w:ascii="Times New Roman" w:eastAsia="Times New Roman" w:hAnsi="Times New Roman" w:cs="Times New Roman"/>
          <w:sz w:val="24"/>
          <w:szCs w:val="24"/>
        </w:rPr>
        <w:t xml:space="preserve">and </w:t>
      </w:r>
      <w:del w:id="86" w:author="Ted" w:date="2021-10-13T15:18:00Z">
        <w:r w:rsidR="00CB3C43" w:rsidRPr="007418CF" w:rsidDel="009B7398">
          <w:rPr>
            <w:rFonts w:ascii="Times New Roman" w:eastAsia="Times New Roman" w:hAnsi="Times New Roman" w:cs="Times New Roman"/>
            <w:sz w:val="24"/>
            <w:szCs w:val="24"/>
          </w:rPr>
          <w:delText xml:space="preserve">each </w:delText>
        </w:r>
        <w:r w:rsidR="00433A07" w:rsidRPr="007418CF" w:rsidDel="009B7398">
          <w:rPr>
            <w:rFonts w:ascii="Times New Roman" w:eastAsia="Times New Roman" w:hAnsi="Times New Roman" w:cs="Times New Roman"/>
            <w:sz w:val="24"/>
            <w:szCs w:val="24"/>
          </w:rPr>
          <w:delText>related</w:delText>
        </w:r>
      </w:del>
      <w:ins w:id="87" w:author="Ted" w:date="2021-10-13T15:18:00Z">
        <w:r w:rsidR="009B7398">
          <w:rPr>
            <w:rFonts w:ascii="Times New Roman" w:eastAsia="Times New Roman" w:hAnsi="Times New Roman" w:cs="Times New Roman"/>
            <w:sz w:val="24"/>
            <w:szCs w:val="24"/>
          </w:rPr>
          <w:t xml:space="preserve">different </w:t>
        </w:r>
      </w:ins>
      <w:ins w:id="88" w:author="Meyer, Michael Frederick" w:date="2021-11-01T14:12:00Z">
        <w:r w:rsidR="00E207E2">
          <w:rPr>
            <w:rFonts w:ascii="Times New Roman" w:eastAsia="Times New Roman" w:hAnsi="Times New Roman" w:cs="Times New Roman"/>
            <w:sz w:val="24"/>
            <w:szCs w:val="24"/>
          </w:rPr>
          <w:t xml:space="preserve">algal </w:t>
        </w:r>
      </w:ins>
      <w:ins w:id="89" w:author="Ted" w:date="2021-10-13T15:18:00Z">
        <w:r w:rsidR="009B7398">
          <w:rPr>
            <w:rFonts w:ascii="Times New Roman" w:eastAsia="Times New Roman" w:hAnsi="Times New Roman" w:cs="Times New Roman"/>
            <w:sz w:val="24"/>
            <w:szCs w:val="24"/>
          </w:rPr>
          <w:t>taxonomic</w:t>
        </w:r>
      </w:ins>
      <w:r w:rsidR="00433A07" w:rsidRPr="007418CF">
        <w:rPr>
          <w:rFonts w:ascii="Times New Roman" w:eastAsia="Times New Roman" w:hAnsi="Times New Roman" w:cs="Times New Roman"/>
          <w:sz w:val="24"/>
          <w:szCs w:val="24"/>
        </w:rPr>
        <w:t xml:space="preserve"> group</w:t>
      </w:r>
      <w:ins w:id="90" w:author="Ted" w:date="2021-10-13T15:18:00Z">
        <w:r w:rsidR="009B7398">
          <w:rPr>
            <w:rFonts w:ascii="Times New Roman" w:eastAsia="Times New Roman" w:hAnsi="Times New Roman" w:cs="Times New Roman"/>
            <w:sz w:val="24"/>
            <w:szCs w:val="24"/>
          </w:rPr>
          <w:t>s</w:t>
        </w:r>
      </w:ins>
      <w:r w:rsidR="00CB3C43" w:rsidRPr="007418CF">
        <w:rPr>
          <w:rFonts w:ascii="Times New Roman" w:eastAsia="Times New Roman" w:hAnsi="Times New Roman" w:cs="Times New Roman"/>
          <w:sz w:val="24"/>
          <w:szCs w:val="24"/>
        </w:rPr>
        <w:t xml:space="preserve"> produce</w:t>
      </w:r>
      <w:del w:id="91" w:author="Ted" w:date="2021-10-13T15:18:00Z">
        <w:r w:rsidR="00CB3C43" w:rsidRPr="007418CF" w:rsidDel="009B7398">
          <w:rPr>
            <w:rFonts w:ascii="Times New Roman" w:eastAsia="Times New Roman" w:hAnsi="Times New Roman" w:cs="Times New Roman"/>
            <w:sz w:val="24"/>
            <w:szCs w:val="24"/>
          </w:rPr>
          <w:delText>s</w:delText>
        </w:r>
      </w:del>
      <w:r w:rsidR="00CB3C43" w:rsidRPr="007418CF">
        <w:rPr>
          <w:rFonts w:ascii="Times New Roman" w:eastAsia="Times New Roman" w:hAnsi="Times New Roman" w:cs="Times New Roman"/>
          <w:sz w:val="24"/>
          <w:szCs w:val="24"/>
        </w:rPr>
        <w:t xml:space="preserve"> </w:t>
      </w:r>
      <w:r w:rsidR="00433A07" w:rsidRPr="007418CF">
        <w:rPr>
          <w:rFonts w:ascii="Times New Roman" w:eastAsia="Times New Roman" w:hAnsi="Times New Roman" w:cs="Times New Roman"/>
          <w:sz w:val="24"/>
          <w:szCs w:val="24"/>
        </w:rPr>
        <w:t xml:space="preserve">strongly differentiated multivariate </w:t>
      </w:r>
      <w:r w:rsidR="00CB3C43" w:rsidRPr="007418CF">
        <w:rPr>
          <w:rFonts w:ascii="Times New Roman" w:eastAsia="Times New Roman" w:hAnsi="Times New Roman" w:cs="Times New Roman"/>
          <w:sz w:val="24"/>
          <w:szCs w:val="24"/>
        </w:rPr>
        <w:t>signature</w:t>
      </w:r>
      <w:r w:rsidR="00433A07" w:rsidRPr="007418CF">
        <w:rPr>
          <w:rFonts w:ascii="Times New Roman" w:eastAsia="Times New Roman" w:hAnsi="Times New Roman" w:cs="Times New Roman"/>
          <w:sz w:val="24"/>
          <w:szCs w:val="24"/>
        </w:rPr>
        <w:t>s</w:t>
      </w:r>
      <w:r w:rsidR="00240AC9" w:rsidRPr="007418CF">
        <w:rPr>
          <w:rFonts w:ascii="Times New Roman" w:eastAsia="Times New Roman" w:hAnsi="Times New Roman" w:cs="Times New Roman"/>
          <w:sz w:val="24"/>
          <w:szCs w:val="24"/>
        </w:rPr>
        <w:t xml:space="preserve"> </w:t>
      </w:r>
      <w:r w:rsidR="00240AC9" w:rsidRPr="007418CF">
        <w:rPr>
          <w:rFonts w:ascii="Times New Roman" w:eastAsia="Times New Roman" w:hAnsi="Times New Roman" w:cs="Times New Roman"/>
          <w:sz w:val="24"/>
          <w:szCs w:val="24"/>
        </w:rPr>
        <w:fldChar w:fldCharType="begin"/>
      </w:r>
      <w:r w:rsidR="00240AC9" w:rsidRPr="007418CF">
        <w:rPr>
          <w:rFonts w:ascii="Times New Roman" w:eastAsia="Times New Roman" w:hAnsi="Times New Roman" w:cs="Times New Roman"/>
          <w:sz w:val="24"/>
          <w:szCs w:val="24"/>
        </w:rPr>
        <w:instrText xml:space="preserve"> ADDIN ZOTERO_ITEM CSL_CITATION {"citationID":"hWXjte0m","properties":{"formattedCitation":"(Taipale et al. 2013; Galloway and Winder 2015)","plainCitation":"(Taipale et al. 2013; Galloway and Winder 2015)","noteIndex":0},"citationItems":[{"id":2656,"uris":["http://zotero.org/users/2645460/items/ESTSRNSJ"],"uri":["http://zotero.org/users/2645460/items/ESTSRNSJ"],"itemData":{"id":2656,"type":"article-journal","abstract":"The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E."},{"family":"Winder","given":"Monika"}],"issued":{"date-parts":[["2015",6,15]]}}}],"schema":"https://github.com/citation-style-language/schema/raw/master/csl-citation.json"} </w:instrText>
      </w:r>
      <w:r w:rsidR="00240AC9" w:rsidRPr="007418CF">
        <w:rPr>
          <w:rFonts w:ascii="Times New Roman" w:eastAsia="Times New Roman" w:hAnsi="Times New Roman" w:cs="Times New Roman"/>
          <w:sz w:val="24"/>
          <w:szCs w:val="24"/>
        </w:rPr>
        <w:fldChar w:fldCharType="separate"/>
      </w:r>
      <w:r w:rsidR="00240AC9" w:rsidRPr="007418CF">
        <w:rPr>
          <w:rFonts w:ascii="Times New Roman" w:hAnsi="Times New Roman" w:cs="Times New Roman"/>
          <w:sz w:val="24"/>
        </w:rPr>
        <w:t>(Taipale et al. 2013; Galloway and Winder 2015)</w:t>
      </w:r>
      <w:r w:rsidR="00240AC9" w:rsidRPr="007418CF">
        <w:rPr>
          <w:rFonts w:ascii="Times New Roman" w:eastAsia="Times New Roman" w:hAnsi="Times New Roman" w:cs="Times New Roman"/>
          <w:sz w:val="24"/>
          <w:szCs w:val="24"/>
        </w:rPr>
        <w:fldChar w:fldCharType="end"/>
      </w:r>
      <w:r w:rsidR="00240AC9"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 xml:space="preserve">Consumers can acquire </w:t>
      </w:r>
      <w:r w:rsidR="00240AC9" w:rsidRPr="007418CF">
        <w:rPr>
          <w:rFonts w:ascii="Times New Roman" w:eastAsia="Times New Roman" w:hAnsi="Times New Roman" w:cs="Times New Roman"/>
          <w:sz w:val="24"/>
          <w:szCs w:val="24"/>
        </w:rPr>
        <w:t>fatty acids</w:t>
      </w:r>
      <w:r w:rsidR="00CB3C43" w:rsidRPr="007418CF">
        <w:rPr>
          <w:rFonts w:ascii="Times New Roman" w:eastAsia="Times New Roman" w:hAnsi="Times New Roman" w:cs="Times New Roman"/>
          <w:sz w:val="24"/>
          <w:szCs w:val="24"/>
        </w:rPr>
        <w:t xml:space="preserve"> by grazing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{"citationID":"MhljKwv6","properties":{"formattedCitation":"(Dalsgaard et al. 2003)","plainCitation":"(Dalsgaard et al. 2003)","noteIndex":0},"citationItems":[{"id":2678,"uris":["http://zotero.org/users/2645460/items/QN5QLPJN"],"uri":["http://zotero.org/users/2645460/items/QN5QLPJN"],"itemData":{"id":2678,"type":"chapter","container-title":"Advances in Marine Biology","ISBN":"978-0-12-026146-8","language":"en","note":"DOI: 10.1016/S0065-2881(03)46005-7","page":"225-340","publisher":"Elsevier","source":"DOI.org (Crossref)","title":"Fatty acid trophic markers in the pelagic marine environment","URL":"https://linkinghub.elsevier.com/retrieve/pii/S0065288103460057","volume":"46","author":[{"family":"Dalsgaard","given":"Johanne"},{"family":"St. John","given":"Michael"},{"family":"Kattner","given":"Gerhard"},{"family":"Müller-Navarra","given":"Dörthe"},{"family":"Hagen","given":"Wilhelm"}],"accessed":{"date-parts":[["2020",2,10]]},"issued":{"date-parts":[["2003"]]}}}],"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(Dalsgaard et al. 2003)</w:t>
      </w:r>
      <w:r w:rsidR="00CB3C43" w:rsidRPr="007418CF">
        <w:rPr>
          <w:rFonts w:ascii="Times New Roman" w:eastAsia="Times New Roman" w:hAnsi="Times New Roman" w:cs="Times New Roman"/>
          <w:sz w:val="24"/>
          <w:szCs w:val="24"/>
        </w:rPr>
        <w:fldChar w:fldCharType="end"/>
      </w:r>
      <w:r w:rsidR="00CB3C43" w:rsidRPr="007418CF">
        <w:rPr>
          <w:rFonts w:ascii="Times New Roman" w:eastAsia="Times New Roman" w:hAnsi="Times New Roman" w:cs="Times New Roman"/>
          <w:sz w:val="24"/>
          <w:szCs w:val="24"/>
        </w:rPr>
        <w:t xml:space="preserve"> or upgrading </w:t>
      </w:r>
      <w:r w:rsidR="00240AC9" w:rsidRPr="007418CF">
        <w:rPr>
          <w:rFonts w:ascii="Times New Roman" w:eastAsia="Times New Roman" w:hAnsi="Times New Roman" w:cs="Times New Roman"/>
          <w:sz w:val="24"/>
          <w:szCs w:val="24"/>
        </w:rPr>
        <w:t xml:space="preserve">fatty acids </w:t>
      </w:r>
      <w:r w:rsidR="00CB3C43" w:rsidRPr="007418CF">
        <w:rPr>
          <w:rFonts w:ascii="Times New Roman" w:eastAsia="Times New Roman" w:hAnsi="Times New Roman" w:cs="Times New Roman"/>
          <w:sz w:val="24"/>
          <w:szCs w:val="24"/>
        </w:rPr>
        <w:t xml:space="preserve">at their own energetic expense </w:t>
      </w:r>
      <w:r w:rsidR="00CB3C43" w:rsidRPr="007418CF">
        <w:rPr>
          <w:rFonts w:ascii="Times New Roman" w:eastAsia="Times New Roman" w:hAnsi="Times New Roman" w:cs="Times New Roman"/>
          <w:sz w:val="24"/>
          <w:szCs w:val="24"/>
        </w:rPr>
        <w:fldChar w:fldCharType="begin"/>
      </w:r>
      <w:r w:rsidR="000B2F8A">
        <w:rPr>
          <w:rFonts w:ascii="Times New Roman" w:eastAsia="Times New Roman" w:hAnsi="Times New Roman" w:cs="Times New Roman"/>
          <w:sz w:val="24"/>
          <w:szCs w:val="24"/>
        </w:rPr>
        <w:instrText xml:space="preserve"> ADDIN ZOTERO_ITEM CSL_CITATION {"citationID":"a25hkca29pr","properties":{"formattedCitation":"(Dalsgaard et al. 2003)","plainCitation":"(Dalsgaard et al. 2003)","noteIndex":0},"citationItems":[{"id":2678,"uris":["http://zotero.org/users/2645460/items/QN5QLPJN"],"uri":["http://zotero.org/users/2645460/items/QN5QLPJN"],"itemData":{"id":2678,"type":"chapter","container-title":"Advances in Marine Biology","ISBN":"978-0-12-026146-8","language":"en","note":"DOI: 10.1016/S0065-2881(03)46005-7","page":"225-340","publisher":"Elsevier","source":"DOI.org (Crossref)","title":"Fatty acid trophic markers in the pelagic marine environment","URL":"https://linkinghub.elsevier.com/retrieve/pii/S0065288103460057","volume":"46","author":[{"family":"Dalsgaard","given":"Johanne"},{"family":"St. John","given":"Michael"},{"family":"Kattner","given":"Gerhard"},{"family":"Müller-Navarra","given":"Dörthe"},{"family":"Hagen","given":"Wilhelm"}],"accessed":{"date-parts":[["2020",2,10]]},"issued":{"date-parts":[["2003"]]}}}],"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0B2F8A" w:rsidRPr="000B2F8A">
        <w:rPr>
          <w:rFonts w:ascii="Times New Roman" w:hAnsi="Times New Roman" w:cs="Times New Roman"/>
          <w:sz w:val="24"/>
          <w:szCs w:val="24"/>
        </w:rPr>
        <w:t>(Dalsgaard et al. 2003)</w:t>
      </w:r>
      <w:r w:rsidR="00CB3C43" w:rsidRPr="007418CF">
        <w:rPr>
          <w:rFonts w:ascii="Times New Roman" w:eastAsia="Times New Roman" w:hAnsi="Times New Roman" w:cs="Times New Roman"/>
          <w:sz w:val="24"/>
          <w:szCs w:val="24"/>
        </w:rPr>
        <w:fldChar w:fldCharType="end"/>
      </w:r>
      <w:r w:rsidR="00CF7803" w:rsidRPr="007418CF">
        <w:rPr>
          <w:rFonts w:ascii="Times New Roman" w:eastAsia="Times New Roman" w:hAnsi="Times New Roman" w:cs="Times New Roman"/>
          <w:sz w:val="24"/>
          <w:szCs w:val="24"/>
        </w:rPr>
        <w:t xml:space="preserve"> and often reflect the </w:t>
      </w:r>
      <w:r w:rsidR="00240AC9" w:rsidRPr="007418CF">
        <w:rPr>
          <w:rFonts w:ascii="Times New Roman" w:eastAsia="Times New Roman" w:hAnsi="Times New Roman" w:cs="Times New Roman"/>
          <w:sz w:val="24"/>
          <w:szCs w:val="24"/>
        </w:rPr>
        <w:t>fatty acid</w:t>
      </w:r>
      <w:r w:rsidR="00CF7803" w:rsidRPr="007418CF">
        <w:rPr>
          <w:rFonts w:ascii="Times New Roman" w:eastAsia="Times New Roman" w:hAnsi="Times New Roman" w:cs="Times New Roman"/>
          <w:sz w:val="24"/>
          <w:szCs w:val="24"/>
        </w:rPr>
        <w:t xml:space="preserve"> signatures of their diets. Thus,</w:t>
      </w:r>
      <w:r w:rsidR="005B362F" w:rsidRPr="007418CF">
        <w:rPr>
          <w:rFonts w:ascii="Times New Roman" w:eastAsia="Times New Roman" w:hAnsi="Times New Roman" w:cs="Times New Roman"/>
          <w:sz w:val="24"/>
          <w:szCs w:val="24"/>
        </w:rPr>
        <w:t xml:space="preserve"> </w:t>
      </w:r>
      <w:r w:rsidR="00240AC9" w:rsidRPr="007418CF">
        <w:rPr>
          <w:rFonts w:ascii="Times New Roman" w:eastAsia="Times New Roman" w:hAnsi="Times New Roman" w:cs="Times New Roman"/>
          <w:sz w:val="24"/>
          <w:szCs w:val="24"/>
        </w:rPr>
        <w:t xml:space="preserve">comparing </w:t>
      </w:r>
      <w:r w:rsidR="005B362F" w:rsidRPr="007418CF">
        <w:rPr>
          <w:rFonts w:ascii="Times New Roman" w:eastAsia="Times New Roman" w:hAnsi="Times New Roman" w:cs="Times New Roman"/>
          <w:sz w:val="24"/>
          <w:szCs w:val="24"/>
        </w:rPr>
        <w:t xml:space="preserve">consumer </w:t>
      </w:r>
      <w:r w:rsidR="00CF7803" w:rsidRPr="007418CF">
        <w:rPr>
          <w:rFonts w:ascii="Times New Roman" w:eastAsia="Times New Roman" w:hAnsi="Times New Roman" w:cs="Times New Roman"/>
          <w:sz w:val="24"/>
          <w:szCs w:val="24"/>
        </w:rPr>
        <w:t xml:space="preserve">and producer </w:t>
      </w:r>
      <w:r w:rsidR="005B362F" w:rsidRPr="007418CF">
        <w:rPr>
          <w:rFonts w:ascii="Times New Roman" w:eastAsia="Times New Roman" w:hAnsi="Times New Roman" w:cs="Times New Roman"/>
          <w:sz w:val="24"/>
          <w:szCs w:val="24"/>
        </w:rPr>
        <w:t xml:space="preserve">fatty acid compositions can be used to infer how grazing patterns change in </w:t>
      </w:r>
      <w:r w:rsidR="00291836" w:rsidRPr="007418CF">
        <w:rPr>
          <w:rFonts w:ascii="Times New Roman" w:eastAsia="Times New Roman" w:hAnsi="Times New Roman" w:cs="Times New Roman"/>
          <w:sz w:val="24"/>
          <w:szCs w:val="24"/>
        </w:rPr>
        <w:t>response to</w:t>
      </w:r>
      <w:r w:rsidR="005B362F" w:rsidRPr="007418CF">
        <w:rPr>
          <w:rFonts w:ascii="Times New Roman" w:eastAsia="Times New Roman" w:hAnsi="Times New Roman" w:cs="Times New Roman"/>
          <w:sz w:val="24"/>
          <w:szCs w:val="24"/>
        </w:rPr>
        <w:t xml:space="preserve"> increasing sewage pollution</w:t>
      </w:r>
      <w:r w:rsidR="00D8535D" w:rsidRPr="007418CF">
        <w:rPr>
          <w:rFonts w:ascii="Times New Roman" w:eastAsia="Times New Roman" w:hAnsi="Times New Roman" w:cs="Times New Roman"/>
          <w:sz w:val="24"/>
          <w:szCs w:val="24"/>
        </w:rPr>
        <w:t>.</w:t>
      </w:r>
    </w:p>
    <w:p w14:paraId="68053036" w14:textId="77777777" w:rsidR="00B55E36" w:rsidRPr="007418CF" w:rsidRDefault="00B55E36" w:rsidP="00F31B90">
      <w:pPr>
        <w:spacing w:line="480" w:lineRule="auto"/>
        <w:rPr>
          <w:rFonts w:ascii="Times New Roman" w:eastAsia="Times New Roman" w:hAnsi="Times New Roman" w:cs="Times New Roman"/>
          <w:sz w:val="24"/>
          <w:szCs w:val="24"/>
        </w:rPr>
      </w:pPr>
    </w:p>
    <w:p w14:paraId="5336E3B4" w14:textId="56D3BB1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To investigate</w:t>
      </w:r>
      <w:r w:rsidR="00FA2CB7" w:rsidRPr="007418CF">
        <w:rPr>
          <w:rFonts w:ascii="Times New Roman" w:eastAsia="Times New Roman" w:hAnsi="Times New Roman" w:cs="Times New Roman"/>
          <w:sz w:val="24"/>
          <w:szCs w:val="24"/>
        </w:rPr>
        <w:t xml:space="preserve"> lake</w:t>
      </w:r>
      <w:r w:rsidRPr="007418CF">
        <w:rPr>
          <w:rFonts w:ascii="Times New Roman" w:eastAsia="Times New Roman" w:hAnsi="Times New Roman" w:cs="Times New Roman"/>
          <w:sz w:val="24"/>
          <w:szCs w:val="24"/>
        </w:rPr>
        <w:t xml:space="preserve"> </w:t>
      </w:r>
      <w:r w:rsidR="00FA2CB7" w:rsidRPr="007418CF">
        <w:rPr>
          <w:rFonts w:ascii="Times New Roman" w:eastAsia="Times New Roman" w:hAnsi="Times New Roman" w:cs="Times New Roman"/>
          <w:sz w:val="24"/>
          <w:szCs w:val="24"/>
        </w:rPr>
        <w:t xml:space="preserve">littoral </w:t>
      </w:r>
      <w:r w:rsidRPr="007418CF">
        <w:rPr>
          <w:rFonts w:ascii="Times New Roman" w:eastAsia="Times New Roman" w:hAnsi="Times New Roman" w:cs="Times New Roman"/>
          <w:sz w:val="24"/>
          <w:szCs w:val="24"/>
        </w:rPr>
        <w:t xml:space="preserve">community </w:t>
      </w:r>
      <w:r w:rsidR="008B0857" w:rsidRPr="007418CF">
        <w:rPr>
          <w:rFonts w:ascii="Times New Roman" w:eastAsia="Times New Roman" w:hAnsi="Times New Roman" w:cs="Times New Roman"/>
          <w:sz w:val="24"/>
          <w:szCs w:val="24"/>
        </w:rPr>
        <w:t xml:space="preserve">and food web </w:t>
      </w:r>
      <w:r w:rsidRPr="007418CF">
        <w:rPr>
          <w:rFonts w:ascii="Times New Roman" w:eastAsia="Times New Roman" w:hAnsi="Times New Roman" w:cs="Times New Roman"/>
          <w:sz w:val="24"/>
          <w:szCs w:val="24"/>
        </w:rPr>
        <w:t>responses to sewage</w:t>
      </w:r>
      <w:r w:rsidR="00E90DA0">
        <w:rPr>
          <w:rFonts w:ascii="Times New Roman" w:eastAsia="Times New Roman" w:hAnsi="Times New Roman" w:cs="Times New Roman"/>
          <w:sz w:val="24"/>
          <w:szCs w:val="24"/>
        </w:rPr>
        <w:t>-associated nutrient</w:t>
      </w:r>
      <w:r w:rsidRPr="007418CF">
        <w:rPr>
          <w:rFonts w:ascii="Times New Roman" w:eastAsia="Times New Roman" w:hAnsi="Times New Roman" w:cs="Times New Roman"/>
          <w:sz w:val="24"/>
          <w:szCs w:val="24"/>
        </w:rPr>
        <w:t xml:space="preserve"> pollution, we surveyed 40</w:t>
      </w:r>
      <w:r w:rsidR="005B362F" w:rsidRPr="007418CF">
        <w:rPr>
          <w:rFonts w:ascii="Times New Roman" w:eastAsia="Times New Roman" w:hAnsi="Times New Roman" w:cs="Times New Roman"/>
          <w:sz w:val="24"/>
          <w:szCs w:val="24"/>
        </w:rPr>
        <w:t xml:space="preserve"> </w:t>
      </w:r>
      <w:r w:rsidR="00F07CCB" w:rsidRPr="007418CF">
        <w:rPr>
          <w:rFonts w:ascii="Times New Roman" w:eastAsia="Times New Roman" w:hAnsi="Times New Roman" w:cs="Times New Roman"/>
          <w:sz w:val="24"/>
          <w:szCs w:val="24"/>
        </w:rPr>
        <w:t xml:space="preserve">km </w:t>
      </w:r>
      <w:r w:rsidR="005B362F" w:rsidRPr="007418CF">
        <w:rPr>
          <w:rFonts w:ascii="Times New Roman" w:eastAsia="Times New Roman" w:hAnsi="Times New Roman" w:cs="Times New Roman"/>
          <w:sz w:val="24"/>
          <w:szCs w:val="24"/>
        </w:rPr>
        <w:t>of Lake Baikal’s s</w:t>
      </w:r>
      <w:r w:rsidRPr="007418CF">
        <w:rPr>
          <w:rFonts w:ascii="Times New Roman" w:eastAsia="Times New Roman" w:hAnsi="Times New Roman" w:cs="Times New Roman"/>
          <w:sz w:val="24"/>
          <w:szCs w:val="24"/>
        </w:rPr>
        <w:t xml:space="preserve">horeline for indicators of sewage pollution and metrics of benthic community composition and structure. Located in Siberia, Lake Baikal is the oldest, most voluminous, and deepest freshwater lake in the world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{"citationID":"sAxSTqnS","properties":{"formattedCitation":"(Hampton et al. 2018)","plainCitation":"(Hampton et al. 2018)","noteIndex":0},"citationItems":[{"id":2634,"uris":["http://zotero.org/users/2645460/items/P5INRCG8"],"uri":["http://zotero.org/users/2645460/items/P5INRCG8"],"itemData":{"id":2634,"type":"article-journal","abstract":"Ancient lakes are among the best archivists of past environmental change, having experienced more than one full glacial cycle, a wide range of climatic conditions, tectonic events, and long association with human settlements. These lakes not only record long histories of environmental variation and human activity in their sediments, but also harbor very high levels of biodiversity and endemism. Yet, ancient lakes are faced with a familiar suite of anthropogenic threats, which may degrade the unusual properties that make them especially valuable to science and society. In all ancient lakes for which data exist, significant warming of surface waters has occurred, with a broad range of consequences. Eutrophication threatens both native species assemblages and regional economies reliant on clean surface water, fisheries, and tourism. Where sewage contributes nutrients and heavy metals, one can anticipate the occurrence of less understood emerging contaminants, such as pharmaceuticals, personal care products, and microplastics that negatively affect lake biota and water quality. Human populations continue to increase in most of the ancient lakes’ watersheds, which will exacerbate these concerns. Further, human alterations of hydrology, including those produced through climate change, have altered lake levels. Co-occurring with these impacts have been intentional and unintentional species introductions, altering biodiversity. Given that the distinctive character of each ancient lake is strongly linked to age, there may be few options to remediate losses of species or other ecosystem damage associated with modern ecological change, heightening the imperative for understanding these systems.","container-title":"Limnology and Oceanography","DOI":"10.1002/lno.10938","ISSN":"1939-5590","issue":"5","language":"en","page":"2277-2304","source":"Wiley Online Library","title":"Recent ecological change in ancient lakes","volume":"63","author":[{"family":"Hampton","given":"Stephanie E."},{"family":"McGowan","given":"Suzanne"},{"family":"Ozersky","given":"Ted"},{"family":"Virdis","given":"Salvatore G. P."},{"family":"Vu","given":"Tuong Thuy"},{"family":"Spanbauer","given":"Trisha L."},{"family":"Kraemer","given":"Benjamin M."},{"family":"Swann","given":"George"},{"family":"Mackay","given":"Anson W."},{"family":"Powers","given":"Stephen M."},{"family":"Meyer","given":"Michael F."},{"family":"Labou","given":"Stephanie G."},{"family":"O'Reilly","given":"Catherine M."},{"family":"DiCarlo","given":"Morgan"},{"family":"Galloway","given":"Aaron W. E."},{"family":"Fritz","given":"Sherilyn C."}],"issued":{"date-parts":[["2018"]]}}}],"schema":"https://github.com/citation-style-language/schema/raw/master/csl-citation.json"}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rPr>
        <w:t>(Hampton et al. 2018)</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with the majority of </w:t>
      </w:r>
      <w:r w:rsidR="00050999" w:rsidRPr="007418CF">
        <w:rPr>
          <w:rFonts w:ascii="Times New Roman" w:eastAsia="Times New Roman" w:hAnsi="Times New Roman" w:cs="Times New Roman"/>
          <w:sz w:val="24"/>
          <w:szCs w:val="24"/>
        </w:rPr>
        <w:t xml:space="preserve">Lake </w:t>
      </w:r>
      <w:r w:rsidRPr="007418CF">
        <w:rPr>
          <w:rFonts w:ascii="Times New Roman" w:eastAsia="Times New Roman" w:hAnsi="Times New Roman" w:cs="Times New Roman"/>
          <w:sz w:val="24"/>
          <w:szCs w:val="24"/>
        </w:rPr>
        <w:t xml:space="preserve">Baikal’s </w:t>
      </w:r>
      <w:r w:rsidR="001910E2" w:rsidRPr="007418CF">
        <w:rPr>
          <w:rFonts w:ascii="Times New Roman" w:eastAsia="Times New Roman" w:hAnsi="Times New Roman" w:cs="Times New Roman"/>
          <w:sz w:val="24"/>
          <w:szCs w:val="24"/>
        </w:rPr>
        <w:t xml:space="preserve">biodiversity </w:t>
      </w:r>
      <w:r w:rsidRPr="007418CF">
        <w:rPr>
          <w:rFonts w:ascii="Times New Roman" w:eastAsia="Times New Roman" w:hAnsi="Times New Roman" w:cs="Times New Roman"/>
          <w:sz w:val="24"/>
          <w:szCs w:val="24"/>
        </w:rPr>
        <w:t xml:space="preserve">occurring in the littoral zone </w:t>
      </w:r>
      <w:r w:rsidR="00B417BC" w:rsidRPr="007418CF">
        <w:rPr>
          <w:rFonts w:ascii="Times New Roman" w:eastAsia="Times New Roman" w:hAnsi="Times New Roman" w:cs="Times New Roman"/>
          <w:sz w:val="24"/>
          <w:szCs w:val="24"/>
        </w:rPr>
        <w:fldChar w:fldCharType="begin"/>
      </w:r>
      <w:r w:rsidR="00D63D7E">
        <w:rPr>
          <w:rFonts w:ascii="Times New Roman" w:eastAsia="Times New Roman" w:hAnsi="Times New Roman" w:cs="Times New Roman"/>
          <w:sz w:val="24"/>
          <w:szCs w:val="24"/>
        </w:rPr>
        <w:instrText xml:space="preserve"> ADDIN ZOTERO_ITEM CSL_CITATION {"citationID":"a2ob5330quj","properties":{"formattedCitation":"(Kozhov 1963)","plainCitation":"(Kozhov 1963)","noteIndex":0},"citationItems":[{"id":1670,"uris":["http://zotero.org/groups/332527/items/QAJQINVH"],"uri":["http://zotero.org/groups/332527/items/QAJQINVH"],"itemData":{"id":1670,"type":"book","number-of-pages":"344","publisher":"Springer Science &amp; Business Media","title":"Lake Baikal and its Life","author":[{"family":"Kozhov","given":"M.M."}],"issued":{"date-parts":[["1963"]]}}}],"schema":"https://github.com/citation-style-language/schema/raw/master/csl-citation.json"}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D63D7E" w:rsidRPr="00D63D7E">
        <w:rPr>
          <w:rFonts w:ascii="Times New Roman" w:hAnsi="Times New Roman" w:cs="Times New Roman"/>
          <w:sz w:val="24"/>
          <w:szCs w:val="24"/>
        </w:rPr>
        <w:t>(Kozhov 1963)</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01150B" w:rsidRPr="007418CF">
        <w:rPr>
          <w:rFonts w:ascii="Times New Roman" w:eastAsia="Times New Roman" w:hAnsi="Times New Roman" w:cs="Times New Roman"/>
          <w:sz w:val="24"/>
          <w:szCs w:val="24"/>
        </w:rPr>
        <w:t xml:space="preserve">While Lake Baikal’s pelagic zone is generally ultra-oligotrophic </w:t>
      </w:r>
      <w:r w:rsidR="0001150B" w:rsidRPr="007418CF">
        <w:rPr>
          <w:rFonts w:ascii="Times New Roman" w:eastAsia="Times New Roman" w:hAnsi="Times New Roman" w:cs="Times New Roman"/>
          <w:sz w:val="24"/>
          <w:szCs w:val="24"/>
        </w:rPr>
        <w:fldChar w:fldCharType="begin"/>
      </w:r>
      <w:r w:rsidR="000B2F8A">
        <w:rPr>
          <w:rFonts w:ascii="Times New Roman" w:eastAsia="Times New Roman" w:hAnsi="Times New Roman" w:cs="Times New Roman"/>
          <w:sz w:val="24"/>
          <w:szCs w:val="24"/>
        </w:rPr>
        <w:instrText xml:space="preserve"> ADDIN ZOTERO_ITEM CSL_CITATION {"citationID":"a195e2ujuhi","properties":{"formattedCitation":"(O\\uc0\\u8217{}Donnell et al. 2017)","plainCitation":"(O’Donnell et al. 2017)","noteIndex":0},"citationItems":[{"id":3882,"uris":["http://zotero.org/users/2645460/items/6J9KZDGX"],"uri":["http://zotero.org/users/2645460/items/6J9KZDGX"],"itemData":{"id":3882,"type":"article-journal","abstract":"Lake Baikal, Siberia, is the most biodiverse freshwater lake on Earth. However, despite decades of painstaking limnological research on Baikal, broad spatial data on nutrient (nitrogen (N), phosphorus (P), silica (Si)) concentrations and temperature are sparse, as is our understanding of the bottom-up factors that limit phytoplankton in the lake. Earlier studies have suggested both N and P as limiting nutrients in Baikal, but the evidence, mostly based on elemental ratios, is limited and somewhat conflicting. We present experimental evidence that N and P co-limit phytoplankton productivity in some areas of Baikal during summer, along with the results of a comprehensive spatial survey of surface temperature, nutrients and chlorophyll a (Chl a) in Lake Baikal that support the experimental finding of colimitation. Surface water incubations from two trophically contrasting locations revealed co-limitation by N and P, as well as a positive effect of temperature (fluorescence after 5 d was </w:instrText>
      </w:r>
      <w:r w:rsidR="000B2F8A">
        <w:rPr>
          <w:rFonts w:ascii="Cambria Math" w:eastAsia="Times New Roman" w:hAnsi="Cambria Math" w:cs="Cambria Math"/>
          <w:sz w:val="24"/>
          <w:szCs w:val="24"/>
        </w:rPr>
        <w:instrText>∼</w:instrText>
      </w:r>
      <w:r w:rsidR="000B2F8A">
        <w:rPr>
          <w:rFonts w:ascii="Times New Roman" w:eastAsia="Times New Roman" w:hAnsi="Times New Roman" w:cs="Times New Roman"/>
          <w:sz w:val="24"/>
          <w:szCs w:val="24"/>
        </w:rPr>
        <w:instrText xml:space="preserve">10% higher at 15°C than at 10°C). In a linear model of the survey data (26 sampling locations), N, P, and their interaction (N × P) were all significant predictors of Chl a concentration, indicating that either N or P (or both) may limit summer phytoplankton, depending on location. In contrast to the incubation experiments, temperature was not a significant predictor of Chl a concentration across the 26 sites we sampled. Lake Baikal is undergoing rapid warming and increased nutrient loading, which may boost phytoplankton productivity in the lake; however, the magnitude of this response will depend on ratios of soluble N and P inputs.","container-title":"Limnology and Oceanography","DOI":"10.1002/lno.10505","ISSN":"1939-5590","issue":"4","language":"en","page":"1383-1392","source":"Wiley Online Library","title":"Nitrogen and phosphorus colimitation of phytoplankton in Lake Baikal: Insights from a spatial survey and nutrient enrichment experiments","title-short":"Nitrogen and phosphorus colimitation of phytoplankton in Lake Baikal","volume":"62","author":[{"family":"O'Donnell","given":"Daniel R."},{"family":"Wilburn","given":"Paul"},{"family":"Silow","given":"Eugene A."},{"family":"Yampolsky","given":"Lev Y."},{"family":"Litchman","given":"Elena"}],"issued":{"date-parts":[["2017"]]}}}],"schema":"https://github.com/citation-style-language/schema/raw/master/csl-citation.json"} </w:instrText>
      </w:r>
      <w:r w:rsidR="0001150B" w:rsidRPr="007418CF">
        <w:rPr>
          <w:rFonts w:ascii="Times New Roman" w:eastAsia="Times New Roman" w:hAnsi="Times New Roman" w:cs="Times New Roman"/>
          <w:sz w:val="24"/>
          <w:szCs w:val="24"/>
        </w:rPr>
        <w:fldChar w:fldCharType="separate"/>
      </w:r>
      <w:r w:rsidR="000B2F8A" w:rsidRPr="000B2F8A">
        <w:rPr>
          <w:rFonts w:ascii="Times New Roman" w:hAnsi="Times New Roman" w:cs="Times New Roman"/>
          <w:sz w:val="24"/>
          <w:szCs w:val="24"/>
        </w:rPr>
        <w:t>(O’Donnell et al. 2017)</w:t>
      </w:r>
      <w:r w:rsidR="0001150B" w:rsidRPr="007418CF">
        <w:rPr>
          <w:rFonts w:ascii="Times New Roman" w:eastAsia="Times New Roman" w:hAnsi="Times New Roman" w:cs="Times New Roman"/>
          <w:sz w:val="24"/>
          <w:szCs w:val="24"/>
        </w:rPr>
        <w:fldChar w:fldCharType="end"/>
      </w:r>
      <w:r w:rsidR="0001150B" w:rsidRPr="007418CF">
        <w:rPr>
          <w:rFonts w:ascii="Times New Roman" w:eastAsia="Times New Roman" w:hAnsi="Times New Roman" w:cs="Times New Roman"/>
          <w:sz w:val="24"/>
          <w:szCs w:val="24"/>
        </w:rPr>
        <w:t xml:space="preserve">, nearshore areas abutting lakeside settlements have shown distinct signs of eutrophication </w:t>
      </w:r>
      <w:r w:rsidR="0001150B" w:rsidRPr="007418CF">
        <w:rPr>
          <w:rFonts w:ascii="Times New Roman" w:eastAsia="Times New Roman" w:hAnsi="Times New Roman" w:cs="Times New Roman"/>
          <w:sz w:val="24"/>
          <w:szCs w:val="24"/>
        </w:rPr>
        <w:fldChar w:fldCharType="begin"/>
      </w:r>
      <w:r w:rsidR="0001150B" w:rsidRPr="007418CF">
        <w:rPr>
          <w:rFonts w:ascii="Times New Roman" w:eastAsia="Times New Roman" w:hAnsi="Times New Roman" w:cs="Times New Roman"/>
          <w:sz w:val="24"/>
          <w:szCs w:val="24"/>
        </w:rPr>
        <w:instrText xml:space="preserve"> ADDIN ZOTERO_ITEM CSL_CITATION {"citationID":"U91d73SH","properties":{"formattedCitation":"(Timoshkin et al. 2016)","plainCitation":"(Timoshkin et al. 2016)","noteIndex":0},"citationItems":[{"id":5,"uris":["http://zotero.org/users/2645460/items/NFAXQ2W2"],"uri":["http://zotero.org/users/2645460/items/NFAXQ2W2"],"itemData":{"id":5,"type":"article-journal","container-title":"Journal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01150B" w:rsidRPr="007418CF">
        <w:rPr>
          <w:rFonts w:ascii="Times New Roman" w:eastAsia="Times New Roman" w:hAnsi="Times New Roman" w:cs="Times New Roman"/>
          <w:sz w:val="24"/>
          <w:szCs w:val="24"/>
        </w:rPr>
        <w:fldChar w:fldCharType="separate"/>
      </w:r>
      <w:r w:rsidR="0001150B" w:rsidRPr="007418CF">
        <w:rPr>
          <w:rFonts w:ascii="Times New Roman" w:hAnsi="Times New Roman" w:cs="Times New Roman"/>
          <w:sz w:val="24"/>
        </w:rPr>
        <w:t xml:space="preserve">(Timoshkin et al. </w:t>
      </w:r>
      <w:r w:rsidR="0001150B" w:rsidRPr="007418CF">
        <w:rPr>
          <w:rFonts w:ascii="Times New Roman" w:hAnsi="Times New Roman" w:cs="Times New Roman"/>
          <w:sz w:val="24"/>
        </w:rPr>
        <w:lastRenderedPageBreak/>
        <w:t>2016)</w:t>
      </w:r>
      <w:r w:rsidR="0001150B" w:rsidRPr="007418CF">
        <w:rPr>
          <w:rFonts w:ascii="Times New Roman" w:eastAsia="Times New Roman" w:hAnsi="Times New Roman" w:cs="Times New Roman"/>
          <w:sz w:val="24"/>
          <w:szCs w:val="24"/>
        </w:rPr>
        <w:fldChar w:fldCharType="end"/>
      </w:r>
      <w:r w:rsidR="0001150B" w:rsidRPr="007418CF">
        <w:rPr>
          <w:rFonts w:ascii="Times New Roman" w:eastAsia="Times New Roman" w:hAnsi="Times New Roman" w:cs="Times New Roman"/>
          <w:sz w:val="24"/>
          <w:szCs w:val="24"/>
        </w:rPr>
        <w:t>. M</w:t>
      </w:r>
      <w:r w:rsidRPr="007418CF">
        <w:rPr>
          <w:rFonts w:ascii="Times New Roman" w:eastAsia="Times New Roman" w:hAnsi="Times New Roman" w:cs="Times New Roman"/>
          <w:sz w:val="24"/>
          <w:szCs w:val="24"/>
        </w:rPr>
        <w:t>uch of Lake Baikal’s shoreline lack</w:t>
      </w:r>
      <w:r w:rsidR="0001150B"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human development</w:t>
      </w:r>
      <w:r w:rsidR="00C20FD0">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and Baikal’s watershed </w:t>
      </w:r>
      <w:r w:rsidR="0001150B" w:rsidRPr="007418CF">
        <w:rPr>
          <w:rFonts w:ascii="Times New Roman" w:eastAsia="Times New Roman" w:hAnsi="Times New Roman" w:cs="Times New Roman"/>
          <w:sz w:val="24"/>
          <w:szCs w:val="24"/>
        </w:rPr>
        <w:t xml:space="preserve">is </w:t>
      </w:r>
      <w:r w:rsidRPr="007418CF">
        <w:rPr>
          <w:rFonts w:ascii="Times New Roman" w:eastAsia="Times New Roman" w:hAnsi="Times New Roman" w:cs="Times New Roman"/>
          <w:sz w:val="24"/>
          <w:szCs w:val="24"/>
        </w:rPr>
        <w:t xml:space="preserve">largely roadless and unpopulated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{"citationID":"HNVEHFuv","properties":{"formattedCitation":"(Moore et al. 2009)","plainCitation":"(Moore et al. 2009)","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(Moore et al. 2009)</w:t>
      </w:r>
      <w:r w:rsidR="00034CE9" w:rsidRPr="007418CF">
        <w:rPr>
          <w:rFonts w:ascii="Times New Roman" w:eastAsia="Times New Roman" w:hAnsi="Times New Roman" w:cs="Times New Roman"/>
          <w:sz w:val="24"/>
          <w:szCs w:val="24"/>
        </w:rPr>
        <w:fldChar w:fldCharType="end"/>
      </w:r>
      <w:r w:rsidR="00B55E36"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B55E36" w:rsidRPr="007418CF">
        <w:rPr>
          <w:rFonts w:ascii="Times New Roman" w:eastAsia="Times New Roman" w:hAnsi="Times New Roman" w:cs="Times New Roman"/>
          <w:sz w:val="24"/>
          <w:szCs w:val="24"/>
        </w:rPr>
        <w:t xml:space="preserve">Despite </w:t>
      </w:r>
      <w:r w:rsidR="00291836" w:rsidRPr="007418CF">
        <w:rPr>
          <w:rFonts w:ascii="Times New Roman" w:eastAsia="Times New Roman" w:hAnsi="Times New Roman" w:cs="Times New Roman"/>
          <w:sz w:val="24"/>
          <w:szCs w:val="24"/>
        </w:rPr>
        <w:t>low levels of</w:t>
      </w:r>
      <w:r w:rsidR="00B55E36" w:rsidRPr="007418CF">
        <w:rPr>
          <w:rFonts w:ascii="Times New Roman" w:eastAsia="Times New Roman" w:hAnsi="Times New Roman" w:cs="Times New Roman"/>
          <w:sz w:val="24"/>
          <w:szCs w:val="24"/>
        </w:rPr>
        <w:t xml:space="preserve"> development,</w:t>
      </w:r>
      <w:r w:rsidR="0001150B" w:rsidRPr="007418CF">
        <w:rPr>
          <w:rFonts w:ascii="Times New Roman" w:eastAsia="Times New Roman" w:hAnsi="Times New Roman" w:cs="Times New Roman"/>
          <w:sz w:val="24"/>
          <w:szCs w:val="24"/>
        </w:rPr>
        <w:t xml:space="preserve"> </w:t>
      </w:r>
      <w:r w:rsidR="00A22275" w:rsidRPr="007418CF">
        <w:rPr>
          <w:rFonts w:ascii="Times New Roman" w:eastAsia="Times New Roman" w:hAnsi="Times New Roman" w:cs="Times New Roman"/>
          <w:sz w:val="24"/>
          <w:szCs w:val="24"/>
        </w:rPr>
        <w:t>uncharacteristic</w:t>
      </w:r>
      <w:r w:rsidR="00D77EA1" w:rsidRPr="007418CF">
        <w:rPr>
          <w:rFonts w:ascii="Times New Roman" w:eastAsia="Times New Roman" w:hAnsi="Times New Roman" w:cs="Times New Roman"/>
          <w:sz w:val="24"/>
          <w:szCs w:val="24"/>
        </w:rPr>
        <w:t xml:space="preserve"> filamentous algal </w:t>
      </w:r>
      <w:r w:rsidRPr="007418CF">
        <w:rPr>
          <w:rFonts w:ascii="Times New Roman" w:eastAsia="Times New Roman" w:hAnsi="Times New Roman" w:cs="Times New Roman"/>
          <w:sz w:val="24"/>
          <w:szCs w:val="24"/>
        </w:rPr>
        <w:t xml:space="preserve">blooms </w:t>
      </w:r>
      <w:r w:rsidR="005613D8" w:rsidRPr="007418CF">
        <w:rPr>
          <w:rFonts w:ascii="Times New Roman" w:eastAsia="Times New Roman" w:hAnsi="Times New Roman" w:cs="Times New Roman"/>
          <w:sz w:val="24"/>
          <w:szCs w:val="24"/>
        </w:rPr>
        <w:t xml:space="preserve">have been occurring throughout the lake since 2010 </w:t>
      </w:r>
      <w:r w:rsidR="00B417BC" w:rsidRPr="007418CF">
        <w:rPr>
          <w:rFonts w:ascii="Times New Roman" w:eastAsia="Times New Roman" w:hAnsi="Times New Roman" w:cs="Times New Roman"/>
          <w:sz w:val="24"/>
          <w:szCs w:val="24"/>
        </w:rPr>
        <w:fldChar w:fldCharType="begin"/>
      </w:r>
      <w:r w:rsidR="0001150B" w:rsidRPr="007418CF">
        <w:rPr>
          <w:rFonts w:ascii="Times New Roman" w:eastAsia="Times New Roman" w:hAnsi="Times New Roman" w:cs="Times New Roman"/>
          <w:sz w:val="24"/>
          <w:szCs w:val="24"/>
        </w:rPr>
        <w:instrText xml:space="preserve"> ADDIN ZOTERO_ITEM CSL_CITATION {"citationID":"WeDsMqk1","properties":{"formattedCitation":"(Kravtsova et al. 2014; Timoshkin et al. 2016; Volkova et al. 2018)","plainCitation":"(Kravtsova et al. 2014; Timoshkin et al. 2016; Volkova et al. 2018)","noteIndex":0},"citationItems":[{"id":2843,"uris":["http://zotero.org/users/2645460/items/SLSEK3RD"],"uri":["http://zotero.org/users/2645460/items/SLSEK3RD"],"itemData":{"id":2843,"type":"article-journal","abstract":"For the ﬁrst time, species of the genus Spirogyra, non-typical of the open nearshore waters of Lake Baikal, formed algal mats with Ulothrix zonata, Ulothrix tenerrima, and Ulothrix tenuissima near the village of Listvyanka, Russia. Normally widely distributed in the 0- to 1.5-m depth range, the growth of U. zonata was now evident and dominant (63% of the biomass) in the 2- to 5-m depth range. The overgrowth of the lake bottom by ﬁlamentous green algae, changes in distributional boundaries, the emergence and mass development of species of the genus Spirogyra, the presence of the eutrophic diatom indicator Fragilaria capucina var. vaucheriae, elevated abundances of coliform bacteria, and elevated levels of nutrients suggest an early stage of cultural eutrophication in the nearshore of Lake Baikal near Listvyanka, a popular tourist destination. The unusual abundance of Fragilaria associated with the ﬁlamentous green algae consisted of long-ribbon colonies of F. capucina var. vaucheriae, a eutrophic species, wound around the ﬁlamentous green algae, enhancing the dense algae mats. Historically dominant species, such as Didymosphenia geminata, Tetraspora cylindrica var. bullosa, and Draparnaldioides baicalensis typically observed at deeper depths of Lake Baikal, are now subdominants or minor species in the nearshore along the shoreline near Listvyanka.","container-title":"Journal of Great Lakes Research","DOI":"10.1016/j.jglr.2014.02.019","ISSN":"03801330","issue":"2","journalAbbreviation":"Journal of Great Lakes Research","language":"en","page":"441-448","source":"DOI.org (Crossref)","title":"Nearshore benthic blooms of filamentous green algae in Lake Baikal","volume":"40","author":[{"family":"Kravtsova","given":"Lyubov S."},{"family":"Izhboldina","given":"Lyudmila A."},{"family":"Khanaev","given":"Igor V."},{"family":"Pomazkina","given":"Galina V."},{"family":"Rodionova","given":"Elena V."},{"family":"Domysheva","given":"Valentina M."},{"family":"Sakirko","given":"Mariya V."},{"family":"Tomberg","given":"Irina V."},{"family":"Kostornova","given":"Tatyana Ya."},{"family":"Kravchenko","given":"Olga S."},{"family":"Kupchinsky","given":"Aleksander B."}],"issued":{"date-parts":[["2014",6]]}}},{"id":5,"uris":["http://zotero.org/users/2645460/items/NFAXQ2W2"],"uri":["http://zotero.org/users/2645460/items/NFAXQ2W2"],"itemData":{"id":5,"type":"article-journal","container-title":"Journal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01150B" w:rsidRPr="007418CF">
        <w:rPr>
          <w:rFonts w:ascii="Times New Roman" w:hAnsi="Times New Roman" w:cs="Times New Roman"/>
          <w:sz w:val="24"/>
        </w:rPr>
        <w:t>(Kravtsova et al. 2014; Timoshkin et al. 2016; Volkova et al. 2018)</w:t>
      </w:r>
      <w:r w:rsidR="00B417BC" w:rsidRPr="007418CF">
        <w:rPr>
          <w:rFonts w:ascii="Times New Roman" w:eastAsia="Times New Roman" w:hAnsi="Times New Roman" w:cs="Times New Roman"/>
          <w:sz w:val="24"/>
          <w:szCs w:val="24"/>
        </w:rPr>
        <w:fldChar w:fldCharType="end"/>
      </w:r>
      <w:r w:rsidR="00364444">
        <w:rPr>
          <w:rFonts w:ascii="Times New Roman" w:eastAsia="Times New Roman" w:hAnsi="Times New Roman" w:cs="Times New Roman"/>
          <w:sz w:val="24"/>
          <w:szCs w:val="24"/>
        </w:rPr>
        <w:t xml:space="preserve"> and even </w:t>
      </w:r>
      <w:r w:rsidR="00FE48C4">
        <w:rPr>
          <w:rFonts w:ascii="Times New Roman" w:eastAsia="Times New Roman" w:hAnsi="Times New Roman" w:cs="Times New Roman"/>
          <w:sz w:val="24"/>
          <w:szCs w:val="24"/>
        </w:rPr>
        <w:t xml:space="preserve">cyanobacterial blooms in 2019 </w:t>
      </w:r>
      <w:r w:rsidR="00FE48C4">
        <w:rPr>
          <w:rFonts w:ascii="Times New Roman" w:eastAsia="Times New Roman" w:hAnsi="Times New Roman" w:cs="Times New Roman"/>
          <w:sz w:val="24"/>
          <w:szCs w:val="24"/>
        </w:rPr>
        <w:fldChar w:fldCharType="begin"/>
      </w:r>
      <w:r w:rsidR="00FE48C4">
        <w:rPr>
          <w:rFonts w:ascii="Times New Roman" w:eastAsia="Times New Roman" w:hAnsi="Times New Roman" w:cs="Times New Roman"/>
          <w:sz w:val="24"/>
          <w:szCs w:val="24"/>
        </w:rPr>
        <w:instrText xml:space="preserve"> ADDIN ZOTERO_ITEM CSL_CITATION {"citationID":"8WluK6uQ","properties":{"formattedCitation":"(Bondarenko et al. 2021)","plainCitation":"(Bondarenko et al. 2021)","noteIndex":0},"citationItems":[{"id":4565,"uris":["http://zotero.org/users/2645460/items/2TJVAMXC"],"uri":["http://zotero.org/users/2645460/items/2TJVAMXC"],"itemData":{"id":4565,"type":"article-journal","container-title":"Limnology and Freshwater Biology","DOI":"10.31951/2658-3518-2021-A-1-1101","page":"1101-1110","title":"Dolichospermum lemmermannii (Nostocales) bloom in world’s deepest Lake Baikal (East Siberia): abundance, toxicity and factors influencing growth","volume":"1","author":[{"family":"Bondarenko","given":"N. A."},{"family":"Tomberg","given":"I. V."},{"family":"Shirokaya","given":"A. A."},{"family":"Belykh","given":"O. I."},{"family":"Tikhonova","given":"I. V."},{"family":"Fedorova","given":"G. A."},{"family":"Netsvetaeva","given":"O. G."},{"family":"Eletskaya","given":"E. V."},{"family":"Timoshkin","given":"O. A."}],"issued":{"date-parts":[["2021"]]}}}],"schema":"https://github.com/citation-style-language/schema/raw/master/csl-citation.json"} </w:instrText>
      </w:r>
      <w:r w:rsidR="00FE48C4">
        <w:rPr>
          <w:rFonts w:ascii="Times New Roman" w:eastAsia="Times New Roman" w:hAnsi="Times New Roman" w:cs="Times New Roman"/>
          <w:sz w:val="24"/>
          <w:szCs w:val="24"/>
        </w:rPr>
        <w:fldChar w:fldCharType="separate"/>
      </w:r>
      <w:r w:rsidR="00FE48C4" w:rsidRPr="00104F77">
        <w:rPr>
          <w:rFonts w:ascii="Times New Roman" w:hAnsi="Times New Roman" w:cs="Times New Roman"/>
          <w:sz w:val="24"/>
        </w:rPr>
        <w:t>(Bondarenko et al. 2021)</w:t>
      </w:r>
      <w:r w:rsidR="00FE48C4">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5613D8" w:rsidRPr="007418CF">
        <w:rPr>
          <w:rFonts w:ascii="Times New Roman" w:eastAsia="Times New Roman" w:hAnsi="Times New Roman" w:cs="Times New Roman"/>
          <w:sz w:val="24"/>
          <w:szCs w:val="24"/>
        </w:rPr>
        <w:t xml:space="preserve">While </w:t>
      </w:r>
      <w:r w:rsidR="00730E9A" w:rsidRPr="007418CF">
        <w:rPr>
          <w:rFonts w:ascii="Times New Roman" w:eastAsia="Times New Roman" w:hAnsi="Times New Roman" w:cs="Times New Roman"/>
          <w:sz w:val="24"/>
          <w:szCs w:val="24"/>
        </w:rPr>
        <w:t xml:space="preserve">increased </w:t>
      </w:r>
      <w:proofErr w:type="spellStart"/>
      <w:r w:rsidR="005613D8" w:rsidRPr="007418CF">
        <w:rPr>
          <w:rFonts w:ascii="Times New Roman" w:eastAsia="Times New Roman" w:hAnsi="Times New Roman" w:cs="Times New Roman"/>
          <w:i/>
          <w:sz w:val="24"/>
          <w:szCs w:val="24"/>
        </w:rPr>
        <w:t>Ulothrix</w:t>
      </w:r>
      <w:proofErr w:type="spellEnd"/>
      <w:r w:rsidR="005613D8" w:rsidRPr="007418CF">
        <w:rPr>
          <w:rFonts w:ascii="Times New Roman" w:eastAsia="Times New Roman" w:hAnsi="Times New Roman" w:cs="Times New Roman"/>
          <w:i/>
          <w:sz w:val="24"/>
          <w:szCs w:val="24"/>
        </w:rPr>
        <w:t xml:space="preserve"> </w:t>
      </w:r>
      <w:r w:rsidR="005613D8" w:rsidRPr="007418CF">
        <w:rPr>
          <w:rFonts w:ascii="Times New Roman" w:eastAsia="Times New Roman" w:hAnsi="Times New Roman" w:cs="Times New Roman"/>
          <w:sz w:val="24"/>
          <w:szCs w:val="24"/>
        </w:rPr>
        <w:t xml:space="preserve">spp. </w:t>
      </w:r>
      <w:r w:rsidR="00730E9A" w:rsidRPr="007418CF">
        <w:rPr>
          <w:rFonts w:ascii="Times New Roman" w:eastAsia="Times New Roman" w:hAnsi="Times New Roman" w:cs="Times New Roman"/>
          <w:sz w:val="24"/>
          <w:szCs w:val="24"/>
        </w:rPr>
        <w:t xml:space="preserve">abundance </w:t>
      </w:r>
      <w:r w:rsidR="002351C4">
        <w:rPr>
          <w:rFonts w:ascii="Times New Roman" w:eastAsia="Times New Roman" w:hAnsi="Times New Roman" w:cs="Times New Roman"/>
          <w:sz w:val="24"/>
          <w:szCs w:val="24"/>
        </w:rPr>
        <w:t xml:space="preserve">has </w:t>
      </w:r>
      <w:r w:rsidR="009B7513" w:rsidRPr="007418CF">
        <w:rPr>
          <w:rFonts w:ascii="Times New Roman" w:eastAsia="Times New Roman" w:hAnsi="Times New Roman" w:cs="Times New Roman"/>
          <w:sz w:val="24"/>
          <w:szCs w:val="24"/>
        </w:rPr>
        <w:t xml:space="preserve">historically </w:t>
      </w:r>
      <w:r w:rsidR="002351C4">
        <w:rPr>
          <w:rFonts w:ascii="Times New Roman" w:eastAsia="Times New Roman" w:hAnsi="Times New Roman" w:cs="Times New Roman"/>
          <w:sz w:val="24"/>
          <w:szCs w:val="24"/>
        </w:rPr>
        <w:t>occurred in Lake Baikal</w:t>
      </w:r>
      <w:r w:rsidR="009B7513" w:rsidRPr="007418CF">
        <w:rPr>
          <w:rFonts w:ascii="Times New Roman" w:eastAsia="Times New Roman" w:hAnsi="Times New Roman" w:cs="Times New Roman"/>
          <w:sz w:val="24"/>
          <w:szCs w:val="24"/>
        </w:rPr>
        <w:t xml:space="preserve"> in late summer </w:t>
      </w:r>
      <w:r w:rsidR="009B7513" w:rsidRPr="007418CF">
        <w:rPr>
          <w:rFonts w:ascii="Times New Roman" w:eastAsia="Times New Roman" w:hAnsi="Times New Roman" w:cs="Times New Roman"/>
          <w:sz w:val="24"/>
          <w:szCs w:val="24"/>
        </w:rPr>
        <w:fldChar w:fldCharType="begin"/>
      </w:r>
      <w:r w:rsidR="000B2F8A">
        <w:rPr>
          <w:rFonts w:ascii="Times New Roman" w:eastAsia="Times New Roman" w:hAnsi="Times New Roman" w:cs="Times New Roman"/>
          <w:sz w:val="24"/>
          <w:szCs w:val="24"/>
        </w:rPr>
        <w:instrText xml:space="preserve"> ADDIN ZOTERO_ITEM CSL_CITATION {"citationID":"a15ov30514","properties":{"formattedCitation":"(Kozhov 1963)","plainCitation":"(Kozhov 1963)","noteIndex":0},"citationItems":[{"id":1670,"uris":["http://zotero.org/groups/332527/items/QAJQINVH"],"uri":["http://zotero.org/groups/332527/items/QAJQINVH"],"itemData":{"id":1670,"type":"book","number-of-pages":"344","publisher":"Springer Science &amp; Business Media","title":"Lake Baikal and its Life","author":[{"family":"Kozhov","given":"M.M."}],"issued":{"date-parts":[["1963"]]}}}],"schema":"https://github.com/citation-style-language/schema/raw/master/csl-citation.json"} </w:instrText>
      </w:r>
      <w:r w:rsidR="009B7513" w:rsidRPr="007418CF">
        <w:rPr>
          <w:rFonts w:ascii="Times New Roman" w:eastAsia="Times New Roman" w:hAnsi="Times New Roman" w:cs="Times New Roman"/>
          <w:sz w:val="24"/>
          <w:szCs w:val="24"/>
        </w:rPr>
        <w:fldChar w:fldCharType="separate"/>
      </w:r>
      <w:r w:rsidR="000B2F8A" w:rsidRPr="000B2F8A">
        <w:rPr>
          <w:rFonts w:ascii="Times New Roman" w:hAnsi="Times New Roman" w:cs="Times New Roman"/>
          <w:sz w:val="24"/>
          <w:szCs w:val="24"/>
        </w:rPr>
        <w:t>(Kozhov 1963)</w:t>
      </w:r>
      <w:r w:rsidR="009B7513" w:rsidRPr="007418CF">
        <w:rPr>
          <w:rFonts w:ascii="Times New Roman" w:eastAsia="Times New Roman" w:hAnsi="Times New Roman" w:cs="Times New Roman"/>
          <w:sz w:val="24"/>
          <w:szCs w:val="24"/>
        </w:rPr>
        <w:fldChar w:fldCharType="end"/>
      </w:r>
      <w:r w:rsidR="009B7513" w:rsidRPr="007418CF">
        <w:rPr>
          <w:rFonts w:ascii="Times New Roman" w:eastAsia="Times New Roman" w:hAnsi="Times New Roman" w:cs="Times New Roman"/>
          <w:sz w:val="24"/>
          <w:szCs w:val="24"/>
        </w:rPr>
        <w:t>,</w:t>
      </w:r>
      <w:r w:rsidR="00C345FA" w:rsidRPr="007418CF">
        <w:rPr>
          <w:rFonts w:ascii="Times New Roman" w:eastAsia="Times New Roman" w:hAnsi="Times New Roman" w:cs="Times New Roman"/>
          <w:sz w:val="24"/>
          <w:szCs w:val="24"/>
        </w:rPr>
        <w:t xml:space="preserve"> recent observations of</w:t>
      </w:r>
      <w:r w:rsidR="009B7513" w:rsidRPr="007418CF">
        <w:rPr>
          <w:rFonts w:ascii="Times New Roman" w:eastAsia="Times New Roman" w:hAnsi="Times New Roman" w:cs="Times New Roman"/>
          <w:sz w:val="24"/>
          <w:szCs w:val="24"/>
        </w:rPr>
        <w:t xml:space="preserve"> </w:t>
      </w:r>
      <w:ins w:id="92" w:author="Meyer, Michael Frederick" w:date="2021-09-23T13:27:00Z">
        <w:r w:rsidR="00DC3374">
          <w:rPr>
            <w:rFonts w:ascii="Times New Roman" w:eastAsia="Times New Roman" w:hAnsi="Times New Roman" w:cs="Times New Roman"/>
            <w:sz w:val="24"/>
            <w:szCs w:val="24"/>
          </w:rPr>
          <w:t xml:space="preserve">unprecedented </w:t>
        </w:r>
      </w:ins>
      <w:commentRangeStart w:id="93"/>
      <w:ins w:id="94" w:author="Meyer, Michael Frederick" w:date="2021-09-23T11:39:00Z">
        <w:del w:id="95" w:author="Tedy Ozersky" w:date="2022-02-05T15:36:00Z">
          <w:r w:rsidR="00F55F0D" w:rsidDel="000D0F03">
            <w:rPr>
              <w:rFonts w:ascii="Times New Roman" w:eastAsia="Times New Roman" w:hAnsi="Times New Roman" w:cs="Times New Roman"/>
              <w:sz w:val="24"/>
              <w:szCs w:val="24"/>
            </w:rPr>
            <w:delText>increase</w:delText>
          </w:r>
        </w:del>
      </w:ins>
      <w:ins w:id="96" w:author="Meyer, Michael Frederick" w:date="2021-09-24T12:27:00Z">
        <w:del w:id="97" w:author="Tedy Ozersky" w:date="2022-02-05T15:36:00Z">
          <w:r w:rsidR="005F0CD8" w:rsidDel="000D0F03">
            <w:rPr>
              <w:rFonts w:ascii="Times New Roman" w:eastAsia="Times New Roman" w:hAnsi="Times New Roman" w:cs="Times New Roman"/>
              <w:sz w:val="24"/>
              <w:szCs w:val="24"/>
            </w:rPr>
            <w:delText>s</w:delText>
          </w:r>
        </w:del>
      </w:ins>
      <w:ins w:id="98" w:author="Meyer, Michael Frederick" w:date="2021-09-23T13:27:00Z">
        <w:del w:id="99" w:author="Tedy Ozersky" w:date="2022-02-05T15:36:00Z">
          <w:r w:rsidR="00DC3374" w:rsidDel="000D0F03">
            <w:rPr>
              <w:rFonts w:ascii="Times New Roman" w:eastAsia="Times New Roman" w:hAnsi="Times New Roman" w:cs="Times New Roman"/>
              <w:sz w:val="24"/>
              <w:szCs w:val="24"/>
            </w:rPr>
            <w:delText xml:space="preserve"> in</w:delText>
          </w:r>
        </w:del>
      </w:ins>
      <w:ins w:id="100" w:author="Meyer, Michael Frederick" w:date="2021-09-23T11:39:00Z">
        <w:r w:rsidR="00F55F0D">
          <w:rPr>
            <w:rFonts w:ascii="Times New Roman" w:eastAsia="Times New Roman" w:hAnsi="Times New Roman" w:cs="Times New Roman"/>
            <w:sz w:val="24"/>
            <w:szCs w:val="24"/>
          </w:rPr>
          <w:t xml:space="preserve"> </w:t>
        </w:r>
      </w:ins>
      <w:ins w:id="101" w:author="Meyer, Michael Frederick" w:date="2021-08-19T13:32:00Z">
        <w:r w:rsidR="009B319C">
          <w:rPr>
            <w:rFonts w:ascii="Times New Roman" w:eastAsia="Times New Roman" w:hAnsi="Times New Roman" w:cs="Times New Roman"/>
            <w:sz w:val="24"/>
            <w:szCs w:val="24"/>
          </w:rPr>
          <w:t xml:space="preserve">filamentous </w:t>
        </w:r>
      </w:ins>
      <w:ins w:id="102" w:author="Meyer, Michael Frederick" w:date="2021-08-19T13:34:00Z">
        <w:r w:rsidR="009B319C">
          <w:rPr>
            <w:rFonts w:ascii="Times New Roman" w:eastAsia="Times New Roman" w:hAnsi="Times New Roman" w:cs="Times New Roman"/>
            <w:sz w:val="24"/>
            <w:szCs w:val="24"/>
          </w:rPr>
          <w:t xml:space="preserve">green </w:t>
        </w:r>
      </w:ins>
      <w:ins w:id="103" w:author="Meyer, Michael Frederick" w:date="2021-08-19T13:32:00Z">
        <w:r w:rsidR="009B319C">
          <w:rPr>
            <w:rFonts w:ascii="Times New Roman" w:eastAsia="Times New Roman" w:hAnsi="Times New Roman" w:cs="Times New Roman"/>
            <w:sz w:val="24"/>
            <w:szCs w:val="24"/>
          </w:rPr>
          <w:t>alga</w:t>
        </w:r>
      </w:ins>
      <w:ins w:id="104" w:author="Meyer, Michael Frederick" w:date="2021-08-19T13:34:00Z">
        <w:r w:rsidR="009B319C">
          <w:rPr>
            <w:rFonts w:ascii="Times New Roman" w:eastAsia="Times New Roman" w:hAnsi="Times New Roman" w:cs="Times New Roman"/>
            <w:sz w:val="24"/>
            <w:szCs w:val="24"/>
          </w:rPr>
          <w:t>e</w:t>
        </w:r>
      </w:ins>
      <w:ins w:id="105" w:author="Meyer, Michael Frederick" w:date="2021-08-19T13:32:00Z">
        <w:r w:rsidR="009B319C">
          <w:rPr>
            <w:rFonts w:ascii="Times New Roman" w:eastAsia="Times New Roman" w:hAnsi="Times New Roman" w:cs="Times New Roman"/>
            <w:sz w:val="24"/>
            <w:szCs w:val="24"/>
          </w:rPr>
          <w:t xml:space="preserve"> </w:t>
        </w:r>
        <w:del w:id="106" w:author="Tedy Ozersky" w:date="2022-02-05T15:36:00Z">
          <w:r w:rsidR="009B319C" w:rsidDel="000D0F03">
            <w:rPr>
              <w:rFonts w:ascii="Times New Roman" w:eastAsia="Times New Roman" w:hAnsi="Times New Roman" w:cs="Times New Roman"/>
              <w:sz w:val="24"/>
              <w:szCs w:val="24"/>
            </w:rPr>
            <w:delText>abun</w:delText>
          </w:r>
        </w:del>
      </w:ins>
      <w:ins w:id="107" w:author="Meyer, Michael Frederick" w:date="2021-08-19T13:33:00Z">
        <w:del w:id="108" w:author="Tedy Ozersky" w:date="2022-02-05T15:36:00Z">
          <w:r w:rsidR="009B319C" w:rsidDel="000D0F03">
            <w:rPr>
              <w:rFonts w:ascii="Times New Roman" w:eastAsia="Times New Roman" w:hAnsi="Times New Roman" w:cs="Times New Roman"/>
              <w:sz w:val="24"/>
              <w:szCs w:val="24"/>
            </w:rPr>
            <w:delText>dance</w:delText>
          </w:r>
        </w:del>
      </w:ins>
      <w:ins w:id="109" w:author="Tedy Ozersky" w:date="2022-02-05T15:36:00Z">
        <w:r w:rsidR="000D0F03">
          <w:rPr>
            <w:rFonts w:ascii="Times New Roman" w:eastAsia="Times New Roman" w:hAnsi="Times New Roman" w:cs="Times New Roman"/>
            <w:sz w:val="24"/>
            <w:szCs w:val="24"/>
          </w:rPr>
          <w:t>proliferation</w:t>
        </w:r>
      </w:ins>
      <w:ins w:id="110" w:author="Meyer, Michael Frederick" w:date="2021-08-19T13:33:00Z">
        <w:r w:rsidR="009B319C">
          <w:rPr>
            <w:rFonts w:ascii="Times New Roman" w:eastAsia="Times New Roman" w:hAnsi="Times New Roman" w:cs="Times New Roman"/>
            <w:sz w:val="24"/>
            <w:szCs w:val="24"/>
          </w:rPr>
          <w:t xml:space="preserve">, especially </w:t>
        </w:r>
      </w:ins>
      <w:ins w:id="111" w:author="Meyer, Michael Frederick" w:date="2021-09-23T11:38:00Z">
        <w:del w:id="112" w:author="Tedy Ozersky" w:date="2022-02-05T15:35:00Z">
          <w:r w:rsidR="00F55F0D" w:rsidDel="000D0F03">
            <w:rPr>
              <w:rFonts w:ascii="Times New Roman" w:eastAsia="Times New Roman" w:hAnsi="Times New Roman" w:cs="Times New Roman"/>
              <w:sz w:val="24"/>
              <w:szCs w:val="24"/>
            </w:rPr>
            <w:delText>increases in</w:delText>
          </w:r>
        </w:del>
      </w:ins>
      <w:ins w:id="113" w:author="Tedy Ozersky" w:date="2022-02-05T15:35:00Z">
        <w:r w:rsidR="000D0F03">
          <w:rPr>
            <w:rFonts w:ascii="Times New Roman" w:eastAsia="Times New Roman" w:hAnsi="Times New Roman" w:cs="Times New Roman"/>
            <w:sz w:val="24"/>
            <w:szCs w:val="24"/>
          </w:rPr>
          <w:t>of</w:t>
        </w:r>
      </w:ins>
      <w:ins w:id="114" w:author="Meyer, Michael Frederick" w:date="2021-09-23T11:38:00Z">
        <w:r w:rsidR="00F55F0D">
          <w:rPr>
            <w:rFonts w:ascii="Times New Roman" w:eastAsia="Times New Roman" w:hAnsi="Times New Roman" w:cs="Times New Roman"/>
            <w:sz w:val="24"/>
            <w:szCs w:val="24"/>
          </w:rPr>
          <w:t xml:space="preserve"> </w:t>
        </w:r>
      </w:ins>
      <w:r w:rsidR="009B7513" w:rsidRPr="007418CF">
        <w:rPr>
          <w:rFonts w:ascii="Times New Roman" w:eastAsia="Times New Roman" w:hAnsi="Times New Roman" w:cs="Times New Roman"/>
          <w:i/>
          <w:sz w:val="24"/>
          <w:szCs w:val="24"/>
        </w:rPr>
        <w:t>Spirogyra</w:t>
      </w:r>
      <w:r w:rsidR="009B7513" w:rsidRPr="007418CF">
        <w:rPr>
          <w:rFonts w:ascii="Times New Roman" w:eastAsia="Times New Roman" w:hAnsi="Times New Roman" w:cs="Times New Roman"/>
          <w:sz w:val="24"/>
          <w:szCs w:val="24"/>
        </w:rPr>
        <w:t xml:space="preserve"> spp.</w:t>
      </w:r>
      <w:ins w:id="115" w:author="Meyer, Michael Frederick" w:date="2021-08-19T13:33:00Z">
        <w:r w:rsidR="009B319C">
          <w:rPr>
            <w:rFonts w:ascii="Times New Roman" w:eastAsia="Times New Roman" w:hAnsi="Times New Roman" w:cs="Times New Roman"/>
            <w:sz w:val="24"/>
            <w:szCs w:val="24"/>
          </w:rPr>
          <w:t xml:space="preserve"> and</w:t>
        </w:r>
      </w:ins>
      <w:r w:rsidR="0001150B" w:rsidRPr="007418CF">
        <w:rPr>
          <w:rFonts w:ascii="Times New Roman" w:eastAsia="Times New Roman" w:hAnsi="Times New Roman" w:cs="Times New Roman"/>
          <w:sz w:val="24"/>
          <w:szCs w:val="24"/>
        </w:rPr>
        <w:t xml:space="preserve"> </w:t>
      </w:r>
      <w:proofErr w:type="spellStart"/>
      <w:ins w:id="116" w:author="Meyer, Michael Frederick" w:date="2021-08-19T13:33:00Z">
        <w:r w:rsidR="009B319C" w:rsidRPr="007418CF">
          <w:rPr>
            <w:rFonts w:ascii="Times New Roman" w:eastAsia="Times New Roman" w:hAnsi="Times New Roman" w:cs="Times New Roman"/>
            <w:i/>
            <w:sz w:val="24"/>
            <w:szCs w:val="24"/>
          </w:rPr>
          <w:t>Ulothrix</w:t>
        </w:r>
        <w:proofErr w:type="spellEnd"/>
        <w:r w:rsidR="009B319C" w:rsidRPr="007418CF">
          <w:rPr>
            <w:rFonts w:ascii="Times New Roman" w:eastAsia="Times New Roman" w:hAnsi="Times New Roman" w:cs="Times New Roman"/>
            <w:i/>
            <w:sz w:val="24"/>
            <w:szCs w:val="24"/>
          </w:rPr>
          <w:t xml:space="preserve"> </w:t>
        </w:r>
        <w:r w:rsidR="009B319C" w:rsidRPr="007418CF">
          <w:rPr>
            <w:rFonts w:ascii="Times New Roman" w:eastAsia="Times New Roman" w:hAnsi="Times New Roman" w:cs="Times New Roman"/>
            <w:sz w:val="24"/>
            <w:szCs w:val="24"/>
          </w:rPr>
          <w:t>spp.</w:t>
        </w:r>
      </w:ins>
      <w:ins w:id="117" w:author="Meyer, Michael Frederick" w:date="2021-09-23T11:38:00Z">
        <w:del w:id="118" w:author="Tedy Ozersky" w:date="2022-02-05T15:36:00Z">
          <w:r w:rsidR="00F55F0D" w:rsidDel="000D0F03">
            <w:rPr>
              <w:rFonts w:ascii="Times New Roman" w:eastAsia="Times New Roman" w:hAnsi="Times New Roman" w:cs="Times New Roman"/>
              <w:sz w:val="24"/>
              <w:szCs w:val="24"/>
            </w:rPr>
            <w:delText xml:space="preserve"> abundance</w:delText>
          </w:r>
        </w:del>
      </w:ins>
      <w:commentRangeEnd w:id="93"/>
      <w:r w:rsidR="000D0F03">
        <w:rPr>
          <w:rStyle w:val="CommentReference"/>
        </w:rPr>
        <w:commentReference w:id="93"/>
      </w:r>
      <w:ins w:id="119" w:author="Meyer, Michael Frederick" w:date="2021-08-19T13:33:00Z">
        <w:r w:rsidR="009B319C">
          <w:rPr>
            <w:rFonts w:ascii="Times New Roman" w:eastAsia="Times New Roman" w:hAnsi="Times New Roman" w:cs="Times New Roman"/>
            <w:sz w:val="24"/>
            <w:szCs w:val="24"/>
          </w:rPr>
          <w:t>,</w:t>
        </w:r>
      </w:ins>
      <w:del w:id="120" w:author="Meyer, Michael Frederick" w:date="2021-08-19T13:33:00Z">
        <w:r w:rsidR="0001150B" w:rsidRPr="007418CF" w:rsidDel="009B319C">
          <w:rPr>
            <w:rFonts w:ascii="Times New Roman" w:eastAsia="Times New Roman" w:hAnsi="Times New Roman" w:cs="Times New Roman"/>
            <w:sz w:val="24"/>
            <w:szCs w:val="24"/>
          </w:rPr>
          <w:delText xml:space="preserve">abundance </w:delText>
        </w:r>
        <w:r w:rsidR="00C345FA" w:rsidRPr="007418CF" w:rsidDel="009B319C">
          <w:rPr>
            <w:rFonts w:ascii="Times New Roman" w:eastAsia="Times New Roman" w:hAnsi="Times New Roman" w:cs="Times New Roman"/>
            <w:sz w:val="24"/>
            <w:szCs w:val="24"/>
          </w:rPr>
          <w:delText xml:space="preserve">at </w:delText>
        </w:r>
        <w:r w:rsidR="0001150B" w:rsidRPr="007418CF" w:rsidDel="009B319C">
          <w:rPr>
            <w:rFonts w:ascii="Times New Roman" w:eastAsia="Times New Roman" w:hAnsi="Times New Roman" w:cs="Times New Roman"/>
            <w:sz w:val="24"/>
            <w:szCs w:val="24"/>
          </w:rPr>
          <w:delText xml:space="preserve">unprecedented </w:delText>
        </w:r>
        <w:r w:rsidR="00C345FA" w:rsidRPr="007418CF" w:rsidDel="009B319C">
          <w:rPr>
            <w:rFonts w:ascii="Times New Roman" w:eastAsia="Times New Roman" w:hAnsi="Times New Roman" w:cs="Times New Roman"/>
            <w:sz w:val="24"/>
            <w:szCs w:val="24"/>
          </w:rPr>
          <w:delText xml:space="preserve">levels </w:delText>
        </w:r>
      </w:del>
      <w:del w:id="121" w:author="Meyer, Michael Frederick" w:date="2021-09-23T11:38:00Z">
        <w:r w:rsidR="00C345FA" w:rsidRPr="007418CF" w:rsidDel="00F55F0D">
          <w:rPr>
            <w:rFonts w:ascii="Times New Roman" w:eastAsia="Times New Roman" w:hAnsi="Times New Roman" w:cs="Times New Roman"/>
            <w:sz w:val="24"/>
            <w:szCs w:val="24"/>
          </w:rPr>
          <w:delText xml:space="preserve">are </w:delText>
        </w:r>
      </w:del>
      <w:ins w:id="122" w:author="Meyer, Michael Frederick" w:date="2021-09-23T11:38:00Z">
        <w:del w:id="123" w:author="Ted" w:date="2021-10-13T15:19:00Z">
          <w:r w:rsidR="00F55F0D" w:rsidDel="009B7398">
            <w:rPr>
              <w:rFonts w:ascii="Times New Roman" w:eastAsia="Times New Roman" w:hAnsi="Times New Roman" w:cs="Times New Roman"/>
              <w:sz w:val="24"/>
              <w:szCs w:val="24"/>
            </w:rPr>
            <w:delText>is</w:delText>
          </w:r>
        </w:del>
      </w:ins>
      <w:ins w:id="124" w:author="Ted" w:date="2021-10-13T15:19:00Z">
        <w:r w:rsidR="009B7398">
          <w:rPr>
            <w:rFonts w:ascii="Times New Roman" w:eastAsia="Times New Roman" w:hAnsi="Times New Roman" w:cs="Times New Roman"/>
            <w:sz w:val="24"/>
            <w:szCs w:val="24"/>
          </w:rPr>
          <w:t xml:space="preserve"> are</w:t>
        </w:r>
      </w:ins>
      <w:ins w:id="125" w:author="Meyer, Michael Frederick" w:date="2021-09-23T11:38:00Z">
        <w:r w:rsidR="00F55F0D" w:rsidRPr="007418CF">
          <w:rPr>
            <w:rFonts w:ascii="Times New Roman" w:eastAsia="Times New Roman" w:hAnsi="Times New Roman" w:cs="Times New Roman"/>
            <w:sz w:val="24"/>
            <w:szCs w:val="24"/>
          </w:rPr>
          <w:t xml:space="preserve"> </w:t>
        </w:r>
      </w:ins>
      <w:r w:rsidR="00394A8C" w:rsidRPr="007418CF">
        <w:rPr>
          <w:rFonts w:ascii="Times New Roman" w:eastAsia="Times New Roman" w:hAnsi="Times New Roman" w:cs="Times New Roman"/>
          <w:sz w:val="24"/>
          <w:szCs w:val="24"/>
        </w:rPr>
        <w:t xml:space="preserve">thought to be associated with increased </w:t>
      </w:r>
      <w:r w:rsidR="00D77EA1" w:rsidRPr="007418CF">
        <w:rPr>
          <w:rFonts w:ascii="Times New Roman" w:eastAsia="Times New Roman" w:hAnsi="Times New Roman" w:cs="Times New Roman"/>
          <w:sz w:val="24"/>
          <w:szCs w:val="24"/>
        </w:rPr>
        <w:t xml:space="preserve">nearshore </w:t>
      </w:r>
      <w:r w:rsidR="00394A8C" w:rsidRPr="007418CF">
        <w:rPr>
          <w:rFonts w:ascii="Times New Roman" w:eastAsia="Times New Roman" w:hAnsi="Times New Roman" w:cs="Times New Roman"/>
          <w:sz w:val="24"/>
          <w:szCs w:val="24"/>
        </w:rPr>
        <w:t xml:space="preserve">nutrient concentrations </w:t>
      </w:r>
      <w:r w:rsidR="00394A8C" w:rsidRPr="007418CF">
        <w:rPr>
          <w:rFonts w:ascii="Times New Roman" w:eastAsia="Times New Roman" w:hAnsi="Times New Roman" w:cs="Times New Roman"/>
          <w:sz w:val="24"/>
          <w:szCs w:val="24"/>
        </w:rPr>
        <w:fldChar w:fldCharType="begin"/>
      </w:r>
      <w:r w:rsidR="00D77EA1" w:rsidRPr="007418CF">
        <w:rPr>
          <w:rFonts w:ascii="Times New Roman" w:eastAsia="Times New Roman" w:hAnsi="Times New Roman" w:cs="Times New Roman"/>
          <w:sz w:val="24"/>
          <w:szCs w:val="24"/>
        </w:rPr>
        <w:instrText xml:space="preserve"> ADDIN ZOTERO_ITEM CSL_CITATION {"citationID":"3vFbsHuW","properties":{"formattedCitation":"(Volkova et al. 2018; Ozersky et al. 2018)","plainCitation":"(Volkova et al. 2018; Ozersky et al. 2018)","noteIndex":0},"citationItems":[{"id":2841,"uris":["http://zotero.org/users/2645460/items/QWMY7X2N"],"uri":["http://zotero.org/users/2645460/items/QWMY7X2N"],"itemData":{"id":2841,"type":"article-journal","abstract":"Some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Anatol'yevich"}],"issued":{"date-parts":[["2018",5]]}}},{"id":2845,"uris":["http://zotero.org/users/2645460/items/SBQ9MFHH"],"uri":["http://zotero.org/users/2645460/items/SBQ9MFHH"],"itemData":{"id":2845,"type":"article-journal","abstract":"Lake Baikal, one of the world’s largest and most biologically diverse lakes, has recently begun to experience uncharacteristic nuisance blooms of ﬁlamentous benthic algae. To contribute to understanding the causes of these blooms, we deployed nutrient-diffusing substrata (NDS) at 10 sites varying in shoreline land use in the southwestern portion of the lake. Our objectives were to assess the nature of nutrient limitation of benthic algae in Lake Baikal, the relationship between land use and limitation status, and the effect of enrichment on algal community composition. Algal biomass measured as chlorophyll a (Chl a) responded strongly to nutrient enrichment and showed serial limitation by N and P at all sites. Chl a levels were ~2 and 4Â higher on N- and N1P-amended NDS, respectively, than on unenriched controls. Periphyton biomass varied signiﬁcantly among sites, but differences in periphyton biomass and nutrient limitation status were not related to shoreline land use. The taxonomic composition of periphyton varied signiﬁcantly among landuse categories, nutrient treatments, and sites. The ﬁlamentous green alga Stigeoclonium tenue, which has been associated with recently observed nuisance blooms in Lake Baikal, tended to be most abundant on N- and N1P-amended NDS. The results of our study demonstrate strong nutrient limitation of the periphyton in Lake Baikal and highlight the potential value of improved nutrient controls for addressing benthic algal blooms in the lake.","container-title":"Freshwater Science","DOI":"10.1086/699408","ISSN":"2161-9549, 2161-9565","issue":"3","journalAbbreviation":"Freshwater Science","language":"en","page":"472-482","source":"DOI.org (Crossref)","title":"Nutrient limitation of benthic algae in Lake Baikal, Russia","volume":"37","author":[{"family":"Ozersky","given":"Ted"},{"family":"Volkova","given":"Ekaterina A."},{"family":"Bondarenko","given":"Nina A."},{"family":"Timoshkin","given":"Oleg A."},{"family":"Malnik","given":"Valery V."},{"family":"Domysheva","given":"Valentina M."},{"family":"Hampton","given":"Stephanie E."}],"issued":{"date-parts":[["2018",9]]}}}],"schema":"https://github.com/citation-style-language/schema/raw/master/csl-citation.json"} </w:instrText>
      </w:r>
      <w:r w:rsidR="00394A8C" w:rsidRPr="007418CF">
        <w:rPr>
          <w:rFonts w:ascii="Times New Roman" w:eastAsia="Times New Roman" w:hAnsi="Times New Roman" w:cs="Times New Roman"/>
          <w:sz w:val="24"/>
          <w:szCs w:val="24"/>
        </w:rPr>
        <w:fldChar w:fldCharType="separate"/>
      </w:r>
      <w:r w:rsidR="00D77EA1" w:rsidRPr="007418CF">
        <w:rPr>
          <w:rFonts w:ascii="Times New Roman" w:hAnsi="Times New Roman" w:cs="Times New Roman"/>
          <w:sz w:val="24"/>
        </w:rPr>
        <w:t>(Volkova et al. 2018; Ozersky et al. 2018)</w:t>
      </w:r>
      <w:r w:rsidR="00394A8C" w:rsidRPr="007418CF">
        <w:rPr>
          <w:rFonts w:ascii="Times New Roman" w:eastAsia="Times New Roman" w:hAnsi="Times New Roman" w:cs="Times New Roman"/>
          <w:sz w:val="24"/>
          <w:szCs w:val="24"/>
        </w:rPr>
        <w:fldChar w:fldCharType="end"/>
      </w:r>
      <w:r w:rsidR="00394A8C" w:rsidRPr="007418CF">
        <w:rPr>
          <w:rFonts w:ascii="Times New Roman" w:eastAsia="Times New Roman" w:hAnsi="Times New Roman" w:cs="Times New Roman"/>
          <w:sz w:val="24"/>
          <w:szCs w:val="24"/>
        </w:rPr>
        <w:t>.</w:t>
      </w:r>
      <w:r w:rsidR="0078508F" w:rsidRPr="007418CF">
        <w:rPr>
          <w:rFonts w:ascii="Times New Roman" w:eastAsia="Times New Roman" w:hAnsi="Times New Roman" w:cs="Times New Roman"/>
          <w:sz w:val="24"/>
          <w:szCs w:val="24"/>
        </w:rPr>
        <w:t xml:space="preserve"> </w:t>
      </w:r>
      <w:r w:rsidR="00380CA1" w:rsidRPr="007418CF">
        <w:rPr>
          <w:rFonts w:ascii="Times New Roman" w:eastAsia="Times New Roman" w:hAnsi="Times New Roman" w:cs="Times New Roman"/>
          <w:sz w:val="24"/>
          <w:szCs w:val="24"/>
        </w:rPr>
        <w:t xml:space="preserve">Inadequate wastewater management in lakeside settlements is likely the main driver of these nearshore algal blooms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{"citationID":"mJmKwyjw","properties":{"formattedCitation":"(Timoshkin et al. 2016, 2018)","plainCitation":"(Timoshkin et al. 2016, 2018)","noteIndex":0},"citationItems":[{"id":5,"uris":["http://zotero.org/users/2645460/items/NFAXQ2W2"],"uri":["http://zotero.org/users/2645460/items/NFAXQ2W2"],"itemData":{"id":5,"type":"article-journal","container-title":"Journal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(Timoshkin et al. 2016, 2018)</w:t>
      </w:r>
      <w:r w:rsidR="00034CE9" w:rsidRPr="007418CF">
        <w:rPr>
          <w:rFonts w:ascii="Times New Roman" w:eastAsia="Times New Roman" w:hAnsi="Times New Roman" w:cs="Times New Roman"/>
          <w:sz w:val="24"/>
          <w:szCs w:val="24"/>
        </w:rPr>
        <w:fldChar w:fldCharType="end"/>
      </w:r>
      <w:r w:rsidR="00B420AF" w:rsidRPr="007418CF">
        <w:rPr>
          <w:rFonts w:ascii="Times New Roman" w:eastAsia="Times New Roman" w:hAnsi="Times New Roman" w:cs="Times New Roman"/>
          <w:sz w:val="24"/>
          <w:szCs w:val="24"/>
        </w:rPr>
        <w:t xml:space="preserve">, motivating further research </w:t>
      </w:r>
      <w:r w:rsidR="00291836" w:rsidRPr="007418CF">
        <w:rPr>
          <w:rFonts w:ascii="Times New Roman" w:eastAsia="Times New Roman" w:hAnsi="Times New Roman" w:cs="Times New Roman"/>
          <w:sz w:val="24"/>
          <w:szCs w:val="24"/>
        </w:rPr>
        <w:t>to</w:t>
      </w:r>
      <w:r w:rsidR="00B420AF" w:rsidRPr="007418CF">
        <w:rPr>
          <w:rFonts w:ascii="Times New Roman" w:eastAsia="Times New Roman" w:hAnsi="Times New Roman" w:cs="Times New Roman"/>
          <w:sz w:val="24"/>
          <w:szCs w:val="24"/>
        </w:rPr>
        <w:t xml:space="preserve"> identify the extent to which sewage is altering nearshore communities</w:t>
      </w:r>
      <w:r w:rsidRPr="007418CF">
        <w:rPr>
          <w:rFonts w:ascii="Times New Roman" w:eastAsia="Times New Roman" w:hAnsi="Times New Roman" w:cs="Times New Roman"/>
          <w:sz w:val="24"/>
          <w:szCs w:val="24"/>
        </w:rPr>
        <w:t xml:space="preserve"> </w:t>
      </w:r>
    </w:p>
    <w:p w14:paraId="789E8C41" w14:textId="77777777" w:rsidR="00B55E36" w:rsidRPr="007418CF" w:rsidRDefault="00B55E36" w:rsidP="00F31B90">
      <w:pPr>
        <w:spacing w:line="480" w:lineRule="auto"/>
        <w:rPr>
          <w:rFonts w:ascii="Times New Roman" w:eastAsia="Times New Roman" w:hAnsi="Times New Roman" w:cs="Times New Roman"/>
          <w:sz w:val="24"/>
          <w:szCs w:val="24"/>
        </w:rPr>
      </w:pPr>
    </w:p>
    <w:p w14:paraId="2BDB9244" w14:textId="016EF901" w:rsidR="00357863" w:rsidRPr="007418CF" w:rsidRDefault="0037524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Given the </w:t>
      </w:r>
      <w:r w:rsidR="00CA6980" w:rsidRPr="007418CF">
        <w:rPr>
          <w:rFonts w:ascii="Times New Roman" w:eastAsia="Times New Roman" w:hAnsi="Times New Roman" w:cs="Times New Roman"/>
          <w:sz w:val="24"/>
          <w:szCs w:val="24"/>
        </w:rPr>
        <w:t xml:space="preserve">growing evidence </w:t>
      </w:r>
      <w:r w:rsidR="00C72655" w:rsidRPr="007418CF">
        <w:rPr>
          <w:rFonts w:ascii="Times New Roman" w:eastAsia="Times New Roman" w:hAnsi="Times New Roman" w:cs="Times New Roman"/>
          <w:sz w:val="24"/>
          <w:szCs w:val="24"/>
        </w:rPr>
        <w:t xml:space="preserve">that </w:t>
      </w:r>
      <w:r w:rsidRPr="007418CF">
        <w:rPr>
          <w:rFonts w:ascii="Times New Roman" w:eastAsia="Times New Roman" w:hAnsi="Times New Roman" w:cs="Times New Roman"/>
          <w:sz w:val="24"/>
          <w:szCs w:val="24"/>
        </w:rPr>
        <w:t>Baikal’s nearshore periphyton communities</w:t>
      </w:r>
      <w:r w:rsidR="00357863" w:rsidRPr="007418CF">
        <w:rPr>
          <w:rFonts w:ascii="Times New Roman" w:eastAsia="Times New Roman" w:hAnsi="Times New Roman" w:cs="Times New Roman"/>
          <w:sz w:val="24"/>
          <w:szCs w:val="24"/>
        </w:rPr>
        <w:t xml:space="preserve"> </w:t>
      </w:r>
      <w:r w:rsidR="00C03D31" w:rsidRPr="007418CF">
        <w:rPr>
          <w:rFonts w:ascii="Times New Roman" w:eastAsia="Times New Roman" w:hAnsi="Times New Roman" w:cs="Times New Roman"/>
          <w:sz w:val="24"/>
          <w:szCs w:val="24"/>
        </w:rPr>
        <w:t>are responding to sewage inputs</w:t>
      </w:r>
      <w:r w:rsidR="00D8535D" w:rsidRPr="007418CF">
        <w:rPr>
          <w:rFonts w:ascii="Times New Roman" w:eastAsia="Times New Roman" w:hAnsi="Times New Roman" w:cs="Times New Roman"/>
          <w:sz w:val="24"/>
          <w:szCs w:val="24"/>
        </w:rPr>
        <w:t xml:space="preserve">, </w:t>
      </w:r>
      <w:r w:rsidR="00CA6980" w:rsidRPr="007418CF">
        <w:rPr>
          <w:rFonts w:ascii="Times New Roman" w:eastAsia="Times New Roman" w:hAnsi="Times New Roman" w:cs="Times New Roman"/>
          <w:sz w:val="24"/>
          <w:szCs w:val="24"/>
        </w:rPr>
        <w:t xml:space="preserve">our </w:t>
      </w:r>
      <w:r w:rsidR="0078508F" w:rsidRPr="007418CF">
        <w:rPr>
          <w:rFonts w:ascii="Times New Roman" w:eastAsia="Times New Roman" w:hAnsi="Times New Roman" w:cs="Times New Roman"/>
          <w:sz w:val="24"/>
          <w:szCs w:val="24"/>
        </w:rPr>
        <w:t xml:space="preserve">goal was </w:t>
      </w:r>
      <w:r w:rsidR="00926704" w:rsidRPr="007418CF">
        <w:rPr>
          <w:rFonts w:ascii="Times New Roman" w:eastAsia="Times New Roman" w:hAnsi="Times New Roman" w:cs="Times New Roman"/>
          <w:sz w:val="24"/>
          <w:szCs w:val="24"/>
        </w:rPr>
        <w:t xml:space="preserve">to understand how </w:t>
      </w:r>
      <w:r w:rsidRPr="007418CF">
        <w:rPr>
          <w:rFonts w:ascii="Times New Roman" w:eastAsia="Times New Roman" w:hAnsi="Times New Roman" w:cs="Times New Roman"/>
          <w:sz w:val="24"/>
          <w:szCs w:val="24"/>
        </w:rPr>
        <w:t xml:space="preserve">littoral benthic </w:t>
      </w:r>
      <w:r w:rsidR="0078508F" w:rsidRPr="007418CF">
        <w:rPr>
          <w:rFonts w:ascii="Times New Roman" w:eastAsia="Times New Roman" w:hAnsi="Times New Roman" w:cs="Times New Roman"/>
          <w:sz w:val="24"/>
          <w:szCs w:val="24"/>
        </w:rPr>
        <w:t xml:space="preserve">community composition and </w:t>
      </w:r>
      <w:r w:rsidR="00CA6980" w:rsidRPr="007418CF">
        <w:rPr>
          <w:rFonts w:ascii="Times New Roman" w:eastAsia="Times New Roman" w:hAnsi="Times New Roman" w:cs="Times New Roman"/>
          <w:sz w:val="24"/>
          <w:szCs w:val="24"/>
        </w:rPr>
        <w:t>interactions</w:t>
      </w:r>
      <w:r w:rsidR="00926704" w:rsidRPr="007418CF">
        <w:rPr>
          <w:rFonts w:ascii="Times New Roman" w:eastAsia="Times New Roman" w:hAnsi="Times New Roman" w:cs="Times New Roman"/>
          <w:sz w:val="24"/>
          <w:szCs w:val="24"/>
        </w:rPr>
        <w:t xml:space="preserve"> may be changing near </w:t>
      </w:r>
      <w:r w:rsidR="0078508F" w:rsidRPr="007418CF">
        <w:rPr>
          <w:rFonts w:ascii="Times New Roman" w:eastAsia="Times New Roman" w:hAnsi="Times New Roman" w:cs="Times New Roman"/>
          <w:sz w:val="24"/>
          <w:szCs w:val="24"/>
        </w:rPr>
        <w:t xml:space="preserve">areas </w:t>
      </w:r>
      <w:r w:rsidR="00A43525" w:rsidRPr="007418CF">
        <w:rPr>
          <w:rFonts w:ascii="Times New Roman" w:eastAsia="Times New Roman" w:hAnsi="Times New Roman" w:cs="Times New Roman"/>
          <w:sz w:val="24"/>
          <w:szCs w:val="24"/>
        </w:rPr>
        <w:t xml:space="preserve">of </w:t>
      </w:r>
      <w:r w:rsidR="0078508F" w:rsidRPr="007418CF">
        <w:rPr>
          <w:rFonts w:ascii="Times New Roman" w:eastAsia="Times New Roman" w:hAnsi="Times New Roman" w:cs="Times New Roman"/>
          <w:sz w:val="24"/>
          <w:szCs w:val="24"/>
        </w:rPr>
        <w:t>sewage pollution</w:t>
      </w:r>
      <w:r w:rsidR="00926704" w:rsidRPr="007418CF">
        <w:rPr>
          <w:rFonts w:ascii="Times New Roman" w:eastAsia="Times New Roman" w:hAnsi="Times New Roman" w:cs="Times New Roman"/>
          <w:sz w:val="24"/>
          <w:szCs w:val="24"/>
        </w:rPr>
        <w:t xml:space="preserve">. </w:t>
      </w:r>
      <w:r w:rsidR="00C72655" w:rsidRPr="007418CF">
        <w:rPr>
          <w:rFonts w:ascii="Times New Roman" w:eastAsia="Times New Roman" w:hAnsi="Times New Roman" w:cs="Times New Roman"/>
          <w:sz w:val="24"/>
          <w:szCs w:val="24"/>
        </w:rPr>
        <w:t xml:space="preserve">This </w:t>
      </w:r>
      <w:r w:rsidR="00357863" w:rsidRPr="007418CF">
        <w:rPr>
          <w:rFonts w:ascii="Times New Roman" w:eastAsia="Times New Roman" w:hAnsi="Times New Roman" w:cs="Times New Roman"/>
          <w:sz w:val="24"/>
          <w:szCs w:val="24"/>
        </w:rPr>
        <w:t xml:space="preserve">overarching goal </w:t>
      </w:r>
      <w:r w:rsidR="00A43525" w:rsidRPr="007418CF">
        <w:rPr>
          <w:rFonts w:ascii="Times New Roman" w:eastAsia="Times New Roman" w:hAnsi="Times New Roman" w:cs="Times New Roman"/>
          <w:sz w:val="24"/>
          <w:szCs w:val="24"/>
        </w:rPr>
        <w:t>was</w:t>
      </w:r>
      <w:r w:rsidR="00357863" w:rsidRPr="007418CF">
        <w:rPr>
          <w:rFonts w:ascii="Times New Roman" w:eastAsia="Times New Roman" w:hAnsi="Times New Roman" w:cs="Times New Roman"/>
          <w:sz w:val="24"/>
          <w:szCs w:val="24"/>
        </w:rPr>
        <w:t xml:space="preserve"> divided into three </w:t>
      </w:r>
      <w:r w:rsidR="00A43525" w:rsidRPr="007418CF">
        <w:rPr>
          <w:rFonts w:ascii="Times New Roman" w:eastAsia="Times New Roman" w:hAnsi="Times New Roman" w:cs="Times New Roman"/>
          <w:sz w:val="24"/>
          <w:szCs w:val="24"/>
        </w:rPr>
        <w:t xml:space="preserve">specific </w:t>
      </w:r>
      <w:r w:rsidR="00357863" w:rsidRPr="007418CF">
        <w:rPr>
          <w:rFonts w:ascii="Times New Roman" w:eastAsia="Times New Roman" w:hAnsi="Times New Roman" w:cs="Times New Roman"/>
          <w:sz w:val="24"/>
          <w:szCs w:val="24"/>
        </w:rPr>
        <w:t>objectives:</w:t>
      </w:r>
    </w:p>
    <w:p w14:paraId="6A3CCAEE" w14:textId="425F2A9D" w:rsidR="00357863" w:rsidRPr="007418CF" w:rsidRDefault="00357863" w:rsidP="00F31B90">
      <w:pPr>
        <w:pStyle w:val="ListParagraph"/>
        <w:numPr>
          <w:ilvl w:val="0"/>
          <w:numId w:val="1"/>
        </w:num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identify areas of </w:t>
      </w:r>
      <w:r w:rsidR="00C72655" w:rsidRPr="007418CF">
        <w:rPr>
          <w:rFonts w:ascii="Times New Roman" w:eastAsia="Times New Roman" w:hAnsi="Times New Roman" w:cs="Times New Roman"/>
          <w:sz w:val="24"/>
          <w:szCs w:val="24"/>
        </w:rPr>
        <w:t xml:space="preserve">wastewater </w:t>
      </w:r>
      <w:r w:rsidRPr="007418CF">
        <w:rPr>
          <w:rFonts w:ascii="Times New Roman" w:eastAsia="Times New Roman" w:hAnsi="Times New Roman" w:cs="Times New Roman"/>
          <w:sz w:val="24"/>
          <w:szCs w:val="24"/>
        </w:rPr>
        <w:t xml:space="preserve">pollution using </w:t>
      </w:r>
      <w:r w:rsidR="002351C4">
        <w:rPr>
          <w:rFonts w:ascii="Times New Roman" w:eastAsia="Times New Roman" w:hAnsi="Times New Roman" w:cs="Times New Roman"/>
          <w:sz w:val="24"/>
          <w:szCs w:val="24"/>
        </w:rPr>
        <w:t>several complementary</w:t>
      </w:r>
      <w:r w:rsidR="002351C4" w:rsidRPr="007418CF">
        <w:rPr>
          <w:rFonts w:ascii="Times New Roman" w:eastAsia="Times New Roman" w:hAnsi="Times New Roman" w:cs="Times New Roman"/>
          <w:sz w:val="24"/>
          <w:szCs w:val="24"/>
        </w:rPr>
        <w:t xml:space="preserve"> </w:t>
      </w:r>
      <w:r w:rsidR="00C72655" w:rsidRPr="007418CF">
        <w:rPr>
          <w:rFonts w:ascii="Times New Roman" w:eastAsia="Times New Roman" w:hAnsi="Times New Roman" w:cs="Times New Roman"/>
          <w:sz w:val="24"/>
          <w:szCs w:val="24"/>
        </w:rPr>
        <w:t xml:space="preserve">sewage </w:t>
      </w:r>
      <w:r w:rsidR="004E481A" w:rsidRPr="007418CF">
        <w:rPr>
          <w:rFonts w:ascii="Times New Roman" w:eastAsia="Times New Roman" w:hAnsi="Times New Roman" w:cs="Times New Roman"/>
          <w:sz w:val="24"/>
          <w:szCs w:val="24"/>
        </w:rPr>
        <w:t>indicators,</w:t>
      </w:r>
    </w:p>
    <w:p w14:paraId="1B8FC010" w14:textId="56C5B038" w:rsidR="00357863" w:rsidRPr="007418CF" w:rsidRDefault="00C2668C" w:rsidP="00F31B90">
      <w:pPr>
        <w:pStyle w:val="ListParagraph"/>
        <w:numPr>
          <w:ilvl w:val="0"/>
          <w:numId w:val="1"/>
        </w:num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assess the relationship between </w:t>
      </w:r>
      <w:r w:rsidR="004E481A" w:rsidRPr="007418CF">
        <w:rPr>
          <w:rFonts w:ascii="Times New Roman" w:eastAsia="Times New Roman" w:hAnsi="Times New Roman" w:cs="Times New Roman"/>
          <w:sz w:val="24"/>
          <w:szCs w:val="24"/>
        </w:rPr>
        <w:t xml:space="preserve">sewage indicators </w:t>
      </w:r>
      <w:r w:rsidRPr="007418CF">
        <w:rPr>
          <w:rFonts w:ascii="Times New Roman" w:eastAsia="Times New Roman" w:hAnsi="Times New Roman" w:cs="Times New Roman"/>
          <w:sz w:val="24"/>
          <w:szCs w:val="24"/>
        </w:rPr>
        <w:t>and</w:t>
      </w:r>
      <w:r w:rsidR="004E481A" w:rsidRPr="007418CF">
        <w:rPr>
          <w:rFonts w:ascii="Times New Roman" w:eastAsia="Times New Roman" w:hAnsi="Times New Roman" w:cs="Times New Roman"/>
          <w:sz w:val="24"/>
          <w:szCs w:val="24"/>
        </w:rPr>
        <w:t xml:space="preserve"> littoral periphyton and macroinvertebrate community composition, and</w:t>
      </w:r>
    </w:p>
    <w:p w14:paraId="5E6E3EB8" w14:textId="460C4E41" w:rsidR="004E481A" w:rsidRPr="007418CF" w:rsidRDefault="004E481A" w:rsidP="00F31B90">
      <w:pPr>
        <w:pStyle w:val="ListParagraph"/>
        <w:numPr>
          <w:ilvl w:val="0"/>
          <w:numId w:val="1"/>
        </w:num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evaluate how </w:t>
      </w:r>
      <w:r w:rsidR="007457FE">
        <w:rPr>
          <w:rFonts w:ascii="Times New Roman" w:eastAsia="Times New Roman" w:hAnsi="Times New Roman" w:cs="Times New Roman"/>
          <w:sz w:val="24"/>
          <w:szCs w:val="24"/>
        </w:rPr>
        <w:t>trophic relationships among littoral benthic community members</w:t>
      </w:r>
      <w:r w:rsidRPr="007418CF">
        <w:rPr>
          <w:rFonts w:ascii="Times New Roman" w:eastAsia="Times New Roman" w:hAnsi="Times New Roman" w:cs="Times New Roman"/>
          <w:sz w:val="24"/>
          <w:szCs w:val="24"/>
        </w:rPr>
        <w:t xml:space="preserve"> </w:t>
      </w:r>
      <w:r w:rsidR="007457FE">
        <w:rPr>
          <w:rFonts w:ascii="Times New Roman" w:eastAsia="Times New Roman" w:hAnsi="Times New Roman" w:cs="Times New Roman"/>
          <w:sz w:val="24"/>
          <w:szCs w:val="24"/>
        </w:rPr>
        <w:t xml:space="preserve">are impacted by localized </w:t>
      </w:r>
      <w:r w:rsidRPr="007418CF">
        <w:rPr>
          <w:rFonts w:ascii="Times New Roman" w:eastAsia="Times New Roman" w:hAnsi="Times New Roman" w:cs="Times New Roman"/>
          <w:sz w:val="24"/>
          <w:szCs w:val="24"/>
        </w:rPr>
        <w:t>sewage</w:t>
      </w:r>
      <w:r w:rsidR="00730E9A" w:rsidRPr="007418CF">
        <w:rPr>
          <w:rFonts w:ascii="Times New Roman" w:eastAsia="Times New Roman" w:hAnsi="Times New Roman" w:cs="Times New Roman"/>
          <w:sz w:val="24"/>
          <w:szCs w:val="24"/>
        </w:rPr>
        <w:t xml:space="preserve"> pollution</w:t>
      </w:r>
      <w:r w:rsidRPr="007418CF">
        <w:rPr>
          <w:rFonts w:ascii="Times New Roman" w:eastAsia="Times New Roman" w:hAnsi="Times New Roman" w:cs="Times New Roman"/>
          <w:sz w:val="24"/>
          <w:szCs w:val="24"/>
        </w:rPr>
        <w:t xml:space="preserve">. </w:t>
      </w:r>
    </w:p>
    <w:p w14:paraId="7BCA5B63" w14:textId="6E2F2B45" w:rsidR="00715D55" w:rsidRPr="007418CF" w:rsidRDefault="00D72E69"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W</w:t>
      </w:r>
      <w:r w:rsidR="00D8535D" w:rsidRPr="007418CF">
        <w:rPr>
          <w:rFonts w:ascii="Times New Roman" w:eastAsia="Times New Roman" w:hAnsi="Times New Roman" w:cs="Times New Roman"/>
          <w:sz w:val="24"/>
          <w:szCs w:val="24"/>
        </w:rPr>
        <w:t>e hypothesized that (1) sewage indicators, such as PPCP concentrations</w:t>
      </w:r>
      <w:r w:rsidR="004A1C07" w:rsidRPr="007418CF">
        <w:rPr>
          <w:rFonts w:ascii="Times New Roman" w:eastAsia="Times New Roman" w:hAnsi="Times New Roman" w:cs="Times New Roman"/>
          <w:sz w:val="24"/>
          <w:szCs w:val="24"/>
        </w:rPr>
        <w:t xml:space="preserve">, </w:t>
      </w:r>
      <w:r w:rsidR="004A1C07" w:rsidRPr="007418CF">
        <w:rPr>
          <w:rFonts w:ascii="Times New Roman" w:eastAsia="Times New Roman" w:hAnsi="Times New Roman" w:cs="Times New Roman"/>
          <w:sz w:val="24"/>
          <w:szCs w:val="24"/>
          <w:highlight w:val="white"/>
        </w:rPr>
        <w:t>δ</w:t>
      </w:r>
      <w:r w:rsidR="004A1C07" w:rsidRPr="007418CF">
        <w:rPr>
          <w:rFonts w:ascii="Times New Roman" w:eastAsia="Times New Roman" w:hAnsi="Times New Roman" w:cs="Times New Roman"/>
          <w:sz w:val="24"/>
          <w:szCs w:val="24"/>
          <w:highlight w:val="white"/>
          <w:vertAlign w:val="superscript"/>
        </w:rPr>
        <w:t>15</w:t>
      </w:r>
      <w:r w:rsidR="004A1C07" w:rsidRPr="007418CF">
        <w:rPr>
          <w:rFonts w:ascii="Times New Roman" w:eastAsia="Times New Roman" w:hAnsi="Times New Roman" w:cs="Times New Roman"/>
          <w:sz w:val="24"/>
          <w:szCs w:val="24"/>
          <w:highlight w:val="white"/>
        </w:rPr>
        <w:t>N</w:t>
      </w:r>
      <w:r w:rsidR="004A1C07"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and microplastic densities, would increase with increasing population density and proximity of lakeside development; (2) an increasing sewage signal would </w:t>
      </w:r>
      <w:r w:rsidR="00443249" w:rsidRPr="007418CF">
        <w:rPr>
          <w:rFonts w:ascii="Times New Roman" w:eastAsia="Times New Roman" w:hAnsi="Times New Roman" w:cs="Times New Roman"/>
          <w:sz w:val="24"/>
          <w:szCs w:val="24"/>
        </w:rPr>
        <w:t>correlate with increased dominance of</w:t>
      </w:r>
      <w:r w:rsidR="00D8535D" w:rsidRPr="007418CF">
        <w:rPr>
          <w:rFonts w:ascii="Times New Roman" w:eastAsia="Times New Roman" w:hAnsi="Times New Roman" w:cs="Times New Roman"/>
          <w:sz w:val="24"/>
          <w:szCs w:val="24"/>
        </w:rPr>
        <w:t xml:space="preserve"> filamentous </w:t>
      </w:r>
      <w:r w:rsidR="00443249" w:rsidRPr="007418CF">
        <w:rPr>
          <w:rFonts w:ascii="Times New Roman" w:eastAsia="Times New Roman" w:hAnsi="Times New Roman" w:cs="Times New Roman"/>
          <w:sz w:val="24"/>
          <w:szCs w:val="24"/>
        </w:rPr>
        <w:t>benthic algae</w:t>
      </w:r>
      <w:r w:rsidR="00D8535D" w:rsidRPr="007418CF">
        <w:rPr>
          <w:rFonts w:ascii="Times New Roman" w:eastAsia="Times New Roman" w:hAnsi="Times New Roman" w:cs="Times New Roman"/>
          <w:sz w:val="24"/>
          <w:szCs w:val="24"/>
        </w:rPr>
        <w:t>; and (3) increasing filamentous alga</w:t>
      </w:r>
      <w:r w:rsidR="009124F4">
        <w:rPr>
          <w:rFonts w:ascii="Times New Roman" w:eastAsia="Times New Roman" w:hAnsi="Times New Roman" w:cs="Times New Roman"/>
          <w:sz w:val="24"/>
          <w:szCs w:val="24"/>
        </w:rPr>
        <w:t>l</w:t>
      </w:r>
      <w:r w:rsidR="00D8535D" w:rsidRPr="007418CF">
        <w:rPr>
          <w:rFonts w:ascii="Times New Roman" w:eastAsia="Times New Roman" w:hAnsi="Times New Roman" w:cs="Times New Roman"/>
          <w:sz w:val="24"/>
          <w:szCs w:val="24"/>
        </w:rPr>
        <w:t xml:space="preserve"> abundance</w:t>
      </w:r>
      <w:r w:rsidR="00FA07C4" w:rsidRPr="007418CF">
        <w:rPr>
          <w:rFonts w:ascii="Times New Roman" w:eastAsia="Times New Roman" w:hAnsi="Times New Roman" w:cs="Times New Roman"/>
          <w:sz w:val="24"/>
          <w:szCs w:val="24"/>
        </w:rPr>
        <w:t xml:space="preserve"> </w:t>
      </w:r>
      <w:r w:rsidR="00E61E5E" w:rsidRPr="007418CF">
        <w:rPr>
          <w:rFonts w:ascii="Times New Roman" w:eastAsia="Times New Roman" w:hAnsi="Times New Roman" w:cs="Times New Roman"/>
          <w:sz w:val="24"/>
          <w:szCs w:val="24"/>
        </w:rPr>
        <w:t xml:space="preserve">would </w:t>
      </w:r>
      <w:r w:rsidR="00FA07C4" w:rsidRPr="007418CF">
        <w:rPr>
          <w:rFonts w:ascii="Times New Roman" w:eastAsia="Times New Roman" w:hAnsi="Times New Roman" w:cs="Times New Roman"/>
          <w:sz w:val="24"/>
          <w:szCs w:val="24"/>
        </w:rPr>
        <w:t xml:space="preserve">result in changes in the </w:t>
      </w:r>
      <w:r w:rsidR="008A5647" w:rsidRPr="007418CF">
        <w:rPr>
          <w:rFonts w:ascii="Times New Roman" w:eastAsia="Times New Roman" w:hAnsi="Times New Roman" w:cs="Times New Roman"/>
          <w:sz w:val="24"/>
          <w:szCs w:val="24"/>
        </w:rPr>
        <w:t>abundance</w:t>
      </w:r>
      <w:r w:rsidR="00FA07C4" w:rsidRPr="007418CF">
        <w:rPr>
          <w:rFonts w:ascii="Times New Roman" w:eastAsia="Times New Roman" w:hAnsi="Times New Roman" w:cs="Times New Roman"/>
          <w:sz w:val="24"/>
          <w:szCs w:val="24"/>
        </w:rPr>
        <w:t xml:space="preserve"> of different</w:t>
      </w:r>
      <w:r w:rsidR="00C2668C" w:rsidRPr="007418CF">
        <w:rPr>
          <w:rFonts w:ascii="Times New Roman" w:eastAsia="Times New Roman" w:hAnsi="Times New Roman" w:cs="Times New Roman"/>
          <w:sz w:val="24"/>
          <w:szCs w:val="24"/>
        </w:rPr>
        <w:t xml:space="preserve"> macroinvertebrate</w:t>
      </w:r>
      <w:r w:rsidR="00FA07C4" w:rsidRPr="007418CF">
        <w:rPr>
          <w:rFonts w:ascii="Times New Roman" w:eastAsia="Times New Roman" w:hAnsi="Times New Roman" w:cs="Times New Roman"/>
          <w:sz w:val="24"/>
          <w:szCs w:val="24"/>
        </w:rPr>
        <w:t xml:space="preserve"> feeding guilds</w:t>
      </w:r>
      <w:r w:rsidR="008A5647" w:rsidRPr="007418CF">
        <w:rPr>
          <w:rFonts w:ascii="Times New Roman" w:eastAsia="Times New Roman" w:hAnsi="Times New Roman" w:cs="Times New Roman"/>
          <w:sz w:val="24"/>
          <w:szCs w:val="24"/>
        </w:rPr>
        <w:t xml:space="preserve">, </w:t>
      </w:r>
      <w:r w:rsidR="00DF77C2" w:rsidRPr="007418CF">
        <w:rPr>
          <w:rFonts w:ascii="Times New Roman" w:eastAsia="Times New Roman" w:hAnsi="Times New Roman" w:cs="Times New Roman"/>
          <w:sz w:val="24"/>
          <w:szCs w:val="24"/>
        </w:rPr>
        <w:t xml:space="preserve">reflected in </w:t>
      </w:r>
      <w:r w:rsidR="008A5647" w:rsidRPr="007418CF">
        <w:rPr>
          <w:rFonts w:ascii="Times New Roman" w:eastAsia="Times New Roman" w:hAnsi="Times New Roman" w:cs="Times New Roman"/>
          <w:sz w:val="24"/>
          <w:szCs w:val="24"/>
        </w:rPr>
        <w:t xml:space="preserve">community composition </w:t>
      </w:r>
      <w:r w:rsidR="00C2668C" w:rsidRPr="007418CF">
        <w:rPr>
          <w:rFonts w:ascii="Times New Roman" w:eastAsia="Times New Roman" w:hAnsi="Times New Roman" w:cs="Times New Roman"/>
          <w:sz w:val="24"/>
          <w:szCs w:val="24"/>
        </w:rPr>
        <w:t>and</w:t>
      </w:r>
      <w:r w:rsidR="008A5647" w:rsidRPr="007418CF">
        <w:rPr>
          <w:rFonts w:ascii="Times New Roman" w:eastAsia="Times New Roman" w:hAnsi="Times New Roman" w:cs="Times New Roman"/>
          <w:sz w:val="24"/>
          <w:szCs w:val="24"/>
        </w:rPr>
        <w:t xml:space="preserve"> </w:t>
      </w:r>
      <w:r w:rsidR="00DF77C2" w:rsidRPr="007418CF">
        <w:rPr>
          <w:rFonts w:ascii="Times New Roman" w:eastAsia="Times New Roman" w:hAnsi="Times New Roman" w:cs="Times New Roman"/>
          <w:sz w:val="24"/>
          <w:szCs w:val="24"/>
        </w:rPr>
        <w:t xml:space="preserve">dietary tracers such as </w:t>
      </w:r>
      <w:r w:rsidR="004A1C07" w:rsidRPr="007418CF">
        <w:rPr>
          <w:rFonts w:ascii="Times New Roman" w:eastAsia="Times New Roman" w:hAnsi="Times New Roman" w:cs="Times New Roman"/>
          <w:sz w:val="24"/>
          <w:szCs w:val="24"/>
        </w:rPr>
        <w:t xml:space="preserve">carbon and nitrogen </w:t>
      </w:r>
      <w:r w:rsidR="00DF77C2" w:rsidRPr="007418CF">
        <w:rPr>
          <w:rFonts w:ascii="Times New Roman" w:eastAsia="Times New Roman" w:hAnsi="Times New Roman" w:cs="Times New Roman"/>
          <w:sz w:val="24"/>
          <w:szCs w:val="24"/>
        </w:rPr>
        <w:t>stable isotopes and fatty acids</w:t>
      </w:r>
      <w:r w:rsidR="00D8535D" w:rsidRPr="007418CF">
        <w:rPr>
          <w:rFonts w:ascii="Times New Roman" w:eastAsia="Times New Roman" w:hAnsi="Times New Roman" w:cs="Times New Roman"/>
          <w:sz w:val="24"/>
          <w:szCs w:val="24"/>
        </w:rPr>
        <w:t xml:space="preserve">. </w:t>
      </w:r>
    </w:p>
    <w:p w14:paraId="1D20CD7E" w14:textId="77777777" w:rsidR="00715D55" w:rsidRPr="007418CF" w:rsidRDefault="00715D55" w:rsidP="00F31B90">
      <w:pPr>
        <w:spacing w:line="480" w:lineRule="auto"/>
        <w:ind w:firstLine="720"/>
        <w:rPr>
          <w:rFonts w:ascii="Times New Roman" w:eastAsia="Times New Roman" w:hAnsi="Times New Roman" w:cs="Times New Roman"/>
          <w:sz w:val="24"/>
          <w:szCs w:val="24"/>
        </w:rPr>
      </w:pPr>
    </w:p>
    <w:p w14:paraId="3106650F" w14:textId="218CDFEE" w:rsidR="00715D55" w:rsidRPr="007418CF" w:rsidRDefault="00D8535D"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t>Methods</w:t>
      </w:r>
    </w:p>
    <w:p w14:paraId="53AD3AFA" w14:textId="1092B496" w:rsidR="007E6282" w:rsidRPr="007418CF"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Site description</w:t>
      </w:r>
    </w:p>
    <w:p w14:paraId="59707E75" w14:textId="0918F9F4" w:rsidR="007E6282"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The vast majority of Lake Baikal’s 2,</w:t>
      </w:r>
      <w:r w:rsidR="00210EE3" w:rsidRPr="007418CF">
        <w:rPr>
          <w:rFonts w:ascii="Times New Roman" w:eastAsia="Times New Roman" w:hAnsi="Times New Roman" w:cs="Times New Roman"/>
          <w:sz w:val="24"/>
          <w:szCs w:val="24"/>
        </w:rPr>
        <w:t>1</w:t>
      </w:r>
      <w:r w:rsidRPr="007418CF">
        <w:rPr>
          <w:rFonts w:ascii="Times New Roman" w:eastAsia="Times New Roman" w:hAnsi="Times New Roman" w:cs="Times New Roman"/>
          <w:sz w:val="24"/>
          <w:szCs w:val="24"/>
        </w:rPr>
        <w:t>00-km shoreline lacks lakeside development</w:t>
      </w:r>
      <w:r w:rsidR="00B417BC" w:rsidRPr="007418CF">
        <w:rPr>
          <w:rFonts w:ascii="Times New Roman" w:eastAsia="Times New Roman" w:hAnsi="Times New Roman" w:cs="Times New Roman"/>
          <w:sz w:val="24"/>
          <w:szCs w:val="24"/>
        </w:rPr>
        <w:t xml:space="preserve"> </w:t>
      </w:r>
      <w:r w:rsidR="00B417BC" w:rsidRPr="007418CF">
        <w:rPr>
          <w:rFonts w:ascii="Times New Roman" w:eastAsia="Times New Roman" w:hAnsi="Times New Roman" w:cs="Times New Roman"/>
          <w:sz w:val="24"/>
          <w:szCs w:val="24"/>
        </w:rPr>
        <w:fldChar w:fldCharType="begin"/>
      </w:r>
      <w:r w:rsidR="00147D1A" w:rsidRPr="007418CF">
        <w:rPr>
          <w:rFonts w:ascii="Times New Roman" w:eastAsia="Times New Roman" w:hAnsi="Times New Roman" w:cs="Times New Roman"/>
          <w:sz w:val="24"/>
          <w:szCs w:val="24"/>
        </w:rPr>
        <w:instrText xml:space="preserve"> ADDIN ZOTERO_ITEM CSL_CITATION {"citationID":"XS45zE9h","properties":{"formattedCitation":"(Moore et al. 2009; Timoshkin et al. 2016)","plainCitation":"(Moore et al. 2009; Timoshkin et al. 2016)","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147D1A" w:rsidRPr="007418CF">
        <w:rPr>
          <w:rFonts w:ascii="Times New Roman" w:hAnsi="Times New Roman" w:cs="Times New Roman"/>
          <w:sz w:val="24"/>
        </w:rPr>
        <w:t>(Moore et al. 2009; Timoshkin et al. 2016)</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Our study focused on a 40-km </w:t>
      </w:r>
      <w:r w:rsidR="0028782C" w:rsidRPr="007418CF">
        <w:rPr>
          <w:rFonts w:ascii="Times New Roman" w:eastAsia="Times New Roman" w:hAnsi="Times New Roman" w:cs="Times New Roman"/>
          <w:sz w:val="24"/>
          <w:szCs w:val="24"/>
        </w:rPr>
        <w:t xml:space="preserve">section </w:t>
      </w:r>
      <w:r w:rsidRPr="007418CF">
        <w:rPr>
          <w:rFonts w:ascii="Times New Roman" w:eastAsia="Times New Roman" w:hAnsi="Times New Roman" w:cs="Times New Roman"/>
          <w:sz w:val="24"/>
          <w:szCs w:val="24"/>
        </w:rPr>
        <w:t xml:space="preserve">of Baikal’s southwestern shoreline, </w:t>
      </w:r>
      <w:r w:rsidR="00414172" w:rsidRPr="007418CF">
        <w:rPr>
          <w:rFonts w:ascii="Times New Roman" w:eastAsia="Times New Roman" w:hAnsi="Times New Roman" w:cs="Times New Roman"/>
          <w:sz w:val="24"/>
          <w:szCs w:val="24"/>
        </w:rPr>
        <w:t>which included three settlements of different size</w:t>
      </w:r>
      <w:r w:rsidR="00AA09EF" w:rsidRPr="007418CF">
        <w:rPr>
          <w:rFonts w:ascii="Times New Roman" w:eastAsia="Times New Roman" w:hAnsi="Times New Roman" w:cs="Times New Roman"/>
          <w:sz w:val="24"/>
          <w:szCs w:val="24"/>
        </w:rPr>
        <w:t>s</w:t>
      </w:r>
      <w:r w:rsidR="00147D1A" w:rsidRPr="007418CF">
        <w:rPr>
          <w:rFonts w:ascii="Times New Roman" w:eastAsia="Times New Roman" w:hAnsi="Times New Roman" w:cs="Times New Roman"/>
          <w:sz w:val="24"/>
          <w:szCs w:val="24"/>
        </w:rPr>
        <w:t xml:space="preserve"> (Figure 1</w:t>
      </w:r>
      <w:del w:id="126" w:author="Meyer, Michael Frederick" w:date="2021-09-23T16:29:00Z">
        <w:r w:rsidR="00AA09EF" w:rsidRPr="007418CF" w:rsidDel="00FF6B7A">
          <w:rPr>
            <w:rFonts w:ascii="Times New Roman" w:eastAsia="Times New Roman" w:hAnsi="Times New Roman" w:cs="Times New Roman"/>
            <w:sz w:val="24"/>
            <w:szCs w:val="24"/>
          </w:rPr>
          <w:delText>; Figure 2</w:delText>
        </w:r>
      </w:del>
      <w:r w:rsidR="00147D1A" w:rsidRPr="007418CF">
        <w:rPr>
          <w:rFonts w:ascii="Times New Roman" w:eastAsia="Times New Roman" w:hAnsi="Times New Roman" w:cs="Times New Roman"/>
          <w:sz w:val="24"/>
          <w:szCs w:val="24"/>
        </w:rPr>
        <w:t>)</w:t>
      </w:r>
      <w:r w:rsidR="00E42EE1" w:rsidRPr="007418CF">
        <w:rPr>
          <w:rFonts w:ascii="Times New Roman" w:eastAsia="Times New Roman" w:hAnsi="Times New Roman" w:cs="Times New Roman"/>
          <w:sz w:val="24"/>
          <w:szCs w:val="24"/>
        </w:rPr>
        <w:t>.</w:t>
      </w:r>
      <w:r w:rsidR="00497A12" w:rsidRPr="007418CF">
        <w:rPr>
          <w:rFonts w:ascii="Times New Roman" w:eastAsia="Times New Roman" w:hAnsi="Times New Roman" w:cs="Times New Roman"/>
          <w:sz w:val="24"/>
          <w:szCs w:val="24"/>
        </w:rPr>
        <w:t xml:space="preserve"> </w:t>
      </w:r>
      <w:r w:rsidR="007E04C1" w:rsidRPr="007418CF">
        <w:rPr>
          <w:rFonts w:ascii="Times New Roman" w:eastAsia="Times New Roman" w:hAnsi="Times New Roman" w:cs="Times New Roman"/>
          <w:sz w:val="24"/>
          <w:szCs w:val="24"/>
        </w:rPr>
        <w:t>From 19 through 23 August 2015, w</w:t>
      </w:r>
      <w:r w:rsidR="007E6282" w:rsidRPr="007418CF">
        <w:rPr>
          <w:rFonts w:ascii="Times New Roman" w:eastAsia="Times New Roman" w:hAnsi="Times New Roman" w:cs="Times New Roman"/>
          <w:sz w:val="24"/>
          <w:szCs w:val="24"/>
        </w:rPr>
        <w:t>e sampled 14 littoral and 3 pelagic locations along our 40-km transect. Littoral locations were chosen to capture a range of sites with varying degrees of adjacent shoreline development – from “developed”</w:t>
      </w:r>
      <w:r w:rsidR="000D4AC4" w:rsidRPr="007418CF">
        <w:rPr>
          <w:rFonts w:ascii="Times New Roman" w:eastAsia="Times New Roman" w:hAnsi="Times New Roman" w:cs="Times New Roman"/>
          <w:sz w:val="24"/>
          <w:szCs w:val="24"/>
        </w:rPr>
        <w:t xml:space="preserve"> (</w:t>
      </w:r>
      <w:del w:id="127" w:author="Meyer, Michael Frederick" w:date="2022-02-04T09:10:00Z">
        <w:r w:rsidR="000D4AC4" w:rsidRPr="007418CF" w:rsidDel="00C745FF">
          <w:rPr>
            <w:rFonts w:ascii="Times New Roman" w:eastAsia="Times New Roman" w:hAnsi="Times New Roman" w:cs="Times New Roman"/>
            <w:sz w:val="24"/>
            <w:szCs w:val="24"/>
          </w:rPr>
          <w:delText xml:space="preserve">along the waterfront of </w:delText>
        </w:r>
      </w:del>
      <w:r w:rsidR="000D4AC4" w:rsidRPr="007418CF">
        <w:rPr>
          <w:rFonts w:ascii="Times New Roman" w:eastAsia="Times New Roman" w:hAnsi="Times New Roman" w:cs="Times New Roman"/>
          <w:sz w:val="24"/>
          <w:szCs w:val="24"/>
        </w:rPr>
        <w:t>human settlements</w:t>
      </w:r>
      <w:ins w:id="128" w:author="Meyer, Michael Frederick" w:date="2022-02-04T09:10:00Z">
        <w:r w:rsidR="00C745FF">
          <w:rPr>
            <w:rFonts w:ascii="Times New Roman" w:eastAsia="Times New Roman" w:hAnsi="Times New Roman" w:cs="Times New Roman"/>
            <w:sz w:val="24"/>
            <w:szCs w:val="24"/>
          </w:rPr>
          <w:t xml:space="preserve"> along the waterfront</w:t>
        </w:r>
      </w:ins>
      <w:r w:rsidR="000D4AC4" w:rsidRPr="007418CF">
        <w:rPr>
          <w:rFonts w:ascii="Times New Roman" w:eastAsia="Times New Roman" w:hAnsi="Times New Roman" w:cs="Times New Roman"/>
          <w:sz w:val="24"/>
          <w:szCs w:val="24"/>
        </w:rPr>
        <w:t>)</w:t>
      </w:r>
      <w:r w:rsidR="007E6282" w:rsidRPr="007418CF">
        <w:rPr>
          <w:rFonts w:ascii="Times New Roman" w:eastAsia="Times New Roman" w:hAnsi="Times New Roman" w:cs="Times New Roman"/>
          <w:sz w:val="24"/>
          <w:szCs w:val="24"/>
        </w:rPr>
        <w:t xml:space="preserve"> </w:t>
      </w:r>
      <w:r w:rsidR="000D4AC4" w:rsidRPr="007418CF">
        <w:rPr>
          <w:rFonts w:ascii="Times New Roman" w:eastAsia="Times New Roman" w:hAnsi="Times New Roman" w:cs="Times New Roman"/>
          <w:sz w:val="24"/>
          <w:szCs w:val="24"/>
        </w:rPr>
        <w:t xml:space="preserve">to “undeveloped” </w:t>
      </w:r>
      <w:r w:rsidR="007E6282" w:rsidRPr="007418CF">
        <w:rPr>
          <w:rFonts w:ascii="Times New Roman" w:eastAsia="Times New Roman" w:hAnsi="Times New Roman" w:cs="Times New Roman"/>
          <w:sz w:val="24"/>
          <w:szCs w:val="24"/>
        </w:rPr>
        <w:t xml:space="preserve">(no </w:t>
      </w:r>
      <w:r w:rsidR="000D4AC4" w:rsidRPr="007418CF">
        <w:rPr>
          <w:rFonts w:ascii="Times New Roman" w:eastAsia="Times New Roman" w:hAnsi="Times New Roman" w:cs="Times New Roman"/>
          <w:sz w:val="24"/>
          <w:szCs w:val="24"/>
        </w:rPr>
        <w:t xml:space="preserve">adjacent </w:t>
      </w:r>
      <w:r w:rsidR="007E6282" w:rsidRPr="007418CF">
        <w:rPr>
          <w:rFonts w:ascii="Times New Roman" w:eastAsia="Times New Roman" w:hAnsi="Times New Roman" w:cs="Times New Roman"/>
          <w:sz w:val="24"/>
          <w:szCs w:val="24"/>
        </w:rPr>
        <w:t>human settlements and complete forest cover</w:t>
      </w:r>
      <w:r w:rsidR="002A6CDC" w:rsidRPr="007418CF">
        <w:rPr>
          <w:rFonts w:ascii="Times New Roman" w:eastAsia="Times New Roman" w:hAnsi="Times New Roman" w:cs="Times New Roman"/>
          <w:sz w:val="24"/>
          <w:szCs w:val="24"/>
        </w:rPr>
        <w:t xml:space="preserve">; </w:t>
      </w:r>
      <w:r w:rsidR="00C03D31" w:rsidRPr="007418CF">
        <w:rPr>
          <w:rFonts w:ascii="Times New Roman" w:eastAsia="Times New Roman" w:hAnsi="Times New Roman" w:cs="Times New Roman"/>
          <w:sz w:val="24"/>
          <w:szCs w:val="24"/>
        </w:rPr>
        <w:t>Figure 1</w:t>
      </w:r>
      <w:ins w:id="129" w:author="Meyer, Michael Frederick" w:date="2022-01-10T09:27:00Z">
        <w:r w:rsidR="00D31838">
          <w:rPr>
            <w:rFonts w:ascii="Times New Roman" w:eastAsia="Times New Roman" w:hAnsi="Times New Roman" w:cs="Times New Roman"/>
            <w:sz w:val="24"/>
            <w:szCs w:val="24"/>
          </w:rPr>
          <w:t>;</w:t>
        </w:r>
      </w:ins>
      <w:del w:id="130" w:author="Meyer, Michael Frederick" w:date="2021-09-23T16:29:00Z">
        <w:r w:rsidR="00C03D31" w:rsidRPr="007418CF" w:rsidDel="00FF6B7A">
          <w:rPr>
            <w:rFonts w:ascii="Times New Roman" w:eastAsia="Times New Roman" w:hAnsi="Times New Roman" w:cs="Times New Roman"/>
            <w:sz w:val="24"/>
            <w:szCs w:val="24"/>
          </w:rPr>
          <w:delText xml:space="preserve">; Figure 2; </w:delText>
        </w:r>
      </w:del>
      <w:ins w:id="131" w:author="Meyer, Michael Frederick" w:date="2021-09-23T16:29:00Z">
        <w:r w:rsidR="00FF6B7A">
          <w:rPr>
            <w:rFonts w:ascii="Times New Roman" w:eastAsia="Times New Roman" w:hAnsi="Times New Roman" w:cs="Times New Roman"/>
            <w:sz w:val="24"/>
            <w:szCs w:val="24"/>
          </w:rPr>
          <w:t xml:space="preserve"> </w:t>
        </w:r>
      </w:ins>
      <w:r w:rsidR="00C03D31" w:rsidRPr="007418CF">
        <w:rPr>
          <w:rFonts w:ascii="Times New Roman" w:eastAsia="Times New Roman" w:hAnsi="Times New Roman" w:cs="Times New Roman"/>
          <w:sz w:val="24"/>
          <w:szCs w:val="24"/>
        </w:rPr>
        <w:t xml:space="preserve">Table </w:t>
      </w:r>
      <w:ins w:id="132" w:author="Meyer, Michael Frederick" w:date="2021-09-23T16:29:00Z">
        <w:r w:rsidR="00FF6B7A">
          <w:rPr>
            <w:rFonts w:ascii="Times New Roman" w:eastAsia="Times New Roman" w:hAnsi="Times New Roman" w:cs="Times New Roman"/>
            <w:sz w:val="24"/>
            <w:szCs w:val="24"/>
          </w:rPr>
          <w:t>S</w:t>
        </w:r>
      </w:ins>
      <w:r w:rsidR="00C03D31" w:rsidRPr="007418CF">
        <w:rPr>
          <w:rFonts w:ascii="Times New Roman" w:eastAsia="Times New Roman" w:hAnsi="Times New Roman" w:cs="Times New Roman"/>
          <w:sz w:val="24"/>
          <w:szCs w:val="24"/>
        </w:rPr>
        <w:t>1)</w:t>
      </w:r>
      <w:r w:rsidR="007E6282" w:rsidRPr="007418CF">
        <w:rPr>
          <w:rFonts w:ascii="Times New Roman" w:eastAsia="Times New Roman" w:hAnsi="Times New Roman" w:cs="Times New Roman"/>
          <w:sz w:val="24"/>
          <w:szCs w:val="24"/>
        </w:rPr>
        <w:t>. Pelagic sites were located 2 to 5 km offshore from each of the developed sites</w:t>
      </w:r>
      <w:r w:rsidR="0028782C" w:rsidRPr="007418CF">
        <w:rPr>
          <w:rFonts w:ascii="Times New Roman" w:eastAsia="Times New Roman" w:hAnsi="Times New Roman" w:cs="Times New Roman"/>
          <w:sz w:val="24"/>
          <w:szCs w:val="24"/>
        </w:rPr>
        <w:t xml:space="preserve"> in water depths of </w:t>
      </w:r>
      <w:r w:rsidR="00730E9A" w:rsidRPr="007418CF">
        <w:rPr>
          <w:rFonts w:ascii="Times New Roman" w:eastAsia="Times New Roman" w:hAnsi="Times New Roman" w:cs="Times New Roman"/>
          <w:sz w:val="24"/>
          <w:szCs w:val="24"/>
        </w:rPr>
        <w:t>900</w:t>
      </w:r>
      <w:r w:rsidR="00C20FD0">
        <w:rPr>
          <w:rFonts w:ascii="Times New Roman" w:eastAsia="Times New Roman" w:hAnsi="Times New Roman" w:cs="Times New Roman"/>
          <w:sz w:val="24"/>
          <w:szCs w:val="24"/>
        </w:rPr>
        <w:t xml:space="preserve"> to </w:t>
      </w:r>
      <w:r w:rsidR="00730E9A" w:rsidRPr="007418CF">
        <w:rPr>
          <w:rFonts w:ascii="Times New Roman" w:eastAsia="Times New Roman" w:hAnsi="Times New Roman" w:cs="Times New Roman"/>
          <w:sz w:val="24"/>
          <w:szCs w:val="24"/>
        </w:rPr>
        <w:t>1300</w:t>
      </w:r>
      <w:r w:rsidR="0028782C" w:rsidRPr="007418CF">
        <w:rPr>
          <w:rFonts w:ascii="Times New Roman" w:eastAsia="Times New Roman" w:hAnsi="Times New Roman" w:cs="Times New Roman"/>
          <w:sz w:val="24"/>
          <w:szCs w:val="24"/>
        </w:rPr>
        <w:t xml:space="preserve"> m</w:t>
      </w:r>
      <w:r w:rsidR="007E6282" w:rsidRPr="007418CF">
        <w:rPr>
          <w:rFonts w:ascii="Times New Roman" w:eastAsia="Times New Roman" w:hAnsi="Times New Roman" w:cs="Times New Roman"/>
          <w:sz w:val="24"/>
          <w:szCs w:val="24"/>
        </w:rPr>
        <w:t xml:space="preserve"> (Figure 1; Table </w:t>
      </w:r>
      <w:ins w:id="133" w:author="Meyer, Michael Frederick" w:date="2021-09-23T16:29:00Z">
        <w:r w:rsidR="00FF6B7A">
          <w:rPr>
            <w:rFonts w:ascii="Times New Roman" w:eastAsia="Times New Roman" w:hAnsi="Times New Roman" w:cs="Times New Roman"/>
            <w:sz w:val="24"/>
            <w:szCs w:val="24"/>
          </w:rPr>
          <w:t>S</w:t>
        </w:r>
      </w:ins>
      <w:r w:rsidR="007E6282" w:rsidRPr="007418CF">
        <w:rPr>
          <w:rFonts w:ascii="Times New Roman" w:eastAsia="Times New Roman" w:hAnsi="Times New Roman" w:cs="Times New Roman"/>
          <w:sz w:val="24"/>
          <w:szCs w:val="24"/>
        </w:rPr>
        <w:t xml:space="preserve">1). </w:t>
      </w:r>
      <w:r w:rsidR="00F86DA3">
        <w:rPr>
          <w:rFonts w:ascii="Times New Roman" w:eastAsia="Times New Roman" w:hAnsi="Times New Roman" w:cs="Times New Roman"/>
          <w:sz w:val="24"/>
          <w:szCs w:val="24"/>
        </w:rPr>
        <w:t xml:space="preserve">As previous investigations of nearshore algal communities </w:t>
      </w:r>
      <w:ins w:id="134" w:author="Meyer, Michael Frederick" w:date="2022-01-11T12:57:00Z">
        <w:r w:rsidR="00E32956">
          <w:rPr>
            <w:rFonts w:ascii="Times New Roman" w:eastAsia="Times New Roman" w:hAnsi="Times New Roman" w:cs="Times New Roman"/>
            <w:sz w:val="24"/>
            <w:szCs w:val="24"/>
          </w:rPr>
          <w:t xml:space="preserve">near our sampled locations </w:t>
        </w:r>
      </w:ins>
      <w:r w:rsidR="00F86DA3">
        <w:rPr>
          <w:rFonts w:ascii="Times New Roman" w:eastAsia="Times New Roman" w:hAnsi="Times New Roman" w:cs="Times New Roman"/>
          <w:sz w:val="24"/>
          <w:szCs w:val="24"/>
        </w:rPr>
        <w:t xml:space="preserve">observed </w:t>
      </w:r>
      <w:r w:rsidR="00CE329A">
        <w:rPr>
          <w:rFonts w:ascii="Times New Roman" w:eastAsia="Times New Roman" w:hAnsi="Times New Roman" w:cs="Times New Roman"/>
          <w:sz w:val="24"/>
          <w:szCs w:val="24"/>
        </w:rPr>
        <w:t>increased</w:t>
      </w:r>
      <w:r w:rsidR="00F86DA3">
        <w:rPr>
          <w:rFonts w:ascii="Times New Roman" w:eastAsia="Times New Roman" w:hAnsi="Times New Roman" w:cs="Times New Roman"/>
          <w:sz w:val="24"/>
          <w:szCs w:val="24"/>
        </w:rPr>
        <w:t xml:space="preserve"> filamentous algae </w:t>
      </w:r>
      <w:r w:rsidR="00F86DA3">
        <w:rPr>
          <w:rFonts w:ascii="Times New Roman" w:eastAsia="Times New Roman" w:hAnsi="Times New Roman" w:cs="Times New Roman"/>
          <w:sz w:val="24"/>
          <w:szCs w:val="24"/>
        </w:rPr>
        <w:fldChar w:fldCharType="begin"/>
      </w:r>
      <w:r w:rsidR="00F86DA3">
        <w:rPr>
          <w:rFonts w:ascii="Times New Roman" w:eastAsia="Times New Roman" w:hAnsi="Times New Roman" w:cs="Times New Roman"/>
          <w:sz w:val="24"/>
          <w:szCs w:val="24"/>
        </w:rPr>
        <w:instrText xml:space="preserve"> ADDIN ZOTERO_ITEM CSL_CITATION {"citationID":"xPms53a1","properties":{"formattedCitation":"(Timoshkin et al. 2016, 2018; Volkova et al. 2018)","plainCitation":"(Timoshkin et al. 2016, 2018; Volkova et al. 2018)","noteIndex":0},"citationItems":[{"id":5,"uris":["http://zotero.org/users/2645460/items/NFAXQ2W2"],"uri":["http://zotero.org/users/2645460/items/NFAXQ2W2"],"itemData":{"id":5,"type":"article-journal","container-title":"Journal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Anatol'yevich"}],"issued":{"date-parts":[["2018",5]]}}}],"schema":"https://github.com/citation-style-language/schema/raw/master/csl-citation.json"} </w:instrText>
      </w:r>
      <w:r w:rsidR="00F86DA3">
        <w:rPr>
          <w:rFonts w:ascii="Times New Roman" w:eastAsia="Times New Roman" w:hAnsi="Times New Roman" w:cs="Times New Roman"/>
          <w:sz w:val="24"/>
          <w:szCs w:val="24"/>
        </w:rPr>
        <w:fldChar w:fldCharType="separate"/>
      </w:r>
      <w:r w:rsidR="00F86DA3" w:rsidRPr="00850C45">
        <w:rPr>
          <w:rFonts w:ascii="Times New Roman" w:hAnsi="Times New Roman" w:cs="Times New Roman"/>
          <w:sz w:val="24"/>
        </w:rPr>
        <w:t>(Timoshkin et al. 2016, 2018; Volkova et al. 2018)</w:t>
      </w:r>
      <w:r w:rsidR="00F86DA3">
        <w:rPr>
          <w:rFonts w:ascii="Times New Roman" w:eastAsia="Times New Roman" w:hAnsi="Times New Roman" w:cs="Times New Roman"/>
          <w:sz w:val="24"/>
          <w:szCs w:val="24"/>
        </w:rPr>
        <w:fldChar w:fldCharType="end"/>
      </w:r>
      <w:r w:rsidR="00F86DA3">
        <w:rPr>
          <w:rFonts w:ascii="Times New Roman" w:eastAsia="Times New Roman" w:hAnsi="Times New Roman" w:cs="Times New Roman"/>
          <w:sz w:val="24"/>
          <w:szCs w:val="24"/>
        </w:rPr>
        <w:t xml:space="preserve"> and cyanobacteria </w:t>
      </w:r>
      <w:r w:rsidR="00F86DA3">
        <w:rPr>
          <w:rFonts w:ascii="Times New Roman" w:eastAsia="Times New Roman" w:hAnsi="Times New Roman" w:cs="Times New Roman"/>
          <w:sz w:val="24"/>
          <w:szCs w:val="24"/>
        </w:rPr>
        <w:fldChar w:fldCharType="begin"/>
      </w:r>
      <w:r w:rsidR="00F86DA3">
        <w:rPr>
          <w:rFonts w:ascii="Times New Roman" w:eastAsia="Times New Roman" w:hAnsi="Times New Roman" w:cs="Times New Roman"/>
          <w:sz w:val="24"/>
          <w:szCs w:val="24"/>
        </w:rPr>
        <w:instrText xml:space="preserve"> ADDIN ZOTERO_ITEM CSL_CITATION {"citationID":"XiBRUuH3","properties":{"formattedCitation":"(Bondarenko et al. 2021)","plainCitation":"(Bondarenko et al. 2021)","noteIndex":0},"citationItems":[{"id":4565,"uris":["http://zotero.org/users/2645460/items/2TJVAMXC"],"uri":["http://zotero.org/users/2645460/items/2TJVAMXC"],"itemData":{"id":4565,"type":"article-journal","container-title":"Limnology and Freshwater Biology","DOI":"10.31951/2658-3518-2021-A-1-1101","page":"1101-1110","title":"Dolichospermum lemmermannii (Nostocales) bloom in world’s deepest Lake Baikal (East Siberia): abundance, toxicity and factors influencing growth","volume":"1","author":[{"family":"Bondarenko","given":"N. A."},{"family":"Tomberg","given":"I. V."},{"family":"Shirokaya","given":"A. A."},{"family":"Belykh","given":"O. I."},{"family":"Tikhonova","given":"I. V."},{"family":"Fedorova","given":"G. A."},{"family":"Netsvetaeva","given":"O. G."},{"family":"Eletskaya","given":"E. V."},{"family":"Timoshkin","given":"O. A."}],"issued":{"date-parts":[["2021"]]}}}],"schema":"https://github.com/citation-style-language/schema/raw/master/csl-citation.json"} </w:instrText>
      </w:r>
      <w:r w:rsidR="00F86DA3">
        <w:rPr>
          <w:rFonts w:ascii="Times New Roman" w:eastAsia="Times New Roman" w:hAnsi="Times New Roman" w:cs="Times New Roman"/>
          <w:sz w:val="24"/>
          <w:szCs w:val="24"/>
        </w:rPr>
        <w:fldChar w:fldCharType="separate"/>
      </w:r>
      <w:r w:rsidR="00F86DA3" w:rsidRPr="00850C45">
        <w:rPr>
          <w:rFonts w:ascii="Times New Roman" w:hAnsi="Times New Roman" w:cs="Times New Roman"/>
          <w:sz w:val="24"/>
        </w:rPr>
        <w:t>(Bondarenko et al. 2021)</w:t>
      </w:r>
      <w:r w:rsidR="00F86DA3">
        <w:rPr>
          <w:rFonts w:ascii="Times New Roman" w:eastAsia="Times New Roman" w:hAnsi="Times New Roman" w:cs="Times New Roman"/>
          <w:sz w:val="24"/>
          <w:szCs w:val="24"/>
        </w:rPr>
        <w:fldChar w:fldCharType="end"/>
      </w:r>
      <w:r w:rsidR="00F86DA3">
        <w:rPr>
          <w:rFonts w:ascii="Times New Roman" w:eastAsia="Times New Roman" w:hAnsi="Times New Roman" w:cs="Times New Roman"/>
          <w:sz w:val="24"/>
          <w:szCs w:val="24"/>
        </w:rPr>
        <w:t xml:space="preserve"> in mid-to-late summer, t</w:t>
      </w:r>
      <w:r w:rsidR="007B25E4">
        <w:rPr>
          <w:rFonts w:ascii="Times New Roman" w:eastAsia="Times New Roman" w:hAnsi="Times New Roman" w:cs="Times New Roman"/>
          <w:sz w:val="24"/>
          <w:szCs w:val="24"/>
        </w:rPr>
        <w:t xml:space="preserve">he timing of our sampling was intended to coincide with the </w:t>
      </w:r>
      <w:r w:rsidR="00891C71">
        <w:rPr>
          <w:rFonts w:ascii="Times New Roman" w:eastAsia="Times New Roman" w:hAnsi="Times New Roman" w:cs="Times New Roman"/>
          <w:sz w:val="24"/>
          <w:szCs w:val="24"/>
        </w:rPr>
        <w:t xml:space="preserve">annual </w:t>
      </w:r>
      <w:r w:rsidR="007B25E4">
        <w:rPr>
          <w:rFonts w:ascii="Times New Roman" w:eastAsia="Times New Roman" w:hAnsi="Times New Roman" w:cs="Times New Roman"/>
          <w:sz w:val="24"/>
          <w:szCs w:val="24"/>
        </w:rPr>
        <w:t xml:space="preserve">peaks of tourism and summertime community succession, such that gradients of human disturbance and biological response would likely be most </w:t>
      </w:r>
      <w:r w:rsidR="002351C4">
        <w:rPr>
          <w:rFonts w:ascii="Times New Roman" w:eastAsia="Times New Roman" w:hAnsi="Times New Roman" w:cs="Times New Roman"/>
          <w:sz w:val="24"/>
          <w:szCs w:val="24"/>
        </w:rPr>
        <w:t>apparent</w:t>
      </w:r>
      <w:r w:rsidR="007B25E4">
        <w:rPr>
          <w:rFonts w:ascii="Times New Roman" w:eastAsia="Times New Roman" w:hAnsi="Times New Roman" w:cs="Times New Roman"/>
          <w:sz w:val="24"/>
          <w:szCs w:val="24"/>
        </w:rPr>
        <w:t xml:space="preserve"> relative to environmental noise</w:t>
      </w:r>
      <w:r w:rsidR="00FE48C4">
        <w:rPr>
          <w:rFonts w:ascii="Times New Roman" w:eastAsia="Times New Roman" w:hAnsi="Times New Roman" w:cs="Times New Roman"/>
          <w:sz w:val="24"/>
          <w:szCs w:val="24"/>
        </w:rPr>
        <w:t xml:space="preserve">. </w:t>
      </w:r>
      <w:r w:rsidR="00C80A60" w:rsidRPr="007418CF">
        <w:rPr>
          <w:rFonts w:ascii="Times New Roman" w:eastAsia="Times New Roman" w:hAnsi="Times New Roman" w:cs="Times New Roman"/>
          <w:sz w:val="24"/>
          <w:szCs w:val="24"/>
        </w:rPr>
        <w:t>All l</w:t>
      </w:r>
      <w:r w:rsidR="007E6282" w:rsidRPr="007418CF">
        <w:rPr>
          <w:rFonts w:ascii="Times New Roman" w:eastAsia="Times New Roman" w:hAnsi="Times New Roman" w:cs="Times New Roman"/>
          <w:sz w:val="24"/>
          <w:szCs w:val="24"/>
        </w:rPr>
        <w:t xml:space="preserve">ittoral sites were sampled at </w:t>
      </w:r>
      <w:r w:rsidR="00147D1A" w:rsidRPr="007418CF">
        <w:rPr>
          <w:rFonts w:ascii="Times New Roman" w:eastAsia="Times New Roman" w:hAnsi="Times New Roman" w:cs="Times New Roman"/>
          <w:sz w:val="24"/>
          <w:szCs w:val="24"/>
        </w:rPr>
        <w:t xml:space="preserve">approximately </w:t>
      </w:r>
      <w:r w:rsidR="007E6282" w:rsidRPr="007418CF">
        <w:rPr>
          <w:rFonts w:ascii="Times New Roman" w:eastAsia="Times New Roman" w:hAnsi="Times New Roman" w:cs="Times New Roman"/>
          <w:sz w:val="24"/>
          <w:szCs w:val="24"/>
        </w:rPr>
        <w:lastRenderedPageBreak/>
        <w:t xml:space="preserve">the same depth (~1.25 m) </w:t>
      </w:r>
      <w:r w:rsidR="0028782C" w:rsidRPr="007418CF">
        <w:rPr>
          <w:rFonts w:ascii="Times New Roman" w:eastAsia="Times New Roman" w:hAnsi="Times New Roman" w:cs="Times New Roman"/>
          <w:sz w:val="24"/>
          <w:szCs w:val="24"/>
        </w:rPr>
        <w:t xml:space="preserve">at a distance of </w:t>
      </w:r>
      <w:r w:rsidR="00730E9A" w:rsidRPr="007418CF">
        <w:rPr>
          <w:rFonts w:ascii="Times New Roman" w:eastAsia="Times New Roman" w:hAnsi="Times New Roman" w:cs="Times New Roman"/>
          <w:sz w:val="24"/>
          <w:szCs w:val="24"/>
        </w:rPr>
        <w:t>8.9</w:t>
      </w:r>
      <w:r w:rsidR="00190BF3" w:rsidRPr="007418CF">
        <w:rPr>
          <w:rFonts w:ascii="Times New Roman" w:eastAsia="Times New Roman" w:hAnsi="Times New Roman" w:cs="Times New Roman"/>
          <w:sz w:val="24"/>
          <w:szCs w:val="24"/>
        </w:rPr>
        <w:t>0</w:t>
      </w:r>
      <w:r w:rsidR="00C20FD0">
        <w:rPr>
          <w:rFonts w:ascii="Times New Roman" w:eastAsia="Times New Roman" w:hAnsi="Times New Roman" w:cs="Times New Roman"/>
          <w:sz w:val="24"/>
          <w:szCs w:val="24"/>
        </w:rPr>
        <w:t xml:space="preserve"> to </w:t>
      </w:r>
      <w:r w:rsidR="00730E9A" w:rsidRPr="007418CF">
        <w:rPr>
          <w:rFonts w:ascii="Times New Roman" w:eastAsia="Times New Roman" w:hAnsi="Times New Roman" w:cs="Times New Roman"/>
          <w:sz w:val="24"/>
          <w:szCs w:val="24"/>
        </w:rPr>
        <w:t>20.75</w:t>
      </w:r>
      <w:r w:rsidR="0028782C" w:rsidRPr="007418CF">
        <w:rPr>
          <w:rFonts w:ascii="Times New Roman" w:eastAsia="Times New Roman" w:hAnsi="Times New Roman" w:cs="Times New Roman"/>
          <w:sz w:val="24"/>
          <w:szCs w:val="24"/>
        </w:rPr>
        <w:t xml:space="preserve"> m from shore</w:t>
      </w:r>
      <w:r w:rsidR="007E6282" w:rsidRPr="007418CF">
        <w:rPr>
          <w:rFonts w:ascii="Times New Roman" w:eastAsia="Times New Roman" w:hAnsi="Times New Roman" w:cs="Times New Roman"/>
          <w:sz w:val="24"/>
          <w:szCs w:val="24"/>
        </w:rPr>
        <w:t xml:space="preserve"> (Table </w:t>
      </w:r>
      <w:ins w:id="135" w:author="Meyer, Michael Frederick" w:date="2021-09-24T12:29:00Z">
        <w:r w:rsidR="00675D8F">
          <w:rPr>
            <w:rFonts w:ascii="Times New Roman" w:eastAsia="Times New Roman" w:hAnsi="Times New Roman" w:cs="Times New Roman"/>
            <w:sz w:val="24"/>
            <w:szCs w:val="24"/>
          </w:rPr>
          <w:t>S</w:t>
        </w:r>
      </w:ins>
      <w:r w:rsidR="007E6282" w:rsidRPr="007418CF">
        <w:rPr>
          <w:rFonts w:ascii="Times New Roman" w:eastAsia="Times New Roman" w:hAnsi="Times New Roman" w:cs="Times New Roman"/>
          <w:sz w:val="24"/>
          <w:szCs w:val="24"/>
        </w:rPr>
        <w:t>1)</w:t>
      </w:r>
      <w:r w:rsidR="00B806EB">
        <w:rPr>
          <w:rFonts w:ascii="Times New Roman" w:eastAsia="Times New Roman" w:hAnsi="Times New Roman" w:cs="Times New Roman"/>
          <w:sz w:val="24"/>
          <w:szCs w:val="24"/>
        </w:rPr>
        <w:t>, which allowed us to collect samples without the need for SCUBA but precluded us from sampling deeper littoral environments</w:t>
      </w:r>
      <w:r w:rsidR="007E6282" w:rsidRPr="007418CF">
        <w:rPr>
          <w:rFonts w:ascii="Times New Roman" w:eastAsia="Times New Roman" w:hAnsi="Times New Roman" w:cs="Times New Roman"/>
          <w:sz w:val="24"/>
          <w:szCs w:val="24"/>
        </w:rPr>
        <w:t xml:space="preserve">. </w:t>
      </w:r>
      <w:del w:id="136" w:author="Meyer, Michael Frederick" w:date="2021-10-29T11:13:00Z">
        <w:r w:rsidR="007E6282" w:rsidRPr="007418CF" w:rsidDel="00340607">
          <w:rPr>
            <w:rFonts w:ascii="Times New Roman" w:eastAsia="Times New Roman" w:hAnsi="Times New Roman" w:cs="Times New Roman"/>
            <w:sz w:val="24"/>
            <w:szCs w:val="24"/>
          </w:rPr>
          <w:delText>At each site, air temperature was measured with a mercury thermometer</w:delText>
        </w:r>
        <w:r w:rsidR="00271F4F" w:rsidRPr="007418CF" w:rsidDel="00340607">
          <w:rPr>
            <w:rFonts w:ascii="Times New Roman" w:eastAsia="Times New Roman" w:hAnsi="Times New Roman" w:cs="Times New Roman"/>
            <w:sz w:val="24"/>
            <w:szCs w:val="24"/>
          </w:rPr>
          <w:delText>,</w:delText>
        </w:r>
        <w:r w:rsidR="007E6282" w:rsidRPr="007418CF" w:rsidDel="00340607">
          <w:rPr>
            <w:rFonts w:ascii="Times New Roman" w:eastAsia="Times New Roman" w:hAnsi="Times New Roman" w:cs="Times New Roman"/>
            <w:sz w:val="24"/>
            <w:szCs w:val="24"/>
          </w:rPr>
          <w:delText xml:space="preserve"> and photographs were taken of the substrate and the shoreline.</w:delText>
        </w:r>
        <w:r w:rsidR="00AA5BB3" w:rsidDel="00340607">
          <w:rPr>
            <w:rFonts w:ascii="Times New Roman" w:eastAsia="Times New Roman" w:hAnsi="Times New Roman" w:cs="Times New Roman"/>
            <w:sz w:val="24"/>
            <w:szCs w:val="24"/>
          </w:rPr>
          <w:delText xml:space="preserve"> V</w:delText>
        </w:r>
      </w:del>
      <w:del w:id="137" w:author="Ted" w:date="2021-10-13T15:28:00Z">
        <w:r w:rsidR="00AA5BB3" w:rsidDel="0010322E">
          <w:rPr>
            <w:rFonts w:ascii="Times New Roman" w:eastAsia="Times New Roman" w:hAnsi="Times New Roman" w:cs="Times New Roman"/>
            <w:sz w:val="24"/>
            <w:szCs w:val="24"/>
          </w:rPr>
          <w:delText>isual inspection of substrate photographs suggested that</w:delText>
        </w:r>
      </w:del>
      <w:ins w:id="138" w:author="Ted" w:date="2021-10-13T15:28:00Z">
        <w:r w:rsidR="0010322E">
          <w:rPr>
            <w:rFonts w:ascii="Times New Roman" w:eastAsia="Times New Roman" w:hAnsi="Times New Roman" w:cs="Times New Roman"/>
            <w:sz w:val="24"/>
            <w:szCs w:val="24"/>
          </w:rPr>
          <w:t>The</w:t>
        </w:r>
      </w:ins>
      <w:r w:rsidR="00AA5BB3">
        <w:rPr>
          <w:rFonts w:ascii="Times New Roman" w:eastAsia="Times New Roman" w:hAnsi="Times New Roman" w:cs="Times New Roman"/>
          <w:sz w:val="24"/>
          <w:szCs w:val="24"/>
        </w:rPr>
        <w:t xml:space="preserve"> substrate </w:t>
      </w:r>
      <w:r w:rsidR="000C2BD6">
        <w:rPr>
          <w:rFonts w:ascii="Times New Roman" w:eastAsia="Times New Roman" w:hAnsi="Times New Roman" w:cs="Times New Roman"/>
          <w:sz w:val="24"/>
          <w:szCs w:val="24"/>
        </w:rPr>
        <w:t xml:space="preserve">was </w:t>
      </w:r>
      <w:r w:rsidR="00AA5BB3">
        <w:rPr>
          <w:rFonts w:ascii="Times New Roman" w:eastAsia="Times New Roman" w:hAnsi="Times New Roman" w:cs="Times New Roman"/>
          <w:sz w:val="24"/>
          <w:szCs w:val="24"/>
        </w:rPr>
        <w:t>consistent among sites</w:t>
      </w:r>
      <w:r w:rsidR="000C2BD6">
        <w:rPr>
          <w:rFonts w:ascii="Times New Roman" w:eastAsia="Times New Roman" w:hAnsi="Times New Roman" w:cs="Times New Roman"/>
          <w:sz w:val="24"/>
          <w:szCs w:val="24"/>
        </w:rPr>
        <w:t xml:space="preserve"> and generally was</w:t>
      </w:r>
      <w:r w:rsidR="002351C4">
        <w:rPr>
          <w:rFonts w:ascii="Times New Roman" w:eastAsia="Times New Roman" w:hAnsi="Times New Roman" w:cs="Times New Roman"/>
          <w:sz w:val="24"/>
          <w:szCs w:val="24"/>
        </w:rPr>
        <w:t xml:space="preserve"> dominated by pebble to boulder-sized rocks</w:t>
      </w:r>
      <w:r w:rsidR="00AA5BB3">
        <w:rPr>
          <w:rFonts w:ascii="Times New Roman" w:eastAsia="Times New Roman" w:hAnsi="Times New Roman" w:cs="Times New Roman"/>
          <w:sz w:val="24"/>
          <w:szCs w:val="24"/>
        </w:rPr>
        <w:t xml:space="preserve">. </w:t>
      </w:r>
    </w:p>
    <w:p w14:paraId="38C88236" w14:textId="77777777" w:rsidR="00147D1A" w:rsidRPr="007418CF" w:rsidRDefault="00147D1A" w:rsidP="00F31B90">
      <w:pPr>
        <w:spacing w:line="480" w:lineRule="auto"/>
        <w:rPr>
          <w:rFonts w:ascii="Times New Roman" w:eastAsia="Times New Roman" w:hAnsi="Times New Roman" w:cs="Times New Roman"/>
          <w:sz w:val="24"/>
          <w:szCs w:val="24"/>
        </w:rPr>
      </w:pPr>
    </w:p>
    <w:p w14:paraId="53BBF2BF" w14:textId="71AED9C9" w:rsidR="00715D55" w:rsidRPr="007418CF" w:rsidRDefault="00F9615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w:t>
      </w:r>
      <w:r w:rsidR="007E6282" w:rsidRPr="007418CF">
        <w:rPr>
          <w:rFonts w:ascii="Times New Roman" w:eastAsia="Times New Roman" w:hAnsi="Times New Roman" w:cs="Times New Roman"/>
          <w:sz w:val="24"/>
          <w:szCs w:val="24"/>
        </w:rPr>
        <w:t>hree discrete lakeside settlements</w:t>
      </w:r>
      <w:r w:rsidRPr="007418CF">
        <w:rPr>
          <w:rFonts w:ascii="Times New Roman" w:eastAsia="Times New Roman" w:hAnsi="Times New Roman" w:cs="Times New Roman"/>
          <w:sz w:val="24"/>
          <w:szCs w:val="24"/>
        </w:rPr>
        <w:t xml:space="preserve"> </w:t>
      </w:r>
      <w:r w:rsidR="00731C73" w:rsidRPr="007418CF">
        <w:rPr>
          <w:rFonts w:ascii="Times New Roman" w:eastAsia="Times New Roman" w:hAnsi="Times New Roman" w:cs="Times New Roman"/>
          <w:sz w:val="24"/>
          <w:szCs w:val="24"/>
        </w:rPr>
        <w:t>were located</w:t>
      </w:r>
      <w:r w:rsidRPr="007418CF">
        <w:rPr>
          <w:rFonts w:ascii="Times New Roman" w:eastAsia="Times New Roman" w:hAnsi="Times New Roman" w:cs="Times New Roman"/>
          <w:sz w:val="24"/>
          <w:szCs w:val="24"/>
        </w:rPr>
        <w:t xml:space="preserve"> along our 40-km transect</w:t>
      </w:r>
      <w:r w:rsidR="007E628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The largest, </w:t>
      </w:r>
      <w:proofErr w:type="spellStart"/>
      <w:r w:rsidR="00D8535D" w:rsidRPr="007418CF">
        <w:rPr>
          <w:rFonts w:ascii="Times New Roman" w:eastAsia="Times New Roman" w:hAnsi="Times New Roman" w:cs="Times New Roman"/>
          <w:sz w:val="24"/>
          <w:szCs w:val="24"/>
        </w:rPr>
        <w:t>Listvyanka</w:t>
      </w:r>
      <w:proofErr w:type="spellEnd"/>
      <w:r w:rsidR="00D8535D" w:rsidRPr="007418CF">
        <w:rPr>
          <w:rFonts w:ascii="Times New Roman" w:eastAsia="Times New Roman" w:hAnsi="Times New Roman" w:cs="Times New Roman"/>
          <w:sz w:val="24"/>
          <w:szCs w:val="24"/>
        </w:rPr>
        <w:t xml:space="preserve">, is primarily a tourist town </w:t>
      </w:r>
      <w:r w:rsidR="00A43525" w:rsidRPr="007418CF">
        <w:rPr>
          <w:rFonts w:ascii="Times New Roman" w:eastAsia="Times New Roman" w:hAnsi="Times New Roman" w:cs="Times New Roman"/>
          <w:sz w:val="24"/>
          <w:szCs w:val="24"/>
        </w:rPr>
        <w:t xml:space="preserve">of </w:t>
      </w:r>
      <w:r w:rsidR="00D8535D" w:rsidRPr="007418CF">
        <w:rPr>
          <w:rFonts w:ascii="Times New Roman" w:eastAsia="Times New Roman" w:hAnsi="Times New Roman" w:cs="Times New Roman"/>
          <w:sz w:val="24"/>
          <w:szCs w:val="24"/>
        </w:rPr>
        <w:t xml:space="preserve">approximately </w:t>
      </w:r>
      <w:r w:rsidR="00A43525" w:rsidRPr="007418CF">
        <w:rPr>
          <w:rFonts w:ascii="Times New Roman" w:eastAsia="Times New Roman" w:hAnsi="Times New Roman" w:cs="Times New Roman"/>
          <w:sz w:val="24"/>
          <w:szCs w:val="24"/>
        </w:rPr>
        <w:t>2000</w:t>
      </w:r>
      <w:r w:rsidR="00D8535D" w:rsidRPr="007418CF">
        <w:rPr>
          <w:rFonts w:ascii="Times New Roman" w:eastAsia="Times New Roman" w:hAnsi="Times New Roman" w:cs="Times New Roman"/>
          <w:sz w:val="24"/>
          <w:szCs w:val="24"/>
        </w:rPr>
        <w:t xml:space="preserve"> permanent residents, although tourism can contribute significantly to the town’s population with </w:t>
      </w:r>
      <w:r w:rsidR="00AA09EF" w:rsidRPr="007418CF">
        <w:rPr>
          <w:rFonts w:ascii="Times New Roman" w:eastAsia="Times New Roman" w:hAnsi="Times New Roman" w:cs="Times New Roman"/>
          <w:sz w:val="24"/>
          <w:szCs w:val="24"/>
        </w:rPr>
        <w:t xml:space="preserve">approximately </w:t>
      </w:r>
      <w:r w:rsidR="009F5671" w:rsidRPr="007418CF">
        <w:rPr>
          <w:rFonts w:ascii="Times New Roman" w:eastAsia="Times New Roman" w:hAnsi="Times New Roman" w:cs="Times New Roman"/>
          <w:sz w:val="24"/>
          <w:szCs w:val="24"/>
        </w:rPr>
        <w:t>1.2 million</w:t>
      </w:r>
      <w:r w:rsidR="00D8535D" w:rsidRPr="007418CF">
        <w:rPr>
          <w:rFonts w:ascii="Times New Roman" w:eastAsia="Times New Roman" w:hAnsi="Times New Roman" w:cs="Times New Roman"/>
          <w:sz w:val="24"/>
          <w:szCs w:val="24"/>
        </w:rPr>
        <w:t xml:space="preserve"> </w:t>
      </w:r>
      <w:r w:rsidR="00CE6655" w:rsidRPr="007418CF">
        <w:rPr>
          <w:rFonts w:ascii="Times New Roman" w:eastAsia="Times New Roman" w:hAnsi="Times New Roman" w:cs="Times New Roman"/>
          <w:sz w:val="24"/>
          <w:szCs w:val="24"/>
        </w:rPr>
        <w:t xml:space="preserve">annual </w:t>
      </w:r>
      <w:r w:rsidR="00414172" w:rsidRPr="007418CF">
        <w:rPr>
          <w:rFonts w:ascii="Times New Roman" w:eastAsia="Times New Roman" w:hAnsi="Times New Roman" w:cs="Times New Roman"/>
          <w:sz w:val="24"/>
          <w:szCs w:val="24"/>
        </w:rPr>
        <w:t xml:space="preserve">visitors </w:t>
      </w:r>
      <w:r w:rsidR="006F1DAD" w:rsidRPr="007418CF">
        <w:rPr>
          <w:rFonts w:ascii="Times New Roman" w:eastAsia="Times New Roman" w:hAnsi="Times New Roman" w:cs="Times New Roman"/>
          <w:sz w:val="24"/>
          <w:szCs w:val="24"/>
        </w:rPr>
        <w:fldChar w:fldCharType="begin"/>
      </w:r>
      <w:r w:rsidR="006F1DAD" w:rsidRPr="007418CF">
        <w:rPr>
          <w:rFonts w:ascii="Times New Roman" w:eastAsia="Times New Roman" w:hAnsi="Times New Roman" w:cs="Times New Roman"/>
          <w:sz w:val="24"/>
          <w:szCs w:val="24"/>
        </w:rPr>
        <w:instrText xml:space="preserve"> ADDIN ZOTERO_ITEM CSL_CITATION {"citationID":"7marE7oD","properties":{"formattedCitation":"(Interfax-Tourism 2018)","plainCitation":"(Interfax-Tourism 2018)","noteIndex":0},"citationItems":[{"id":3786,"uris":["http://zotero.org/users/2645460/items/JSTKHQEI"],"uri":["http://zotero.org/users/2645460/items/JSTKHQEI"],"itemData":{"id":3786,"type":"article-newspaper","abstract":"ИРКУТСК. 25 ОКТЯБРЯ. ИНТЕРФАКС-СИБИРЬ - Количество туристов, посетивших Иркутскую область и озеро Байкал в январе-сентябре 2018 года, выросло на 4,7% в сравнении с аналогичным периодом прошлого года, до 1,2 млн человек, сообщила руководитель Агентства по туризму Иркутской области Екатерина Сливина.","container-title":"Interfax-Tourism","language":"Russian","title":"Байкал с января по август 2018 года посетили 1,2 миллиона туристов (1.2 million tourists vistied Baikal from January through August 2018)","URL":"https://tourism.interfax.ru/ru/news/articles/53449/","author":[{"family":"Interfax-Tourism","given":""}],"accessed":{"date-parts":[["2020",6,9]]},"issued":{"date-parts":[["2018",10,25]]}}}],"schema":"https://github.com/citation-style-language/schema/raw/master/csl-citation.json"} </w:instrText>
      </w:r>
      <w:r w:rsidR="006F1DAD" w:rsidRPr="007418CF">
        <w:rPr>
          <w:rFonts w:ascii="Times New Roman" w:eastAsia="Times New Roman" w:hAnsi="Times New Roman" w:cs="Times New Roman"/>
          <w:sz w:val="24"/>
          <w:szCs w:val="24"/>
        </w:rPr>
        <w:fldChar w:fldCharType="separate"/>
      </w:r>
      <w:r w:rsidR="006F1DAD" w:rsidRPr="007418CF">
        <w:rPr>
          <w:rFonts w:ascii="Times New Roman" w:hAnsi="Times New Roman" w:cs="Times New Roman"/>
          <w:sz w:val="24"/>
        </w:rPr>
        <w:t>(Interfax-Tourism 2018)</w:t>
      </w:r>
      <w:r w:rsidR="006F1DAD"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414172" w:rsidRPr="007418CF">
        <w:rPr>
          <w:rFonts w:ascii="Times New Roman" w:eastAsia="Times New Roman" w:hAnsi="Times New Roman" w:cs="Times New Roman"/>
          <w:sz w:val="24"/>
          <w:szCs w:val="24"/>
        </w:rPr>
        <w:t>The other</w:t>
      </w:r>
      <w:r w:rsidR="00D8535D" w:rsidRPr="007418CF">
        <w:rPr>
          <w:rFonts w:ascii="Times New Roman" w:eastAsia="Times New Roman" w:hAnsi="Times New Roman" w:cs="Times New Roman"/>
          <w:sz w:val="24"/>
          <w:szCs w:val="24"/>
        </w:rPr>
        <w:t xml:space="preserve"> two </w:t>
      </w:r>
      <w:r w:rsidR="00414172" w:rsidRPr="007418CF">
        <w:rPr>
          <w:rFonts w:ascii="Times New Roman" w:eastAsia="Times New Roman" w:hAnsi="Times New Roman" w:cs="Times New Roman"/>
          <w:sz w:val="24"/>
          <w:szCs w:val="24"/>
        </w:rPr>
        <w:t>settlements are the</w:t>
      </w:r>
      <w:r w:rsidR="00D8535D" w:rsidRPr="007418CF">
        <w:rPr>
          <w:rFonts w:ascii="Times New Roman" w:eastAsia="Times New Roman" w:hAnsi="Times New Roman" w:cs="Times New Roman"/>
          <w:sz w:val="24"/>
          <w:szCs w:val="24"/>
        </w:rPr>
        <w:t xml:space="preserve"> villages Bolshie </w:t>
      </w:r>
      <w:proofErr w:type="spellStart"/>
      <w:r w:rsidR="00D8535D" w:rsidRPr="007418CF">
        <w:rPr>
          <w:rFonts w:ascii="Times New Roman" w:eastAsia="Times New Roman" w:hAnsi="Times New Roman" w:cs="Times New Roman"/>
          <w:sz w:val="24"/>
          <w:szCs w:val="24"/>
        </w:rPr>
        <w:t>Koty</w:t>
      </w:r>
      <w:proofErr w:type="spellEnd"/>
      <w:r w:rsidR="00D8535D" w:rsidRPr="007418CF">
        <w:rPr>
          <w:rFonts w:ascii="Times New Roman" w:eastAsia="Times New Roman" w:hAnsi="Times New Roman" w:cs="Times New Roman"/>
          <w:sz w:val="24"/>
          <w:szCs w:val="24"/>
        </w:rPr>
        <w:t xml:space="preserve"> and </w:t>
      </w:r>
      <w:proofErr w:type="spellStart"/>
      <w:r w:rsidR="00D8535D" w:rsidRPr="007418CF">
        <w:rPr>
          <w:rFonts w:ascii="Times New Roman" w:eastAsia="Times New Roman" w:hAnsi="Times New Roman" w:cs="Times New Roman"/>
          <w:sz w:val="24"/>
          <w:szCs w:val="24"/>
        </w:rPr>
        <w:t>Bolshoe</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Goloustnoe</w:t>
      </w:r>
      <w:proofErr w:type="spellEnd"/>
      <w:r w:rsidR="000D4AC4" w:rsidRPr="007418CF">
        <w:rPr>
          <w:rFonts w:ascii="Times New Roman" w:eastAsia="Times New Roman" w:hAnsi="Times New Roman" w:cs="Times New Roman"/>
          <w:sz w:val="24"/>
          <w:szCs w:val="24"/>
        </w:rPr>
        <w:t>, which</w:t>
      </w:r>
      <w:r w:rsidR="009F5671" w:rsidRPr="007418CF">
        <w:rPr>
          <w:rFonts w:ascii="Times New Roman" w:eastAsia="Times New Roman" w:hAnsi="Times New Roman" w:cs="Times New Roman"/>
          <w:sz w:val="24"/>
          <w:szCs w:val="24"/>
        </w:rPr>
        <w:t xml:space="preserve"> have approximately 80 and 600 permanent residents, respectively</w:t>
      </w:r>
      <w:r w:rsidR="00D8535D" w:rsidRPr="007418CF">
        <w:rPr>
          <w:rFonts w:ascii="Times New Roman" w:eastAsia="Times New Roman" w:hAnsi="Times New Roman" w:cs="Times New Roman"/>
          <w:sz w:val="24"/>
          <w:szCs w:val="24"/>
        </w:rPr>
        <w:t xml:space="preserve">. </w:t>
      </w:r>
      <w:del w:id="139" w:author="Hampton, Stephanie" w:date="2021-12-07T19:40:00Z">
        <w:r w:rsidR="00D8535D" w:rsidRPr="007418CF" w:rsidDel="00F011A3">
          <w:rPr>
            <w:rFonts w:ascii="Times New Roman" w:eastAsia="Times New Roman" w:hAnsi="Times New Roman" w:cs="Times New Roman"/>
            <w:sz w:val="24"/>
            <w:szCs w:val="24"/>
          </w:rPr>
          <w:delText xml:space="preserve">Bolshie Koty </w:delText>
        </w:r>
        <w:r w:rsidR="00833288" w:rsidRPr="007418CF" w:rsidDel="00F011A3">
          <w:rPr>
            <w:rFonts w:ascii="Times New Roman" w:eastAsia="Times New Roman" w:hAnsi="Times New Roman" w:cs="Times New Roman"/>
            <w:sz w:val="24"/>
            <w:szCs w:val="24"/>
          </w:rPr>
          <w:delText xml:space="preserve">is home to </w:delText>
        </w:r>
        <w:r w:rsidR="00D8535D" w:rsidRPr="007418CF" w:rsidDel="00F011A3">
          <w:rPr>
            <w:rFonts w:ascii="Times New Roman" w:eastAsia="Times New Roman" w:hAnsi="Times New Roman" w:cs="Times New Roman"/>
            <w:sz w:val="24"/>
            <w:szCs w:val="24"/>
          </w:rPr>
          <w:delText>two field research stations</w:delText>
        </w:r>
        <w:r w:rsidR="00905270" w:rsidRPr="007418CF" w:rsidDel="00F011A3">
          <w:rPr>
            <w:rFonts w:ascii="Times New Roman" w:eastAsia="Times New Roman" w:hAnsi="Times New Roman" w:cs="Times New Roman"/>
            <w:sz w:val="24"/>
            <w:szCs w:val="24"/>
          </w:rPr>
          <w:delText xml:space="preserve"> and several small </w:delText>
        </w:r>
        <w:r w:rsidR="000D4AC4" w:rsidRPr="007418CF" w:rsidDel="00F011A3">
          <w:rPr>
            <w:rFonts w:ascii="Times New Roman" w:eastAsia="Times New Roman" w:hAnsi="Times New Roman" w:cs="Times New Roman"/>
            <w:sz w:val="24"/>
            <w:szCs w:val="24"/>
          </w:rPr>
          <w:delText>tourist accommodations</w:delText>
        </w:r>
        <w:r w:rsidR="00D8535D" w:rsidRPr="007418CF" w:rsidDel="00F011A3">
          <w:rPr>
            <w:rFonts w:ascii="Times New Roman" w:eastAsia="Times New Roman" w:hAnsi="Times New Roman" w:cs="Times New Roman"/>
            <w:sz w:val="24"/>
            <w:szCs w:val="24"/>
          </w:rPr>
          <w:delText xml:space="preserve">. Bolshoe Goloustnoe </w:delText>
        </w:r>
        <w:r w:rsidR="0028782C" w:rsidRPr="007418CF" w:rsidDel="00F011A3">
          <w:rPr>
            <w:rFonts w:ascii="Times New Roman" w:eastAsia="Times New Roman" w:hAnsi="Times New Roman" w:cs="Times New Roman"/>
            <w:sz w:val="24"/>
            <w:szCs w:val="24"/>
          </w:rPr>
          <w:delText>has several hotels and tourist camps</w:delText>
        </w:r>
        <w:r w:rsidR="00D8535D" w:rsidRPr="007418CF" w:rsidDel="00F011A3">
          <w:rPr>
            <w:rFonts w:ascii="Times New Roman" w:eastAsia="Times New Roman" w:hAnsi="Times New Roman" w:cs="Times New Roman"/>
            <w:sz w:val="24"/>
            <w:szCs w:val="24"/>
          </w:rPr>
          <w:delText xml:space="preserve">. </w:delText>
        </w:r>
      </w:del>
      <w:r w:rsidR="006D4ADB" w:rsidRPr="007418CF">
        <w:rPr>
          <w:rFonts w:ascii="Times New Roman" w:eastAsia="Times New Roman" w:hAnsi="Times New Roman" w:cs="Times New Roman"/>
          <w:sz w:val="24"/>
          <w:szCs w:val="24"/>
        </w:rPr>
        <w:t xml:space="preserve">Although Bolshie </w:t>
      </w:r>
      <w:proofErr w:type="spellStart"/>
      <w:r w:rsidR="006D4ADB" w:rsidRPr="007418CF">
        <w:rPr>
          <w:rFonts w:ascii="Times New Roman" w:eastAsia="Times New Roman" w:hAnsi="Times New Roman" w:cs="Times New Roman"/>
          <w:sz w:val="24"/>
          <w:szCs w:val="24"/>
        </w:rPr>
        <w:t>Koty</w:t>
      </w:r>
      <w:proofErr w:type="spellEnd"/>
      <w:r w:rsidR="006D4ADB" w:rsidRPr="007418CF">
        <w:rPr>
          <w:rFonts w:ascii="Times New Roman" w:eastAsia="Times New Roman" w:hAnsi="Times New Roman" w:cs="Times New Roman"/>
          <w:sz w:val="24"/>
          <w:szCs w:val="24"/>
        </w:rPr>
        <w:t xml:space="preserve"> and </w:t>
      </w:r>
      <w:proofErr w:type="spellStart"/>
      <w:r w:rsidR="006D4ADB" w:rsidRPr="007418CF">
        <w:rPr>
          <w:rFonts w:ascii="Times New Roman" w:eastAsia="Times New Roman" w:hAnsi="Times New Roman" w:cs="Times New Roman"/>
          <w:sz w:val="24"/>
          <w:szCs w:val="24"/>
        </w:rPr>
        <w:t>Bolshoe</w:t>
      </w:r>
      <w:proofErr w:type="spellEnd"/>
      <w:r w:rsidR="006D4ADB" w:rsidRPr="007418CF">
        <w:rPr>
          <w:rFonts w:ascii="Times New Roman" w:eastAsia="Times New Roman" w:hAnsi="Times New Roman" w:cs="Times New Roman"/>
          <w:sz w:val="24"/>
          <w:szCs w:val="24"/>
        </w:rPr>
        <w:t xml:space="preserve"> </w:t>
      </w:r>
      <w:proofErr w:type="spellStart"/>
      <w:r w:rsidR="006D4ADB" w:rsidRPr="007418CF">
        <w:rPr>
          <w:rFonts w:ascii="Times New Roman" w:eastAsia="Times New Roman" w:hAnsi="Times New Roman" w:cs="Times New Roman"/>
          <w:sz w:val="24"/>
          <w:szCs w:val="24"/>
        </w:rPr>
        <w:t>Goloustnoe</w:t>
      </w:r>
      <w:proofErr w:type="spellEnd"/>
      <w:r w:rsidR="006D4ADB" w:rsidRPr="007418CF">
        <w:rPr>
          <w:rFonts w:ascii="Times New Roman" w:eastAsia="Times New Roman" w:hAnsi="Times New Roman" w:cs="Times New Roman"/>
          <w:sz w:val="24"/>
          <w:szCs w:val="24"/>
        </w:rPr>
        <w:t xml:space="preserve"> are built along small streams that empty into Baikal, there are no upstream developed sites, meaning that any observed sewage indicators in Baikal most likely originated either from Bolshie </w:t>
      </w:r>
      <w:proofErr w:type="spellStart"/>
      <w:r w:rsidR="006D4ADB" w:rsidRPr="007418CF">
        <w:rPr>
          <w:rFonts w:ascii="Times New Roman" w:eastAsia="Times New Roman" w:hAnsi="Times New Roman" w:cs="Times New Roman"/>
          <w:sz w:val="24"/>
          <w:szCs w:val="24"/>
        </w:rPr>
        <w:t>Koty</w:t>
      </w:r>
      <w:proofErr w:type="spellEnd"/>
      <w:r w:rsidR="006D4ADB" w:rsidRPr="007418CF">
        <w:rPr>
          <w:rFonts w:ascii="Times New Roman" w:eastAsia="Times New Roman" w:hAnsi="Times New Roman" w:cs="Times New Roman"/>
          <w:sz w:val="24"/>
          <w:szCs w:val="24"/>
        </w:rPr>
        <w:t xml:space="preserve"> or </w:t>
      </w:r>
      <w:proofErr w:type="spellStart"/>
      <w:r w:rsidR="006D4ADB" w:rsidRPr="007418CF">
        <w:rPr>
          <w:rFonts w:ascii="Times New Roman" w:eastAsia="Times New Roman" w:hAnsi="Times New Roman" w:cs="Times New Roman"/>
          <w:sz w:val="24"/>
          <w:szCs w:val="24"/>
        </w:rPr>
        <w:t>Bolshoe</w:t>
      </w:r>
      <w:proofErr w:type="spellEnd"/>
      <w:r w:rsidR="006D4ADB" w:rsidRPr="007418CF">
        <w:rPr>
          <w:rFonts w:ascii="Times New Roman" w:eastAsia="Times New Roman" w:hAnsi="Times New Roman" w:cs="Times New Roman"/>
          <w:sz w:val="24"/>
          <w:szCs w:val="24"/>
        </w:rPr>
        <w:t xml:space="preserve"> </w:t>
      </w:r>
      <w:proofErr w:type="spellStart"/>
      <w:r w:rsidR="006D4ADB" w:rsidRPr="007418CF">
        <w:rPr>
          <w:rFonts w:ascii="Times New Roman" w:eastAsia="Times New Roman" w:hAnsi="Times New Roman" w:cs="Times New Roman"/>
          <w:sz w:val="24"/>
          <w:szCs w:val="24"/>
        </w:rPr>
        <w:t>Goloustnoe</w:t>
      </w:r>
      <w:proofErr w:type="spellEnd"/>
      <w:r w:rsidR="006D4ADB" w:rsidRPr="007418CF">
        <w:rPr>
          <w:rFonts w:ascii="Times New Roman" w:eastAsia="Times New Roman" w:hAnsi="Times New Roman" w:cs="Times New Roman"/>
          <w:sz w:val="24"/>
          <w:szCs w:val="24"/>
        </w:rPr>
        <w:t>.</w:t>
      </w:r>
      <w:r w:rsidR="002351C4">
        <w:rPr>
          <w:rFonts w:ascii="Times New Roman" w:eastAsia="Times New Roman" w:hAnsi="Times New Roman" w:cs="Times New Roman"/>
          <w:sz w:val="24"/>
          <w:szCs w:val="24"/>
        </w:rPr>
        <w:t xml:space="preserve"> None of these settlements have centralized sewage treatment facilities and most residents rely on unlined cesspools </w:t>
      </w:r>
      <w:r w:rsidR="002351C4">
        <w:rPr>
          <w:rFonts w:ascii="Times New Roman" w:eastAsia="Times New Roman" w:hAnsi="Times New Roman" w:cs="Times New Roman"/>
          <w:sz w:val="24"/>
          <w:szCs w:val="24"/>
        </w:rPr>
        <w:fldChar w:fldCharType="begin"/>
      </w:r>
      <w:r w:rsidR="002351C4">
        <w:rPr>
          <w:rFonts w:ascii="Times New Roman" w:eastAsia="Times New Roman" w:hAnsi="Times New Roman" w:cs="Times New Roman"/>
          <w:sz w:val="24"/>
          <w:szCs w:val="24"/>
        </w:rPr>
        <w:instrText xml:space="preserve"> ADDIN ZOTERO_ITEM CSL_CITATION {"citationID":"w6t56COE","properties":{"formattedCitation":"(Timoshkin et al. 2018)","plainCitation":"(Timoshkin et al. 2018)","noteIndex":0},"citationItems":[{"id":501,"uris":["http://zotero.org/users/2645460/items/6R7S7KMH"],"uri":["http://zotero.org/users/2645460/items/6R7S7KMH"],"itemData":{"id":501,"type":"article-journal","container-title":"Journal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schema":"https://github.com/citation-style-language/schema/raw/master/csl-citation.json"} </w:instrText>
      </w:r>
      <w:r w:rsidR="002351C4">
        <w:rPr>
          <w:rFonts w:ascii="Times New Roman" w:eastAsia="Times New Roman" w:hAnsi="Times New Roman" w:cs="Times New Roman"/>
          <w:sz w:val="24"/>
          <w:szCs w:val="24"/>
        </w:rPr>
        <w:fldChar w:fldCharType="separate"/>
      </w:r>
      <w:r w:rsidR="002351C4" w:rsidRPr="00C561A5">
        <w:rPr>
          <w:rFonts w:ascii="Times New Roman" w:hAnsi="Times New Roman" w:cs="Times New Roman"/>
          <w:sz w:val="24"/>
        </w:rPr>
        <w:t>(Timoshkin et al. 2018)</w:t>
      </w:r>
      <w:r w:rsidR="002351C4">
        <w:rPr>
          <w:rFonts w:ascii="Times New Roman" w:eastAsia="Times New Roman" w:hAnsi="Times New Roman" w:cs="Times New Roman"/>
          <w:sz w:val="24"/>
          <w:szCs w:val="24"/>
        </w:rPr>
        <w:fldChar w:fldCharType="end"/>
      </w:r>
      <w:r w:rsidR="002351C4">
        <w:rPr>
          <w:rFonts w:ascii="Times New Roman" w:eastAsia="Times New Roman" w:hAnsi="Times New Roman" w:cs="Times New Roman"/>
          <w:sz w:val="24"/>
          <w:szCs w:val="24"/>
        </w:rPr>
        <w:t>.</w:t>
      </w:r>
    </w:p>
    <w:p w14:paraId="097E7FDD" w14:textId="5285B6E0" w:rsidR="007E6282" w:rsidRPr="007418CF" w:rsidRDefault="007E6282" w:rsidP="00F31B90">
      <w:pPr>
        <w:spacing w:line="480" w:lineRule="auto"/>
        <w:rPr>
          <w:rFonts w:ascii="Times New Roman" w:eastAsia="Times New Roman" w:hAnsi="Times New Roman" w:cs="Times New Roman"/>
          <w:sz w:val="24"/>
          <w:szCs w:val="24"/>
        </w:rPr>
      </w:pPr>
    </w:p>
    <w:p w14:paraId="1B99AB93" w14:textId="234BDAF7" w:rsidR="009F5671" w:rsidRPr="007418CF" w:rsidRDefault="007E6282" w:rsidP="00F31B90">
      <w:pPr>
        <w:spacing w:line="480" w:lineRule="auto"/>
        <w:rPr>
          <w:rFonts w:ascii="Times New Roman" w:eastAsia="Times New Roman" w:hAnsi="Times New Roman" w:cs="Times New Roman"/>
          <w:i/>
          <w:sz w:val="24"/>
          <w:szCs w:val="24"/>
        </w:rPr>
      </w:pPr>
      <w:bookmarkStart w:id="140" w:name="_Hlk89951508"/>
      <w:r w:rsidRPr="007418CF">
        <w:rPr>
          <w:rFonts w:ascii="Times New Roman" w:eastAsia="Times New Roman" w:hAnsi="Times New Roman" w:cs="Times New Roman"/>
          <w:i/>
          <w:sz w:val="24"/>
          <w:szCs w:val="24"/>
        </w:rPr>
        <w:t>Inverse</w:t>
      </w:r>
      <w:r w:rsidR="009F5671" w:rsidRPr="007418CF">
        <w:rPr>
          <w:rFonts w:ascii="Times New Roman" w:eastAsia="Times New Roman" w:hAnsi="Times New Roman" w:cs="Times New Roman"/>
          <w:i/>
          <w:sz w:val="24"/>
          <w:szCs w:val="24"/>
        </w:rPr>
        <w:t xml:space="preserve"> </w:t>
      </w:r>
      <w:r w:rsidRPr="007418CF">
        <w:rPr>
          <w:rFonts w:ascii="Times New Roman" w:eastAsia="Times New Roman" w:hAnsi="Times New Roman" w:cs="Times New Roman"/>
          <w:i/>
          <w:sz w:val="24"/>
          <w:szCs w:val="24"/>
        </w:rPr>
        <w:t xml:space="preserve">distance </w:t>
      </w:r>
      <w:r w:rsidR="009F5671" w:rsidRPr="007418CF">
        <w:rPr>
          <w:rFonts w:ascii="Times New Roman" w:eastAsia="Times New Roman" w:hAnsi="Times New Roman" w:cs="Times New Roman"/>
          <w:i/>
          <w:sz w:val="24"/>
          <w:szCs w:val="24"/>
        </w:rPr>
        <w:t xml:space="preserve">weighted </w:t>
      </w:r>
      <w:r w:rsidR="00673CE2" w:rsidRPr="007418CF">
        <w:rPr>
          <w:rFonts w:ascii="Times New Roman" w:eastAsia="Times New Roman" w:hAnsi="Times New Roman" w:cs="Times New Roman"/>
          <w:i/>
          <w:sz w:val="24"/>
          <w:szCs w:val="24"/>
        </w:rPr>
        <w:t xml:space="preserve">(IDW) </w:t>
      </w:r>
      <w:r w:rsidRPr="007418CF">
        <w:rPr>
          <w:rFonts w:ascii="Times New Roman" w:eastAsia="Times New Roman" w:hAnsi="Times New Roman" w:cs="Times New Roman"/>
          <w:i/>
          <w:sz w:val="24"/>
          <w:szCs w:val="24"/>
        </w:rPr>
        <w:t>population calculation</w:t>
      </w:r>
    </w:p>
    <w:p w14:paraId="632ACAB1" w14:textId="3952C565" w:rsidR="00AE6372" w:rsidRPr="007418CF" w:rsidRDefault="0028782C"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w:t>
      </w:r>
      <w:r w:rsidR="00F01527" w:rsidRPr="007418CF">
        <w:rPr>
          <w:rFonts w:ascii="Times New Roman" w:eastAsia="Times New Roman" w:hAnsi="Times New Roman" w:cs="Times New Roman"/>
          <w:sz w:val="24"/>
          <w:szCs w:val="24"/>
        </w:rPr>
        <w:t>e recognized that sewage indicator concentrations</w:t>
      </w:r>
      <w:r w:rsidRPr="007418CF">
        <w:rPr>
          <w:rFonts w:ascii="Times New Roman" w:eastAsia="Times New Roman" w:hAnsi="Times New Roman" w:cs="Times New Roman"/>
          <w:sz w:val="24"/>
          <w:szCs w:val="24"/>
        </w:rPr>
        <w:t xml:space="preserve"> at each sampling location</w:t>
      </w:r>
      <w:r w:rsidR="00F01527" w:rsidRPr="007418CF">
        <w:rPr>
          <w:rFonts w:ascii="Times New Roman" w:eastAsia="Times New Roman" w:hAnsi="Times New Roman" w:cs="Times New Roman"/>
          <w:sz w:val="24"/>
          <w:szCs w:val="24"/>
        </w:rPr>
        <w:t xml:space="preserve"> may be related to a sampling location’s </w:t>
      </w:r>
      <w:r w:rsidR="007E04C1" w:rsidRPr="007418CF">
        <w:rPr>
          <w:rFonts w:ascii="Times New Roman" w:eastAsia="Times New Roman" w:hAnsi="Times New Roman" w:cs="Times New Roman"/>
          <w:sz w:val="24"/>
          <w:szCs w:val="24"/>
        </w:rPr>
        <w:t xml:space="preserve">spatial </w:t>
      </w:r>
      <w:r w:rsidR="00F01527" w:rsidRPr="007418CF">
        <w:rPr>
          <w:rFonts w:ascii="Times New Roman" w:eastAsia="Times New Roman" w:hAnsi="Times New Roman" w:cs="Times New Roman"/>
          <w:sz w:val="24"/>
          <w:szCs w:val="24"/>
        </w:rPr>
        <w:t xml:space="preserve">position relative to </w:t>
      </w:r>
      <w:r w:rsidR="000D4AC4" w:rsidRPr="007418CF">
        <w:rPr>
          <w:rFonts w:ascii="Times New Roman" w:eastAsia="Times New Roman" w:hAnsi="Times New Roman" w:cs="Times New Roman"/>
          <w:sz w:val="24"/>
          <w:szCs w:val="24"/>
        </w:rPr>
        <w:t xml:space="preserve">both </w:t>
      </w:r>
      <w:r w:rsidR="009F5671" w:rsidRPr="007418CF">
        <w:rPr>
          <w:rFonts w:ascii="Times New Roman" w:eastAsia="Times New Roman" w:hAnsi="Times New Roman" w:cs="Times New Roman"/>
          <w:sz w:val="24"/>
          <w:szCs w:val="24"/>
        </w:rPr>
        <w:t xml:space="preserve">the size and proximity of </w:t>
      </w:r>
      <w:r w:rsidR="00F01527" w:rsidRPr="007418CF">
        <w:rPr>
          <w:rFonts w:ascii="Times New Roman" w:eastAsia="Times New Roman" w:hAnsi="Times New Roman" w:cs="Times New Roman"/>
          <w:sz w:val="24"/>
          <w:szCs w:val="24"/>
        </w:rPr>
        <w:t>neighboring develo</w:t>
      </w:r>
      <w:r w:rsidR="00147D1A" w:rsidRPr="007418CF">
        <w:rPr>
          <w:rFonts w:ascii="Times New Roman" w:eastAsia="Times New Roman" w:hAnsi="Times New Roman" w:cs="Times New Roman"/>
          <w:sz w:val="24"/>
          <w:szCs w:val="24"/>
        </w:rPr>
        <w:t>ped sites</w:t>
      </w:r>
      <w:r w:rsidR="00D8535D" w:rsidRPr="007418CF">
        <w:rPr>
          <w:rFonts w:ascii="Times New Roman" w:eastAsia="Times New Roman" w:hAnsi="Times New Roman" w:cs="Times New Roman"/>
          <w:sz w:val="24"/>
          <w:szCs w:val="24"/>
        </w:rPr>
        <w:t>.</w:t>
      </w:r>
      <w:r w:rsidR="00C33FF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Therefore, w</w:t>
      </w:r>
      <w:r w:rsidR="00673CE2" w:rsidRPr="007418CF">
        <w:rPr>
          <w:rFonts w:ascii="Times New Roman" w:eastAsia="Times New Roman" w:hAnsi="Times New Roman" w:cs="Times New Roman"/>
          <w:sz w:val="24"/>
          <w:szCs w:val="24"/>
        </w:rPr>
        <w:t>e created the inverse distance weighted (IDW) population metric</w:t>
      </w:r>
      <w:r w:rsidR="00191FD0" w:rsidRPr="007418CF">
        <w:rPr>
          <w:rFonts w:ascii="Times New Roman" w:eastAsia="Times New Roman" w:hAnsi="Times New Roman" w:cs="Times New Roman"/>
          <w:sz w:val="24"/>
          <w:szCs w:val="24"/>
        </w:rPr>
        <w:t xml:space="preserve"> to compress</w:t>
      </w:r>
      <w:r w:rsidR="00F96156" w:rsidRPr="007418CF">
        <w:rPr>
          <w:rFonts w:ascii="Times New Roman" w:eastAsia="Times New Roman" w:hAnsi="Times New Roman" w:cs="Times New Roman"/>
          <w:sz w:val="24"/>
          <w:szCs w:val="24"/>
        </w:rPr>
        <w:t>,</w:t>
      </w:r>
      <w:r w:rsidR="00191FD0" w:rsidRPr="007418CF">
        <w:rPr>
          <w:rFonts w:ascii="Times New Roman" w:eastAsia="Times New Roman" w:hAnsi="Times New Roman" w:cs="Times New Roman"/>
          <w:sz w:val="24"/>
          <w:szCs w:val="24"/>
        </w:rPr>
        <w:t xml:space="preserve"> </w:t>
      </w:r>
      <w:r w:rsidR="000D4AC4" w:rsidRPr="007418CF">
        <w:rPr>
          <w:rFonts w:ascii="Times New Roman" w:eastAsia="Times New Roman" w:hAnsi="Times New Roman" w:cs="Times New Roman"/>
          <w:sz w:val="24"/>
          <w:szCs w:val="24"/>
        </w:rPr>
        <w:t>into a single metric</w:t>
      </w:r>
      <w:r w:rsidR="00F96156" w:rsidRPr="007418CF">
        <w:rPr>
          <w:rFonts w:ascii="Times New Roman" w:eastAsia="Times New Roman" w:hAnsi="Times New Roman" w:cs="Times New Roman"/>
          <w:sz w:val="24"/>
          <w:szCs w:val="24"/>
        </w:rPr>
        <w:t>,</w:t>
      </w:r>
      <w:r w:rsidR="000D4AC4" w:rsidRPr="007418CF">
        <w:rPr>
          <w:rFonts w:ascii="Times New Roman" w:eastAsia="Times New Roman" w:hAnsi="Times New Roman" w:cs="Times New Roman"/>
          <w:sz w:val="24"/>
          <w:szCs w:val="24"/>
        </w:rPr>
        <w:t xml:space="preserve"> </w:t>
      </w:r>
      <w:r w:rsidR="00191FD0" w:rsidRPr="007418CF">
        <w:rPr>
          <w:rFonts w:ascii="Times New Roman" w:eastAsia="Times New Roman" w:hAnsi="Times New Roman" w:cs="Times New Roman"/>
          <w:sz w:val="24"/>
          <w:szCs w:val="24"/>
        </w:rPr>
        <w:t xml:space="preserve">information about human population size, density, </w:t>
      </w:r>
      <w:r w:rsidR="00147D1A" w:rsidRPr="007418CF">
        <w:rPr>
          <w:rFonts w:ascii="Times New Roman" w:eastAsia="Times New Roman" w:hAnsi="Times New Roman" w:cs="Times New Roman"/>
          <w:sz w:val="24"/>
          <w:szCs w:val="24"/>
        </w:rPr>
        <w:t xml:space="preserve">and </w:t>
      </w:r>
      <w:r w:rsidR="00191FD0" w:rsidRPr="007418CF">
        <w:rPr>
          <w:rFonts w:ascii="Times New Roman" w:eastAsia="Times New Roman" w:hAnsi="Times New Roman" w:cs="Times New Roman"/>
          <w:sz w:val="24"/>
          <w:szCs w:val="24"/>
        </w:rPr>
        <w:t>location along the shoreline</w:t>
      </w:r>
      <w:r w:rsidR="00673CE2" w:rsidRPr="007418CF">
        <w:rPr>
          <w:rFonts w:ascii="Times New Roman" w:eastAsia="Times New Roman" w:hAnsi="Times New Roman" w:cs="Times New Roman"/>
          <w:sz w:val="24"/>
          <w:szCs w:val="24"/>
        </w:rPr>
        <w:t xml:space="preserve"> </w:t>
      </w:r>
      <w:r w:rsidR="00191FD0" w:rsidRPr="007418CF">
        <w:rPr>
          <w:rFonts w:ascii="Times New Roman" w:eastAsia="Times New Roman" w:hAnsi="Times New Roman" w:cs="Times New Roman"/>
          <w:sz w:val="24"/>
          <w:szCs w:val="24"/>
        </w:rPr>
        <w:t xml:space="preserve">as well as distance between developed sites and sampling locations. </w:t>
      </w:r>
      <w:r w:rsidRPr="007418CF">
        <w:rPr>
          <w:rFonts w:ascii="Times New Roman" w:eastAsia="Times New Roman" w:hAnsi="Times New Roman" w:cs="Times New Roman"/>
          <w:sz w:val="24"/>
          <w:szCs w:val="24"/>
        </w:rPr>
        <w:t xml:space="preserve">The </w:t>
      </w:r>
      <w:r w:rsidR="00191FD0" w:rsidRPr="007418CF">
        <w:rPr>
          <w:rFonts w:ascii="Times New Roman" w:eastAsia="Times New Roman" w:hAnsi="Times New Roman" w:cs="Times New Roman"/>
          <w:sz w:val="24"/>
          <w:szCs w:val="24"/>
        </w:rPr>
        <w:t xml:space="preserve">IDW metric </w:t>
      </w:r>
      <w:r w:rsidR="00673CE2" w:rsidRPr="007418CF">
        <w:rPr>
          <w:rFonts w:ascii="Times New Roman" w:eastAsia="Times New Roman" w:hAnsi="Times New Roman" w:cs="Times New Roman"/>
          <w:sz w:val="24"/>
          <w:szCs w:val="24"/>
        </w:rPr>
        <w:t xml:space="preserve">reflects the idea that sewage pollution should be positively related to increasing </w:t>
      </w:r>
      <w:r w:rsidR="00673CE2" w:rsidRPr="007418CF">
        <w:rPr>
          <w:rFonts w:ascii="Times New Roman" w:eastAsia="Times New Roman" w:hAnsi="Times New Roman" w:cs="Times New Roman"/>
          <w:sz w:val="24"/>
          <w:szCs w:val="24"/>
        </w:rPr>
        <w:lastRenderedPageBreak/>
        <w:t>human density and inversely related with distance from densely populated areas (</w:t>
      </w:r>
      <w:proofErr w:type="spellStart"/>
      <w:r w:rsidR="00673CE2" w:rsidRPr="007418CF">
        <w:rPr>
          <w:rFonts w:ascii="Times New Roman" w:eastAsia="Times New Roman" w:hAnsi="Times New Roman" w:cs="Times New Roman"/>
          <w:sz w:val="24"/>
          <w:szCs w:val="24"/>
        </w:rPr>
        <w:t>sensu</w:t>
      </w:r>
      <w:proofErr w:type="spellEnd"/>
      <w:r w:rsidR="00673CE2" w:rsidRPr="007418CF">
        <w:rPr>
          <w:rFonts w:ascii="Times New Roman" w:eastAsia="Times New Roman" w:hAnsi="Times New Roman" w:cs="Times New Roman"/>
          <w:sz w:val="24"/>
          <w:szCs w:val="24"/>
        </w:rPr>
        <w:t xml:space="preserve"> </w:t>
      </w:r>
      <w:proofErr w:type="spellStart"/>
      <w:r w:rsidR="00673CE2" w:rsidRPr="007418CF">
        <w:rPr>
          <w:rFonts w:ascii="Times New Roman" w:eastAsia="Times New Roman" w:hAnsi="Times New Roman" w:cs="Times New Roman"/>
          <w:sz w:val="24"/>
          <w:szCs w:val="24"/>
        </w:rPr>
        <w:t>Bendz</w:t>
      </w:r>
      <w:proofErr w:type="spellEnd"/>
      <w:r w:rsidR="00673CE2" w:rsidRPr="007418CF">
        <w:rPr>
          <w:rFonts w:ascii="Times New Roman" w:eastAsia="Times New Roman" w:hAnsi="Times New Roman" w:cs="Times New Roman"/>
          <w:sz w:val="24"/>
          <w:szCs w:val="24"/>
        </w:rPr>
        <w:t xml:space="preserve"> et al., 2005). </w:t>
      </w:r>
      <w:r w:rsidR="00F01527" w:rsidRPr="007418CF">
        <w:rPr>
          <w:rFonts w:ascii="Times New Roman" w:eastAsia="Times New Roman" w:hAnsi="Times New Roman" w:cs="Times New Roman"/>
          <w:sz w:val="24"/>
          <w:szCs w:val="24"/>
        </w:rPr>
        <w:t xml:space="preserve">Additionally, </w:t>
      </w:r>
      <w:proofErr w:type="spellStart"/>
      <w:r w:rsidR="00BC1A91" w:rsidRPr="007418CF">
        <w:rPr>
          <w:rFonts w:ascii="Times New Roman" w:eastAsia="Times New Roman" w:hAnsi="Times New Roman" w:cs="Times New Roman"/>
          <w:sz w:val="24"/>
          <w:szCs w:val="24"/>
        </w:rPr>
        <w:t>Timoshkin</w:t>
      </w:r>
      <w:proofErr w:type="spellEnd"/>
      <w:r w:rsidR="00BC1A91" w:rsidRPr="007418CF">
        <w:rPr>
          <w:rFonts w:ascii="Times New Roman" w:eastAsia="Times New Roman" w:hAnsi="Times New Roman" w:cs="Times New Roman"/>
          <w:sz w:val="24"/>
          <w:szCs w:val="24"/>
        </w:rPr>
        <w:t xml:space="preserve"> et al. (2018) noted that sewage</w:t>
      </w:r>
      <w:r w:rsidR="00F96156" w:rsidRPr="007418CF">
        <w:rPr>
          <w:rFonts w:ascii="Times New Roman" w:eastAsia="Times New Roman" w:hAnsi="Times New Roman" w:cs="Times New Roman"/>
          <w:sz w:val="24"/>
          <w:szCs w:val="24"/>
        </w:rPr>
        <w:t xml:space="preserve"> enters</w:t>
      </w:r>
      <w:r w:rsidR="00BC1A91" w:rsidRPr="007418CF">
        <w:rPr>
          <w:rFonts w:ascii="Times New Roman" w:eastAsia="Times New Roman" w:hAnsi="Times New Roman" w:cs="Times New Roman"/>
          <w:sz w:val="24"/>
          <w:szCs w:val="24"/>
        </w:rPr>
        <w:t xml:space="preserve"> Baikal’s nearshore largely through </w:t>
      </w:r>
      <w:r w:rsidR="00D63E42" w:rsidRPr="007418CF">
        <w:rPr>
          <w:rFonts w:ascii="Times New Roman" w:eastAsia="Times New Roman" w:hAnsi="Times New Roman" w:cs="Times New Roman"/>
          <w:sz w:val="24"/>
          <w:szCs w:val="24"/>
        </w:rPr>
        <w:t>groundwater</w:t>
      </w:r>
      <w:r w:rsidR="00BC1A91" w:rsidRPr="007418CF">
        <w:rPr>
          <w:rFonts w:ascii="Times New Roman" w:eastAsia="Times New Roman" w:hAnsi="Times New Roman" w:cs="Times New Roman"/>
          <w:sz w:val="24"/>
          <w:szCs w:val="24"/>
        </w:rPr>
        <w:t>, implying that locations with more direct</w:t>
      </w:r>
      <w:r w:rsidR="00B97CFE" w:rsidRPr="007418CF">
        <w:rPr>
          <w:rFonts w:ascii="Times New Roman" w:eastAsia="Times New Roman" w:hAnsi="Times New Roman" w:cs="Times New Roman"/>
          <w:sz w:val="24"/>
          <w:szCs w:val="24"/>
        </w:rPr>
        <w:t>ly adjacent</w:t>
      </w:r>
      <w:r w:rsidR="00BC1A91" w:rsidRPr="007418CF">
        <w:rPr>
          <w:rFonts w:ascii="Times New Roman" w:eastAsia="Times New Roman" w:hAnsi="Times New Roman" w:cs="Times New Roman"/>
          <w:sz w:val="24"/>
          <w:szCs w:val="24"/>
        </w:rPr>
        <w:t xml:space="preserve"> shoreline development should experience higher sewage concentrations in the lake</w:t>
      </w:r>
      <w:r w:rsidR="00BC24F4" w:rsidRPr="007418CF">
        <w:rPr>
          <w:rFonts w:ascii="Times New Roman" w:eastAsia="Times New Roman" w:hAnsi="Times New Roman" w:cs="Times New Roman"/>
          <w:sz w:val="24"/>
          <w:szCs w:val="24"/>
        </w:rPr>
        <w:t xml:space="preserve">. </w:t>
      </w:r>
      <w:r w:rsidR="00250FD8" w:rsidRPr="007418CF">
        <w:rPr>
          <w:rFonts w:ascii="Times New Roman" w:eastAsia="Times New Roman" w:hAnsi="Times New Roman" w:cs="Times New Roman"/>
          <w:sz w:val="24"/>
          <w:szCs w:val="24"/>
        </w:rPr>
        <w:t>Acknowledging that nearshore PPCP concentrations were likely positively proportional to a develop</w:t>
      </w:r>
      <w:ins w:id="141" w:author="Meyer, Michael Frederick" w:date="2021-09-24T12:32:00Z">
        <w:r w:rsidR="00675D8F">
          <w:rPr>
            <w:rFonts w:ascii="Times New Roman" w:eastAsia="Times New Roman" w:hAnsi="Times New Roman" w:cs="Times New Roman"/>
            <w:sz w:val="24"/>
            <w:szCs w:val="24"/>
          </w:rPr>
          <w:t>ment</w:t>
        </w:r>
      </w:ins>
      <w:del w:id="142" w:author="Meyer, Michael Frederick" w:date="2021-09-24T12:32:00Z">
        <w:r w:rsidR="00250FD8" w:rsidRPr="007418CF" w:rsidDel="00675D8F">
          <w:rPr>
            <w:rFonts w:ascii="Times New Roman" w:eastAsia="Times New Roman" w:hAnsi="Times New Roman" w:cs="Times New Roman"/>
            <w:sz w:val="24"/>
            <w:szCs w:val="24"/>
          </w:rPr>
          <w:delText>ed</w:delText>
        </w:r>
      </w:del>
      <w:del w:id="143" w:author="Meyer, Michael Frederick" w:date="2021-09-24T12:33:00Z">
        <w:r w:rsidR="00250FD8" w:rsidRPr="007418CF" w:rsidDel="00675D8F">
          <w:rPr>
            <w:rFonts w:ascii="Times New Roman" w:eastAsia="Times New Roman" w:hAnsi="Times New Roman" w:cs="Times New Roman"/>
            <w:sz w:val="24"/>
            <w:szCs w:val="24"/>
          </w:rPr>
          <w:delText xml:space="preserve"> location</w:delText>
        </w:r>
      </w:del>
      <w:r w:rsidR="00250FD8" w:rsidRPr="007418CF">
        <w:rPr>
          <w:rFonts w:ascii="Times New Roman" w:eastAsia="Times New Roman" w:hAnsi="Times New Roman" w:cs="Times New Roman"/>
          <w:sz w:val="24"/>
          <w:szCs w:val="24"/>
        </w:rPr>
        <w:t>’s shoreline length, we scale</w:t>
      </w:r>
      <w:r w:rsidR="00685120" w:rsidRPr="007418CF">
        <w:rPr>
          <w:rFonts w:ascii="Times New Roman" w:eastAsia="Times New Roman" w:hAnsi="Times New Roman" w:cs="Times New Roman"/>
          <w:sz w:val="24"/>
          <w:szCs w:val="24"/>
        </w:rPr>
        <w:t>d</w:t>
      </w:r>
      <w:r w:rsidR="00250FD8" w:rsidRPr="007418CF">
        <w:rPr>
          <w:rFonts w:ascii="Times New Roman" w:eastAsia="Times New Roman" w:hAnsi="Times New Roman" w:cs="Times New Roman"/>
          <w:sz w:val="24"/>
          <w:szCs w:val="24"/>
        </w:rPr>
        <w:t xml:space="preserve"> a developed site</w:t>
      </w:r>
      <w:r w:rsidR="00C03D31" w:rsidRPr="007418CF">
        <w:rPr>
          <w:rFonts w:ascii="Times New Roman" w:eastAsia="Times New Roman" w:hAnsi="Times New Roman" w:cs="Times New Roman"/>
          <w:sz w:val="24"/>
          <w:szCs w:val="24"/>
        </w:rPr>
        <w:t>’</w:t>
      </w:r>
      <w:r w:rsidR="00250FD8" w:rsidRPr="007418CF">
        <w:rPr>
          <w:rFonts w:ascii="Times New Roman" w:eastAsia="Times New Roman" w:hAnsi="Times New Roman" w:cs="Times New Roman"/>
          <w:sz w:val="24"/>
          <w:szCs w:val="24"/>
        </w:rPr>
        <w:t xml:space="preserve">s population density by its shoreline length. </w:t>
      </w:r>
      <w:r w:rsidR="000D5888" w:rsidRPr="007418CF">
        <w:rPr>
          <w:rFonts w:ascii="Times New Roman" w:eastAsia="Times New Roman" w:hAnsi="Times New Roman" w:cs="Times New Roman"/>
          <w:sz w:val="24"/>
          <w:szCs w:val="24"/>
        </w:rPr>
        <w:t xml:space="preserve">This </w:t>
      </w:r>
      <w:r w:rsidR="00F91189" w:rsidRPr="007418CF">
        <w:rPr>
          <w:rFonts w:ascii="Times New Roman" w:eastAsia="Times New Roman" w:hAnsi="Times New Roman" w:cs="Times New Roman"/>
          <w:sz w:val="24"/>
          <w:szCs w:val="24"/>
        </w:rPr>
        <w:t>s</w:t>
      </w:r>
      <w:r w:rsidR="00BC24F4" w:rsidRPr="007418CF">
        <w:rPr>
          <w:rFonts w:ascii="Times New Roman" w:eastAsia="Times New Roman" w:hAnsi="Times New Roman" w:cs="Times New Roman"/>
          <w:sz w:val="24"/>
          <w:szCs w:val="24"/>
        </w:rPr>
        <w:t xml:space="preserve">caling represents </w:t>
      </w:r>
      <w:r w:rsidR="006D4ADB" w:rsidRPr="007418CF">
        <w:rPr>
          <w:rFonts w:ascii="Times New Roman" w:eastAsia="Times New Roman" w:hAnsi="Times New Roman" w:cs="Times New Roman"/>
          <w:sz w:val="24"/>
          <w:szCs w:val="24"/>
        </w:rPr>
        <w:t>population density that directly interfaces with the lake</w:t>
      </w:r>
      <w:r w:rsidR="00271F4F" w:rsidRPr="007418CF">
        <w:rPr>
          <w:rFonts w:ascii="Times New Roman" w:eastAsia="Times New Roman" w:hAnsi="Times New Roman" w:cs="Times New Roman"/>
          <w:sz w:val="24"/>
          <w:szCs w:val="24"/>
        </w:rPr>
        <w:t xml:space="preserve">, thereby capturing </w:t>
      </w:r>
      <w:r w:rsidR="00BC24F4" w:rsidRPr="007418CF">
        <w:rPr>
          <w:rFonts w:ascii="Times New Roman" w:eastAsia="Times New Roman" w:hAnsi="Times New Roman" w:cs="Times New Roman"/>
          <w:sz w:val="24"/>
          <w:szCs w:val="24"/>
        </w:rPr>
        <w:t>the idea that sewage-associated pollutants</w:t>
      </w:r>
      <w:del w:id="144" w:author="Meyer, Michael Frederick" w:date="2022-01-04T13:34:00Z">
        <w:r w:rsidR="00BC24F4" w:rsidRPr="007418CF" w:rsidDel="00CD5DC8">
          <w:rPr>
            <w:rFonts w:ascii="Times New Roman" w:eastAsia="Times New Roman" w:hAnsi="Times New Roman" w:cs="Times New Roman"/>
            <w:sz w:val="24"/>
            <w:szCs w:val="24"/>
          </w:rPr>
          <w:delText xml:space="preserve">, such as PPCPs </w:delText>
        </w:r>
        <w:r w:rsidR="00034CE9" w:rsidRPr="007418CF" w:rsidDel="00CD5DC8">
          <w:rPr>
            <w:rFonts w:ascii="Times New Roman" w:eastAsia="Times New Roman" w:hAnsi="Times New Roman" w:cs="Times New Roman"/>
            <w:sz w:val="24"/>
            <w:szCs w:val="24"/>
          </w:rPr>
          <w:fldChar w:fldCharType="begin"/>
        </w:r>
        <w:r w:rsidR="00034CE9" w:rsidRPr="007418CF" w:rsidDel="00CD5DC8">
          <w:rPr>
            <w:rFonts w:ascii="Times New Roman" w:eastAsia="Times New Roman" w:hAnsi="Times New Roman" w:cs="Times New Roman"/>
            <w:sz w:val="24"/>
            <w:szCs w:val="24"/>
          </w:rPr>
          <w:delInstrText xml:space="preserve"> ADDIN ZOTERO_ITEM CSL_CITATION {"citationID":"gttmzm7t","properties":{"formattedCitation":"(Karnjanapiboonwong et al. 2010)","plainCitation":"(Karnjanapiboonwong et al. 2010)","noteIndex":0},"citationItems":[{"id":694,"uris":["http://zotero.org/users/2645460/items/5NKJ984F"],"uri":["http://zotero.org/users/2645460/items/5NKJ984F"],"itemData":{"id":694,"type":"article-journal","container-title":"Journal of Soils and Sediments","DOI":"10.1007/s11368-010-0223-5","ISSN":"1439-0108, 1614-7480","issue":"7","language":"en","page":"1300-1307","source":"CrossRef","title":"Sorption of estrogens, triclosan, and caffeine in a sandy loam and a silt loam soil","volume":"10","author":[{"family":"Karnjanapiboonwong","given":"Adcharee"},{"family":"Morse","given":"Audra N."},{"family":"Maul","given":"Jonathan D."},{"family":"Anderson","given":"Todd A."}],"issued":{"date-parts":[["2010",10]]}}}],"schema":"https://github.com/citation-style-language/schema/raw/master/csl-citation.json"} </w:delInstrText>
        </w:r>
        <w:r w:rsidR="00034CE9" w:rsidRPr="007418CF" w:rsidDel="00CD5DC8">
          <w:rPr>
            <w:rFonts w:ascii="Times New Roman" w:eastAsia="Times New Roman" w:hAnsi="Times New Roman" w:cs="Times New Roman"/>
            <w:sz w:val="24"/>
            <w:szCs w:val="24"/>
          </w:rPr>
          <w:fldChar w:fldCharType="separate"/>
        </w:r>
        <w:r w:rsidR="00034CE9" w:rsidRPr="007418CF" w:rsidDel="00CD5DC8">
          <w:rPr>
            <w:rFonts w:ascii="Times New Roman" w:hAnsi="Times New Roman" w:cs="Times New Roman"/>
            <w:sz w:val="24"/>
          </w:rPr>
          <w:delText>(Karnjanapiboonwong et al. 2010)</w:delText>
        </w:r>
        <w:r w:rsidR="00034CE9" w:rsidRPr="007418CF" w:rsidDel="00CD5DC8">
          <w:rPr>
            <w:rFonts w:ascii="Times New Roman" w:eastAsia="Times New Roman" w:hAnsi="Times New Roman" w:cs="Times New Roman"/>
            <w:sz w:val="24"/>
            <w:szCs w:val="24"/>
          </w:rPr>
          <w:fldChar w:fldCharType="end"/>
        </w:r>
        <w:r w:rsidR="00BC24F4" w:rsidRPr="007418CF" w:rsidDel="00CD5DC8">
          <w:rPr>
            <w:rFonts w:ascii="Times New Roman" w:eastAsia="Times New Roman" w:hAnsi="Times New Roman" w:cs="Times New Roman"/>
            <w:sz w:val="24"/>
            <w:szCs w:val="24"/>
          </w:rPr>
          <w:delText xml:space="preserve"> and nutrients </w:delText>
        </w:r>
        <w:r w:rsidR="00034CE9" w:rsidRPr="007418CF" w:rsidDel="00CD5DC8">
          <w:rPr>
            <w:rFonts w:ascii="Times New Roman" w:eastAsia="Times New Roman" w:hAnsi="Times New Roman" w:cs="Times New Roman"/>
            <w:sz w:val="24"/>
            <w:szCs w:val="24"/>
          </w:rPr>
          <w:fldChar w:fldCharType="begin"/>
        </w:r>
        <w:r w:rsidR="00034CE9" w:rsidRPr="007418CF" w:rsidDel="00CD5DC8">
          <w:rPr>
            <w:rFonts w:ascii="Times New Roman" w:eastAsia="Times New Roman" w:hAnsi="Times New Roman" w:cs="Times New Roman"/>
            <w:sz w:val="24"/>
            <w:szCs w:val="24"/>
          </w:rPr>
          <w:delInstrText xml:space="preserve"> ADDIN ZOTERO_ITEM CSL_CITATION {"citationID":"wWTO4cfT","properties":{"formattedCitation":"(de Vries 1972)","plainCitation":"(de Vries 1972)","noteIndex":0},"citationItems":[{"id":4115,"uris":["http://zotero.org/users/2645460/items/LL5VJWB8"],"uri":["http://zotero.org/users/2645460/items/LL5VJWB8"],"itemData":{"id":4115,"type":"article-journal","abstract":"Primary wastewater treatment plant effluent was applied to sand filters at room temperature for 2 hr daily for 240 days at a rate of 20 cm/day, 5 days/wk, with filters being drained between applications. No physical deterioration of the filters occurred. However, the same pattern of application at 4° ± 3°C resulted in failure in 10 days. Failure was caused by sealing of surface pores. At room temperature, the failed filters recovered in about 8 days, apparently because of disruption of the sludge layer. The fine sand filter removed nearly all the biochemical oxygen demand and phosphate, but the reductions in the medium sand filter were about 70 and 10 percent, respectively. Both filters removed about 25 percent of effluent nitrate.","container-title":"Journal (Water Pollution Control Federation)","ISSN":"0043-1303","issue":"4","page":"565-573","source":"JSTOR","title":"Soil Filtration of Wastewater Effluent and the Mechanism of Pore Clogging","volume":"44","author":[{"family":"Vries","given":"J.","non-dropping-particle":"de"}],"issued":{"date-parts":[["1972"]]}}}],"schema":"https://github.com/citation-style-language/schema/raw/master/csl-citation.json"} </w:delInstrText>
        </w:r>
        <w:r w:rsidR="00034CE9" w:rsidRPr="007418CF" w:rsidDel="00CD5DC8">
          <w:rPr>
            <w:rFonts w:ascii="Times New Roman" w:eastAsia="Times New Roman" w:hAnsi="Times New Roman" w:cs="Times New Roman"/>
            <w:sz w:val="24"/>
            <w:szCs w:val="24"/>
          </w:rPr>
          <w:fldChar w:fldCharType="separate"/>
        </w:r>
        <w:r w:rsidR="00034CE9" w:rsidRPr="007418CF" w:rsidDel="00CD5DC8">
          <w:rPr>
            <w:rFonts w:ascii="Times New Roman" w:hAnsi="Times New Roman" w:cs="Times New Roman"/>
            <w:sz w:val="24"/>
          </w:rPr>
          <w:delText>(de Vries 1972)</w:delText>
        </w:r>
        <w:r w:rsidR="00034CE9" w:rsidRPr="007418CF" w:rsidDel="00CD5DC8">
          <w:rPr>
            <w:rFonts w:ascii="Times New Roman" w:eastAsia="Times New Roman" w:hAnsi="Times New Roman" w:cs="Times New Roman"/>
            <w:sz w:val="24"/>
            <w:szCs w:val="24"/>
          </w:rPr>
          <w:fldChar w:fldCharType="end"/>
        </w:r>
        <w:r w:rsidR="00BC24F4" w:rsidRPr="007418CF" w:rsidDel="00CD5DC8">
          <w:rPr>
            <w:rFonts w:ascii="Times New Roman" w:eastAsia="Times New Roman" w:hAnsi="Times New Roman" w:cs="Times New Roman"/>
            <w:sz w:val="24"/>
            <w:szCs w:val="24"/>
          </w:rPr>
          <w:delText>,</w:delText>
        </w:r>
      </w:del>
      <w:r w:rsidR="00BC24F4" w:rsidRPr="007418CF">
        <w:rPr>
          <w:rFonts w:ascii="Times New Roman" w:eastAsia="Times New Roman" w:hAnsi="Times New Roman" w:cs="Times New Roman"/>
          <w:sz w:val="24"/>
          <w:szCs w:val="24"/>
        </w:rPr>
        <w:t xml:space="preserve"> </w:t>
      </w:r>
      <w:r w:rsidR="006D4ADB" w:rsidRPr="007418CF">
        <w:rPr>
          <w:rFonts w:ascii="Times New Roman" w:eastAsia="Times New Roman" w:hAnsi="Times New Roman" w:cs="Times New Roman"/>
          <w:sz w:val="24"/>
          <w:szCs w:val="24"/>
        </w:rPr>
        <w:t xml:space="preserve">contributed </w:t>
      </w:r>
      <w:ins w:id="145" w:author="Meyer, Michael Frederick" w:date="2021-12-09T14:04:00Z">
        <w:r w:rsidR="004A4873">
          <w:rPr>
            <w:rFonts w:ascii="Times New Roman" w:eastAsia="Times New Roman" w:hAnsi="Times New Roman" w:cs="Times New Roman"/>
            <w:sz w:val="24"/>
            <w:szCs w:val="24"/>
          </w:rPr>
          <w:t xml:space="preserve">by a large development </w:t>
        </w:r>
      </w:ins>
      <w:ins w:id="146" w:author="Meyer, Michael Frederick" w:date="2022-01-11T13:03:00Z">
        <w:r w:rsidR="00E32956">
          <w:rPr>
            <w:rFonts w:ascii="Times New Roman" w:eastAsia="Times New Roman" w:hAnsi="Times New Roman" w:cs="Times New Roman"/>
            <w:sz w:val="24"/>
            <w:szCs w:val="24"/>
          </w:rPr>
          <w:t xml:space="preserve">positioned </w:t>
        </w:r>
      </w:ins>
      <w:r w:rsidR="006D4ADB" w:rsidRPr="007418CF">
        <w:rPr>
          <w:rFonts w:ascii="Times New Roman" w:eastAsia="Times New Roman" w:hAnsi="Times New Roman" w:cs="Times New Roman"/>
          <w:sz w:val="24"/>
          <w:szCs w:val="24"/>
        </w:rPr>
        <w:t xml:space="preserve">away from the shoreline </w:t>
      </w:r>
      <w:ins w:id="147" w:author="Meyer, Michael Frederick" w:date="2021-12-09T14:04:00Z">
        <w:r w:rsidR="004A4873">
          <w:rPr>
            <w:rFonts w:ascii="Times New Roman" w:eastAsia="Times New Roman" w:hAnsi="Times New Roman" w:cs="Times New Roman"/>
            <w:sz w:val="24"/>
            <w:szCs w:val="24"/>
          </w:rPr>
          <w:t xml:space="preserve">or with a small interface with the lake </w:t>
        </w:r>
      </w:ins>
      <w:r w:rsidR="00BC24F4" w:rsidRPr="007418CF">
        <w:rPr>
          <w:rFonts w:ascii="Times New Roman" w:eastAsia="Times New Roman" w:hAnsi="Times New Roman" w:cs="Times New Roman"/>
          <w:sz w:val="24"/>
          <w:szCs w:val="24"/>
        </w:rPr>
        <w:t xml:space="preserve">can </w:t>
      </w:r>
      <w:r w:rsidR="00EA5EAE" w:rsidRPr="007418CF">
        <w:rPr>
          <w:rFonts w:ascii="Times New Roman" w:eastAsia="Times New Roman" w:hAnsi="Times New Roman" w:cs="Times New Roman"/>
          <w:sz w:val="24"/>
          <w:szCs w:val="24"/>
        </w:rPr>
        <w:t>be</w:t>
      </w:r>
      <w:r w:rsidR="00BC24F4" w:rsidRPr="007418CF">
        <w:rPr>
          <w:rFonts w:ascii="Times New Roman" w:eastAsia="Times New Roman" w:hAnsi="Times New Roman" w:cs="Times New Roman"/>
          <w:sz w:val="24"/>
          <w:szCs w:val="24"/>
        </w:rPr>
        <w:t xml:space="preserve"> removed via the soil matrix </w:t>
      </w:r>
      <w:proofErr w:type="spellStart"/>
      <w:r w:rsidR="00BC24F4" w:rsidRPr="007418CF">
        <w:rPr>
          <w:rFonts w:ascii="Times New Roman" w:eastAsia="Times New Roman" w:hAnsi="Times New Roman" w:cs="Times New Roman"/>
          <w:sz w:val="24"/>
          <w:szCs w:val="24"/>
        </w:rPr>
        <w:t>en</w:t>
      </w:r>
      <w:proofErr w:type="spellEnd"/>
      <w:r w:rsidR="00BC24F4" w:rsidRPr="007418CF">
        <w:rPr>
          <w:rFonts w:ascii="Times New Roman" w:eastAsia="Times New Roman" w:hAnsi="Times New Roman" w:cs="Times New Roman"/>
          <w:sz w:val="24"/>
          <w:szCs w:val="24"/>
        </w:rPr>
        <w:t xml:space="preserve"> route to the lake.</w:t>
      </w:r>
    </w:p>
    <w:p w14:paraId="5E86A23E" w14:textId="77777777" w:rsidR="00147D1A" w:rsidRPr="007418CF" w:rsidRDefault="00147D1A" w:rsidP="00F31B90">
      <w:pPr>
        <w:spacing w:line="480" w:lineRule="auto"/>
        <w:rPr>
          <w:rFonts w:ascii="Times New Roman" w:eastAsia="Times New Roman" w:hAnsi="Times New Roman" w:cs="Times New Roman"/>
          <w:sz w:val="24"/>
          <w:szCs w:val="24"/>
        </w:rPr>
      </w:pPr>
    </w:p>
    <w:p w14:paraId="69750C84" w14:textId="69B92DD0" w:rsidR="00525154" w:rsidRPr="007418CF" w:rsidRDefault="006E5C66" w:rsidP="00F31B90">
      <w:pPr>
        <w:spacing w:line="480" w:lineRule="auto"/>
        <w:rPr>
          <w:rFonts w:ascii="Times New Roman" w:eastAsia="Times New Roman" w:hAnsi="Times New Roman" w:cs="Times New Roman"/>
          <w:sz w:val="24"/>
          <w:szCs w:val="24"/>
        </w:rPr>
      </w:pPr>
      <w:del w:id="148" w:author="Meyer, Michael Frederick" w:date="2021-12-09T14:12:00Z">
        <w:r w:rsidRPr="007418CF" w:rsidDel="0067759B">
          <w:rPr>
            <w:rFonts w:ascii="Times New Roman" w:eastAsia="Times New Roman" w:hAnsi="Times New Roman" w:cs="Times New Roman"/>
            <w:sz w:val="24"/>
            <w:szCs w:val="24"/>
          </w:rPr>
          <w:delText xml:space="preserve">Our </w:delText>
        </w:r>
        <w:r w:rsidR="00E650A5" w:rsidRPr="007418CF" w:rsidDel="0067759B">
          <w:rPr>
            <w:rFonts w:ascii="Times New Roman" w:eastAsia="Times New Roman" w:hAnsi="Times New Roman" w:cs="Times New Roman"/>
            <w:sz w:val="24"/>
            <w:szCs w:val="24"/>
          </w:rPr>
          <w:delText xml:space="preserve">calculation of </w:delText>
        </w:r>
        <w:r w:rsidR="001249C1" w:rsidRPr="007418CF" w:rsidDel="0067759B">
          <w:rPr>
            <w:rFonts w:ascii="Times New Roman" w:eastAsia="Times New Roman" w:hAnsi="Times New Roman" w:cs="Times New Roman"/>
            <w:sz w:val="24"/>
            <w:szCs w:val="24"/>
          </w:rPr>
          <w:delText>IDW population</w:delText>
        </w:r>
        <w:r w:rsidR="00E650A5" w:rsidRPr="007418CF" w:rsidDel="0067759B">
          <w:rPr>
            <w:rFonts w:ascii="Times New Roman" w:eastAsia="Times New Roman" w:hAnsi="Times New Roman" w:cs="Times New Roman"/>
            <w:sz w:val="24"/>
            <w:szCs w:val="24"/>
          </w:rPr>
          <w:delText xml:space="preserve"> was done in</w:delText>
        </w:r>
        <w:r w:rsidRPr="007418CF" w:rsidDel="0067759B">
          <w:rPr>
            <w:rFonts w:ascii="Times New Roman" w:eastAsia="Times New Roman" w:hAnsi="Times New Roman" w:cs="Times New Roman"/>
            <w:sz w:val="24"/>
            <w:szCs w:val="24"/>
          </w:rPr>
          <w:delText xml:space="preserve"> five </w:delText>
        </w:r>
        <w:r w:rsidR="006B4A02" w:rsidRPr="007418CF" w:rsidDel="0067759B">
          <w:rPr>
            <w:rFonts w:ascii="Times New Roman" w:eastAsia="Times New Roman" w:hAnsi="Times New Roman" w:cs="Times New Roman"/>
            <w:sz w:val="24"/>
            <w:szCs w:val="24"/>
          </w:rPr>
          <w:delText>steps. First, we traced polygons and shoreline</w:delText>
        </w:r>
        <w:r w:rsidR="00147D1A" w:rsidRPr="007418CF" w:rsidDel="0067759B">
          <w:rPr>
            <w:rFonts w:ascii="Times New Roman" w:eastAsia="Times New Roman" w:hAnsi="Times New Roman" w:cs="Times New Roman"/>
            <w:sz w:val="24"/>
            <w:szCs w:val="24"/>
          </w:rPr>
          <w:delText xml:space="preserve">s </w:delText>
        </w:r>
        <w:r w:rsidR="006B4A02" w:rsidRPr="007418CF" w:rsidDel="0067759B">
          <w:rPr>
            <w:rFonts w:ascii="Times New Roman" w:eastAsia="Times New Roman" w:hAnsi="Times New Roman" w:cs="Times New Roman"/>
            <w:sz w:val="24"/>
            <w:szCs w:val="24"/>
          </w:rPr>
          <w:delText>from satellite imagery for each develop</w:delText>
        </w:r>
        <w:r w:rsidR="00147D1A" w:rsidRPr="007418CF" w:rsidDel="0067759B">
          <w:rPr>
            <w:rFonts w:ascii="Times New Roman" w:eastAsia="Times New Roman" w:hAnsi="Times New Roman" w:cs="Times New Roman"/>
            <w:sz w:val="24"/>
            <w:szCs w:val="24"/>
          </w:rPr>
          <w:delText>ed</w:delText>
        </w:r>
        <w:r w:rsidR="006B4A02" w:rsidRPr="007418CF" w:rsidDel="0067759B">
          <w:rPr>
            <w:rFonts w:ascii="Times New Roman" w:eastAsia="Times New Roman" w:hAnsi="Times New Roman" w:cs="Times New Roman"/>
            <w:sz w:val="24"/>
            <w:szCs w:val="24"/>
          </w:rPr>
          <w:delText xml:space="preserve"> site in Google Earth. </w:delText>
        </w:r>
        <w:r w:rsidR="002F100F" w:rsidRPr="007418CF" w:rsidDel="0067759B">
          <w:rPr>
            <w:rFonts w:ascii="Times New Roman" w:eastAsia="Times New Roman" w:hAnsi="Times New Roman" w:cs="Times New Roman"/>
            <w:sz w:val="24"/>
            <w:szCs w:val="24"/>
          </w:rPr>
          <w:delText xml:space="preserve">Polygons were traced for the entire </w:delText>
        </w:r>
        <w:r w:rsidR="0098721E" w:rsidRPr="007418CF" w:rsidDel="0067759B">
          <w:rPr>
            <w:rFonts w:ascii="Times New Roman" w:eastAsia="Times New Roman" w:hAnsi="Times New Roman" w:cs="Times New Roman"/>
            <w:sz w:val="24"/>
            <w:szCs w:val="24"/>
          </w:rPr>
          <w:delText xml:space="preserve">area </w:delText>
        </w:r>
        <w:r w:rsidR="00050999" w:rsidRPr="007418CF" w:rsidDel="0067759B">
          <w:rPr>
            <w:rFonts w:ascii="Times New Roman" w:eastAsia="Times New Roman" w:hAnsi="Times New Roman" w:cs="Times New Roman"/>
            <w:sz w:val="24"/>
            <w:szCs w:val="24"/>
          </w:rPr>
          <w:delText>of</w:delText>
        </w:r>
        <w:r w:rsidR="0098721E" w:rsidRPr="007418CF" w:rsidDel="0067759B">
          <w:rPr>
            <w:rFonts w:ascii="Times New Roman" w:eastAsia="Times New Roman" w:hAnsi="Times New Roman" w:cs="Times New Roman"/>
            <w:sz w:val="24"/>
            <w:szCs w:val="24"/>
          </w:rPr>
          <w:delText xml:space="preserve"> visible development</w:delText>
        </w:r>
        <w:r w:rsidR="00D008F7" w:rsidRPr="007418CF" w:rsidDel="0067759B">
          <w:rPr>
            <w:rFonts w:ascii="Times New Roman" w:eastAsia="Times New Roman" w:hAnsi="Times New Roman" w:cs="Times New Roman"/>
            <w:sz w:val="24"/>
            <w:szCs w:val="24"/>
          </w:rPr>
          <w:delText xml:space="preserve"> (Figure 2)</w:delText>
        </w:r>
        <w:r w:rsidR="0098721E" w:rsidRPr="007418CF" w:rsidDel="0067759B">
          <w:rPr>
            <w:rFonts w:ascii="Times New Roman" w:eastAsia="Times New Roman" w:hAnsi="Times New Roman" w:cs="Times New Roman"/>
            <w:sz w:val="24"/>
            <w:szCs w:val="24"/>
          </w:rPr>
          <w:delText>. Similarly, shoreline traces only reflected shoreline length for which there was visible development</w:delText>
        </w:r>
        <w:r w:rsidR="00D008F7" w:rsidRPr="007418CF" w:rsidDel="0067759B">
          <w:rPr>
            <w:rFonts w:ascii="Times New Roman" w:eastAsia="Times New Roman" w:hAnsi="Times New Roman" w:cs="Times New Roman"/>
            <w:sz w:val="24"/>
            <w:szCs w:val="24"/>
          </w:rPr>
          <w:delText xml:space="preserve"> (Figure 2)</w:delText>
        </w:r>
        <w:r w:rsidR="0098721E" w:rsidRPr="007418CF" w:rsidDel="0067759B">
          <w:rPr>
            <w:rFonts w:ascii="Times New Roman" w:eastAsia="Times New Roman" w:hAnsi="Times New Roman" w:cs="Times New Roman"/>
            <w:sz w:val="24"/>
            <w:szCs w:val="24"/>
          </w:rPr>
          <w:delText xml:space="preserve">. </w:delText>
        </w:r>
        <w:r w:rsidR="006B4A02" w:rsidRPr="007418CF" w:rsidDel="0067759B">
          <w:rPr>
            <w:rFonts w:ascii="Times New Roman" w:eastAsia="Times New Roman" w:hAnsi="Times New Roman" w:cs="Times New Roman"/>
            <w:sz w:val="24"/>
            <w:szCs w:val="24"/>
          </w:rPr>
          <w:delText xml:space="preserve">Second, polygon and line geometries were downloaded </w:delText>
        </w:r>
        <w:r w:rsidR="007E04C1" w:rsidRPr="007418CF" w:rsidDel="0067759B">
          <w:rPr>
            <w:rFonts w:ascii="Times New Roman" w:eastAsia="Times New Roman" w:hAnsi="Times New Roman" w:cs="Times New Roman"/>
            <w:sz w:val="24"/>
            <w:szCs w:val="24"/>
          </w:rPr>
          <w:delText xml:space="preserve">from Google Earth </w:delText>
        </w:r>
        <w:r w:rsidR="006B4A02" w:rsidRPr="007418CF" w:rsidDel="0067759B">
          <w:rPr>
            <w:rFonts w:ascii="Times New Roman" w:eastAsia="Times New Roman" w:hAnsi="Times New Roman" w:cs="Times New Roman"/>
            <w:sz w:val="24"/>
            <w:szCs w:val="24"/>
          </w:rPr>
          <w:delText xml:space="preserve">as a .kml file. Third, the .kml file was </w:delText>
        </w:r>
        <w:r w:rsidR="00672B30" w:rsidRPr="007418CF" w:rsidDel="0067759B">
          <w:rPr>
            <w:rFonts w:ascii="Times New Roman" w:eastAsia="Times New Roman" w:hAnsi="Times New Roman" w:cs="Times New Roman"/>
            <w:sz w:val="24"/>
            <w:szCs w:val="24"/>
          </w:rPr>
          <w:delText>imported</w:delText>
        </w:r>
        <w:r w:rsidR="006B4A02" w:rsidRPr="007418CF" w:rsidDel="0067759B">
          <w:rPr>
            <w:rFonts w:ascii="Times New Roman" w:eastAsia="Times New Roman" w:hAnsi="Times New Roman" w:cs="Times New Roman"/>
            <w:sz w:val="24"/>
            <w:szCs w:val="24"/>
          </w:rPr>
          <w:delText xml:space="preserve"> into the R statistical environment </w:delText>
        </w:r>
        <w:r w:rsidR="00034CE9" w:rsidRPr="007418CF" w:rsidDel="0067759B">
          <w:rPr>
            <w:rFonts w:ascii="Times New Roman" w:eastAsia="Times New Roman" w:hAnsi="Times New Roman" w:cs="Times New Roman"/>
            <w:sz w:val="24"/>
            <w:szCs w:val="24"/>
          </w:rPr>
          <w:fldChar w:fldCharType="begin"/>
        </w:r>
        <w:r w:rsidR="00034CE9" w:rsidRPr="007418CF" w:rsidDel="0067759B">
          <w:rPr>
            <w:rFonts w:ascii="Times New Roman" w:eastAsia="Times New Roman" w:hAnsi="Times New Roman" w:cs="Times New Roman"/>
            <w:sz w:val="24"/>
            <w:szCs w:val="24"/>
          </w:rPr>
          <w:delInstrText xml:space="preserve"> ADDIN ZOTERO_ITEM CSL_CITATION {"citationID":"G44dreYd","properties":{"formattedCitation":"(R Core Team 2019)","plainCitation":"(R Core Team 2019)","noteIndex":0},"citationItems":[{"id":580,"uris":["http://zotero.org/users/2645460/items/ZR7J7T7S"],"uri":["http://zotero.org/users/2645460/items/ZR7J7T7S"],"itemData":{"id":580,"type":"book","event-place":"Vienna","publisher-place":"Vienna","title":"R: A Language and Environment for Statistical Computing","URL":"http://www.R-project. org","version":"3.6.2","author":[{"literal":"R Core Team"}],"issued":{"date-parts":[["2019"]]}}}],"schema":"https://github.com/citation-style-language/schema/raw/master/csl-citation.json"} </w:delInstrText>
        </w:r>
        <w:r w:rsidR="00034CE9" w:rsidRPr="007418CF" w:rsidDel="0067759B">
          <w:rPr>
            <w:rFonts w:ascii="Times New Roman" w:eastAsia="Times New Roman" w:hAnsi="Times New Roman" w:cs="Times New Roman"/>
            <w:sz w:val="24"/>
            <w:szCs w:val="24"/>
          </w:rPr>
          <w:fldChar w:fldCharType="separate"/>
        </w:r>
        <w:r w:rsidR="00034CE9" w:rsidRPr="007418CF" w:rsidDel="0067759B">
          <w:rPr>
            <w:rFonts w:ascii="Times New Roman" w:hAnsi="Times New Roman" w:cs="Times New Roman"/>
            <w:sz w:val="24"/>
          </w:rPr>
          <w:delText>(R Core Team 2019)</w:delText>
        </w:r>
        <w:r w:rsidR="00034CE9" w:rsidRPr="007418CF" w:rsidDel="0067759B">
          <w:rPr>
            <w:rFonts w:ascii="Times New Roman" w:eastAsia="Times New Roman" w:hAnsi="Times New Roman" w:cs="Times New Roman"/>
            <w:sz w:val="24"/>
            <w:szCs w:val="24"/>
          </w:rPr>
          <w:fldChar w:fldCharType="end"/>
        </w:r>
        <w:r w:rsidR="00C52786" w:rsidRPr="007418CF" w:rsidDel="0067759B">
          <w:rPr>
            <w:rFonts w:ascii="Times New Roman" w:eastAsia="Times New Roman" w:hAnsi="Times New Roman" w:cs="Times New Roman"/>
            <w:sz w:val="24"/>
            <w:szCs w:val="24"/>
          </w:rPr>
          <w:delText xml:space="preserve"> where</w:delText>
        </w:r>
        <w:r w:rsidR="00190BF3" w:rsidRPr="007418CF" w:rsidDel="0067759B">
          <w:rPr>
            <w:rFonts w:ascii="Times New Roman" w:eastAsia="Times New Roman" w:hAnsi="Times New Roman" w:cs="Times New Roman"/>
            <w:sz w:val="24"/>
            <w:szCs w:val="24"/>
          </w:rPr>
          <w:delText>,</w:delText>
        </w:r>
        <w:r w:rsidR="00C52786" w:rsidRPr="007418CF" w:rsidDel="0067759B">
          <w:rPr>
            <w:rFonts w:ascii="Times New Roman" w:eastAsia="Times New Roman" w:hAnsi="Times New Roman" w:cs="Times New Roman"/>
            <w:sz w:val="24"/>
            <w:szCs w:val="24"/>
          </w:rPr>
          <w:delText xml:space="preserve"> using the </w:delText>
        </w:r>
        <w:r w:rsidR="006B4A02" w:rsidRPr="007418CF" w:rsidDel="0067759B">
          <w:rPr>
            <w:rFonts w:ascii="Times New Roman" w:eastAsia="Times New Roman" w:hAnsi="Times New Roman" w:cs="Times New Roman"/>
            <w:sz w:val="24"/>
            <w:szCs w:val="24"/>
          </w:rPr>
          <w:delText xml:space="preserve">sf package </w:delText>
        </w:r>
        <w:r w:rsidR="00C52786" w:rsidRPr="007418CF" w:rsidDel="0067759B">
          <w:rPr>
            <w:rFonts w:ascii="Times New Roman" w:eastAsia="Times New Roman" w:hAnsi="Times New Roman" w:cs="Times New Roman"/>
            <w:sz w:val="24"/>
            <w:szCs w:val="24"/>
          </w:rPr>
          <w:delText>(</w:delText>
        </w:r>
        <w:r w:rsidR="006563E3" w:rsidRPr="007418CF" w:rsidDel="0067759B">
          <w:rPr>
            <w:rFonts w:ascii="Times New Roman" w:eastAsia="Times New Roman" w:hAnsi="Times New Roman" w:cs="Times New Roman"/>
            <w:sz w:val="24"/>
            <w:szCs w:val="24"/>
          </w:rPr>
          <w:delText>Pebesma, 2018</w:delText>
        </w:r>
        <w:r w:rsidR="00C52786" w:rsidRPr="007418CF" w:rsidDel="0067759B">
          <w:rPr>
            <w:rFonts w:ascii="Times New Roman" w:eastAsia="Times New Roman" w:hAnsi="Times New Roman" w:cs="Times New Roman"/>
            <w:sz w:val="24"/>
            <w:szCs w:val="24"/>
          </w:rPr>
          <w:delText>)</w:delText>
        </w:r>
        <w:r w:rsidR="00190BF3" w:rsidRPr="007418CF" w:rsidDel="0067759B">
          <w:rPr>
            <w:rFonts w:ascii="Times New Roman" w:eastAsia="Times New Roman" w:hAnsi="Times New Roman" w:cs="Times New Roman"/>
            <w:sz w:val="24"/>
            <w:szCs w:val="24"/>
          </w:rPr>
          <w:delText>,</w:delText>
        </w:r>
        <w:r w:rsidR="00C52786" w:rsidRPr="007418CF" w:rsidDel="0067759B">
          <w:rPr>
            <w:rFonts w:ascii="Times New Roman" w:eastAsia="Times New Roman" w:hAnsi="Times New Roman" w:cs="Times New Roman"/>
            <w:sz w:val="24"/>
            <w:szCs w:val="24"/>
          </w:rPr>
          <w:delText xml:space="preserve"> </w:delText>
        </w:r>
        <w:r w:rsidR="000D6577" w:rsidRPr="007418CF" w:rsidDel="0067759B">
          <w:rPr>
            <w:rFonts w:ascii="Times New Roman" w:eastAsia="Times New Roman" w:hAnsi="Times New Roman" w:cs="Times New Roman"/>
            <w:sz w:val="24"/>
            <w:szCs w:val="24"/>
          </w:rPr>
          <w:delText xml:space="preserve">we </w:delText>
        </w:r>
        <w:r w:rsidR="00C52786" w:rsidRPr="007418CF" w:rsidDel="0067759B">
          <w:rPr>
            <w:rFonts w:ascii="Times New Roman" w:eastAsia="Times New Roman" w:hAnsi="Times New Roman" w:cs="Times New Roman"/>
            <w:sz w:val="24"/>
            <w:szCs w:val="24"/>
          </w:rPr>
          <w:delText>calculated shoreline length, polygon area, and centroid location for each developed site</w:delText>
        </w:r>
        <w:r w:rsidR="006B4A02" w:rsidRPr="007418CF" w:rsidDel="0067759B">
          <w:rPr>
            <w:rFonts w:ascii="Times New Roman" w:eastAsia="Times New Roman" w:hAnsi="Times New Roman" w:cs="Times New Roman"/>
            <w:sz w:val="24"/>
            <w:szCs w:val="24"/>
          </w:rPr>
          <w:delText xml:space="preserve">. </w:delText>
        </w:r>
        <w:r w:rsidR="00C52786" w:rsidRPr="007418CF" w:rsidDel="0067759B">
          <w:rPr>
            <w:rFonts w:ascii="Times New Roman" w:eastAsia="Times New Roman" w:hAnsi="Times New Roman" w:cs="Times New Roman"/>
            <w:sz w:val="24"/>
            <w:szCs w:val="24"/>
          </w:rPr>
          <w:delText xml:space="preserve">Fourth, we joined point locations </w:delText>
        </w:r>
        <w:r w:rsidR="00C03D31" w:rsidRPr="007418CF" w:rsidDel="0067759B">
          <w:rPr>
            <w:rFonts w:ascii="Times New Roman" w:eastAsia="Times New Roman" w:hAnsi="Times New Roman" w:cs="Times New Roman"/>
            <w:sz w:val="24"/>
            <w:szCs w:val="24"/>
          </w:rPr>
          <w:delText xml:space="preserve">of </w:delText>
        </w:r>
        <w:r w:rsidR="00C52786" w:rsidRPr="007418CF" w:rsidDel="0067759B">
          <w:rPr>
            <w:rFonts w:ascii="Times New Roman" w:eastAsia="Times New Roman" w:hAnsi="Times New Roman" w:cs="Times New Roman"/>
            <w:sz w:val="24"/>
            <w:szCs w:val="24"/>
          </w:rPr>
          <w:delText>each sampling site with the spatial polygons to calculate the distance from each sampling location to each develop</w:delText>
        </w:r>
        <w:r w:rsidR="00147D1A" w:rsidRPr="007418CF" w:rsidDel="0067759B">
          <w:rPr>
            <w:rFonts w:ascii="Times New Roman" w:eastAsia="Times New Roman" w:hAnsi="Times New Roman" w:cs="Times New Roman"/>
            <w:sz w:val="24"/>
            <w:szCs w:val="24"/>
          </w:rPr>
          <w:delText>ed site’s</w:delText>
        </w:r>
        <w:r w:rsidR="00C52786" w:rsidRPr="007418CF" w:rsidDel="0067759B">
          <w:rPr>
            <w:rFonts w:ascii="Times New Roman" w:eastAsia="Times New Roman" w:hAnsi="Times New Roman" w:cs="Times New Roman"/>
            <w:sz w:val="24"/>
            <w:szCs w:val="24"/>
          </w:rPr>
          <w:delText xml:space="preserve"> centroid. Fifth, we </w:delText>
        </w:r>
      </w:del>
      <w:ins w:id="149" w:author="Meyer, Michael Frederick" w:date="2021-12-09T14:12:00Z">
        <w:r w:rsidR="0067759B">
          <w:rPr>
            <w:rFonts w:ascii="Times New Roman" w:eastAsia="Times New Roman" w:hAnsi="Times New Roman" w:cs="Times New Roman"/>
            <w:sz w:val="24"/>
            <w:szCs w:val="24"/>
          </w:rPr>
          <w:t xml:space="preserve">We </w:t>
        </w:r>
      </w:ins>
      <w:r w:rsidR="00C52786" w:rsidRPr="007418CF">
        <w:rPr>
          <w:rFonts w:ascii="Times New Roman" w:eastAsia="Times New Roman" w:hAnsi="Times New Roman" w:cs="Times New Roman"/>
          <w:sz w:val="24"/>
          <w:szCs w:val="24"/>
        </w:rPr>
        <w:t>calculate</w:t>
      </w:r>
      <w:r w:rsidR="00147D1A" w:rsidRPr="007418CF">
        <w:rPr>
          <w:rFonts w:ascii="Times New Roman" w:eastAsia="Times New Roman" w:hAnsi="Times New Roman" w:cs="Times New Roman"/>
          <w:sz w:val="24"/>
          <w:szCs w:val="24"/>
        </w:rPr>
        <w:t>d</w:t>
      </w:r>
      <w:r w:rsidR="00C52786" w:rsidRPr="007418CF">
        <w:rPr>
          <w:rFonts w:ascii="Times New Roman" w:eastAsia="Times New Roman" w:hAnsi="Times New Roman" w:cs="Times New Roman"/>
          <w:sz w:val="24"/>
          <w:szCs w:val="24"/>
        </w:rPr>
        <w:t xml:space="preserve"> IDW population for each </w:t>
      </w:r>
      <w:r w:rsidR="000D5888" w:rsidRPr="007418CF">
        <w:rPr>
          <w:rFonts w:ascii="Times New Roman" w:eastAsia="Times New Roman" w:hAnsi="Times New Roman" w:cs="Times New Roman"/>
          <w:sz w:val="24"/>
          <w:szCs w:val="24"/>
        </w:rPr>
        <w:t xml:space="preserve">sampling </w:t>
      </w:r>
      <w:r w:rsidR="00C52786" w:rsidRPr="007418CF">
        <w:rPr>
          <w:rFonts w:ascii="Times New Roman" w:eastAsia="Times New Roman" w:hAnsi="Times New Roman" w:cs="Times New Roman"/>
          <w:sz w:val="24"/>
          <w:szCs w:val="24"/>
        </w:rPr>
        <w:t>location, using formula</w:t>
      </w:r>
      <w:r w:rsidR="00525154" w:rsidRPr="007418CF">
        <w:rPr>
          <w:rFonts w:ascii="Times New Roman" w:eastAsia="Times New Roman" w:hAnsi="Times New Roman" w:cs="Times New Roman"/>
          <w:sz w:val="24"/>
          <w:szCs w:val="24"/>
        </w:rPr>
        <w:t xml:space="preserve"> (1)</w:t>
      </w:r>
    </w:p>
    <w:p w14:paraId="354A85F5" w14:textId="426D3130" w:rsidR="00525154" w:rsidRPr="007418CF" w:rsidRDefault="00525154"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(1) </w:t>
      </w:r>
      <w:r w:rsidR="00C52786" w:rsidRPr="007418CF">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I</m:t>
        </m:r>
        <m:r>
          <w:rPr>
            <w:rFonts w:ascii="Cambria Math" w:eastAsia="Times New Roman" w:hAnsi="Cambria Math" w:cs="Times New Roman"/>
            <w:sz w:val="24"/>
            <w:szCs w:val="24"/>
            <w:vertAlign w:val="subscript"/>
          </w:rPr>
          <m:t>j</m:t>
        </m:r>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LI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LI</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LI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j,LI</m:t>
                </m:r>
              </m:sub>
            </m:sSub>
          </m:den>
        </m:f>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BK</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BK</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BK</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j,BK</m:t>
                </m:r>
              </m:sub>
            </m:sSub>
          </m:den>
        </m:f>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BGO</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BGO</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BGO</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j,BGO</m:t>
                </m:r>
              </m:sub>
            </m:sSub>
          </m:den>
        </m:f>
      </m:oMath>
    </w:p>
    <w:p w14:paraId="6C5C6B8A" w14:textId="5D6B9E23"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where </w:t>
      </w:r>
      <w:r w:rsidRPr="007418CF">
        <w:rPr>
          <w:rFonts w:ascii="Times New Roman" w:eastAsia="Times New Roman" w:hAnsi="Times New Roman" w:cs="Times New Roman"/>
          <w:i/>
          <w:sz w:val="24"/>
          <w:szCs w:val="24"/>
        </w:rPr>
        <w:t>I</w:t>
      </w:r>
      <w:ins w:id="150" w:author="Ted" w:date="2021-10-13T15:31:00Z">
        <w:del w:id="151" w:author="Meyer, Michael Frederick" w:date="2021-11-19T15:05:00Z">
          <w:r w:rsidR="0010322E" w:rsidDel="00F9141C">
            <w:rPr>
              <w:rFonts w:ascii="Times New Roman" w:eastAsia="Times New Roman" w:hAnsi="Times New Roman" w:cs="Times New Roman"/>
              <w:i/>
              <w:sz w:val="24"/>
              <w:szCs w:val="24"/>
            </w:rPr>
            <w:delText>j</w:delText>
          </w:r>
        </w:del>
      </w:ins>
      <w:r w:rsidRPr="007418CF">
        <w:rPr>
          <w:rFonts w:ascii="Times New Roman" w:eastAsia="Times New Roman" w:hAnsi="Times New Roman" w:cs="Times New Roman"/>
          <w:sz w:val="24"/>
          <w:szCs w:val="24"/>
        </w:rPr>
        <w:t xml:space="preserve"> is the </w:t>
      </w:r>
      <w:r w:rsidR="00C52786" w:rsidRPr="007418CF">
        <w:rPr>
          <w:rFonts w:ascii="Times New Roman" w:eastAsia="Times New Roman" w:hAnsi="Times New Roman" w:cs="Times New Roman"/>
          <w:sz w:val="24"/>
          <w:szCs w:val="24"/>
        </w:rPr>
        <w:t xml:space="preserve">IDW </w:t>
      </w:r>
      <w:r w:rsidRPr="007418CF">
        <w:rPr>
          <w:rFonts w:ascii="Times New Roman" w:eastAsia="Times New Roman" w:hAnsi="Times New Roman" w:cs="Times New Roman"/>
          <w:sz w:val="24"/>
          <w:szCs w:val="24"/>
        </w:rPr>
        <w:t xml:space="preserve">population at </w:t>
      </w:r>
      <w:r w:rsidR="002E06DD" w:rsidRPr="007418CF">
        <w:rPr>
          <w:rFonts w:ascii="Times New Roman" w:eastAsia="Times New Roman" w:hAnsi="Times New Roman" w:cs="Times New Roman"/>
          <w:sz w:val="24"/>
          <w:szCs w:val="24"/>
        </w:rPr>
        <w:t>sampling location</w:t>
      </w:r>
      <w:r w:rsidR="002E06DD" w:rsidRPr="007418CF">
        <w:rPr>
          <w:rFonts w:ascii="Times New Roman" w:eastAsia="Times New Roman" w:hAnsi="Times New Roman" w:cs="Times New Roman"/>
          <w:i/>
          <w:sz w:val="24"/>
          <w:szCs w:val="24"/>
        </w:rPr>
        <w:t xml:space="preserve"> </w:t>
      </w:r>
      <w:r w:rsidRPr="007418CF">
        <w:rPr>
          <w:rFonts w:ascii="Times New Roman" w:eastAsia="Times New Roman" w:hAnsi="Times New Roman" w:cs="Times New Roman"/>
          <w:i/>
          <w:sz w:val="24"/>
          <w:szCs w:val="24"/>
        </w:rPr>
        <w:t>j</w:t>
      </w:r>
      <w:r w:rsidRPr="007418CF">
        <w:rPr>
          <w:rFonts w:ascii="Times New Roman" w:eastAsia="Times New Roman" w:hAnsi="Times New Roman" w:cs="Times New Roman"/>
          <w:sz w:val="24"/>
          <w:szCs w:val="24"/>
        </w:rPr>
        <w:t>,</w:t>
      </w:r>
      <w:r w:rsidRPr="007418CF">
        <w:rPr>
          <w:rFonts w:ascii="Times New Roman" w:eastAsia="Times New Roman" w:hAnsi="Times New Roman" w:cs="Times New Roman"/>
          <w:i/>
          <w:sz w:val="24"/>
          <w:szCs w:val="24"/>
        </w:rPr>
        <w:t xml:space="preserve"> P</w:t>
      </w:r>
      <w:r w:rsidRPr="007418CF">
        <w:rPr>
          <w:rFonts w:ascii="Times New Roman" w:eastAsia="Times New Roman" w:hAnsi="Times New Roman" w:cs="Times New Roman"/>
          <w:sz w:val="24"/>
          <w:szCs w:val="24"/>
        </w:rPr>
        <w:t xml:space="preserve"> is the population a</w:t>
      </w:r>
      <w:r w:rsidR="00F25311" w:rsidRPr="007418CF">
        <w:rPr>
          <w:rFonts w:ascii="Times New Roman" w:eastAsia="Times New Roman" w:hAnsi="Times New Roman" w:cs="Times New Roman"/>
          <w:sz w:val="24"/>
          <w:szCs w:val="24"/>
        </w:rPr>
        <w:t xml:space="preserve">t </w:t>
      </w:r>
      <w:r w:rsidR="002E06DD" w:rsidRPr="007418CF">
        <w:rPr>
          <w:rFonts w:ascii="Times New Roman" w:eastAsia="Times New Roman" w:hAnsi="Times New Roman" w:cs="Times New Roman"/>
          <w:sz w:val="24"/>
          <w:szCs w:val="24"/>
        </w:rPr>
        <w:t>each of the three</w:t>
      </w:r>
      <w:r w:rsidRPr="007418CF">
        <w:rPr>
          <w:rFonts w:ascii="Times New Roman" w:eastAsia="Times New Roman" w:hAnsi="Times New Roman" w:cs="Times New Roman"/>
          <w:sz w:val="24"/>
          <w:szCs w:val="24"/>
        </w:rPr>
        <w:t xml:space="preserve"> developed </w:t>
      </w:r>
      <w:r w:rsidR="00F25311" w:rsidRPr="007418CF">
        <w:rPr>
          <w:rFonts w:ascii="Times New Roman" w:eastAsia="Times New Roman" w:hAnsi="Times New Roman" w:cs="Times New Roman"/>
          <w:sz w:val="24"/>
          <w:szCs w:val="24"/>
        </w:rPr>
        <w:t>site</w:t>
      </w:r>
      <w:r w:rsidR="002E06DD" w:rsidRPr="007418CF">
        <w:rPr>
          <w:rFonts w:ascii="Times New Roman" w:eastAsia="Times New Roman" w:hAnsi="Times New Roman" w:cs="Times New Roman"/>
          <w:sz w:val="24"/>
          <w:szCs w:val="24"/>
        </w:rPr>
        <w:t xml:space="preserve">s </w:t>
      </w:r>
      <w:proofErr w:type="spellStart"/>
      <w:r w:rsidR="002E06DD" w:rsidRPr="007418CF">
        <w:rPr>
          <w:rFonts w:ascii="Times New Roman" w:eastAsia="Times New Roman" w:hAnsi="Times New Roman" w:cs="Times New Roman"/>
          <w:sz w:val="24"/>
          <w:szCs w:val="24"/>
        </w:rPr>
        <w:t>Listvyanka</w:t>
      </w:r>
      <w:proofErr w:type="spellEnd"/>
      <w:r w:rsidR="00147D1A" w:rsidRPr="007418CF">
        <w:rPr>
          <w:rFonts w:ascii="Times New Roman" w:eastAsia="Times New Roman" w:hAnsi="Times New Roman" w:cs="Times New Roman"/>
          <w:sz w:val="24"/>
          <w:szCs w:val="24"/>
        </w:rPr>
        <w:t xml:space="preserve"> (LI)</w:t>
      </w:r>
      <w:r w:rsidR="002E06DD" w:rsidRPr="007418CF">
        <w:rPr>
          <w:rFonts w:ascii="Times New Roman" w:eastAsia="Times New Roman" w:hAnsi="Times New Roman" w:cs="Times New Roman"/>
          <w:sz w:val="24"/>
          <w:szCs w:val="24"/>
        </w:rPr>
        <w:t>,</w:t>
      </w:r>
      <w:r w:rsidR="00147D1A" w:rsidRPr="007418CF">
        <w:rPr>
          <w:rFonts w:ascii="Times New Roman" w:eastAsia="Times New Roman" w:hAnsi="Times New Roman" w:cs="Times New Roman"/>
          <w:sz w:val="24"/>
          <w:szCs w:val="24"/>
        </w:rPr>
        <w:t xml:space="preserve"> </w:t>
      </w:r>
      <w:r w:rsidR="002E06DD" w:rsidRPr="007418CF">
        <w:rPr>
          <w:rFonts w:ascii="Times New Roman" w:eastAsia="Times New Roman" w:hAnsi="Times New Roman" w:cs="Times New Roman"/>
          <w:sz w:val="24"/>
          <w:szCs w:val="24"/>
        </w:rPr>
        <w:t xml:space="preserve">Bolshie </w:t>
      </w:r>
      <w:proofErr w:type="spellStart"/>
      <w:r w:rsidR="002E06DD" w:rsidRPr="007418CF">
        <w:rPr>
          <w:rFonts w:ascii="Times New Roman" w:eastAsia="Times New Roman" w:hAnsi="Times New Roman" w:cs="Times New Roman"/>
          <w:sz w:val="24"/>
          <w:szCs w:val="24"/>
        </w:rPr>
        <w:t>Koty</w:t>
      </w:r>
      <w:proofErr w:type="spellEnd"/>
      <w:r w:rsidR="00147D1A" w:rsidRPr="007418CF">
        <w:rPr>
          <w:rFonts w:ascii="Times New Roman" w:eastAsia="Times New Roman" w:hAnsi="Times New Roman" w:cs="Times New Roman"/>
          <w:sz w:val="24"/>
          <w:szCs w:val="24"/>
        </w:rPr>
        <w:t xml:space="preserve"> (BK)</w:t>
      </w:r>
      <w:r w:rsidR="002E06DD" w:rsidRPr="007418CF">
        <w:rPr>
          <w:rFonts w:ascii="Times New Roman" w:eastAsia="Times New Roman" w:hAnsi="Times New Roman" w:cs="Times New Roman"/>
          <w:sz w:val="24"/>
          <w:szCs w:val="24"/>
        </w:rPr>
        <w:t>,</w:t>
      </w:r>
      <w:r w:rsidR="00147D1A" w:rsidRPr="007418CF">
        <w:rPr>
          <w:rFonts w:ascii="Times New Roman" w:eastAsia="Times New Roman" w:hAnsi="Times New Roman" w:cs="Times New Roman"/>
          <w:sz w:val="24"/>
          <w:szCs w:val="24"/>
        </w:rPr>
        <w:t xml:space="preserve"> </w:t>
      </w:r>
      <w:proofErr w:type="spellStart"/>
      <w:r w:rsidR="002E06DD" w:rsidRPr="007418CF">
        <w:rPr>
          <w:rFonts w:ascii="Times New Roman" w:eastAsia="Times New Roman" w:hAnsi="Times New Roman" w:cs="Times New Roman"/>
          <w:sz w:val="24"/>
          <w:szCs w:val="24"/>
        </w:rPr>
        <w:t>Bo</w:t>
      </w:r>
      <w:r w:rsidR="00147D1A" w:rsidRPr="007418CF">
        <w:rPr>
          <w:rFonts w:ascii="Times New Roman" w:eastAsia="Times New Roman" w:hAnsi="Times New Roman" w:cs="Times New Roman"/>
          <w:sz w:val="24"/>
          <w:szCs w:val="24"/>
        </w:rPr>
        <w:t>l</w:t>
      </w:r>
      <w:r w:rsidR="002E06DD" w:rsidRPr="007418CF">
        <w:rPr>
          <w:rFonts w:ascii="Times New Roman" w:eastAsia="Times New Roman" w:hAnsi="Times New Roman" w:cs="Times New Roman"/>
          <w:sz w:val="24"/>
          <w:szCs w:val="24"/>
        </w:rPr>
        <w:t>shoe</w:t>
      </w:r>
      <w:proofErr w:type="spellEnd"/>
      <w:r w:rsidR="002E06DD" w:rsidRPr="007418CF">
        <w:rPr>
          <w:rFonts w:ascii="Times New Roman" w:eastAsia="Times New Roman" w:hAnsi="Times New Roman" w:cs="Times New Roman"/>
          <w:sz w:val="24"/>
          <w:szCs w:val="24"/>
        </w:rPr>
        <w:t xml:space="preserve"> </w:t>
      </w:r>
      <w:proofErr w:type="spellStart"/>
      <w:r w:rsidR="002E06DD" w:rsidRPr="007418CF">
        <w:rPr>
          <w:rFonts w:ascii="Times New Roman" w:eastAsia="Times New Roman" w:hAnsi="Times New Roman" w:cs="Times New Roman"/>
          <w:sz w:val="24"/>
          <w:szCs w:val="24"/>
        </w:rPr>
        <w:t>Gol</w:t>
      </w:r>
      <w:r w:rsidR="00147D1A" w:rsidRPr="007418CF">
        <w:rPr>
          <w:rFonts w:ascii="Times New Roman" w:eastAsia="Times New Roman" w:hAnsi="Times New Roman" w:cs="Times New Roman"/>
          <w:sz w:val="24"/>
          <w:szCs w:val="24"/>
        </w:rPr>
        <w:t>o</w:t>
      </w:r>
      <w:r w:rsidR="002E06DD" w:rsidRPr="007418CF">
        <w:rPr>
          <w:rFonts w:ascii="Times New Roman" w:eastAsia="Times New Roman" w:hAnsi="Times New Roman" w:cs="Times New Roman"/>
          <w:sz w:val="24"/>
          <w:szCs w:val="24"/>
        </w:rPr>
        <w:t>ustnoe</w:t>
      </w:r>
      <w:proofErr w:type="spellEnd"/>
      <w:r w:rsidR="00147D1A" w:rsidRPr="007418CF">
        <w:rPr>
          <w:rFonts w:ascii="Times New Roman" w:eastAsia="Times New Roman" w:hAnsi="Times New Roman" w:cs="Times New Roman"/>
          <w:sz w:val="24"/>
          <w:szCs w:val="24"/>
        </w:rPr>
        <w:t xml:space="preserve"> (BGO)</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A</w:t>
      </w:r>
      <w:r w:rsidRPr="007418CF">
        <w:rPr>
          <w:rFonts w:ascii="Times New Roman" w:eastAsia="Times New Roman" w:hAnsi="Times New Roman" w:cs="Times New Roman"/>
          <w:sz w:val="24"/>
          <w:szCs w:val="24"/>
        </w:rPr>
        <w:t xml:space="preserve"> is the area of </w:t>
      </w:r>
      <w:r w:rsidR="00F25311" w:rsidRPr="007418CF">
        <w:rPr>
          <w:rFonts w:ascii="Times New Roman" w:eastAsia="Times New Roman" w:hAnsi="Times New Roman" w:cs="Times New Roman"/>
          <w:sz w:val="24"/>
          <w:szCs w:val="24"/>
        </w:rPr>
        <w:t xml:space="preserve">a </w:t>
      </w:r>
      <w:r w:rsidRPr="007418CF">
        <w:rPr>
          <w:rFonts w:ascii="Times New Roman" w:eastAsia="Times New Roman" w:hAnsi="Times New Roman" w:cs="Times New Roman"/>
          <w:sz w:val="24"/>
          <w:szCs w:val="24"/>
        </w:rPr>
        <w:t xml:space="preserve">developed </w:t>
      </w:r>
      <w:r w:rsidR="00F25311" w:rsidRPr="007418CF">
        <w:rPr>
          <w:rFonts w:ascii="Times New Roman" w:eastAsia="Times New Roman" w:hAnsi="Times New Roman" w:cs="Times New Roman"/>
          <w:sz w:val="24"/>
          <w:szCs w:val="24"/>
        </w:rPr>
        <w:t xml:space="preserve">site </w:t>
      </w:r>
      <w:r w:rsidRPr="007418CF">
        <w:rPr>
          <w:rFonts w:ascii="Times New Roman" w:eastAsia="Times New Roman" w:hAnsi="Times New Roman" w:cs="Times New Roman"/>
          <w:sz w:val="24"/>
          <w:szCs w:val="24"/>
        </w:rPr>
        <w:t>in km</w:t>
      </w:r>
      <w:r w:rsidRPr="007418CF">
        <w:rPr>
          <w:rFonts w:ascii="Times New Roman" w:eastAsia="Times New Roman" w:hAnsi="Times New Roman" w:cs="Times New Roman"/>
          <w:sz w:val="24"/>
          <w:szCs w:val="24"/>
          <w:vertAlign w:val="superscript"/>
        </w:rPr>
        <w:t>2</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 xml:space="preserve">L </w:t>
      </w:r>
      <w:r w:rsidRPr="007418CF">
        <w:rPr>
          <w:rFonts w:ascii="Times New Roman" w:eastAsia="Times New Roman" w:hAnsi="Times New Roman" w:cs="Times New Roman"/>
          <w:sz w:val="24"/>
          <w:szCs w:val="24"/>
        </w:rPr>
        <w:t xml:space="preserve">is the shoreline length at </w:t>
      </w:r>
      <w:r w:rsidR="00F25311" w:rsidRPr="007418CF">
        <w:rPr>
          <w:rFonts w:ascii="Times New Roman" w:eastAsia="Times New Roman" w:hAnsi="Times New Roman" w:cs="Times New Roman"/>
          <w:sz w:val="24"/>
          <w:szCs w:val="24"/>
        </w:rPr>
        <w:t xml:space="preserve">a </w:t>
      </w:r>
      <w:r w:rsidRPr="007418CF">
        <w:rPr>
          <w:rFonts w:ascii="Times New Roman" w:eastAsia="Times New Roman" w:hAnsi="Times New Roman" w:cs="Times New Roman"/>
          <w:sz w:val="24"/>
          <w:szCs w:val="24"/>
        </w:rPr>
        <w:t xml:space="preserve">developed site </w:t>
      </w:r>
      <w:r w:rsidR="00147D1A" w:rsidRPr="007418CF">
        <w:rPr>
          <w:rFonts w:ascii="Times New Roman" w:eastAsia="Times New Roman" w:hAnsi="Times New Roman" w:cs="Times New Roman"/>
          <w:sz w:val="24"/>
          <w:szCs w:val="24"/>
        </w:rPr>
        <w:t>in km</w:t>
      </w:r>
      <w:r w:rsidRPr="007418CF">
        <w:rPr>
          <w:rFonts w:ascii="Times New Roman" w:eastAsia="Times New Roman" w:hAnsi="Times New Roman" w:cs="Times New Roman"/>
          <w:sz w:val="24"/>
          <w:szCs w:val="24"/>
        </w:rPr>
        <w:t xml:space="preserve">, and </w:t>
      </w:r>
      <w:r w:rsidRPr="007418CF">
        <w:rPr>
          <w:rFonts w:ascii="Times New Roman" w:eastAsia="Times New Roman" w:hAnsi="Times New Roman" w:cs="Times New Roman"/>
          <w:i/>
          <w:sz w:val="24"/>
          <w:szCs w:val="24"/>
        </w:rPr>
        <w:t>D</w:t>
      </w:r>
      <w:r w:rsidRPr="007418CF">
        <w:rPr>
          <w:rFonts w:ascii="Times New Roman" w:eastAsia="Times New Roman" w:hAnsi="Times New Roman" w:cs="Times New Roman"/>
          <w:sz w:val="24"/>
          <w:szCs w:val="24"/>
        </w:rPr>
        <w:t xml:space="preserve"> is the distance from </w:t>
      </w:r>
      <w:r w:rsidR="00731C73" w:rsidRPr="007418CF">
        <w:rPr>
          <w:rFonts w:ascii="Times New Roman" w:eastAsia="Times New Roman" w:hAnsi="Times New Roman" w:cs="Times New Roman"/>
          <w:sz w:val="24"/>
          <w:szCs w:val="24"/>
        </w:rPr>
        <w:t>sampling</w:t>
      </w:r>
      <w:r w:rsidRPr="007418CF">
        <w:rPr>
          <w:rFonts w:ascii="Times New Roman" w:eastAsia="Times New Roman" w:hAnsi="Times New Roman" w:cs="Times New Roman"/>
          <w:sz w:val="24"/>
          <w:szCs w:val="24"/>
        </w:rPr>
        <w:t xml:space="preserve"> site </w:t>
      </w:r>
      <w:r w:rsidR="00F25311" w:rsidRPr="007418CF">
        <w:rPr>
          <w:rFonts w:ascii="Times New Roman" w:eastAsia="Times New Roman" w:hAnsi="Times New Roman" w:cs="Times New Roman"/>
          <w:i/>
          <w:sz w:val="24"/>
          <w:szCs w:val="24"/>
        </w:rPr>
        <w:t>j</w:t>
      </w:r>
      <w:r w:rsidRPr="007418CF">
        <w:rPr>
          <w:rFonts w:ascii="Times New Roman" w:eastAsia="Times New Roman" w:hAnsi="Times New Roman" w:cs="Times New Roman"/>
          <w:sz w:val="24"/>
          <w:szCs w:val="24"/>
        </w:rPr>
        <w:t xml:space="preserve"> to </w:t>
      </w:r>
      <w:r w:rsidR="00F25311" w:rsidRPr="007418CF">
        <w:rPr>
          <w:rFonts w:ascii="Times New Roman" w:eastAsia="Times New Roman" w:hAnsi="Times New Roman" w:cs="Times New Roman"/>
          <w:sz w:val="24"/>
          <w:szCs w:val="24"/>
        </w:rPr>
        <w:t>each developed site</w:t>
      </w:r>
      <w:r w:rsidR="00271F4F" w:rsidRPr="007418CF">
        <w:rPr>
          <w:rFonts w:ascii="Times New Roman" w:eastAsia="Times New Roman" w:hAnsi="Times New Roman" w:cs="Times New Roman"/>
          <w:sz w:val="24"/>
          <w:szCs w:val="24"/>
        </w:rPr>
        <w:t>’s centroid</w:t>
      </w:r>
      <w:r w:rsidRPr="007418CF">
        <w:rPr>
          <w:rFonts w:ascii="Times New Roman" w:eastAsia="Times New Roman" w:hAnsi="Times New Roman" w:cs="Times New Roman"/>
          <w:sz w:val="24"/>
          <w:szCs w:val="24"/>
        </w:rPr>
        <w:t xml:space="preserve"> in km.</w:t>
      </w:r>
      <w:r w:rsidR="00F25311" w:rsidRPr="007418CF">
        <w:rPr>
          <w:rFonts w:ascii="Times New Roman" w:eastAsia="Times New Roman" w:hAnsi="Times New Roman" w:cs="Times New Roman"/>
          <w:sz w:val="24"/>
          <w:szCs w:val="24"/>
        </w:rPr>
        <w:t xml:space="preserve"> This </w:t>
      </w:r>
      <w:r w:rsidR="0014730F" w:rsidRPr="007418CF">
        <w:rPr>
          <w:rFonts w:ascii="Times New Roman" w:eastAsia="Times New Roman" w:hAnsi="Times New Roman" w:cs="Times New Roman"/>
          <w:sz w:val="24"/>
          <w:szCs w:val="24"/>
        </w:rPr>
        <w:t xml:space="preserve">formulation </w:t>
      </w:r>
      <w:r w:rsidR="00F25311" w:rsidRPr="007418CF">
        <w:rPr>
          <w:rFonts w:ascii="Times New Roman" w:eastAsia="Times New Roman" w:hAnsi="Times New Roman" w:cs="Times New Roman"/>
          <w:sz w:val="24"/>
          <w:szCs w:val="24"/>
        </w:rPr>
        <w:t>implies that all sampling locations are influenced by all three developed sites</w:t>
      </w:r>
      <w:r w:rsidR="002E06DD" w:rsidRPr="007418CF">
        <w:rPr>
          <w:rFonts w:ascii="Times New Roman" w:eastAsia="Times New Roman" w:hAnsi="Times New Roman" w:cs="Times New Roman"/>
          <w:sz w:val="24"/>
          <w:szCs w:val="24"/>
        </w:rPr>
        <w:t>.</w:t>
      </w:r>
      <w:r w:rsidR="00F25311" w:rsidRPr="007418CF">
        <w:rPr>
          <w:rFonts w:ascii="Times New Roman" w:eastAsia="Times New Roman" w:hAnsi="Times New Roman" w:cs="Times New Roman"/>
          <w:sz w:val="24"/>
          <w:szCs w:val="24"/>
        </w:rPr>
        <w:t xml:space="preserve"> </w:t>
      </w:r>
      <w:r w:rsidR="002E06DD" w:rsidRPr="007418CF">
        <w:rPr>
          <w:rFonts w:ascii="Times New Roman" w:eastAsia="Times New Roman" w:hAnsi="Times New Roman" w:cs="Times New Roman"/>
          <w:sz w:val="24"/>
          <w:szCs w:val="24"/>
        </w:rPr>
        <w:t>T</w:t>
      </w:r>
      <w:r w:rsidR="00C95266" w:rsidRPr="007418CF">
        <w:rPr>
          <w:rFonts w:ascii="Times New Roman" w:eastAsia="Times New Roman" w:hAnsi="Times New Roman" w:cs="Times New Roman"/>
          <w:sz w:val="24"/>
          <w:szCs w:val="24"/>
        </w:rPr>
        <w:t>hus, t</w:t>
      </w:r>
      <w:r w:rsidR="00F25311" w:rsidRPr="007418CF">
        <w:rPr>
          <w:rFonts w:ascii="Times New Roman" w:eastAsia="Times New Roman" w:hAnsi="Times New Roman" w:cs="Times New Roman"/>
          <w:sz w:val="24"/>
          <w:szCs w:val="24"/>
        </w:rPr>
        <w:t xml:space="preserve">he influence of an individual </w:t>
      </w:r>
      <w:r w:rsidR="002E06DD" w:rsidRPr="007418CF">
        <w:rPr>
          <w:rFonts w:ascii="Times New Roman" w:eastAsia="Times New Roman" w:hAnsi="Times New Roman" w:cs="Times New Roman"/>
          <w:sz w:val="24"/>
          <w:szCs w:val="24"/>
        </w:rPr>
        <w:t xml:space="preserve">developed </w:t>
      </w:r>
      <w:r w:rsidR="00F25311" w:rsidRPr="007418CF">
        <w:rPr>
          <w:rFonts w:ascii="Times New Roman" w:eastAsia="Times New Roman" w:hAnsi="Times New Roman" w:cs="Times New Roman"/>
          <w:sz w:val="24"/>
          <w:szCs w:val="24"/>
        </w:rPr>
        <w:t>site</w:t>
      </w:r>
      <w:r w:rsidR="002E06DD" w:rsidRPr="007418CF">
        <w:rPr>
          <w:rFonts w:ascii="Times New Roman" w:eastAsia="Times New Roman" w:hAnsi="Times New Roman" w:cs="Times New Roman"/>
          <w:sz w:val="24"/>
          <w:szCs w:val="24"/>
        </w:rPr>
        <w:t xml:space="preserve"> on each sampling location</w:t>
      </w:r>
      <w:r w:rsidR="00F25311" w:rsidRPr="007418CF">
        <w:rPr>
          <w:rFonts w:ascii="Times New Roman" w:eastAsia="Times New Roman" w:hAnsi="Times New Roman" w:cs="Times New Roman"/>
          <w:sz w:val="24"/>
          <w:szCs w:val="24"/>
        </w:rPr>
        <w:t xml:space="preserve"> is</w:t>
      </w:r>
      <w:r w:rsidR="002E06DD" w:rsidRPr="007418CF">
        <w:rPr>
          <w:rFonts w:ascii="Times New Roman" w:eastAsia="Times New Roman" w:hAnsi="Times New Roman" w:cs="Times New Roman"/>
          <w:sz w:val="24"/>
          <w:szCs w:val="24"/>
        </w:rPr>
        <w:t xml:space="preserve"> positively influenced by the </w:t>
      </w:r>
      <w:r w:rsidR="009559E9">
        <w:rPr>
          <w:rFonts w:ascii="Times New Roman" w:eastAsia="Times New Roman" w:hAnsi="Times New Roman" w:cs="Times New Roman"/>
          <w:sz w:val="24"/>
          <w:szCs w:val="24"/>
        </w:rPr>
        <w:t>size</w:t>
      </w:r>
      <w:r w:rsidR="002E06DD" w:rsidRPr="007418CF">
        <w:rPr>
          <w:rFonts w:ascii="Times New Roman" w:eastAsia="Times New Roman" w:hAnsi="Times New Roman" w:cs="Times New Roman"/>
          <w:sz w:val="24"/>
          <w:szCs w:val="24"/>
        </w:rPr>
        <w:t xml:space="preserve"> and spatial density of the population and its orientation toward the shoreline, and </w:t>
      </w:r>
      <w:r w:rsidR="00F25311" w:rsidRPr="007418CF">
        <w:rPr>
          <w:rFonts w:ascii="Times New Roman" w:eastAsia="Times New Roman" w:hAnsi="Times New Roman" w:cs="Times New Roman"/>
          <w:sz w:val="24"/>
          <w:szCs w:val="24"/>
        </w:rPr>
        <w:t>inversely proportional to a sampling location’s distance from each of the three developed sites.</w:t>
      </w:r>
      <w:bookmarkEnd w:id="140"/>
      <w:r w:rsidR="00F25311"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 </w:t>
      </w:r>
    </w:p>
    <w:p w14:paraId="12543B8F" w14:textId="56670D3F" w:rsidR="001A1F9C" w:rsidRDefault="001A1F9C" w:rsidP="00F31B90">
      <w:pPr>
        <w:spacing w:line="480" w:lineRule="auto"/>
        <w:rPr>
          <w:ins w:id="152" w:author="Meyer, Michael Frederick" w:date="2021-09-22T14:02:00Z"/>
          <w:rFonts w:ascii="Times New Roman" w:eastAsia="Times New Roman" w:hAnsi="Times New Roman" w:cs="Times New Roman"/>
          <w:sz w:val="24"/>
          <w:szCs w:val="24"/>
        </w:rPr>
      </w:pPr>
    </w:p>
    <w:p w14:paraId="4A740A52" w14:textId="3ED4C91D" w:rsidR="001A1F9C" w:rsidRDefault="001A1F9C" w:rsidP="00F31B90">
      <w:pPr>
        <w:spacing w:line="480" w:lineRule="auto"/>
        <w:rPr>
          <w:ins w:id="153" w:author="Meyer, Michael Frederick" w:date="2021-09-22T14:01:00Z"/>
          <w:rFonts w:ascii="Times New Roman" w:eastAsia="Times New Roman" w:hAnsi="Times New Roman" w:cs="Times New Roman"/>
          <w:sz w:val="24"/>
          <w:szCs w:val="24"/>
        </w:rPr>
      </w:pPr>
      <w:ins w:id="154" w:author="Meyer, Michael Frederick" w:date="2021-09-22T14:02:00Z">
        <w:r>
          <w:rPr>
            <w:rFonts w:ascii="Times New Roman" w:eastAsia="Times New Roman" w:hAnsi="Times New Roman" w:cs="Times New Roman"/>
            <w:sz w:val="24"/>
            <w:szCs w:val="24"/>
          </w:rPr>
          <w:lastRenderedPageBreak/>
          <w:t xml:space="preserve">Below we briefly describe the data collected along the transect. More detailed methods for sample collection and processing are located in the </w:t>
        </w:r>
      </w:ins>
      <w:ins w:id="155" w:author="Meyer, Michael Frederick" w:date="2021-09-22T14:03:00Z">
        <w:r>
          <w:rPr>
            <w:rFonts w:ascii="Times New Roman" w:eastAsia="Times New Roman" w:hAnsi="Times New Roman" w:cs="Times New Roman"/>
            <w:sz w:val="24"/>
            <w:szCs w:val="24"/>
          </w:rPr>
          <w:t>Supplementary Methods</w:t>
        </w:r>
      </w:ins>
      <w:ins w:id="156" w:author="Meyer, Michael Frederick" w:date="2021-09-22T14:13:00Z">
        <w:r w:rsidR="000748AF">
          <w:rPr>
            <w:rFonts w:ascii="Times New Roman" w:eastAsia="Times New Roman" w:hAnsi="Times New Roman" w:cs="Times New Roman"/>
            <w:sz w:val="24"/>
            <w:szCs w:val="24"/>
          </w:rPr>
          <w:t xml:space="preserve">, </w:t>
        </w:r>
      </w:ins>
      <w:ins w:id="157" w:author="Meyer, Michael Frederick" w:date="2021-09-22T14:03:00Z">
        <w:r>
          <w:rPr>
            <w:rFonts w:ascii="Times New Roman" w:eastAsia="Times New Roman" w:hAnsi="Times New Roman" w:cs="Times New Roman"/>
            <w:sz w:val="24"/>
            <w:szCs w:val="24"/>
          </w:rPr>
          <w:t xml:space="preserve">the </w:t>
        </w:r>
      </w:ins>
      <w:ins w:id="158" w:author="Meyer, Michael Frederick" w:date="2021-09-22T14:11:00Z">
        <w:r>
          <w:rPr>
            <w:rFonts w:ascii="Times New Roman" w:eastAsia="Times New Roman" w:hAnsi="Times New Roman" w:cs="Times New Roman"/>
            <w:sz w:val="24"/>
            <w:szCs w:val="24"/>
          </w:rPr>
          <w:t xml:space="preserve">“protocol.pdf” file </w:t>
        </w:r>
        <w:r w:rsidR="000748AF">
          <w:rPr>
            <w:rFonts w:ascii="Times New Roman" w:eastAsia="Times New Roman" w:hAnsi="Times New Roman" w:cs="Times New Roman"/>
            <w:sz w:val="24"/>
            <w:szCs w:val="24"/>
          </w:rPr>
          <w:t xml:space="preserve">on the Environmental Data Initiative </w:t>
        </w:r>
        <w:r w:rsidR="000748AF">
          <w:rPr>
            <w:rFonts w:ascii="Times New Roman" w:eastAsia="Times New Roman" w:hAnsi="Times New Roman" w:cs="Times New Roman"/>
            <w:sz w:val="24"/>
            <w:szCs w:val="24"/>
          </w:rPr>
          <w:fldChar w:fldCharType="begin"/>
        </w:r>
      </w:ins>
      <w:ins w:id="159" w:author="Meyer, Michael Frederick" w:date="2021-09-22T14:12:00Z">
        <w:r w:rsidR="000748AF">
          <w:rPr>
            <w:rFonts w:ascii="Times New Roman" w:eastAsia="Times New Roman" w:hAnsi="Times New Roman" w:cs="Times New Roman"/>
            <w:sz w:val="24"/>
            <w:szCs w:val="24"/>
          </w:rPr>
          <w:instrText xml:space="preserve"> ADDIN ZOTERO_ITEM CSL_CITATION {"citationID":"qe5I7caW","properties":{"formattedCitation":"(Meyer et al. 2020)","plainCitation":"(Meyer et al. 2020)","noteIndex":0},"citationItems":[{"id":4089,"uris":["http://zotero.org/users/2645460/items/HMBBCEN3"],"uri":["http://zotero.org/users/2645460/items/HMBBCEN3"],"itemData":{"id":4089,"type":"article","abstract":"Sewage released from lakeside development can introduce nutrients and micropollutants that can restructure aquatic ecosystems. Lake Baikal, the world's most ancient, biodiverse, and voluminous lake, has been experiencing localized sewage pollution from lakeside settlements. Increasing filamentous algal abundance suggests benthic communities are responding to this localized pollution. We surveyed 40-km of Lake Baikal's southwestern shoreline 19-23 August 2015 for sewage indicators, including pharmaceuticals, personal care products, and microplastics with co-located periphyton, macroinvertebrate, stable isotope, and fatty acid sampling. Unique identifiers corresponding to sampling locations are retained throughout all data files to facilitate interoperability among the dataset's 150+ variables. The data are structured in a tidy format (a tabular arrangement familiar to limnologists) to encourage future reuse. For Lake Baikal studies, these data can support continued monitoring and research efforts. For global studies of lakes, these data can help characterize sewage prevalence and ecological consequences of anthropogenic disturbance across spatial scales.","language":"en","note":"type: dataset\nDOI: 10.6073/PASTA/76F43144015EC795679BAC508EFA044B","publisher":"Environmental Data Initiative","source":"DOI.org (Datacite)","title":"A unified dataset of co-located sewage pollution, periphyton, and benthic macroinvertebrate community and food web structure from Lake Baikal (Siberia)","URL":"https://portal.edirepository.org/nis/mapbrowse?packageid=edi.677.1","author":[{"family":"Meyer","given":"Michael F"},{"family":"Ozersky","given":"Ted"},{"family":"Woo","given":"Kara H"},{"family":"Shchapov","given":"Kirill"},{"family":"Galloway","given":"Aaron W. E."},{"family":"Schram","given":"Julie B"},{"family":"Snow","given":"Daniel D"},{"family":"Timofeyev","given":"Maxim A"},{"family":"Karnaukhov","given":"Dmitry Yu."},{"family":"Brousil","given":"Matthew R"},{"family":"Hampton","given":"Stephanie E"}],"accessed":{"date-parts":[["2020",12,10]]},"issued":{"date-parts":[["2020"]]}}}],"schema":"https://github.com/citation-style-language/schema/raw/master/csl-citation.json"} </w:instrText>
        </w:r>
      </w:ins>
      <w:r w:rsidR="000748AF">
        <w:rPr>
          <w:rFonts w:ascii="Times New Roman" w:eastAsia="Times New Roman" w:hAnsi="Times New Roman" w:cs="Times New Roman"/>
          <w:sz w:val="24"/>
          <w:szCs w:val="24"/>
        </w:rPr>
        <w:fldChar w:fldCharType="separate"/>
      </w:r>
      <w:ins w:id="160" w:author="Meyer, Michael Frederick" w:date="2021-09-22T14:12:00Z">
        <w:r w:rsidR="000748AF" w:rsidRPr="00064ECB">
          <w:rPr>
            <w:rFonts w:ascii="Times New Roman" w:hAnsi="Times New Roman" w:cs="Times New Roman"/>
            <w:sz w:val="24"/>
          </w:rPr>
          <w:t>(Meyer et al. 2020)</w:t>
        </w:r>
      </w:ins>
      <w:ins w:id="161" w:author="Meyer, Michael Frederick" w:date="2021-09-22T14:11:00Z">
        <w:r w:rsidR="000748AF">
          <w:rPr>
            <w:rFonts w:ascii="Times New Roman" w:eastAsia="Times New Roman" w:hAnsi="Times New Roman" w:cs="Times New Roman"/>
            <w:sz w:val="24"/>
            <w:szCs w:val="24"/>
          </w:rPr>
          <w:fldChar w:fldCharType="end"/>
        </w:r>
      </w:ins>
      <w:ins w:id="162" w:author="Meyer, Michael Frederick" w:date="2021-09-22T14:13:00Z">
        <w:r w:rsidR="000748AF">
          <w:rPr>
            <w:rFonts w:ascii="Times New Roman" w:eastAsia="Times New Roman" w:hAnsi="Times New Roman" w:cs="Times New Roman"/>
            <w:sz w:val="24"/>
            <w:szCs w:val="24"/>
          </w:rPr>
          <w:t>, as well as this analysis’s companion data</w:t>
        </w:r>
      </w:ins>
      <w:ins w:id="163" w:author="Meyer, Michael Frederick" w:date="2021-09-22T14:14:00Z">
        <w:r w:rsidR="000748AF">
          <w:rPr>
            <w:rFonts w:ascii="Times New Roman" w:eastAsia="Times New Roman" w:hAnsi="Times New Roman" w:cs="Times New Roman"/>
            <w:sz w:val="24"/>
            <w:szCs w:val="24"/>
          </w:rPr>
          <w:t xml:space="preserve"> manuscript Meyer et al</w:t>
        </w:r>
      </w:ins>
      <w:ins w:id="164" w:author="Tedy Ozersky" w:date="2022-02-05T15:50:00Z">
        <w:r w:rsidR="003628CA">
          <w:rPr>
            <w:rFonts w:ascii="Times New Roman" w:eastAsia="Times New Roman" w:hAnsi="Times New Roman" w:cs="Times New Roman"/>
            <w:sz w:val="24"/>
            <w:szCs w:val="24"/>
          </w:rPr>
          <w:t>.</w:t>
        </w:r>
      </w:ins>
      <w:ins w:id="165" w:author="Meyer, Michael Frederick" w:date="2021-09-22T14:14:00Z">
        <w:r w:rsidR="000748AF">
          <w:rPr>
            <w:rFonts w:ascii="Times New Roman" w:eastAsia="Times New Roman" w:hAnsi="Times New Roman" w:cs="Times New Roman"/>
            <w:sz w:val="24"/>
            <w:szCs w:val="24"/>
          </w:rPr>
          <w:t xml:space="preserve"> </w:t>
        </w:r>
      </w:ins>
      <w:r w:rsidR="00E207E2">
        <w:rPr>
          <w:rFonts w:ascii="Times New Roman" w:eastAsia="Times New Roman" w:hAnsi="Times New Roman" w:cs="Times New Roman"/>
          <w:sz w:val="24"/>
          <w:szCs w:val="24"/>
        </w:rPr>
        <w:fldChar w:fldCharType="begin"/>
      </w:r>
      <w:r w:rsidR="008938E4">
        <w:rPr>
          <w:rFonts w:ascii="Times New Roman" w:eastAsia="Times New Roman" w:hAnsi="Times New Roman" w:cs="Times New Roman"/>
          <w:sz w:val="24"/>
          <w:szCs w:val="24"/>
        </w:rPr>
        <w:instrText xml:space="preserve"> ADDIN ZOTERO_ITEM CSL_CITATION {"citationID":"a23anmhs0lk","properties":{"formattedCitation":"(Meyer et al. 2021)","plainCitation":"(Meyer et al. 2021)","dontUpdate":true,"noteIndex":0},"citationItems":[{"id":4805,"uris":["http://zotero.org/users/2645460/items/RRZ6MT79"],"uri":["http://zotero.org/users/2645460/items/RRZ6MT79"],"itemData":{"id":4805,"type":"article-journal","abstract":"Sewage released from lakeside development can introduce nutrients and micropollutants that can restructure aquatic ecosystems. Lake Baikal, the world's most ancient, biodiverse, and voluminous freshwater lake, has been experiencing localized sewage pollution from lakeside settlements. Nearby increasing filamentous algal abundance suggests benthic communities are responding to localized pollution. We surveyed 40-km of Lake Baikal's southwestern shoreline from 19 to 23 August 2015 for sewage indicators, including pharmaceuticals, personal care products, and microplastics, with colocated periphyton, macroinvertebrate, stable isotope, and fatty acid samplings. The data are structured in a tidy format (a tabular arrangement familiar to limnologists) to encourage reuse. Unique identifiers corresponding to sampling locations are retained throughout all data files to facilitate interoperability among the dataset's 150+ variables. For Lake Baikal studies, these data can support continued monitoring and research efforts. For global studies of lakes, these data can help characterize sewage prevalence and ecological consequences of anthropogenic disturbance across spatial scales.","container-title":"Limnology and Oceanography Letters","DOI":"10.1002/lol2.10219","ISSN":"2378-2242","issue":"n/a","language":"en","note":"_eprint: https://onlinelibrary.wiley.com/doi/pdf/10.1002/lol2.10219","source":"Wiley Online Library","title":"A unified dataset of colocated sewage pollution, periphyton, and benthic macroinvertebrate community and food web structure from Lake Baikal (Siberia)","URL":"https://onlinelibrary.wiley.com/doi/abs/10.1002/lol2.10219","volume":"n/a","author":[{"family":"Meyer","given":"Michael F."},{"family":"Ozersky","given":"Ted"},{"family":"Woo","given":"Kara H."},{"family":"Shchapov","given":"Kirill"},{"family":"Galloway","given":"Aaron W. E."},{"family":"Schram","given":"Julie B."},{"family":"Snow","given":"Daniel D."},{"family":"Timofeyev","given":"Maxim A."},{"family":"Karnaukhov","given":"Dmitry Yu."},{"family":"Brousil","given":"Matthew R."},{"family":"Hampton","given":"Stephanie E."}],"accessed":{"date-parts":[["2021",11,1]]},"issued":{"date-parts":[["2021"]]}}}],"schema":"https://github.com/citation-style-language/schema/raw/master/csl-citation.json"} </w:instrText>
      </w:r>
      <w:r w:rsidR="00E207E2">
        <w:rPr>
          <w:rFonts w:ascii="Times New Roman" w:eastAsia="Times New Roman" w:hAnsi="Times New Roman" w:cs="Times New Roman"/>
          <w:sz w:val="24"/>
          <w:szCs w:val="24"/>
        </w:rPr>
        <w:fldChar w:fldCharType="separate"/>
      </w:r>
      <w:r w:rsidR="00E207E2" w:rsidRPr="00E207E2">
        <w:rPr>
          <w:rFonts w:ascii="Times New Roman" w:hAnsi="Times New Roman" w:cs="Times New Roman"/>
          <w:sz w:val="24"/>
          <w:szCs w:val="24"/>
        </w:rPr>
        <w:t>(</w:t>
      </w:r>
      <w:del w:id="166" w:author="Meyer, Michael Frederick" w:date="2022-01-18T14:53:00Z">
        <w:r w:rsidR="00E207E2" w:rsidRPr="00E207E2" w:rsidDel="00DA4032">
          <w:rPr>
            <w:rFonts w:ascii="Times New Roman" w:hAnsi="Times New Roman" w:cs="Times New Roman"/>
            <w:sz w:val="24"/>
            <w:szCs w:val="24"/>
          </w:rPr>
          <w:delText xml:space="preserve">Meyer et al. </w:delText>
        </w:r>
      </w:del>
      <w:r w:rsidR="00E207E2" w:rsidRPr="00E207E2">
        <w:rPr>
          <w:rFonts w:ascii="Times New Roman" w:hAnsi="Times New Roman" w:cs="Times New Roman"/>
          <w:sz w:val="24"/>
          <w:szCs w:val="24"/>
        </w:rPr>
        <w:t>2021)</w:t>
      </w:r>
      <w:r w:rsidR="00E207E2">
        <w:rPr>
          <w:rFonts w:ascii="Times New Roman" w:eastAsia="Times New Roman" w:hAnsi="Times New Roman" w:cs="Times New Roman"/>
          <w:sz w:val="24"/>
          <w:szCs w:val="24"/>
        </w:rPr>
        <w:fldChar w:fldCharType="end"/>
      </w:r>
      <w:ins w:id="167" w:author="Ted" w:date="2021-10-13T15:32:00Z">
        <w:del w:id="168" w:author="Meyer, Michael Frederick" w:date="2021-11-01T10:57:00Z">
          <w:r w:rsidR="0010322E" w:rsidDel="00E207E2">
            <w:rPr>
              <w:rFonts w:ascii="Times New Roman" w:eastAsia="Times New Roman" w:hAnsi="Times New Roman" w:cs="Times New Roman"/>
              <w:sz w:val="24"/>
              <w:szCs w:val="24"/>
            </w:rPr>
            <w:delText>accepted?</w:delText>
          </w:r>
        </w:del>
      </w:ins>
      <w:ins w:id="169" w:author="Meyer, Michael Frederick" w:date="2021-09-22T14:12:00Z">
        <w:r w:rsidR="000748AF">
          <w:rPr>
            <w:rFonts w:ascii="Times New Roman" w:eastAsia="Times New Roman" w:hAnsi="Times New Roman" w:cs="Times New Roman"/>
            <w:sz w:val="24"/>
            <w:szCs w:val="24"/>
          </w:rPr>
          <w:t xml:space="preserve">. </w:t>
        </w:r>
      </w:ins>
    </w:p>
    <w:p w14:paraId="6CF3D32C" w14:textId="77777777" w:rsidR="001A1F9C" w:rsidRPr="007418CF" w:rsidRDefault="001A1F9C" w:rsidP="00F31B90">
      <w:pPr>
        <w:spacing w:line="480" w:lineRule="auto"/>
        <w:rPr>
          <w:rFonts w:ascii="Times New Roman" w:eastAsia="Times New Roman" w:hAnsi="Times New Roman" w:cs="Times New Roman"/>
          <w:sz w:val="24"/>
          <w:szCs w:val="24"/>
        </w:rPr>
      </w:pPr>
    </w:p>
    <w:p w14:paraId="1A6E315B" w14:textId="41266576" w:rsidR="00715D55" w:rsidRPr="007418CF" w:rsidRDefault="00D8535D" w:rsidP="00F31B90">
      <w:pPr>
        <w:spacing w:line="480" w:lineRule="auto"/>
        <w:rPr>
          <w:rFonts w:ascii="Times New Roman" w:eastAsia="Times New Roman" w:hAnsi="Times New Roman" w:cs="Times New Roman"/>
          <w:b/>
          <w:i/>
          <w:sz w:val="24"/>
          <w:szCs w:val="24"/>
        </w:rPr>
      </w:pPr>
      <w:r w:rsidRPr="007418CF">
        <w:rPr>
          <w:rFonts w:ascii="Times New Roman" w:eastAsia="Times New Roman" w:hAnsi="Times New Roman" w:cs="Times New Roman"/>
          <w:i/>
          <w:sz w:val="24"/>
          <w:szCs w:val="24"/>
        </w:rPr>
        <w:t>Water samples</w:t>
      </w:r>
    </w:p>
    <w:p w14:paraId="05F172E7" w14:textId="76E0BE21"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both pelagic and littoral sites, water samples were collected for nutrient, chlorophyll, microplastic, and PPCP analysis. </w:t>
      </w:r>
      <w:r w:rsidR="007E04C1" w:rsidRPr="007418CF">
        <w:rPr>
          <w:rFonts w:ascii="Times New Roman" w:eastAsia="Times New Roman" w:hAnsi="Times New Roman" w:cs="Times New Roman"/>
          <w:sz w:val="24"/>
          <w:szCs w:val="24"/>
        </w:rPr>
        <w:t xml:space="preserve">Samples were collected by hand from 0.75 m depth for each littoral site and with a bucket from aboard </w:t>
      </w:r>
      <w:del w:id="170" w:author="Hampton, Stephanie" w:date="2021-12-07T19:45:00Z">
        <w:r w:rsidR="007E04C1" w:rsidRPr="007418CF" w:rsidDel="00C06CE5">
          <w:rPr>
            <w:rFonts w:ascii="Times New Roman" w:eastAsia="Times New Roman" w:hAnsi="Times New Roman" w:cs="Times New Roman"/>
            <w:sz w:val="24"/>
            <w:szCs w:val="24"/>
          </w:rPr>
          <w:delText xml:space="preserve">the </w:delText>
        </w:r>
        <w:r w:rsidR="00B420AF" w:rsidRPr="007418CF" w:rsidDel="00C06CE5">
          <w:rPr>
            <w:rFonts w:ascii="Times New Roman" w:eastAsia="Times New Roman" w:hAnsi="Times New Roman" w:cs="Times New Roman"/>
            <w:sz w:val="24"/>
            <w:szCs w:val="24"/>
          </w:rPr>
          <w:delText xml:space="preserve">Irkutsk State University </w:delText>
        </w:r>
        <w:r w:rsidR="00F76372" w:rsidRPr="007418CF" w:rsidDel="00C06CE5">
          <w:rPr>
            <w:rFonts w:ascii="Times New Roman" w:eastAsia="Times New Roman" w:hAnsi="Times New Roman" w:cs="Times New Roman"/>
            <w:sz w:val="24"/>
            <w:szCs w:val="24"/>
          </w:rPr>
          <w:delText>“</w:delText>
        </w:r>
        <w:r w:rsidR="00B420AF" w:rsidRPr="007418CF" w:rsidDel="00C06CE5">
          <w:rPr>
            <w:rFonts w:ascii="Times New Roman" w:eastAsia="Times New Roman" w:hAnsi="Times New Roman" w:cs="Times New Roman"/>
            <w:sz w:val="24"/>
            <w:szCs w:val="24"/>
          </w:rPr>
          <w:delText>Kozhov</w:delText>
        </w:r>
        <w:r w:rsidR="00F76372" w:rsidRPr="007418CF" w:rsidDel="00C06CE5">
          <w:rPr>
            <w:rFonts w:ascii="Times New Roman" w:eastAsia="Times New Roman" w:hAnsi="Times New Roman" w:cs="Times New Roman"/>
            <w:sz w:val="24"/>
            <w:szCs w:val="24"/>
          </w:rPr>
          <w:delText>”</w:delText>
        </w:r>
      </w:del>
      <w:ins w:id="171" w:author="Hampton, Stephanie" w:date="2021-12-07T19:45:00Z">
        <w:r w:rsidR="00C06CE5">
          <w:rPr>
            <w:rFonts w:ascii="Times New Roman" w:eastAsia="Times New Roman" w:hAnsi="Times New Roman" w:cs="Times New Roman"/>
            <w:sz w:val="24"/>
            <w:szCs w:val="24"/>
          </w:rPr>
          <w:t>a</w:t>
        </w:r>
      </w:ins>
      <w:r w:rsidR="00B420AF" w:rsidRPr="007418CF">
        <w:rPr>
          <w:rFonts w:ascii="Times New Roman" w:eastAsia="Times New Roman" w:hAnsi="Times New Roman" w:cs="Times New Roman"/>
          <w:sz w:val="24"/>
          <w:szCs w:val="24"/>
        </w:rPr>
        <w:t xml:space="preserve"> research vessel </w:t>
      </w:r>
      <w:r w:rsidR="007E04C1" w:rsidRPr="007418CF">
        <w:rPr>
          <w:rFonts w:ascii="Times New Roman" w:eastAsia="Times New Roman" w:hAnsi="Times New Roman" w:cs="Times New Roman"/>
          <w:sz w:val="24"/>
          <w:szCs w:val="24"/>
        </w:rPr>
        <w:t xml:space="preserve">for pelagic sites. </w:t>
      </w:r>
      <w:del w:id="172" w:author="Meyer, Michael Frederick" w:date="2021-09-24T12:43:00Z">
        <w:r w:rsidRPr="007418CF" w:rsidDel="00E4250D">
          <w:rPr>
            <w:rFonts w:ascii="Times New Roman" w:eastAsia="Times New Roman" w:hAnsi="Times New Roman" w:cs="Times New Roman"/>
            <w:sz w:val="24"/>
            <w:szCs w:val="24"/>
          </w:rPr>
          <w:delText xml:space="preserve">Each water sample collection procedure is described below. </w:delText>
        </w:r>
      </w:del>
    </w:p>
    <w:p w14:paraId="1AD1BC85" w14:textId="77777777" w:rsidR="00715D55" w:rsidRPr="007418CF" w:rsidRDefault="00715D55" w:rsidP="00F31B90">
      <w:pPr>
        <w:spacing w:line="480" w:lineRule="auto"/>
        <w:rPr>
          <w:rFonts w:ascii="Times New Roman" w:eastAsia="Times New Roman" w:hAnsi="Times New Roman" w:cs="Times New Roman"/>
          <w:sz w:val="24"/>
          <w:szCs w:val="24"/>
        </w:rPr>
      </w:pPr>
    </w:p>
    <w:p w14:paraId="7B3A016C" w14:textId="20F87342" w:rsidR="00715D55" w:rsidRPr="007418CF" w:rsidRDefault="00D8535D" w:rsidP="00F31B90">
      <w:pPr>
        <w:spacing w:line="480" w:lineRule="auto"/>
        <w:rPr>
          <w:rFonts w:ascii="Times New Roman" w:eastAsia="Times New Roman" w:hAnsi="Times New Roman" w:cs="Times New Roman"/>
          <w:sz w:val="24"/>
          <w:szCs w:val="24"/>
        </w:rPr>
      </w:pPr>
      <w:bookmarkStart w:id="173" w:name="_Hlk83211023"/>
      <w:r w:rsidRPr="007418CF">
        <w:rPr>
          <w:rFonts w:ascii="Times New Roman" w:eastAsia="Times New Roman" w:hAnsi="Times New Roman" w:cs="Times New Roman"/>
          <w:i/>
          <w:sz w:val="24"/>
          <w:szCs w:val="24"/>
        </w:rPr>
        <w:t>Nutrients</w:t>
      </w:r>
    </w:p>
    <w:p w14:paraId="18647F9E" w14:textId="6D2A268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Water samples for nutrient analyses were collected in 150 mL glass jars that had been </w:t>
      </w:r>
      <w:r w:rsidR="007E04C1" w:rsidRPr="007418CF">
        <w:rPr>
          <w:rFonts w:ascii="Times New Roman" w:eastAsia="Times New Roman" w:hAnsi="Times New Roman" w:cs="Times New Roman"/>
          <w:sz w:val="24"/>
          <w:szCs w:val="24"/>
        </w:rPr>
        <w:t xml:space="preserve">washed with phosphate-free soap and </w:t>
      </w:r>
      <w:r w:rsidRPr="007418CF">
        <w:rPr>
          <w:rFonts w:ascii="Times New Roman" w:eastAsia="Times New Roman" w:hAnsi="Times New Roman" w:cs="Times New Roman"/>
          <w:sz w:val="24"/>
          <w:szCs w:val="24"/>
        </w:rPr>
        <w:t xml:space="preserve">rinsed three times with water from the sampling location. Samples were collected in duplicates and immediately frozen at -20°C until processing at the </w:t>
      </w:r>
      <w:r w:rsidR="002075AA" w:rsidRPr="007418CF">
        <w:rPr>
          <w:rFonts w:ascii="Times New Roman" w:eastAsia="Times New Roman" w:hAnsi="Times New Roman" w:cs="Times New Roman"/>
          <w:sz w:val="24"/>
          <w:szCs w:val="24"/>
        </w:rPr>
        <w:t>A.P.</w:t>
      </w:r>
      <w:r w:rsidR="00034CE9" w:rsidRPr="007418CF">
        <w:rPr>
          <w:rFonts w:ascii="Times New Roman" w:eastAsia="Times New Roman" w:hAnsi="Times New Roman" w:cs="Times New Roman"/>
          <w:sz w:val="24"/>
          <w:szCs w:val="24"/>
        </w:rPr>
        <w:t xml:space="preserve"> </w:t>
      </w:r>
      <w:proofErr w:type="spellStart"/>
      <w:r w:rsidR="002075AA" w:rsidRPr="007418CF">
        <w:rPr>
          <w:rFonts w:ascii="Times New Roman" w:eastAsia="Times New Roman" w:hAnsi="Times New Roman" w:cs="Times New Roman"/>
          <w:sz w:val="24"/>
          <w:szCs w:val="24"/>
        </w:rPr>
        <w:t>Vinogradov</w:t>
      </w:r>
      <w:proofErr w:type="spellEnd"/>
      <w:r w:rsidR="002075AA" w:rsidRPr="007418CF">
        <w:rPr>
          <w:rFonts w:ascii="Times New Roman" w:eastAsia="Times New Roman" w:hAnsi="Times New Roman" w:cs="Times New Roman"/>
          <w:sz w:val="24"/>
          <w:szCs w:val="24"/>
        </w:rPr>
        <w:t xml:space="preserve"> Institute of Geochemistry (</w:t>
      </w:r>
      <w:r w:rsidRPr="007418CF">
        <w:rPr>
          <w:rFonts w:ascii="Times New Roman" w:eastAsia="Times New Roman" w:hAnsi="Times New Roman" w:cs="Times New Roman"/>
          <w:sz w:val="24"/>
          <w:szCs w:val="24"/>
        </w:rPr>
        <w:t>Siberian Branch of the Russian Academy of Sciences</w:t>
      </w:r>
      <w:r w:rsidR="002075AA" w:rsidRPr="007418CF">
        <w:rPr>
          <w:rFonts w:ascii="Times New Roman" w:eastAsia="Times New Roman" w:hAnsi="Times New Roman" w:cs="Times New Roman"/>
          <w:sz w:val="24"/>
          <w:szCs w:val="24"/>
        </w:rPr>
        <w:t>, Irkutsk)</w:t>
      </w:r>
      <w:r w:rsidRPr="007418CF">
        <w:rPr>
          <w:rFonts w:ascii="Times New Roman" w:eastAsia="Times New Roman" w:hAnsi="Times New Roman" w:cs="Times New Roman"/>
          <w:sz w:val="24"/>
          <w:szCs w:val="24"/>
        </w:rPr>
        <w:t xml:space="preserve">. </w:t>
      </w:r>
      <w:del w:id="174" w:author="Meyer, Michael Frederick" w:date="2021-09-22T13:50:00Z">
        <w:r w:rsidR="007E04C1" w:rsidRPr="007418CF" w:rsidDel="007B4300">
          <w:rPr>
            <w:rFonts w:ascii="Times New Roman" w:eastAsia="Times New Roman" w:hAnsi="Times New Roman" w:cs="Times New Roman"/>
            <w:sz w:val="24"/>
            <w:szCs w:val="24"/>
          </w:rPr>
          <w:delText xml:space="preserve">Samples were not filtered prior to freezing, meaning that nitrogen and ammonium concentrations may potentially include intracellular nitrogen and overestimate nitrogenous forms in the water column. </w:delText>
        </w:r>
      </w:del>
    </w:p>
    <w:p w14:paraId="62808DC3" w14:textId="77777777" w:rsidR="00715D55" w:rsidRPr="007418CF" w:rsidRDefault="00715D55" w:rsidP="00F31B90">
      <w:pPr>
        <w:spacing w:line="480" w:lineRule="auto"/>
        <w:rPr>
          <w:rFonts w:ascii="Times New Roman" w:eastAsia="Times New Roman" w:hAnsi="Times New Roman" w:cs="Times New Roman"/>
          <w:sz w:val="24"/>
          <w:szCs w:val="24"/>
        </w:rPr>
      </w:pPr>
    </w:p>
    <w:p w14:paraId="78CB68F9" w14:textId="79DDA250" w:rsidR="00715D55" w:rsidRPr="007418CF" w:rsidDel="007B4300" w:rsidRDefault="00D8535D" w:rsidP="00F31B90">
      <w:pPr>
        <w:spacing w:line="480" w:lineRule="auto"/>
        <w:rPr>
          <w:del w:id="175" w:author="Meyer, Michael Frederick" w:date="2021-09-22T13:50:00Z"/>
          <w:rFonts w:ascii="Times New Roman" w:eastAsia="Times New Roman" w:hAnsi="Times New Roman" w:cs="Times New Roman"/>
          <w:sz w:val="24"/>
          <w:szCs w:val="24"/>
        </w:rPr>
      </w:pPr>
      <w:del w:id="176" w:author="Meyer, Michael Frederick" w:date="2021-09-22T13:50:00Z">
        <w:r w:rsidRPr="007418CF" w:rsidDel="007B4300">
          <w:rPr>
            <w:rFonts w:ascii="Times New Roman" w:eastAsia="Times New Roman" w:hAnsi="Times New Roman" w:cs="Times New Roman"/>
            <w:sz w:val="24"/>
            <w:szCs w:val="24"/>
          </w:rPr>
          <w:delText xml:space="preserve">For each water sample, nitrate, ammonium, and total phosphorus concentrations were measured. For </w:delText>
        </w:r>
        <w:r w:rsidRPr="00E90DA0" w:rsidDel="007B4300">
          <w:rPr>
            <w:rFonts w:ascii="Times New Roman" w:eastAsia="Times New Roman" w:hAnsi="Times New Roman" w:cs="Times New Roman"/>
            <w:sz w:val="24"/>
            <w:szCs w:val="24"/>
          </w:rPr>
          <w:delText>ammonium</w:delText>
        </w:r>
        <w:r w:rsidR="005404FF" w:rsidRPr="00E90DA0" w:rsidDel="007B4300">
          <w:rPr>
            <w:rFonts w:ascii="Times New Roman" w:eastAsia="Times New Roman" w:hAnsi="Times New Roman" w:cs="Times New Roman"/>
            <w:sz w:val="24"/>
            <w:szCs w:val="24"/>
          </w:rPr>
          <w:delText xml:space="preserve"> </w:delText>
        </w:r>
        <w:r w:rsidRPr="00E90DA0" w:rsidDel="007B4300">
          <w:rPr>
            <w:rFonts w:ascii="Times New Roman" w:eastAsia="Times New Roman" w:hAnsi="Times New Roman" w:cs="Times New Roman"/>
            <w:sz w:val="24"/>
            <w:szCs w:val="24"/>
          </w:rPr>
          <w:delText xml:space="preserve">and nitrate </w:delText>
        </w:r>
        <w:r w:rsidRPr="007418CF" w:rsidDel="007B4300">
          <w:rPr>
            <w:rFonts w:ascii="Times New Roman" w:eastAsia="Times New Roman" w:hAnsi="Times New Roman" w:cs="Times New Roman"/>
            <w:sz w:val="24"/>
            <w:szCs w:val="24"/>
          </w:rPr>
          <w:delText xml:space="preserve">concentrations, samples were analyzed with a spectrophotometer. </w:delText>
        </w:r>
        <w:r w:rsidR="006265CB" w:rsidRPr="007418CF" w:rsidDel="007B4300">
          <w:rPr>
            <w:rFonts w:ascii="Times New Roman" w:eastAsia="Times New Roman" w:hAnsi="Times New Roman" w:cs="Times New Roman"/>
            <w:sz w:val="24"/>
            <w:szCs w:val="24"/>
          </w:rPr>
          <w:delText xml:space="preserve">Total phosphorus </w:delText>
        </w:r>
        <w:r w:rsidRPr="007418CF" w:rsidDel="007B4300">
          <w:rPr>
            <w:rFonts w:ascii="Times New Roman" w:eastAsia="Times New Roman" w:hAnsi="Times New Roman" w:cs="Times New Roman"/>
            <w:sz w:val="24"/>
            <w:szCs w:val="24"/>
          </w:rPr>
          <w:delText xml:space="preserve">concentration was measured with a spectrophotometer following the addition of persulfate. </w:delText>
        </w:r>
      </w:del>
      <w:del w:id="177" w:author="Meyer, Michael Frederick" w:date="2021-09-22T11:41:00Z">
        <w:r w:rsidR="00E90DA0" w:rsidDel="00743F78">
          <w:rPr>
            <w:rFonts w:ascii="Times New Roman" w:eastAsia="Times New Roman" w:hAnsi="Times New Roman" w:cs="Times New Roman"/>
            <w:sz w:val="24"/>
            <w:szCs w:val="24"/>
          </w:rPr>
          <w:delText xml:space="preserve">Further detail on water nutrient sampling methods and handling procedures are provided in </w:delText>
        </w:r>
        <w:r w:rsidR="00E90DA0" w:rsidDel="00743F78">
          <w:rPr>
            <w:rFonts w:ascii="Times New Roman" w:eastAsia="Times New Roman" w:hAnsi="Times New Roman" w:cs="Times New Roman"/>
            <w:sz w:val="24"/>
            <w:szCs w:val="24"/>
          </w:rPr>
          <w:fldChar w:fldCharType="begin"/>
        </w:r>
      </w:del>
      <w:del w:id="178" w:author="Meyer, Michael Frederick" w:date="2021-08-27T16:14:00Z">
        <w:r w:rsidR="00E90DA0" w:rsidDel="0054704D">
          <w:rPr>
            <w:rFonts w:ascii="Times New Roman" w:eastAsia="Times New Roman" w:hAnsi="Times New Roman" w:cs="Times New Roman"/>
            <w:sz w:val="24"/>
            <w:szCs w:val="24"/>
          </w:rPr>
          <w:delInstrText xml:space="preserve"> ADDIN ZOTERO_ITEM CSL_CITATION {"citationID":"2dSnI2Jz","properties":{"formattedCitation":"(Meyer et al. Under Revision)","plainCitation":"(Meyer et al. Under Revision)","noteIndex":0},"citationItems":[{"id":4593,"uris":["http://zotero.org/users/2645460/items/XW2KFR6L"],"uri":["http://zotero.org/users/2645460/items/XW2KFR6L"],"itemData":{"id":4593,"type":"article-journal","abstract":"Sewage released from lakeside development can introduce nutrients and micropollutants that can restructure aquatic ecosystems. Lake Baikal, the world's most ancient, biodiverse, and voluminous lake, has been experiencing localized sewage pollution from lakeside settlements. Increasing filamentous algal abundance suggests benthic communities are responding to this localized pollution. We surveyed 40-km of Lake Baikal's southwestern shoreline 19-23 August 2015 for sewage indicators, including pharmaceuticals, personal care products, and microplastics with co-located periphyton, macroinvertebrate, stable isotope, and fatty acid sampling. Unique identifiers corresponding to sampling locations are retained throughout all data files to facilitate interoperability among the dataset's 150+ variables. The data are structured in a tidy format (a tabular arrangement familiar to limnologists) to encourage future reuse. For Lake Baikal studies, these data can support continued monitoring and research efforts. For global studies of lakes, these data can help characterize sewage prevalence and ecological consequences of anthropogenic disturbance across spatial scales.","language":"en","note":"type: dataset\nDOI: 10.6073/PASTA/76F43144015EC795679BAC508EFA044B","title":"A unified dataset of co-located sewage pollution, periphyton, and benthic macroinvertebrate community and food web structure from Lake Baikal (Siberia)","author":[{"family":"Meyer","given":"Michael F"},{"family":"Ozersky","given":"Ted"},{"family":"Woo","given":"Kara H"},{"family":"Shchapov","given":"Kirill"},{"family":"Galloway","given":"Aaron W. E."},{"family":"Schram","given":"Julie B"},{"family":"Snow","given":"Daniel D"},{"family":"Timofeyev","given":"Maxim A"},{"family":"Karnaukhov","given":"Dmitry Yu."},{"family":"Brousil","given":"Matthew R"},{"family":"Hampton","given":"Stephanie E"}],"issued":{"literal":"Under Revision"}}}],"schema":"https://github.com/citation-style-language/schema/raw/master/csl-citation.json"} </w:delInstrText>
        </w:r>
      </w:del>
      <w:del w:id="179" w:author="Meyer, Michael Frederick" w:date="2021-09-22T11:41:00Z">
        <w:r w:rsidR="00E90DA0" w:rsidDel="00743F78">
          <w:rPr>
            <w:rFonts w:ascii="Times New Roman" w:eastAsia="Times New Roman" w:hAnsi="Times New Roman" w:cs="Times New Roman"/>
            <w:sz w:val="24"/>
            <w:szCs w:val="24"/>
          </w:rPr>
          <w:fldChar w:fldCharType="separate"/>
        </w:r>
        <w:r w:rsidR="00E90DA0" w:rsidRPr="00E90DA0" w:rsidDel="00743F78">
          <w:rPr>
            <w:rFonts w:ascii="Times New Roman" w:hAnsi="Times New Roman" w:cs="Times New Roman"/>
            <w:sz w:val="24"/>
          </w:rPr>
          <w:delText xml:space="preserve">Meyer et al. </w:delText>
        </w:r>
        <w:r w:rsidR="00E90DA0" w:rsidDel="00743F78">
          <w:rPr>
            <w:rFonts w:ascii="Times New Roman" w:hAnsi="Times New Roman" w:cs="Times New Roman"/>
            <w:sz w:val="24"/>
          </w:rPr>
          <w:delText>(</w:delText>
        </w:r>
        <w:r w:rsidR="00E90DA0" w:rsidRPr="00E90DA0" w:rsidDel="00743F78">
          <w:rPr>
            <w:rFonts w:ascii="Times New Roman" w:hAnsi="Times New Roman" w:cs="Times New Roman"/>
            <w:sz w:val="24"/>
          </w:rPr>
          <w:delText>Under Revision)</w:delText>
        </w:r>
        <w:r w:rsidR="00E90DA0" w:rsidDel="00743F78">
          <w:rPr>
            <w:rFonts w:ascii="Times New Roman" w:eastAsia="Times New Roman" w:hAnsi="Times New Roman" w:cs="Times New Roman"/>
            <w:sz w:val="24"/>
            <w:szCs w:val="24"/>
          </w:rPr>
          <w:fldChar w:fldCharType="end"/>
        </w:r>
        <w:r w:rsidR="00E90DA0" w:rsidDel="00743F78">
          <w:rPr>
            <w:rFonts w:ascii="Times New Roman" w:eastAsia="Times New Roman" w:hAnsi="Times New Roman" w:cs="Times New Roman"/>
            <w:sz w:val="24"/>
            <w:szCs w:val="24"/>
          </w:rPr>
          <w:delText xml:space="preserve">. </w:delText>
        </w:r>
      </w:del>
      <w:del w:id="180" w:author="Meyer, Michael Frederick" w:date="2021-09-22T13:50:00Z">
        <w:r w:rsidRPr="007418CF" w:rsidDel="007B4300">
          <w:rPr>
            <w:rFonts w:ascii="Times New Roman" w:eastAsia="Times New Roman" w:hAnsi="Times New Roman" w:cs="Times New Roman"/>
            <w:sz w:val="24"/>
            <w:szCs w:val="24"/>
          </w:rPr>
          <w:delText>Concentrations are reported in mg/L.</w:delText>
        </w:r>
      </w:del>
    </w:p>
    <w:bookmarkEnd w:id="173"/>
    <w:p w14:paraId="2E871151" w14:textId="77777777" w:rsidR="00715D55" w:rsidRPr="007418CF" w:rsidDel="00D31838" w:rsidRDefault="00715D55" w:rsidP="00F31B90">
      <w:pPr>
        <w:spacing w:line="480" w:lineRule="auto"/>
        <w:rPr>
          <w:del w:id="181" w:author="Meyer, Michael Frederick" w:date="2022-01-10T09:31:00Z"/>
          <w:rFonts w:ascii="Times New Roman" w:eastAsia="Times New Roman" w:hAnsi="Times New Roman" w:cs="Times New Roman"/>
          <w:sz w:val="24"/>
          <w:szCs w:val="24"/>
        </w:rPr>
      </w:pPr>
    </w:p>
    <w:p w14:paraId="0EB029D2" w14:textId="325A1D12" w:rsidR="00715D55" w:rsidRPr="007418CF" w:rsidRDefault="00D8535D" w:rsidP="00F31B90">
      <w:pPr>
        <w:spacing w:line="480" w:lineRule="auto"/>
        <w:rPr>
          <w:rFonts w:ascii="Times New Roman" w:eastAsia="Times New Roman" w:hAnsi="Times New Roman" w:cs="Times New Roman"/>
          <w:sz w:val="24"/>
          <w:szCs w:val="24"/>
        </w:rPr>
      </w:pPr>
      <w:bookmarkStart w:id="182" w:name="_Hlk83203257"/>
      <w:r w:rsidRPr="007418CF">
        <w:rPr>
          <w:rFonts w:ascii="Times New Roman" w:eastAsia="Times New Roman" w:hAnsi="Times New Roman" w:cs="Times New Roman"/>
          <w:i/>
          <w:sz w:val="24"/>
          <w:szCs w:val="24"/>
        </w:rPr>
        <w:t>Chlorophyll a</w:t>
      </w:r>
    </w:p>
    <w:p w14:paraId="346F74EC" w14:textId="45144C5A" w:rsidR="00715D55" w:rsidRPr="007418CF" w:rsidDel="00743F78" w:rsidRDefault="00D8535D" w:rsidP="00F31B90">
      <w:pPr>
        <w:spacing w:line="480" w:lineRule="auto"/>
        <w:rPr>
          <w:del w:id="183" w:author="Meyer, Michael Frederick" w:date="2021-09-22T11:41: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Water samples were collected in 1.5 L plastic bottles</w:t>
      </w:r>
      <w:del w:id="184" w:author="Meyer, Michael Frederick" w:date="2022-02-04T09:14:00Z">
        <w:r w:rsidRPr="007418CF" w:rsidDel="00F25802">
          <w:rPr>
            <w:rFonts w:ascii="Times New Roman" w:eastAsia="Times New Roman" w:hAnsi="Times New Roman" w:cs="Times New Roman"/>
            <w:sz w:val="24"/>
            <w:szCs w:val="24"/>
          </w:rPr>
          <w:delText xml:space="preserve"> from a depth of approximately 0.75 m</w:delText>
        </w:r>
      </w:del>
      <w:r w:rsidRPr="007418CF">
        <w:rPr>
          <w:rFonts w:ascii="Times New Roman" w:eastAsia="Times New Roman" w:hAnsi="Times New Roman" w:cs="Times New Roman"/>
          <w:sz w:val="24"/>
          <w:szCs w:val="24"/>
        </w:rPr>
        <w:t xml:space="preserve">. Within 12 h of collection, three subsamples </w:t>
      </w:r>
      <w:r w:rsidR="00EA681C" w:rsidRPr="007418CF">
        <w:rPr>
          <w:rFonts w:ascii="Times New Roman" w:eastAsia="Times New Roman" w:hAnsi="Times New Roman" w:cs="Times New Roman"/>
          <w:sz w:val="24"/>
          <w:szCs w:val="24"/>
        </w:rPr>
        <w:t xml:space="preserve">(up to 150 mL each) </w:t>
      </w:r>
      <w:r w:rsidRPr="007418CF">
        <w:rPr>
          <w:rFonts w:ascii="Times New Roman" w:eastAsia="Times New Roman" w:hAnsi="Times New Roman" w:cs="Times New Roman"/>
          <w:sz w:val="24"/>
          <w:szCs w:val="24"/>
        </w:rPr>
        <w:t xml:space="preserve">were </w:t>
      </w:r>
      <w:r w:rsidR="00EA681C" w:rsidRPr="007418CF">
        <w:rPr>
          <w:rFonts w:ascii="Times New Roman" w:eastAsia="Times New Roman" w:hAnsi="Times New Roman" w:cs="Times New Roman"/>
          <w:sz w:val="24"/>
          <w:szCs w:val="24"/>
        </w:rPr>
        <w:t>filtered</w:t>
      </w:r>
      <w:r w:rsidRPr="007418CF">
        <w:rPr>
          <w:rFonts w:ascii="Times New Roman" w:eastAsia="Times New Roman" w:hAnsi="Times New Roman" w:cs="Times New Roman"/>
          <w:sz w:val="24"/>
          <w:szCs w:val="24"/>
        </w:rPr>
        <w:t xml:space="preserve"> through 25</w:t>
      </w:r>
      <w:r w:rsidR="00A0287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w:t>
      </w:r>
      <w:r w:rsidR="00EA681C" w:rsidRPr="007418CF">
        <w:rPr>
          <w:rFonts w:ascii="Times New Roman" w:eastAsia="Times New Roman" w:hAnsi="Times New Roman" w:cs="Times New Roman"/>
          <w:sz w:val="24"/>
          <w:szCs w:val="24"/>
        </w:rPr>
        <w:t>diameter, 0.2 µm pore size nitrocellulose</w:t>
      </w:r>
      <w:r w:rsidRPr="007418CF">
        <w:rPr>
          <w:rFonts w:ascii="Times New Roman" w:eastAsia="Times New Roman" w:hAnsi="Times New Roman" w:cs="Times New Roman"/>
          <w:sz w:val="24"/>
          <w:szCs w:val="24"/>
        </w:rPr>
        <w:t xml:space="preserve"> filter</w:t>
      </w:r>
      <w:r w:rsidR="00EA681C"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Filters were then placed in a 35</w:t>
      </w:r>
      <w:r w:rsidR="00D008F7"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petri dish and frozen in the dark until processing. </w:t>
      </w:r>
    </w:p>
    <w:p w14:paraId="32E54DB6" w14:textId="77777777" w:rsidR="00715D55" w:rsidRPr="007418CF" w:rsidDel="00743F78" w:rsidRDefault="00715D55" w:rsidP="00F31B90">
      <w:pPr>
        <w:spacing w:line="480" w:lineRule="auto"/>
        <w:rPr>
          <w:del w:id="185" w:author="Meyer, Michael Frederick" w:date="2021-09-22T11:41:00Z"/>
          <w:rFonts w:ascii="Times New Roman" w:eastAsia="Times New Roman" w:hAnsi="Times New Roman" w:cs="Times New Roman"/>
          <w:sz w:val="24"/>
          <w:szCs w:val="24"/>
        </w:rPr>
      </w:pPr>
    </w:p>
    <w:p w14:paraId="33512462" w14:textId="7BEE6832" w:rsidR="00C561A5" w:rsidDel="00743F78" w:rsidRDefault="00C561A5" w:rsidP="00743F78">
      <w:pPr>
        <w:spacing w:line="480" w:lineRule="auto"/>
        <w:rPr>
          <w:del w:id="186" w:author="Meyer, Michael Frederick" w:date="2021-09-22T11:41:00Z"/>
          <w:rFonts w:ascii="Times New Roman" w:hAnsi="Times New Roman" w:cs="Times New Roman"/>
          <w:sz w:val="24"/>
          <w:szCs w:val="24"/>
        </w:rPr>
      </w:pPr>
      <w:r w:rsidRPr="00C561A5">
        <w:rPr>
          <w:rFonts w:ascii="Times New Roman" w:hAnsi="Times New Roman" w:cs="Times New Roman"/>
          <w:sz w:val="24"/>
          <w:szCs w:val="24"/>
        </w:rPr>
        <w:t xml:space="preserve">Chlorophyll </w:t>
      </w:r>
      <w:del w:id="187" w:author="Ted" w:date="2021-10-13T15:43:00Z">
        <w:r w:rsidRPr="00C561A5" w:rsidDel="004E2AC7">
          <w:rPr>
            <w:rFonts w:ascii="Times New Roman" w:hAnsi="Times New Roman" w:cs="Times New Roman"/>
            <w:sz w:val="24"/>
            <w:szCs w:val="24"/>
          </w:rPr>
          <w:delText>samples were processed</w:delText>
        </w:r>
      </w:del>
      <w:ins w:id="188" w:author="Ted" w:date="2021-10-13T15:43:00Z">
        <w:r w:rsidR="004E2AC7">
          <w:rPr>
            <w:rFonts w:ascii="Times New Roman" w:hAnsi="Times New Roman" w:cs="Times New Roman"/>
            <w:sz w:val="24"/>
            <w:szCs w:val="24"/>
          </w:rPr>
          <w:t>was analyzed</w:t>
        </w:r>
      </w:ins>
      <w:r w:rsidRPr="00C561A5">
        <w:rPr>
          <w:rFonts w:ascii="Times New Roman" w:hAnsi="Times New Roman" w:cs="Times New Roman"/>
          <w:sz w:val="24"/>
          <w:szCs w:val="24"/>
        </w:rPr>
        <w:t xml:space="preserve"> </w:t>
      </w:r>
      <w:ins w:id="189" w:author="Ted" w:date="2021-10-13T15:43:00Z">
        <w:r w:rsidR="004E2AC7">
          <w:rPr>
            <w:rFonts w:ascii="Times New Roman" w:hAnsi="Times New Roman" w:cs="Times New Roman"/>
            <w:sz w:val="24"/>
            <w:szCs w:val="24"/>
          </w:rPr>
          <w:t xml:space="preserve">fluorometrically </w:t>
        </w:r>
      </w:ins>
      <w:r w:rsidRPr="00C561A5">
        <w:rPr>
          <w:rFonts w:ascii="Times New Roman" w:hAnsi="Times New Roman" w:cs="Times New Roman"/>
          <w:sz w:val="24"/>
          <w:szCs w:val="24"/>
        </w:rPr>
        <w:t xml:space="preserve">in a manner similar to that of </w:t>
      </w:r>
      <w:r w:rsidRPr="00C561A5">
        <w:rPr>
          <w:rFonts w:ascii="Times New Roman" w:hAnsi="Times New Roman" w:cs="Times New Roman"/>
          <w:sz w:val="24"/>
          <w:szCs w:val="24"/>
        </w:rPr>
        <w:fldChar w:fldCharType="begin"/>
      </w:r>
      <w:r w:rsidRPr="00C561A5">
        <w:rPr>
          <w:rFonts w:ascii="Times New Roman" w:hAnsi="Times New Roman" w:cs="Times New Roman"/>
          <w:sz w:val="24"/>
          <w:szCs w:val="24"/>
        </w:rPr>
        <w:instrText xml:space="preserve"> ADDIN ZOTERO_ITEM CSL_CITATION {"citationID":"mzp5Lfes","properties":{"formattedCitation":"(Welschmeyer 1994)","plainCitation":"(Welschmeyer 1994)","dontUpdate":true,"noteIndex":0},"citationItems":[{"id":4574,"uris":["http://zotero.org/users/2645460/items/RMRKSRJP"],"uri":["http://zotero.org/users/2645460/items/RMRKSRJP"],"itemData":{"id":4574,"type":"article-journal","abstract":"A fluorometric method is described which provides sensitive measurements of extracted chlorophyll a free from the errors associated with conventional acidification techniques. Fluorometric optical configurations were optimized to produce maximum sensitivity to Chl a while maintaining desensitized responses from bath Chl b and pheopigments. Under the most extreme Chl b :Chl u ratio likely to occur in nature (1 : 1 molar), the new method results in only a 10% overestimate of the true Chl a value, while estimates from older acidification methods are 2.5-fold low. Under conditions of high pheopigment concentrations (pheo a : Chl a = 1 : 1 molar), the new method provides Chl a estimates that are equivalent to those determined from the acidification technique. The new simple method requires a single fluorescence determination and provides adequate sensitivity for small sample sizes (&lt;200 ml) even in the most oligotrophic marine and freshwater environments.","container-title":"Limnology and Oceanography","DOI":"10.4319/lo.1994.39.8.1985","ISSN":"00243590","issue":"8","journalAbbreviation":"Limnol. Oceanogr.","language":"en","page":"1985-1992","source":"DOI.org (Crossref)","title":"Fluorometric analysis of chlorophyll a in the presence of chlorophyll b and pheopigments","volume":"39","author":[{"family":"Welschmeyer","given":"Nicholas A."}],"issued":{"date-parts":[["1994",12]]}}}],"schema":"https://github.com/citation-style-language/schema/raw/master/csl-citation.json"} </w:instrText>
      </w:r>
      <w:r w:rsidRPr="00C561A5">
        <w:rPr>
          <w:rFonts w:ascii="Times New Roman" w:hAnsi="Times New Roman" w:cs="Times New Roman"/>
          <w:sz w:val="24"/>
          <w:szCs w:val="24"/>
        </w:rPr>
        <w:fldChar w:fldCharType="separate"/>
      </w:r>
      <w:r w:rsidRPr="00C561A5">
        <w:rPr>
          <w:rFonts w:ascii="Times New Roman" w:hAnsi="Times New Roman" w:cs="Times New Roman"/>
          <w:sz w:val="24"/>
          <w:szCs w:val="24"/>
        </w:rPr>
        <w:t>Welschmeyer (1994)</w:t>
      </w:r>
      <w:r w:rsidRPr="00C561A5">
        <w:rPr>
          <w:rFonts w:ascii="Times New Roman" w:hAnsi="Times New Roman" w:cs="Times New Roman"/>
          <w:sz w:val="24"/>
          <w:szCs w:val="24"/>
        </w:rPr>
        <w:fldChar w:fldCharType="end"/>
      </w:r>
      <w:r w:rsidRPr="00C561A5">
        <w:rPr>
          <w:rFonts w:ascii="Times New Roman" w:hAnsi="Times New Roman" w:cs="Times New Roman"/>
          <w:sz w:val="24"/>
          <w:szCs w:val="24"/>
        </w:rPr>
        <w:t xml:space="preserve">. </w:t>
      </w:r>
      <w:del w:id="190" w:author="Meyer, Michael Frederick" w:date="2021-09-22T11:41:00Z">
        <w:r w:rsidRPr="00C561A5" w:rsidDel="00743F78">
          <w:rPr>
            <w:rFonts w:ascii="Times New Roman" w:hAnsi="Times New Roman" w:cs="Times New Roman"/>
            <w:sz w:val="24"/>
            <w:szCs w:val="24"/>
          </w:rPr>
          <w:delText xml:space="preserve">Nitrocellulose filters were ground in 10 mL of 90% HPLC-grade acetone, in which chlorophyll extraction was allowed to proceed overnight. Chlorophyll extract was then </w:delText>
        </w:r>
        <w:r w:rsidRPr="00C561A5" w:rsidDel="00743F78">
          <w:rPr>
            <w:rFonts w:ascii="Times New Roman" w:hAnsi="Times New Roman" w:cs="Times New Roman"/>
            <w:color w:val="201F1E"/>
            <w:sz w:val="24"/>
            <w:szCs w:val="24"/>
            <w:shd w:val="clear" w:color="auto" w:fill="FFFFFF"/>
          </w:rPr>
          <w:delText>analyzed using a Turner Designs 10-AU fluorometer (Turner Design, Sunnyvale, CA) using an excitation wavelength of 436 nm and emission of 680 nm</w:delText>
        </w:r>
        <w:r w:rsidRPr="00C561A5" w:rsidDel="00743F78">
          <w:rPr>
            <w:rFonts w:ascii="Times New Roman" w:hAnsi="Times New Roman" w:cs="Times New Roman"/>
            <w:sz w:val="24"/>
            <w:szCs w:val="24"/>
          </w:rPr>
          <w:delText xml:space="preserve">. 10-AU Secondary Solid Standard (P/N 10-AU-904) was used to calibrate fluorometer prior to samples being processed. Blank samples registered a raw fluorescence of approximately 0.1 FL units. Concentrations were calculated using formula 2 </w:delText>
        </w:r>
      </w:del>
    </w:p>
    <w:p w14:paraId="774A1A2A" w14:textId="6F550C4A" w:rsidR="00C561A5" w:rsidDel="00743F78" w:rsidRDefault="00F83924" w:rsidP="00743F78">
      <w:pPr>
        <w:spacing w:line="480" w:lineRule="auto"/>
        <w:rPr>
          <w:del w:id="191" w:author="Meyer, Michael Frederick" w:date="2021-09-22T11:41:00Z"/>
          <w:rFonts w:ascii="Times New Roman" w:hAnsi="Times New Roman" w:cs="Times New Roman"/>
          <w:sz w:val="24"/>
          <w:szCs w:val="24"/>
        </w:rPr>
      </w:pPr>
      <m:oMath>
        <m:d>
          <m:dPr>
            <m:ctrlPr>
              <w:del w:id="192" w:author="Meyer, Michael Frederick" w:date="2021-09-22T11:41:00Z">
                <w:rPr>
                  <w:rFonts w:ascii="Cambria Math" w:hAnsi="Cambria Math" w:cs="Times New Roman"/>
                  <w:i/>
                  <w:sz w:val="24"/>
                  <w:szCs w:val="24"/>
                </w:rPr>
              </w:del>
            </m:ctrlPr>
          </m:dPr>
          <m:e>
            <m:r>
              <w:del w:id="193" w:author="Meyer, Michael Frederick" w:date="2021-09-22T11:41:00Z">
                <w:rPr>
                  <w:rFonts w:ascii="Cambria Math" w:hAnsi="Cambria Math" w:cs="Times New Roman"/>
                  <w:sz w:val="24"/>
                  <w:szCs w:val="24"/>
                </w:rPr>
                <m:t>2</m:t>
              </w:del>
            </m:r>
          </m:e>
        </m:d>
        <m:r>
          <w:del w:id="194" w:author="Meyer, Michael Frederick" w:date="2021-09-22T11:41:00Z">
            <w:rPr>
              <w:rFonts w:ascii="Cambria Math" w:hAnsi="Cambria Math" w:cs="Times New Roman"/>
              <w:sz w:val="24"/>
              <w:szCs w:val="24"/>
            </w:rPr>
            <m:t xml:space="preserve"> Chlorophyll concentration = </m:t>
          </w:del>
        </m:r>
        <m:d>
          <m:dPr>
            <m:ctrlPr>
              <w:del w:id="195" w:author="Meyer, Michael Frederick" w:date="2021-09-22T11:41:00Z">
                <w:rPr>
                  <w:rFonts w:ascii="Cambria Math" w:hAnsi="Cambria Math" w:cs="Times New Roman"/>
                  <w:i/>
                  <w:sz w:val="24"/>
                  <w:szCs w:val="24"/>
                </w:rPr>
              </w:del>
            </m:ctrlPr>
          </m:dPr>
          <m:e>
            <m:r>
              <w:del w:id="196" w:author="Meyer, Michael Frederick" w:date="2021-09-22T11:41:00Z">
                <w:rPr>
                  <w:rFonts w:ascii="Cambria Math" w:hAnsi="Cambria Math" w:cs="Times New Roman"/>
                  <w:sz w:val="24"/>
                  <w:szCs w:val="24"/>
                </w:rPr>
                <m:t xml:space="preserve">extract reading-blank reading </m:t>
              </w:del>
            </m:r>
          </m:e>
        </m:d>
        <m:r>
          <w:del w:id="197" w:author="Meyer, Michael Frederick" w:date="2021-09-22T11:41:00Z">
            <w:rPr>
              <w:rFonts w:ascii="Cambria Math" w:hAnsi="Cambria Math" w:cs="Times New Roman"/>
              <w:sz w:val="24"/>
              <w:szCs w:val="24"/>
            </w:rPr>
            <m:t>*</m:t>
          </w:del>
        </m:r>
        <m:f>
          <m:fPr>
            <m:ctrlPr>
              <w:del w:id="198" w:author="Meyer, Michael Frederick" w:date="2021-09-22T11:41:00Z">
                <w:rPr>
                  <w:rFonts w:ascii="Cambria Math" w:hAnsi="Cambria Math" w:cs="Times New Roman"/>
                  <w:i/>
                  <w:sz w:val="24"/>
                  <w:szCs w:val="24"/>
                </w:rPr>
              </w:del>
            </m:ctrlPr>
          </m:fPr>
          <m:num>
            <m:r>
              <w:del w:id="199" w:author="Meyer, Michael Frederick" w:date="2021-09-22T11:41:00Z">
                <w:rPr>
                  <w:rFonts w:ascii="Cambria Math" w:hAnsi="Cambria Math" w:cs="Times New Roman"/>
                  <w:sz w:val="24"/>
                  <w:szCs w:val="24"/>
                </w:rPr>
                <m:t>mL of extract</m:t>
              </w:del>
            </m:r>
          </m:num>
          <m:den>
            <m:r>
              <w:del w:id="200" w:author="Meyer, Michael Frederick" w:date="2021-09-22T11:41:00Z">
                <w:rPr>
                  <w:rFonts w:ascii="Cambria Math" w:hAnsi="Cambria Math" w:cs="Times New Roman"/>
                  <w:sz w:val="24"/>
                  <w:szCs w:val="24"/>
                </w:rPr>
                <m:t>mL of filtered sample</m:t>
              </w:del>
            </m:r>
          </m:den>
        </m:f>
      </m:oMath>
      <w:del w:id="201" w:author="Meyer, Michael Frederick" w:date="2021-09-22T11:41:00Z">
        <w:r w:rsidR="00C561A5" w:rsidRPr="00C561A5" w:rsidDel="00743F78">
          <w:rPr>
            <w:rFonts w:ascii="Times New Roman" w:hAnsi="Times New Roman" w:cs="Times New Roman"/>
            <w:sz w:val="24"/>
            <w:szCs w:val="24"/>
          </w:rPr>
          <w:delText xml:space="preserve">. </w:delText>
        </w:r>
      </w:del>
    </w:p>
    <w:p w14:paraId="6A7A0D63" w14:textId="2905FC68" w:rsidR="00C561A5" w:rsidRPr="00C561A5" w:rsidRDefault="00C561A5" w:rsidP="000748AF">
      <w:pPr>
        <w:spacing w:line="480" w:lineRule="auto"/>
        <w:rPr>
          <w:rFonts w:ascii="Times New Roman" w:hAnsi="Times New Roman" w:cs="Times New Roman"/>
          <w:sz w:val="24"/>
          <w:szCs w:val="24"/>
        </w:rPr>
      </w:pPr>
      <w:del w:id="202" w:author="Meyer, Michael Frederick" w:date="2021-09-22T11:41:00Z">
        <w:r w:rsidRPr="00C561A5" w:rsidDel="00743F78">
          <w:rPr>
            <w:rFonts w:ascii="Times New Roman" w:hAnsi="Times New Roman" w:cs="Times New Roman"/>
            <w:sz w:val="24"/>
            <w:szCs w:val="24"/>
          </w:rPr>
          <w:delText>Detection limits are estimated to be approximately 0.02 mg/L. Concentrations are reported as mg/L.</w:delText>
        </w:r>
      </w:del>
    </w:p>
    <w:bookmarkEnd w:id="182"/>
    <w:p w14:paraId="214F7485" w14:textId="77777777" w:rsidR="00715D55" w:rsidRPr="007418CF" w:rsidRDefault="00715D55" w:rsidP="00F31B90">
      <w:pPr>
        <w:spacing w:line="480" w:lineRule="auto"/>
        <w:rPr>
          <w:rFonts w:ascii="Times New Roman" w:eastAsia="Times New Roman" w:hAnsi="Times New Roman" w:cs="Times New Roman"/>
          <w:sz w:val="24"/>
          <w:szCs w:val="24"/>
        </w:rPr>
      </w:pPr>
    </w:p>
    <w:p w14:paraId="2F109372" w14:textId="70E67751" w:rsidR="00715D55" w:rsidRPr="007418CF" w:rsidRDefault="00D8535D" w:rsidP="00F31B90">
      <w:pPr>
        <w:spacing w:line="480" w:lineRule="auto"/>
        <w:rPr>
          <w:rFonts w:ascii="Times New Roman" w:eastAsia="Times New Roman" w:hAnsi="Times New Roman" w:cs="Times New Roman"/>
          <w:sz w:val="24"/>
          <w:szCs w:val="24"/>
        </w:rPr>
      </w:pPr>
      <w:bookmarkStart w:id="203" w:name="_Hlk83203210"/>
      <w:r w:rsidRPr="007418CF">
        <w:rPr>
          <w:rFonts w:ascii="Times New Roman" w:eastAsia="Times New Roman" w:hAnsi="Times New Roman" w:cs="Times New Roman"/>
          <w:i/>
          <w:sz w:val="24"/>
          <w:szCs w:val="24"/>
        </w:rPr>
        <w:t>PPCPs</w:t>
      </w:r>
    </w:p>
    <w:p w14:paraId="29F55668" w14:textId="570CC7B6" w:rsidR="00715D55" w:rsidRPr="007418CF" w:rsidDel="00F25802" w:rsidRDefault="00D8535D" w:rsidP="00F31B90">
      <w:pPr>
        <w:spacing w:line="480" w:lineRule="auto"/>
        <w:rPr>
          <w:del w:id="204" w:author="Meyer, Michael Frederick" w:date="2022-02-04T09:14: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Water samples </w:t>
      </w:r>
      <w:r w:rsidR="00EA681C" w:rsidRPr="007418CF">
        <w:rPr>
          <w:rFonts w:ascii="Times New Roman" w:eastAsia="Times New Roman" w:hAnsi="Times New Roman" w:cs="Times New Roman"/>
          <w:sz w:val="24"/>
          <w:szCs w:val="24"/>
        </w:rPr>
        <w:t xml:space="preserve">for PPCP analysis </w:t>
      </w:r>
      <w:r w:rsidRPr="007418CF">
        <w:rPr>
          <w:rFonts w:ascii="Times New Roman" w:eastAsia="Times New Roman" w:hAnsi="Times New Roman" w:cs="Times New Roman"/>
          <w:sz w:val="24"/>
          <w:szCs w:val="24"/>
        </w:rPr>
        <w:t>were collected in 250 mL amber glass bottle</w:t>
      </w:r>
      <w:r w:rsidR="00FE671D"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that </w:t>
      </w:r>
      <w:r w:rsidR="00FE671D" w:rsidRPr="007418CF">
        <w:rPr>
          <w:rFonts w:ascii="Times New Roman" w:eastAsia="Times New Roman" w:hAnsi="Times New Roman" w:cs="Times New Roman"/>
          <w:sz w:val="24"/>
          <w:szCs w:val="24"/>
        </w:rPr>
        <w:t xml:space="preserve">were </w:t>
      </w:r>
      <w:r w:rsidRPr="007418CF">
        <w:rPr>
          <w:rFonts w:ascii="Times New Roman" w:eastAsia="Times New Roman" w:hAnsi="Times New Roman" w:cs="Times New Roman"/>
          <w:sz w:val="24"/>
          <w:szCs w:val="24"/>
        </w:rPr>
        <w:t xml:space="preserve">rinsed with </w:t>
      </w:r>
      <w:r w:rsidR="0009268E" w:rsidRPr="007418CF">
        <w:rPr>
          <w:rFonts w:ascii="Times New Roman" w:eastAsia="Times New Roman" w:hAnsi="Times New Roman" w:cs="Times New Roman"/>
          <w:sz w:val="24"/>
          <w:szCs w:val="24"/>
        </w:rPr>
        <w:t xml:space="preserve">either methanol or acetone </w:t>
      </w:r>
      <w:r w:rsidR="00F25311" w:rsidRPr="007418CF">
        <w:rPr>
          <w:rStyle w:val="CommentReference"/>
          <w:rFonts w:ascii="Times New Roman" w:hAnsi="Times New Roman" w:cs="Times New Roman"/>
          <w:sz w:val="24"/>
          <w:szCs w:val="24"/>
        </w:rPr>
        <w:t>a</w:t>
      </w:r>
      <w:r w:rsidRPr="007418CF">
        <w:rPr>
          <w:rFonts w:ascii="Times New Roman" w:eastAsia="Times New Roman" w:hAnsi="Times New Roman" w:cs="Times New Roman"/>
          <w:sz w:val="24"/>
          <w:szCs w:val="24"/>
        </w:rPr>
        <w:t xml:space="preserve">nd then three times with sample water prior to collections. Following collection, samples were refrigerated and kept in the dark until solid phase extraction (SPE). </w:t>
      </w:r>
      <w:commentRangeStart w:id="205"/>
      <w:commentRangeStart w:id="206"/>
      <w:ins w:id="207" w:author="Meyer, Michael Frederick" w:date="2021-08-19T14:40:00Z">
        <w:r w:rsidR="00A47D3E">
          <w:rPr>
            <w:rFonts w:ascii="Times New Roman" w:eastAsia="Times New Roman" w:hAnsi="Times New Roman" w:cs="Times New Roman"/>
            <w:sz w:val="24"/>
            <w:szCs w:val="24"/>
          </w:rPr>
          <w:t xml:space="preserve">Due to the complexity of collecting these samples in Siberia, </w:t>
        </w:r>
        <w:del w:id="208" w:author="Hampton, Stephanie" w:date="2021-12-07T19:46:00Z">
          <w:r w:rsidR="00A47D3E" w:rsidDel="00C06CE5">
            <w:rPr>
              <w:rFonts w:ascii="Times New Roman" w:eastAsia="Times New Roman" w:hAnsi="Times New Roman" w:cs="Times New Roman"/>
              <w:sz w:val="24"/>
              <w:szCs w:val="24"/>
            </w:rPr>
            <w:delText>we did not</w:delText>
          </w:r>
        </w:del>
      </w:ins>
      <w:ins w:id="209" w:author="Hampton, Stephanie" w:date="2021-12-07T19:46:00Z">
        <w:r w:rsidR="00C06CE5">
          <w:rPr>
            <w:rFonts w:ascii="Times New Roman" w:eastAsia="Times New Roman" w:hAnsi="Times New Roman" w:cs="Times New Roman"/>
            <w:sz w:val="24"/>
            <w:szCs w:val="24"/>
          </w:rPr>
          <w:t>rather than</w:t>
        </w:r>
      </w:ins>
      <w:ins w:id="210" w:author="Meyer, Michael Frederick" w:date="2021-08-19T14:40:00Z">
        <w:r w:rsidR="00A47D3E">
          <w:rPr>
            <w:rFonts w:ascii="Times New Roman" w:eastAsia="Times New Roman" w:hAnsi="Times New Roman" w:cs="Times New Roman"/>
            <w:sz w:val="24"/>
            <w:szCs w:val="24"/>
          </w:rPr>
          <w:t xml:space="preserve"> collect</w:t>
        </w:r>
      </w:ins>
      <w:ins w:id="211" w:author="Hampton, Stephanie" w:date="2021-12-07T19:46:00Z">
        <w:r w:rsidR="00C06CE5">
          <w:rPr>
            <w:rFonts w:ascii="Times New Roman" w:eastAsia="Times New Roman" w:hAnsi="Times New Roman" w:cs="Times New Roman"/>
            <w:sz w:val="24"/>
            <w:szCs w:val="24"/>
          </w:rPr>
          <w:t>ing</w:t>
        </w:r>
      </w:ins>
      <w:ins w:id="212" w:author="Meyer, Michael Frederick" w:date="2021-08-19T14:40:00Z">
        <w:r w:rsidR="00A47D3E">
          <w:rPr>
            <w:rFonts w:ascii="Times New Roman" w:eastAsia="Times New Roman" w:hAnsi="Times New Roman" w:cs="Times New Roman"/>
            <w:sz w:val="24"/>
            <w:szCs w:val="24"/>
          </w:rPr>
          <w:t xml:space="preserve"> field or lab blanks, </w:t>
        </w:r>
        <w:del w:id="213" w:author="Hampton, Stephanie" w:date="2021-12-07T19:46:00Z">
          <w:r w:rsidR="00A47D3E" w:rsidDel="00C06CE5">
            <w:rPr>
              <w:rFonts w:ascii="Times New Roman" w:eastAsia="Times New Roman" w:hAnsi="Times New Roman" w:cs="Times New Roman"/>
              <w:sz w:val="24"/>
              <w:szCs w:val="24"/>
            </w:rPr>
            <w:delText>but rather</w:delText>
          </w:r>
        </w:del>
      </w:ins>
      <w:ins w:id="214" w:author="Hampton, Stephanie" w:date="2021-12-07T19:46:00Z">
        <w:r w:rsidR="00C06CE5">
          <w:rPr>
            <w:rFonts w:ascii="Times New Roman" w:eastAsia="Times New Roman" w:hAnsi="Times New Roman" w:cs="Times New Roman"/>
            <w:sz w:val="24"/>
            <w:szCs w:val="24"/>
          </w:rPr>
          <w:t>we</w:t>
        </w:r>
      </w:ins>
      <w:ins w:id="215" w:author="Meyer, Michael Frederick" w:date="2021-08-19T14:40:00Z">
        <w:r w:rsidR="00A47D3E">
          <w:rPr>
            <w:rFonts w:ascii="Times New Roman" w:eastAsia="Times New Roman" w:hAnsi="Times New Roman" w:cs="Times New Roman"/>
            <w:sz w:val="24"/>
            <w:szCs w:val="24"/>
          </w:rPr>
          <w:t xml:space="preserve"> elected to col</w:t>
        </w:r>
      </w:ins>
      <w:ins w:id="216" w:author="Meyer, Michael Frederick" w:date="2021-08-19T14:41:00Z">
        <w:r w:rsidR="00A47D3E">
          <w:rPr>
            <w:rFonts w:ascii="Times New Roman" w:eastAsia="Times New Roman" w:hAnsi="Times New Roman" w:cs="Times New Roman"/>
            <w:sz w:val="24"/>
            <w:szCs w:val="24"/>
          </w:rPr>
          <w:t xml:space="preserve">lect more field samples along a larger shoreline transect. </w:t>
        </w:r>
      </w:ins>
      <w:commentRangeEnd w:id="205"/>
      <w:r w:rsidR="003628CA">
        <w:rPr>
          <w:rStyle w:val="CommentReference"/>
        </w:rPr>
        <w:commentReference w:id="205"/>
      </w:r>
      <w:commentRangeEnd w:id="206"/>
      <w:r w:rsidR="001354B7">
        <w:rPr>
          <w:rStyle w:val="CommentReference"/>
        </w:rPr>
        <w:commentReference w:id="206"/>
      </w:r>
    </w:p>
    <w:p w14:paraId="44009B6A" w14:textId="77777777" w:rsidR="00715D55" w:rsidRPr="007418CF" w:rsidDel="00F25802" w:rsidRDefault="00715D55" w:rsidP="00F31B90">
      <w:pPr>
        <w:spacing w:line="480" w:lineRule="auto"/>
        <w:rPr>
          <w:del w:id="217" w:author="Meyer, Michael Frederick" w:date="2022-02-04T09:14:00Z"/>
          <w:rFonts w:ascii="Times New Roman" w:eastAsia="Times New Roman" w:hAnsi="Times New Roman" w:cs="Times New Roman"/>
          <w:sz w:val="24"/>
          <w:szCs w:val="24"/>
        </w:rPr>
      </w:pPr>
    </w:p>
    <w:p w14:paraId="6656FDDC" w14:textId="3F13F389"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Within 12 h of collection, samples were filtered directly from the amber glass bottle </w:t>
      </w:r>
      <w:r w:rsidR="007E04C1" w:rsidRPr="007418CF">
        <w:rPr>
          <w:rFonts w:ascii="Times New Roman" w:eastAsia="Times New Roman" w:hAnsi="Times New Roman" w:cs="Times New Roman"/>
          <w:sz w:val="24"/>
          <w:szCs w:val="24"/>
        </w:rPr>
        <w:t>using a</w:t>
      </w:r>
      <w:r w:rsidR="009F038A" w:rsidRPr="007418CF">
        <w:rPr>
          <w:rFonts w:ascii="Times New Roman" w:eastAsia="Times New Roman" w:hAnsi="Times New Roman" w:cs="Times New Roman"/>
          <w:sz w:val="24"/>
          <w:szCs w:val="24"/>
        </w:rPr>
        <w:t xml:space="preserve">n in-line Teflon filter holder with glass microfiber </w:t>
      </w:r>
      <w:r w:rsidR="007E04C1" w:rsidRPr="007418CF">
        <w:rPr>
          <w:rFonts w:ascii="Times New Roman" w:eastAsia="Times New Roman" w:hAnsi="Times New Roman" w:cs="Times New Roman"/>
          <w:sz w:val="24"/>
          <w:szCs w:val="24"/>
        </w:rPr>
        <w:t>G</w:t>
      </w:r>
      <w:r w:rsidR="009F038A" w:rsidRPr="007418CF">
        <w:rPr>
          <w:rFonts w:ascii="Times New Roman" w:eastAsia="Times New Roman" w:hAnsi="Times New Roman" w:cs="Times New Roman"/>
          <w:sz w:val="24"/>
          <w:szCs w:val="24"/>
        </w:rPr>
        <w:t xml:space="preserve">MF (1.0 µm pore size, </w:t>
      </w:r>
      <w:proofErr w:type="spellStart"/>
      <w:r w:rsidR="009F038A" w:rsidRPr="007418CF">
        <w:rPr>
          <w:rFonts w:ascii="Times New Roman" w:eastAsia="Times New Roman" w:hAnsi="Times New Roman" w:cs="Times New Roman"/>
          <w:sz w:val="24"/>
          <w:szCs w:val="24"/>
        </w:rPr>
        <w:t>WhatmanGrad</w:t>
      </w:r>
      <w:proofErr w:type="spellEnd"/>
      <w:r w:rsidR="009F038A" w:rsidRPr="007418CF">
        <w:rPr>
          <w:rFonts w:ascii="Times New Roman" w:eastAsia="Times New Roman" w:hAnsi="Times New Roman" w:cs="Times New Roman"/>
          <w:sz w:val="24"/>
          <w:szCs w:val="24"/>
        </w:rPr>
        <w:t xml:space="preserve"> 934-AH) in tandem with a </w:t>
      </w:r>
      <w:del w:id="218" w:author="Meyer, Michael Frederick" w:date="2022-02-04T09:15:00Z">
        <w:r w:rsidR="009F038A" w:rsidRPr="007418CF" w:rsidDel="00F25802">
          <w:rPr>
            <w:rFonts w:ascii="Times New Roman" w:eastAsia="Times New Roman" w:hAnsi="Times New Roman" w:cs="Times New Roman"/>
            <w:sz w:val="24"/>
            <w:szCs w:val="24"/>
          </w:rPr>
          <w:delText>solid phase extraction</w:delText>
        </w:r>
        <w:r w:rsidR="007E04C1" w:rsidRPr="007418CF" w:rsidDel="00F25802">
          <w:rPr>
            <w:rFonts w:ascii="Times New Roman" w:eastAsia="Times New Roman" w:hAnsi="Times New Roman" w:cs="Times New Roman"/>
            <w:sz w:val="24"/>
            <w:szCs w:val="24"/>
          </w:rPr>
          <w:delText xml:space="preserve"> </w:delText>
        </w:r>
        <w:r w:rsidR="009F038A" w:rsidRPr="007418CF" w:rsidDel="00F25802">
          <w:rPr>
            <w:rFonts w:ascii="Times New Roman" w:eastAsia="Times New Roman" w:hAnsi="Times New Roman" w:cs="Times New Roman"/>
            <w:sz w:val="24"/>
            <w:szCs w:val="24"/>
          </w:rPr>
          <w:delText>(</w:delText>
        </w:r>
        <w:r w:rsidR="007E04C1" w:rsidRPr="007418CF" w:rsidDel="00F25802">
          <w:rPr>
            <w:rFonts w:ascii="Times New Roman" w:eastAsia="Times New Roman" w:hAnsi="Times New Roman" w:cs="Times New Roman"/>
            <w:sz w:val="24"/>
            <w:szCs w:val="24"/>
          </w:rPr>
          <w:delText>SPE</w:delText>
        </w:r>
        <w:r w:rsidR="009F038A" w:rsidRPr="007418CF" w:rsidDel="00F25802">
          <w:rPr>
            <w:rFonts w:ascii="Times New Roman" w:eastAsia="Times New Roman" w:hAnsi="Times New Roman" w:cs="Times New Roman"/>
            <w:sz w:val="24"/>
            <w:szCs w:val="24"/>
          </w:rPr>
          <w:delText>)</w:delText>
        </w:r>
      </w:del>
      <w:ins w:id="219" w:author="Meyer, Michael Frederick" w:date="2022-02-04T09:15:00Z">
        <w:r w:rsidR="00F25802">
          <w:rPr>
            <w:rFonts w:ascii="Times New Roman" w:eastAsia="Times New Roman" w:hAnsi="Times New Roman" w:cs="Times New Roman"/>
            <w:sz w:val="24"/>
            <w:szCs w:val="24"/>
          </w:rPr>
          <w:t>SPE</w:t>
        </w:r>
      </w:ins>
      <w:r w:rsidR="007E04C1" w:rsidRPr="007418CF">
        <w:rPr>
          <w:rFonts w:ascii="Times New Roman" w:eastAsia="Times New Roman" w:hAnsi="Times New Roman" w:cs="Times New Roman"/>
          <w:sz w:val="24"/>
          <w:szCs w:val="24"/>
        </w:rPr>
        <w:t xml:space="preserve"> cartridge </w:t>
      </w:r>
      <w:r w:rsidRPr="007418CF">
        <w:rPr>
          <w:rFonts w:ascii="Times New Roman" w:eastAsia="Times New Roman" w:hAnsi="Times New Roman" w:cs="Times New Roman"/>
          <w:sz w:val="24"/>
          <w:szCs w:val="24"/>
        </w:rPr>
        <w:t>(</w:t>
      </w:r>
      <w:r w:rsidR="009F038A" w:rsidRPr="007418CF">
        <w:rPr>
          <w:rFonts w:ascii="Times New Roman" w:eastAsia="Times New Roman" w:hAnsi="Times New Roman" w:cs="Times New Roman"/>
          <w:sz w:val="24"/>
          <w:szCs w:val="24"/>
        </w:rPr>
        <w:t xml:space="preserve">200 mg HLB, </w:t>
      </w:r>
      <w:r w:rsidRPr="007418CF">
        <w:rPr>
          <w:rFonts w:ascii="Times New Roman" w:eastAsia="Times New Roman" w:hAnsi="Times New Roman" w:cs="Times New Roman"/>
          <w:sz w:val="24"/>
          <w:szCs w:val="24"/>
        </w:rPr>
        <w:t>Waters Corporation, Milford, MA)</w:t>
      </w:r>
      <w:ins w:id="220" w:author="Meyer, Michael Frederick" w:date="2021-09-22T11:40:00Z">
        <w:r w:rsidR="00743F78">
          <w:rPr>
            <w:rFonts w:ascii="Times New Roman" w:eastAsia="Times New Roman" w:hAnsi="Times New Roman" w:cs="Times New Roman"/>
            <w:sz w:val="24"/>
            <w:szCs w:val="24"/>
          </w:rPr>
          <w:t>.</w:t>
        </w:r>
      </w:ins>
      <w:r w:rsidR="009F038A" w:rsidRPr="007418CF">
        <w:rPr>
          <w:rFonts w:ascii="Times New Roman" w:eastAsia="Times New Roman" w:hAnsi="Times New Roman" w:cs="Times New Roman"/>
          <w:sz w:val="24"/>
          <w:szCs w:val="24"/>
        </w:rPr>
        <w:t xml:space="preserve"> </w:t>
      </w:r>
      <w:del w:id="221" w:author="Meyer, Michael Frederick" w:date="2021-09-22T11:40:00Z">
        <w:r w:rsidR="009F038A" w:rsidRPr="007418CF" w:rsidDel="00743F78">
          <w:rPr>
            <w:rFonts w:ascii="Times New Roman" w:eastAsia="Times New Roman" w:hAnsi="Times New Roman" w:cs="Times New Roman"/>
            <w:sz w:val="24"/>
            <w:szCs w:val="24"/>
          </w:rPr>
          <w:delText>connected to a 1-liter vacuum flask</w:delText>
        </w:r>
        <w:r w:rsidRPr="007418CF" w:rsidDel="00743F78">
          <w:rPr>
            <w:rFonts w:ascii="Times New Roman" w:eastAsia="Times New Roman" w:hAnsi="Times New Roman" w:cs="Times New Roman"/>
            <w:sz w:val="24"/>
            <w:szCs w:val="24"/>
          </w:rPr>
          <w:delText xml:space="preserve">. Lab personnel wore gloves and face masks to minimize contamination. Prior to filtration, SPE cartridges were primed with at least 5 mL of either methanol or acetone and then washed with at least 5 mL of sample water. Rate of </w:delText>
        </w:r>
        <w:r w:rsidR="009F038A" w:rsidRPr="007418CF" w:rsidDel="00743F78">
          <w:rPr>
            <w:rFonts w:ascii="Times New Roman" w:eastAsia="Times New Roman" w:hAnsi="Times New Roman" w:cs="Times New Roman"/>
            <w:sz w:val="24"/>
            <w:szCs w:val="24"/>
          </w:rPr>
          <w:delText>extraction was maintained</w:delText>
        </w:r>
        <w:r w:rsidRPr="007418CF" w:rsidDel="00743F78">
          <w:rPr>
            <w:rFonts w:ascii="Times New Roman" w:eastAsia="Times New Roman" w:hAnsi="Times New Roman" w:cs="Times New Roman"/>
            <w:sz w:val="24"/>
            <w:szCs w:val="24"/>
          </w:rPr>
          <w:delText xml:space="preserve"> at approximately 1 drop per second. Extraction proceeded until water could no longer pass through the SPE cartridge or until all collected water was filtered. </w:delText>
        </w:r>
      </w:del>
      <w:r w:rsidR="00FE671D" w:rsidRPr="007418CF">
        <w:rPr>
          <w:rFonts w:ascii="Times New Roman" w:eastAsia="Times New Roman" w:hAnsi="Times New Roman" w:cs="Times New Roman"/>
          <w:sz w:val="24"/>
          <w:szCs w:val="24"/>
        </w:rPr>
        <w:t>Cartridges were</w:t>
      </w:r>
      <w:r w:rsidRPr="007418CF">
        <w:rPr>
          <w:rFonts w:ascii="Times New Roman" w:eastAsia="Times New Roman" w:hAnsi="Times New Roman" w:cs="Times New Roman"/>
          <w:sz w:val="24"/>
          <w:szCs w:val="24"/>
        </w:rPr>
        <w:t xml:space="preserve"> stored in </w:t>
      </w:r>
      <w:proofErr w:type="spellStart"/>
      <w:r w:rsidR="00F96156" w:rsidRPr="007418CF">
        <w:rPr>
          <w:rFonts w:ascii="Times New Roman" w:eastAsia="Times New Roman" w:hAnsi="Times New Roman" w:cs="Times New Roman"/>
          <w:sz w:val="24"/>
          <w:szCs w:val="24"/>
        </w:rPr>
        <w:t>W</w:t>
      </w:r>
      <w:r w:rsidRPr="007418CF">
        <w:rPr>
          <w:rFonts w:ascii="Times New Roman" w:eastAsia="Times New Roman" w:hAnsi="Times New Roman" w:cs="Times New Roman"/>
          <w:sz w:val="24"/>
          <w:szCs w:val="24"/>
        </w:rPr>
        <w:t>hirlpacks</w:t>
      </w:r>
      <w:proofErr w:type="spellEnd"/>
      <w:r w:rsidR="00FE671D" w:rsidRPr="007418CF">
        <w:rPr>
          <w:rFonts w:ascii="Times New Roman" w:eastAsia="Times New Roman" w:hAnsi="Times New Roman" w:cs="Times New Roman"/>
          <w:sz w:val="24"/>
          <w:szCs w:val="24"/>
        </w:rPr>
        <w:t xml:space="preserve"> </w:t>
      </w:r>
      <w:r w:rsidR="0009268E" w:rsidRPr="007418CF">
        <w:rPr>
          <w:rFonts w:ascii="Times New Roman" w:eastAsia="Times New Roman" w:hAnsi="Times New Roman" w:cs="Times New Roman"/>
          <w:sz w:val="24"/>
          <w:szCs w:val="24"/>
        </w:rPr>
        <w:t>at -20</w:t>
      </w:r>
      <w:r w:rsidR="00A02873" w:rsidRPr="007418CF">
        <w:rPr>
          <w:rFonts w:ascii="Times New Roman" w:eastAsia="Times New Roman" w:hAnsi="Times New Roman" w:cs="Times New Roman"/>
          <w:sz w:val="24"/>
          <w:szCs w:val="24"/>
        </w:rPr>
        <w:t>°</w:t>
      </w:r>
      <w:r w:rsidR="000D6577" w:rsidRPr="007418CF">
        <w:rPr>
          <w:rFonts w:ascii="Times New Roman" w:eastAsia="Times New Roman" w:hAnsi="Times New Roman" w:cs="Times New Roman"/>
          <w:sz w:val="24"/>
          <w:szCs w:val="24"/>
        </w:rPr>
        <w:t>C</w:t>
      </w:r>
      <w:r w:rsidR="0009268E" w:rsidRPr="007418CF">
        <w:rPr>
          <w:rFonts w:ascii="Times New Roman" w:eastAsia="Times New Roman" w:hAnsi="Times New Roman" w:cs="Times New Roman"/>
          <w:sz w:val="24"/>
          <w:szCs w:val="24"/>
        </w:rPr>
        <w:t xml:space="preserve"> </w:t>
      </w:r>
      <w:r w:rsidR="00FE671D" w:rsidRPr="007418CF">
        <w:rPr>
          <w:rFonts w:ascii="Times New Roman" w:eastAsia="Times New Roman" w:hAnsi="Times New Roman" w:cs="Times New Roman"/>
          <w:sz w:val="24"/>
          <w:szCs w:val="24"/>
        </w:rPr>
        <w:t>until analysis</w:t>
      </w:r>
      <w:r w:rsidRPr="007418CF">
        <w:rPr>
          <w:rFonts w:ascii="Times New Roman" w:eastAsia="Times New Roman" w:hAnsi="Times New Roman" w:cs="Times New Roman"/>
          <w:sz w:val="24"/>
          <w:szCs w:val="24"/>
        </w:rPr>
        <w:t xml:space="preserve"> for </w:t>
      </w:r>
      <w:r w:rsidR="009F038A" w:rsidRPr="007418CF">
        <w:rPr>
          <w:rFonts w:ascii="Times New Roman" w:eastAsia="Times New Roman" w:hAnsi="Times New Roman" w:cs="Times New Roman"/>
          <w:sz w:val="24"/>
          <w:szCs w:val="24"/>
        </w:rPr>
        <w:t xml:space="preserve">18 </w:t>
      </w:r>
      <w:r w:rsidRPr="007418CF">
        <w:rPr>
          <w:rFonts w:ascii="Times New Roman" w:eastAsia="Times New Roman" w:hAnsi="Times New Roman" w:cs="Times New Roman"/>
          <w:sz w:val="24"/>
          <w:szCs w:val="24"/>
        </w:rPr>
        <w:t>PPCP</w:t>
      </w:r>
      <w:r w:rsidR="009F038A" w:rsidRPr="007418CF">
        <w:rPr>
          <w:rFonts w:ascii="Times New Roman" w:eastAsia="Times New Roman" w:hAnsi="Times New Roman" w:cs="Times New Roman"/>
          <w:sz w:val="24"/>
          <w:szCs w:val="24"/>
        </w:rPr>
        <w:t xml:space="preserve"> residues using liquid chromatography tandem mass spectrometry </w:t>
      </w:r>
      <w:del w:id="222" w:author="Meyer, Michael Frederick" w:date="2022-02-04T09:15:00Z">
        <w:r w:rsidR="009F038A" w:rsidRPr="007418CF" w:rsidDel="00F25802">
          <w:rPr>
            <w:rFonts w:ascii="Times New Roman" w:eastAsia="Times New Roman" w:hAnsi="Times New Roman" w:cs="Times New Roman"/>
            <w:sz w:val="24"/>
            <w:szCs w:val="24"/>
          </w:rPr>
          <w:delText xml:space="preserve">(LC-MS-MS) </w:delText>
        </w:r>
      </w:del>
      <w:r w:rsidR="00DC6FEA" w:rsidRPr="007418CF">
        <w:rPr>
          <w:rFonts w:ascii="Times New Roman" w:eastAsia="Times New Roman" w:hAnsi="Times New Roman" w:cs="Times New Roman"/>
          <w:sz w:val="24"/>
          <w:szCs w:val="24"/>
        </w:rPr>
        <w:t>following methods of</w:t>
      </w:r>
      <w:r w:rsidRPr="007418CF">
        <w:rPr>
          <w:rFonts w:ascii="Times New Roman" w:eastAsia="Times New Roman" w:hAnsi="Times New Roman" w:cs="Times New Roman"/>
          <w:sz w:val="24"/>
          <w:szCs w:val="24"/>
        </w:rPr>
        <w:t xml:space="preserve"> </w:t>
      </w:r>
      <w:del w:id="223" w:author="Meyer, Michael Frederick" w:date="2022-01-10T09:32:00Z">
        <w:r w:rsidRPr="007418CF" w:rsidDel="00D31838">
          <w:rPr>
            <w:rFonts w:ascii="Times New Roman" w:eastAsia="Times New Roman" w:hAnsi="Times New Roman" w:cs="Times New Roman"/>
            <w:sz w:val="24"/>
            <w:szCs w:val="24"/>
          </w:rPr>
          <w:delText>Lee et al. (2016)</w:delText>
        </w:r>
        <w:r w:rsidR="009F038A" w:rsidRPr="007418CF" w:rsidDel="00D31838">
          <w:rPr>
            <w:rFonts w:ascii="Times New Roman" w:eastAsia="Times New Roman" w:hAnsi="Times New Roman" w:cs="Times New Roman"/>
            <w:sz w:val="24"/>
            <w:szCs w:val="24"/>
          </w:rPr>
          <w:delText xml:space="preserve"> and </w:delText>
        </w:r>
      </w:del>
      <w:proofErr w:type="spellStart"/>
      <w:r w:rsidR="009F038A" w:rsidRPr="007418CF">
        <w:rPr>
          <w:rFonts w:ascii="Times New Roman" w:eastAsia="Times New Roman" w:hAnsi="Times New Roman" w:cs="Times New Roman"/>
          <w:sz w:val="24"/>
          <w:szCs w:val="24"/>
        </w:rPr>
        <w:t>D’Alessio</w:t>
      </w:r>
      <w:proofErr w:type="spellEnd"/>
      <w:r w:rsidR="009F038A" w:rsidRPr="007418CF">
        <w:rPr>
          <w:rFonts w:ascii="Times New Roman" w:eastAsia="Times New Roman" w:hAnsi="Times New Roman" w:cs="Times New Roman"/>
          <w:sz w:val="24"/>
          <w:szCs w:val="24"/>
        </w:rPr>
        <w:t xml:space="preserve"> et al </w:t>
      </w:r>
      <w:r w:rsidR="009F038A" w:rsidRPr="007418CF">
        <w:rPr>
          <w:rFonts w:ascii="Times New Roman" w:eastAsia="Times New Roman" w:hAnsi="Times New Roman" w:cs="Times New Roman"/>
          <w:sz w:val="24"/>
          <w:szCs w:val="24"/>
        </w:rPr>
        <w:fldChar w:fldCharType="begin"/>
      </w:r>
      <w:r w:rsidR="00D11CA4" w:rsidRPr="007418CF">
        <w:rPr>
          <w:rFonts w:ascii="Times New Roman" w:eastAsia="Times New Roman" w:hAnsi="Times New Roman" w:cs="Times New Roman"/>
          <w:sz w:val="24"/>
          <w:szCs w:val="24"/>
        </w:rPr>
        <w:instrText xml:space="preserve"> ADDIN ZOTERO_ITEM CSL_CITATION {"citationID":"6mZQR98P","properties":{"formattedCitation":"(D\\uc0\\u8217{}Alessio et al. 2018)","plainCitation":"(D’Alessio et al. 2018)","dontUpdate":true,"noteIndex":0},"citationItems":[{"id":4040,"uris":["http://zotero.org/users/2645460/items/SKSUP2QV"],"uri":["http://zotero.org/users/2645460/items/SKSUP2QV"],"itemData":{"id":4040,"type":"article-journal","abstract":"The occurrence of pharmaceutical and steroid compounds in groundwater due to wastewater reuse has been reported and is of concern in tropical islands which primarily rely on groundwater. The objective of this study was to investigate the occurrence and removal of 43 pharmaceutical and steroid compounds detected in wastewater at four different wastewater treatment plants (WWTPs) in Hawai‘i and to understand their environmental behavior through tropical soils as the treated effluents are used in landscapes for irrigation. Eight soil sampling locations, collected at three different depths, representing the most common soil types in Hawai‘i and four WWTPs located across the major Hawaiian Islands were used. Disturbed soil samples were used to conduct the soil sorption and degradation studies and to estimate the leaching risk associated to the identified compounds. Quantification of selected compounds was conducted using liquid chromatography-tandem mass spectrometry (LC-MS/MS). Among the investigated compounds, only ten were detected in the treated effluents at concentrations ranging from 0.004 to 0.900 μg L−1. Caffeine (64 μg L−1) and ibuprofen (96.5 μg L−1) showed the highest concentration in raw samples, while diphenhydramine (0.9 μg L−1) showed the highest concentration in treated effluent samples. Sulfamethoxazole showed the lowest removal (0–75%). Several pharmaceuticals showed consistently higher sorption capacity and longer persistency compared with steroids regardless of soil types and depths. Poamoho (Oxisol soil) and Waimānalo (Mollisol soil) showed the highest sorption capacity, while Waimea (Entisol soil) showed the lowest sorption capacity. Soil physico-chemical properties (i.e., clay content, level of organic carbon, and presence of metal oxide) and soil depth highly impacted the sorption behavior of the selected pharmaceutical compounds. In particular, the sorption capacity decreased with soil depth due to the higher level of organic carbon present in the first 30 cm compared with the deeper depths (60–90 cm).","container-title":"Science of The Total Environment","DOI":"10.1016/j.scitotenv.2018.03.100","ISSN":"0048-9697","journalAbbreviation":"Science of The Total Environment","language":"en","page":"1360-1370","source":"ScienceDirect","title":"Occurrence and removal of pharmaceutical compounds and steroids at four wastewater treatment plants in Hawai'i and their environmental fate","volume":"631-632","author":[{"family":"D'Alessio","given":"Matteo"},{"family":"Onanong","given":"Sathaporn"},{"family":"Snow","given":"Daniel D."},{"family":"Ray","given":"Chittaranjan"}],"issued":{"date-parts":[["2018",8,1]]}}}],"schema":"https://github.com/citation-style-language/schema/raw/master/csl-citation.json"} </w:instrText>
      </w:r>
      <w:r w:rsidR="009F038A" w:rsidRPr="007418CF">
        <w:rPr>
          <w:rFonts w:ascii="Times New Roman" w:eastAsia="Times New Roman" w:hAnsi="Times New Roman" w:cs="Times New Roman"/>
          <w:sz w:val="24"/>
          <w:szCs w:val="24"/>
        </w:rPr>
        <w:fldChar w:fldCharType="separate"/>
      </w:r>
      <w:r w:rsidR="009F038A" w:rsidRPr="007418CF">
        <w:rPr>
          <w:rFonts w:ascii="Times New Roman" w:hAnsi="Times New Roman" w:cs="Times New Roman"/>
          <w:sz w:val="24"/>
          <w:szCs w:val="24"/>
        </w:rPr>
        <w:t>(2018)</w:t>
      </w:r>
      <w:r w:rsidR="009F038A"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w:t>
      </w:r>
      <w:r w:rsidR="00D34921" w:rsidRPr="007418CF">
        <w:rPr>
          <w:rFonts w:ascii="Times New Roman" w:eastAsia="Times New Roman" w:hAnsi="Times New Roman" w:cs="Times New Roman"/>
          <w:sz w:val="24"/>
          <w:szCs w:val="24"/>
        </w:rPr>
        <w:t xml:space="preserve"> </w:t>
      </w:r>
      <w:del w:id="224" w:author="Meyer, Michael Frederick" w:date="2021-09-24T12:43:00Z">
        <w:r w:rsidR="00D34921" w:rsidRPr="007418CF" w:rsidDel="00E4250D">
          <w:rPr>
            <w:rFonts w:ascii="Times New Roman" w:eastAsia="Times New Roman" w:hAnsi="Times New Roman" w:cs="Times New Roman"/>
            <w:sz w:val="24"/>
            <w:szCs w:val="24"/>
          </w:rPr>
          <w:delText xml:space="preserve">Concentrations are reported in </w:delText>
        </w:r>
        <w:r w:rsidR="009F038A" w:rsidRPr="007418CF" w:rsidDel="00E4250D">
          <w:rPr>
            <w:rFonts w:ascii="Times New Roman" w:eastAsia="Times New Roman" w:hAnsi="Times New Roman" w:cs="Times New Roman"/>
            <w:sz w:val="24"/>
            <w:szCs w:val="24"/>
          </w:rPr>
          <w:delText>µ</w:delText>
        </w:r>
        <w:r w:rsidR="00D34921" w:rsidRPr="007418CF" w:rsidDel="00E4250D">
          <w:rPr>
            <w:rFonts w:ascii="Times New Roman" w:eastAsia="Times New Roman" w:hAnsi="Times New Roman" w:cs="Times New Roman"/>
            <w:sz w:val="24"/>
            <w:szCs w:val="24"/>
          </w:rPr>
          <w:delText xml:space="preserve">g/L. </w:delText>
        </w:r>
      </w:del>
    </w:p>
    <w:bookmarkEnd w:id="203"/>
    <w:p w14:paraId="3255BE49" w14:textId="77777777" w:rsidR="00715D55" w:rsidRPr="007418CF" w:rsidRDefault="00715D55" w:rsidP="00F31B90">
      <w:pPr>
        <w:spacing w:line="480" w:lineRule="auto"/>
        <w:rPr>
          <w:rFonts w:ascii="Times New Roman" w:eastAsia="Times New Roman" w:hAnsi="Times New Roman" w:cs="Times New Roman"/>
          <w:sz w:val="24"/>
          <w:szCs w:val="24"/>
        </w:rPr>
      </w:pPr>
    </w:p>
    <w:p w14:paraId="0B7097D8" w14:textId="5EC01E70" w:rsidR="00715D55" w:rsidRPr="007418CF" w:rsidRDefault="00D8535D" w:rsidP="00F31B90">
      <w:pPr>
        <w:spacing w:line="480" w:lineRule="auto"/>
        <w:rPr>
          <w:rFonts w:ascii="Times New Roman" w:eastAsia="Times New Roman" w:hAnsi="Times New Roman" w:cs="Times New Roman"/>
          <w:sz w:val="24"/>
          <w:szCs w:val="24"/>
        </w:rPr>
      </w:pPr>
      <w:bookmarkStart w:id="225" w:name="_Hlk83203114"/>
      <w:r w:rsidRPr="007418CF">
        <w:rPr>
          <w:rFonts w:ascii="Times New Roman" w:eastAsia="Times New Roman" w:hAnsi="Times New Roman" w:cs="Times New Roman"/>
          <w:i/>
          <w:sz w:val="24"/>
          <w:szCs w:val="24"/>
        </w:rPr>
        <w:t>Microplastics</w:t>
      </w:r>
    </w:p>
    <w:p w14:paraId="797DF2F0" w14:textId="7E6F878A" w:rsidR="00715D55" w:rsidRPr="007418CF" w:rsidDel="00F25802" w:rsidRDefault="00D8535D" w:rsidP="00F31B90">
      <w:pPr>
        <w:spacing w:line="480" w:lineRule="auto"/>
        <w:rPr>
          <w:del w:id="226" w:author="Meyer, Michael Frederick" w:date="2022-02-04T09:15: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location, </w:t>
      </w:r>
      <w:r w:rsidR="00FE671D" w:rsidRPr="007418CF">
        <w:rPr>
          <w:rFonts w:ascii="Times New Roman" w:eastAsia="Times New Roman" w:hAnsi="Times New Roman" w:cs="Times New Roman"/>
          <w:sz w:val="24"/>
          <w:szCs w:val="24"/>
        </w:rPr>
        <w:t>samples were collected in triplicate using</w:t>
      </w:r>
      <w:r w:rsidRPr="007418CF">
        <w:rPr>
          <w:rFonts w:ascii="Times New Roman" w:eastAsia="Times New Roman" w:hAnsi="Times New Roman" w:cs="Times New Roman"/>
          <w:sz w:val="24"/>
          <w:szCs w:val="24"/>
        </w:rPr>
        <w:t xml:space="preserve"> 1.5 L clear plastic </w:t>
      </w:r>
      <w:ins w:id="227" w:author="Ted" w:date="2021-10-13T15:46:00Z">
        <w:r w:rsidR="00FB76F1">
          <w:rPr>
            <w:rFonts w:ascii="Times New Roman" w:eastAsia="Times New Roman" w:hAnsi="Times New Roman" w:cs="Times New Roman"/>
            <w:sz w:val="24"/>
            <w:szCs w:val="24"/>
          </w:rPr>
          <w:t xml:space="preserve">PET (polyethylene terephthalate) </w:t>
        </w:r>
      </w:ins>
      <w:ins w:id="228" w:author="Meyer, Michael Frederick" w:date="2021-08-19T14:43:00Z">
        <w:r w:rsidR="00A94318">
          <w:rPr>
            <w:rFonts w:ascii="Times New Roman" w:eastAsia="Times New Roman" w:hAnsi="Times New Roman" w:cs="Times New Roman"/>
            <w:sz w:val="24"/>
            <w:szCs w:val="24"/>
          </w:rPr>
          <w:t xml:space="preserve">beverage </w:t>
        </w:r>
      </w:ins>
      <w:r w:rsidRPr="007418CF">
        <w:rPr>
          <w:rFonts w:ascii="Times New Roman" w:eastAsia="Times New Roman" w:hAnsi="Times New Roman" w:cs="Times New Roman"/>
          <w:sz w:val="24"/>
          <w:szCs w:val="24"/>
        </w:rPr>
        <w:t xml:space="preserve">bottles </w:t>
      </w:r>
      <w:r w:rsidR="00FE671D" w:rsidRPr="007418CF">
        <w:rPr>
          <w:rFonts w:ascii="Times New Roman" w:eastAsia="Times New Roman" w:hAnsi="Times New Roman" w:cs="Times New Roman"/>
          <w:sz w:val="24"/>
          <w:szCs w:val="24"/>
        </w:rPr>
        <w:t xml:space="preserve">that </w:t>
      </w:r>
      <w:r w:rsidRPr="007418CF">
        <w:rPr>
          <w:rFonts w:ascii="Times New Roman" w:eastAsia="Times New Roman" w:hAnsi="Times New Roman" w:cs="Times New Roman"/>
          <w:sz w:val="24"/>
          <w:szCs w:val="24"/>
        </w:rPr>
        <w:t>were washed thoroughly with sample water</w:t>
      </w:r>
      <w:del w:id="229" w:author="Tedy Ozersky" w:date="2022-02-05T15:54:00Z">
        <w:r w:rsidRPr="007418CF" w:rsidDel="003628CA">
          <w:rPr>
            <w:rFonts w:ascii="Times New Roman" w:eastAsia="Times New Roman" w:hAnsi="Times New Roman" w:cs="Times New Roman"/>
            <w:sz w:val="24"/>
            <w:szCs w:val="24"/>
          </w:rPr>
          <w:delText xml:space="preserve"> before each collection</w:delText>
        </w:r>
      </w:del>
      <w:r w:rsidRPr="007418CF">
        <w:rPr>
          <w:rFonts w:ascii="Times New Roman" w:eastAsia="Times New Roman" w:hAnsi="Times New Roman" w:cs="Times New Roman"/>
          <w:sz w:val="24"/>
          <w:szCs w:val="24"/>
        </w:rPr>
        <w:t xml:space="preserve">. </w:t>
      </w:r>
      <w:ins w:id="230" w:author="Meyer, Michael Frederick" w:date="2021-08-19T14:45:00Z">
        <w:del w:id="231" w:author="Ted" w:date="2021-10-13T15:46:00Z">
          <w:r w:rsidR="00A94318" w:rsidDel="00FB76F1">
            <w:rPr>
              <w:rFonts w:ascii="Times New Roman" w:eastAsia="Times New Roman" w:hAnsi="Times New Roman" w:cs="Times New Roman"/>
              <w:sz w:val="24"/>
              <w:szCs w:val="24"/>
            </w:rPr>
            <w:delText xml:space="preserve">While we do not know exactly what kind of plastic </w:delText>
          </w:r>
        </w:del>
      </w:ins>
      <w:ins w:id="232" w:author="Meyer, Michael Frederick" w:date="2021-08-19T14:46:00Z">
        <w:del w:id="233" w:author="Ted" w:date="2021-10-13T15:46:00Z">
          <w:r w:rsidR="00A94318" w:rsidDel="00FB76F1">
            <w:rPr>
              <w:rFonts w:ascii="Times New Roman" w:eastAsia="Times New Roman" w:hAnsi="Times New Roman" w:cs="Times New Roman"/>
              <w:sz w:val="24"/>
              <w:szCs w:val="24"/>
            </w:rPr>
            <w:delText xml:space="preserve">used for the bottle, they were likely made of polyethylene terephthalate. </w:delText>
          </w:r>
        </w:del>
      </w:ins>
      <w:r w:rsidRPr="007418CF">
        <w:rPr>
          <w:rFonts w:ascii="Times New Roman" w:eastAsia="Times New Roman" w:hAnsi="Times New Roman" w:cs="Times New Roman"/>
          <w:sz w:val="24"/>
          <w:szCs w:val="24"/>
        </w:rPr>
        <w:t xml:space="preserve">Samples were collected </w:t>
      </w:r>
      <w:r w:rsidR="00FE671D" w:rsidRPr="007418CF">
        <w:rPr>
          <w:rFonts w:ascii="Times New Roman" w:eastAsia="Times New Roman" w:hAnsi="Times New Roman" w:cs="Times New Roman"/>
          <w:sz w:val="24"/>
          <w:szCs w:val="24"/>
        </w:rPr>
        <w:t xml:space="preserve">by hand </w:t>
      </w:r>
      <w:r w:rsidRPr="007418CF">
        <w:rPr>
          <w:rFonts w:ascii="Times New Roman" w:eastAsia="Times New Roman" w:hAnsi="Times New Roman" w:cs="Times New Roman"/>
          <w:sz w:val="24"/>
          <w:szCs w:val="24"/>
        </w:rPr>
        <w:t xml:space="preserve">for each </w:t>
      </w:r>
      <w:r w:rsidR="0009268E" w:rsidRPr="007418CF">
        <w:rPr>
          <w:rFonts w:ascii="Times New Roman" w:eastAsia="Times New Roman" w:hAnsi="Times New Roman" w:cs="Times New Roman"/>
          <w:sz w:val="24"/>
          <w:szCs w:val="24"/>
        </w:rPr>
        <w:t xml:space="preserve">littoral </w:t>
      </w:r>
      <w:r w:rsidRPr="007418CF">
        <w:rPr>
          <w:rFonts w:ascii="Times New Roman" w:eastAsia="Times New Roman" w:hAnsi="Times New Roman" w:cs="Times New Roman"/>
          <w:sz w:val="24"/>
          <w:szCs w:val="24"/>
        </w:rPr>
        <w:t>site</w:t>
      </w:r>
      <w:r w:rsidR="00F25311" w:rsidRPr="007418CF">
        <w:rPr>
          <w:rFonts w:ascii="Times New Roman" w:eastAsia="Times New Roman" w:hAnsi="Times New Roman" w:cs="Times New Roman"/>
          <w:sz w:val="24"/>
          <w:szCs w:val="24"/>
        </w:rPr>
        <w:t xml:space="preserve"> and with a </w:t>
      </w:r>
      <w:r w:rsidR="000D5888" w:rsidRPr="007418CF">
        <w:rPr>
          <w:rFonts w:ascii="Times New Roman" w:eastAsia="Times New Roman" w:hAnsi="Times New Roman" w:cs="Times New Roman"/>
          <w:sz w:val="24"/>
          <w:szCs w:val="24"/>
        </w:rPr>
        <w:t xml:space="preserve">metal </w:t>
      </w:r>
      <w:r w:rsidR="00F25311" w:rsidRPr="007418CF">
        <w:rPr>
          <w:rFonts w:ascii="Times New Roman" w:eastAsia="Times New Roman" w:hAnsi="Times New Roman" w:cs="Times New Roman"/>
          <w:sz w:val="24"/>
          <w:szCs w:val="24"/>
        </w:rPr>
        <w:t>bucket from aboard the ship for pelagic sites</w:t>
      </w:r>
      <w:r w:rsidRPr="007418CF">
        <w:rPr>
          <w:rFonts w:ascii="Times New Roman" w:eastAsia="Times New Roman" w:hAnsi="Times New Roman" w:cs="Times New Roman"/>
          <w:sz w:val="24"/>
          <w:szCs w:val="24"/>
        </w:rPr>
        <w:t xml:space="preserve">. </w:t>
      </w:r>
    </w:p>
    <w:p w14:paraId="6FDDC73D" w14:textId="77777777" w:rsidR="00715D55" w:rsidRPr="007418CF" w:rsidDel="00F25802" w:rsidRDefault="00715D55" w:rsidP="00F31B90">
      <w:pPr>
        <w:spacing w:line="480" w:lineRule="auto"/>
        <w:rPr>
          <w:del w:id="234" w:author="Meyer, Michael Frederick" w:date="2022-02-04T09:15:00Z"/>
          <w:rFonts w:ascii="Times New Roman" w:eastAsia="Times New Roman" w:hAnsi="Times New Roman" w:cs="Times New Roman"/>
          <w:sz w:val="24"/>
          <w:szCs w:val="24"/>
        </w:rPr>
      </w:pPr>
    </w:p>
    <w:p w14:paraId="2A315849" w14:textId="1A76687E" w:rsidR="00715D55" w:rsidRPr="007418CF" w:rsidDel="00743F78" w:rsidRDefault="00D8535D" w:rsidP="00F31B90">
      <w:pPr>
        <w:spacing w:line="480" w:lineRule="auto"/>
        <w:rPr>
          <w:del w:id="235" w:author="Meyer, Michael Frederick" w:date="2021-09-22T11:38: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For processing, each sample was vacuum filtered </w:t>
      </w:r>
      <w:r w:rsidR="00FE671D" w:rsidRPr="007418CF">
        <w:rPr>
          <w:rFonts w:ascii="Times New Roman" w:eastAsia="Times New Roman" w:hAnsi="Times New Roman" w:cs="Times New Roman"/>
          <w:sz w:val="24"/>
          <w:szCs w:val="24"/>
        </w:rPr>
        <w:t xml:space="preserve">on to </w:t>
      </w:r>
      <w:r w:rsidRPr="007418CF">
        <w:rPr>
          <w:rFonts w:ascii="Times New Roman" w:eastAsia="Times New Roman" w:hAnsi="Times New Roman" w:cs="Times New Roman"/>
          <w:sz w:val="24"/>
          <w:szCs w:val="24"/>
        </w:rPr>
        <w:t>a 47</w:t>
      </w:r>
      <w:r w:rsidR="00A0287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w:t>
      </w:r>
      <w:r w:rsidR="00A02873" w:rsidRPr="007418CF">
        <w:rPr>
          <w:rFonts w:ascii="Times New Roman" w:eastAsia="Times New Roman" w:hAnsi="Times New Roman" w:cs="Times New Roman"/>
          <w:sz w:val="24"/>
          <w:szCs w:val="24"/>
        </w:rPr>
        <w:t xml:space="preserve">diameter </w:t>
      </w:r>
      <w:r w:rsidRPr="007418CF">
        <w:rPr>
          <w:rFonts w:ascii="Times New Roman" w:eastAsia="Times New Roman" w:hAnsi="Times New Roman" w:cs="Times New Roman"/>
          <w:sz w:val="24"/>
          <w:szCs w:val="24"/>
        </w:rPr>
        <w:t>GF/F</w:t>
      </w:r>
      <w:r w:rsidR="004514AB" w:rsidRPr="007418CF">
        <w:rPr>
          <w:rFonts w:ascii="Times New Roman" w:eastAsia="Times New Roman" w:hAnsi="Times New Roman" w:cs="Times New Roman"/>
          <w:sz w:val="24"/>
          <w:szCs w:val="24"/>
        </w:rPr>
        <w:t xml:space="preserve"> filter</w:t>
      </w:r>
      <w:r w:rsidRPr="007418CF">
        <w:rPr>
          <w:rFonts w:ascii="Times New Roman" w:eastAsia="Times New Roman" w:hAnsi="Times New Roman" w:cs="Times New Roman"/>
          <w:sz w:val="24"/>
          <w:szCs w:val="24"/>
        </w:rPr>
        <w:t>. During filtration, aluminum foil was used to cover the filtration funnel to prevent contamination</w:t>
      </w:r>
      <w:r w:rsidR="00A02873" w:rsidRPr="007418CF">
        <w:rPr>
          <w:rFonts w:ascii="Times New Roman" w:eastAsia="Times New Roman" w:hAnsi="Times New Roman" w:cs="Times New Roman"/>
          <w:sz w:val="24"/>
          <w:szCs w:val="24"/>
        </w:rPr>
        <w:t xml:space="preserve"> from airborne microplastic particles</w:t>
      </w:r>
      <w:r w:rsidRPr="007418CF">
        <w:rPr>
          <w:rFonts w:ascii="Times New Roman" w:eastAsia="Times New Roman" w:hAnsi="Times New Roman" w:cs="Times New Roman"/>
          <w:sz w:val="24"/>
          <w:szCs w:val="24"/>
        </w:rPr>
        <w:t xml:space="preserve">. </w:t>
      </w:r>
      <w:r w:rsidR="00A02873" w:rsidRPr="007418CF">
        <w:rPr>
          <w:rFonts w:ascii="Times New Roman" w:eastAsia="Times New Roman" w:hAnsi="Times New Roman" w:cs="Times New Roman"/>
          <w:sz w:val="24"/>
          <w:szCs w:val="24"/>
        </w:rPr>
        <w:t>After filtration</w:t>
      </w:r>
      <w:r w:rsidRPr="007418CF">
        <w:rPr>
          <w:rFonts w:ascii="Times New Roman" w:eastAsia="Times New Roman" w:hAnsi="Times New Roman" w:cs="Times New Roman"/>
          <w:sz w:val="24"/>
          <w:szCs w:val="24"/>
        </w:rPr>
        <w:t xml:space="preserve">, filters were </w:t>
      </w:r>
      <w:del w:id="236" w:author="Meyer, Michael Frederick" w:date="2022-02-04T09:16:00Z">
        <w:r w:rsidR="00A02873" w:rsidRPr="007418CF" w:rsidDel="00F25802">
          <w:rPr>
            <w:rFonts w:ascii="Times New Roman" w:eastAsia="Times New Roman" w:hAnsi="Times New Roman" w:cs="Times New Roman"/>
            <w:sz w:val="24"/>
            <w:szCs w:val="24"/>
          </w:rPr>
          <w:delText>dried</w:delText>
        </w:r>
        <w:r w:rsidRPr="007418CF" w:rsidDel="00F25802">
          <w:rPr>
            <w:rFonts w:ascii="Times New Roman" w:eastAsia="Times New Roman" w:hAnsi="Times New Roman" w:cs="Times New Roman"/>
            <w:sz w:val="24"/>
            <w:szCs w:val="24"/>
          </w:rPr>
          <w:delText xml:space="preserve"> under vacuum pressure and then </w:delText>
        </w:r>
      </w:del>
      <w:r w:rsidRPr="007418CF">
        <w:rPr>
          <w:rFonts w:ascii="Times New Roman" w:eastAsia="Times New Roman" w:hAnsi="Times New Roman" w:cs="Times New Roman"/>
          <w:sz w:val="24"/>
          <w:szCs w:val="24"/>
        </w:rPr>
        <w:t xml:space="preserve">stored in </w:t>
      </w:r>
      <w:r w:rsidR="00A02873" w:rsidRPr="007418CF">
        <w:rPr>
          <w:rFonts w:ascii="Times New Roman" w:eastAsia="Times New Roman" w:hAnsi="Times New Roman" w:cs="Times New Roman"/>
          <w:sz w:val="24"/>
          <w:szCs w:val="24"/>
        </w:rPr>
        <w:t>50-</w:t>
      </w:r>
      <w:r w:rsidRPr="007418CF">
        <w:rPr>
          <w:rFonts w:ascii="Times New Roman" w:eastAsia="Times New Roman" w:hAnsi="Times New Roman" w:cs="Times New Roman"/>
          <w:sz w:val="24"/>
          <w:szCs w:val="24"/>
        </w:rPr>
        <w:t xml:space="preserve">mm petri dishes. Following filtration of all three replicates, </w:t>
      </w:r>
      <w:r w:rsidR="00A02873" w:rsidRPr="007418CF">
        <w:rPr>
          <w:rFonts w:ascii="Times New Roman" w:eastAsia="Times New Roman" w:hAnsi="Times New Roman" w:cs="Times New Roman"/>
          <w:sz w:val="24"/>
          <w:szCs w:val="24"/>
        </w:rPr>
        <w:t xml:space="preserve">the </w:t>
      </w:r>
      <w:r w:rsidRPr="007418CF">
        <w:rPr>
          <w:rFonts w:ascii="Times New Roman" w:eastAsia="Times New Roman" w:hAnsi="Times New Roman" w:cs="Times New Roman"/>
          <w:sz w:val="24"/>
          <w:szCs w:val="24"/>
        </w:rPr>
        <w:t xml:space="preserve">filtrate was collected and then re-filtered </w:t>
      </w:r>
      <w:r w:rsidR="00A02873" w:rsidRPr="007418CF">
        <w:rPr>
          <w:rFonts w:ascii="Times New Roman" w:eastAsia="Times New Roman" w:hAnsi="Times New Roman" w:cs="Times New Roman"/>
          <w:sz w:val="24"/>
          <w:szCs w:val="24"/>
        </w:rPr>
        <w:t xml:space="preserve">through a GF/F filter </w:t>
      </w:r>
      <w:r w:rsidRPr="007418CF">
        <w:rPr>
          <w:rFonts w:ascii="Times New Roman" w:eastAsia="Times New Roman" w:hAnsi="Times New Roman" w:cs="Times New Roman"/>
          <w:sz w:val="24"/>
          <w:szCs w:val="24"/>
        </w:rPr>
        <w:t>as a control for contamination</w:t>
      </w:r>
      <w:r w:rsidR="00163D35" w:rsidRPr="007418CF">
        <w:rPr>
          <w:rFonts w:ascii="Times New Roman" w:eastAsia="Times New Roman" w:hAnsi="Times New Roman" w:cs="Times New Roman"/>
          <w:sz w:val="24"/>
          <w:szCs w:val="24"/>
        </w:rPr>
        <w:t xml:space="preserve"> from the plastic vacuum funnel or potentially airborne microplastics</w:t>
      </w:r>
      <w:r w:rsidRPr="007418CF">
        <w:rPr>
          <w:rFonts w:ascii="Times New Roman" w:eastAsia="Times New Roman" w:hAnsi="Times New Roman" w:cs="Times New Roman"/>
          <w:sz w:val="24"/>
          <w:szCs w:val="24"/>
        </w:rPr>
        <w:t xml:space="preserve">. </w:t>
      </w:r>
    </w:p>
    <w:p w14:paraId="4214BC5D" w14:textId="77777777" w:rsidR="00715D55" w:rsidRPr="007418CF" w:rsidDel="00743F78" w:rsidRDefault="00715D55" w:rsidP="00F31B90">
      <w:pPr>
        <w:spacing w:line="480" w:lineRule="auto"/>
        <w:rPr>
          <w:del w:id="237" w:author="Meyer, Michael Frederick" w:date="2021-09-22T11:38:00Z"/>
          <w:rFonts w:ascii="Times New Roman" w:eastAsia="Times New Roman" w:hAnsi="Times New Roman" w:cs="Times New Roman"/>
          <w:sz w:val="24"/>
          <w:szCs w:val="24"/>
        </w:rPr>
      </w:pPr>
    </w:p>
    <w:p w14:paraId="308B1F71" w14:textId="3E4F7DF6"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Microplastic counting involved visual inspection of the entire GF/F </w:t>
      </w:r>
      <w:r w:rsidR="00D624B0" w:rsidRPr="007418CF">
        <w:rPr>
          <w:rFonts w:ascii="Times New Roman" w:eastAsia="Times New Roman" w:hAnsi="Times New Roman" w:cs="Times New Roman"/>
          <w:sz w:val="24"/>
          <w:szCs w:val="24"/>
        </w:rPr>
        <w:t xml:space="preserve">in a similar </w:t>
      </w:r>
      <w:r w:rsidR="00D624B0" w:rsidRPr="007418CF">
        <w:rPr>
          <w:rFonts w:ascii="Times New Roman" w:eastAsia="Times New Roman" w:hAnsi="Times New Roman" w:cs="Times New Roman"/>
          <w:sz w:val="24"/>
          <w:szCs w:val="24"/>
        </w:rPr>
        <w:lastRenderedPageBreak/>
        <w:t xml:space="preserve">manner to methods described in </w:t>
      </w:r>
      <w:r w:rsidR="00D624B0" w:rsidRPr="007418CF">
        <w:rPr>
          <w:rFonts w:ascii="Times New Roman" w:eastAsia="Times New Roman" w:hAnsi="Times New Roman" w:cs="Times New Roman"/>
          <w:sz w:val="24"/>
          <w:szCs w:val="24"/>
        </w:rPr>
        <w:fldChar w:fldCharType="begin"/>
      </w:r>
      <w:r w:rsidR="00D624B0" w:rsidRPr="007418CF">
        <w:rPr>
          <w:rFonts w:ascii="Times New Roman" w:eastAsia="Times New Roman" w:hAnsi="Times New Roman" w:cs="Times New Roman"/>
          <w:sz w:val="24"/>
          <w:szCs w:val="24"/>
        </w:rPr>
        <w:instrText xml:space="preserve"> ADDIN ZOTERO_ITEM CSL_CITATION {"citationID":"gQ4UOANm","properties":{"formattedCitation":"(Hanvey et al. 2017)","plainCitation":"(Hanvey et al. 2017)","dontUpdate":true,"noteIndex":0},"citationItems":[{"id":4092,"uris":["http://zotero.org/users/2645460/items/Z7WHQKT3"],"uri":["http://zotero.org/users/2645460/items/Z7WHQKT3"],"itemData":{"id":4092,"type":"article-journal","abstract":"In this review the analytical techniques for measuring microplastics in sediment have been evaluated.\n          , \n            In this review the analytical techniques for measuring microplastics in sediment have been evaluated. Four primary areas of the analytical process have been identified that include (1) sampling, (2) extraction, (3) quantitation and (4) quality assurance/quality control (QAQC). Each of those sections have their own subject specific challenges and require further method development and harmonisation. The most common approach to extracting microplastics from sediments is density separation. Following extraction, visual counting with an optical microscope is the most common technique for quantifying microplastics; a technique that is labour intensive and prone to human error. Spectroscopy (FTIR; Raman) are the most commonly applied techniques for identifying polymers collected through visual sorting. Improvements and harmonisation on size fractions, sampling approaches, extraction protocols and units for reporting plastic abundance would aid comparison of data generated by different research teams. Further, we advocate the development of strong QAQC procedures to be adopted like other fields of analytical chemistry. Finally, inter-laboratory proficiency testing is recommended to give an indication of the variation and reliability in measurements reported in the scientific literature that may be under- or overestimations of environmental burdens.","container-title":"Analytical Methods","DOI":"10.1039/C6AY02707E","ISSN":"1759-9660, 1759-9679","issue":"9","journalAbbreviation":"Anal. Methods","language":"en","page":"1369-1383","source":"DOI.org (Crossref)","title":"A review of analytical techniques for quantifying microplastics in sediments","volume":"9","author":[{"family":"Hanvey","given":"Joanne S."},{"family":"Lewis","given":"Phoebe J."},{"family":"Lavers","given":"Jennifer L."},{"family":"Crosbie","given":"Nicholas D."},{"family":"Pozo","given":"Karla"},{"family":"Clarke","given":"Bradley O."}],"issued":{"date-parts":[["2017"]]}}}],"schema":"https://github.com/citation-style-language/schema/raw/master/csl-citation.json"} </w:instrText>
      </w:r>
      <w:r w:rsidR="00D624B0" w:rsidRPr="007418CF">
        <w:rPr>
          <w:rFonts w:ascii="Times New Roman" w:eastAsia="Times New Roman" w:hAnsi="Times New Roman" w:cs="Times New Roman"/>
          <w:sz w:val="24"/>
          <w:szCs w:val="24"/>
        </w:rPr>
        <w:fldChar w:fldCharType="separate"/>
      </w:r>
      <w:r w:rsidR="00D624B0" w:rsidRPr="007418CF">
        <w:rPr>
          <w:rFonts w:ascii="Times New Roman" w:hAnsi="Times New Roman" w:cs="Times New Roman"/>
          <w:sz w:val="24"/>
        </w:rPr>
        <w:t>Hanvey et al. (2017)</w:t>
      </w:r>
      <w:r w:rsidR="00D624B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Visual enumeration was conducted under a stereo</w:t>
      </w:r>
      <w:r w:rsidR="00BB6989" w:rsidRPr="007418CF">
        <w:rPr>
          <w:rFonts w:ascii="Times New Roman" w:eastAsia="Times New Roman" w:hAnsi="Times New Roman" w:cs="Times New Roman"/>
          <w:sz w:val="24"/>
          <w:szCs w:val="24"/>
        </w:rPr>
        <w:t xml:space="preserve"> micro</w:t>
      </w:r>
      <w:r w:rsidRPr="007418CF">
        <w:rPr>
          <w:rFonts w:ascii="Times New Roman" w:eastAsia="Times New Roman" w:hAnsi="Times New Roman" w:cs="Times New Roman"/>
          <w:sz w:val="24"/>
          <w:szCs w:val="24"/>
        </w:rPr>
        <w:t>scope</w:t>
      </w:r>
      <w:r w:rsidR="007E04C1" w:rsidRPr="007418CF">
        <w:rPr>
          <w:rFonts w:ascii="Times New Roman" w:eastAsia="Times New Roman" w:hAnsi="Times New Roman" w:cs="Times New Roman"/>
          <w:sz w:val="24"/>
          <w:szCs w:val="24"/>
        </w:rPr>
        <w:t xml:space="preserve"> with </w:t>
      </w:r>
      <w:r w:rsidR="001338EC" w:rsidRPr="007418CF">
        <w:rPr>
          <w:rFonts w:ascii="Times New Roman" w:eastAsia="Times New Roman" w:hAnsi="Times New Roman" w:cs="Times New Roman"/>
          <w:sz w:val="24"/>
          <w:szCs w:val="24"/>
        </w:rPr>
        <w:t>~</w:t>
      </w:r>
      <w:r w:rsidR="007E04C1" w:rsidRPr="007418CF">
        <w:rPr>
          <w:rFonts w:ascii="Times New Roman" w:eastAsia="Times New Roman" w:hAnsi="Times New Roman" w:cs="Times New Roman"/>
          <w:sz w:val="24"/>
          <w:szCs w:val="24"/>
        </w:rPr>
        <w:t>100x magnification</w:t>
      </w:r>
      <w:r w:rsidRPr="007418CF">
        <w:rPr>
          <w:rFonts w:ascii="Times New Roman" w:eastAsia="Times New Roman" w:hAnsi="Times New Roman" w:cs="Times New Roman"/>
          <w:sz w:val="24"/>
          <w:szCs w:val="24"/>
        </w:rPr>
        <w:t xml:space="preserve">, and microplastics were classified into one of three categories: fibers, fragments, or beads. </w:t>
      </w:r>
      <w:del w:id="238" w:author="Meyer, Michael Frederick" w:date="2021-09-22T11:38:00Z">
        <w:r w:rsidRPr="007418CF" w:rsidDel="00743F78">
          <w:rPr>
            <w:rFonts w:ascii="Times New Roman" w:eastAsia="Times New Roman" w:hAnsi="Times New Roman" w:cs="Times New Roman"/>
            <w:sz w:val="24"/>
            <w:szCs w:val="24"/>
          </w:rPr>
          <w:delText>For all categories, plastics were defined as observed objects with apparent artificial colors</w:delText>
        </w:r>
        <w:r w:rsidR="00163D35" w:rsidRPr="007418CF" w:rsidDel="00743F78">
          <w:rPr>
            <w:rFonts w:ascii="Times New Roman" w:eastAsia="Times New Roman" w:hAnsi="Times New Roman" w:cs="Times New Roman"/>
            <w:sz w:val="24"/>
            <w:szCs w:val="24"/>
          </w:rPr>
          <w:delText xml:space="preserve">, so as to not enumerate plastics </w:delText>
        </w:r>
        <w:r w:rsidR="00190BF3" w:rsidRPr="007418CF" w:rsidDel="00743F78">
          <w:rPr>
            <w:rFonts w:ascii="Times New Roman" w:eastAsia="Times New Roman" w:hAnsi="Times New Roman" w:cs="Times New Roman"/>
            <w:sz w:val="24"/>
            <w:szCs w:val="24"/>
          </w:rPr>
          <w:delText xml:space="preserve">potentially </w:delText>
        </w:r>
        <w:r w:rsidR="00163D35" w:rsidRPr="007418CF" w:rsidDel="00743F78">
          <w:rPr>
            <w:rFonts w:ascii="Times New Roman" w:eastAsia="Times New Roman" w:hAnsi="Times New Roman" w:cs="Times New Roman"/>
            <w:sz w:val="24"/>
            <w:szCs w:val="24"/>
          </w:rPr>
          <w:delText xml:space="preserve">contributed from the sampling bottle itself. </w:delText>
        </w:r>
        <w:r w:rsidRPr="007418CF" w:rsidDel="00743F78">
          <w:rPr>
            <w:rFonts w:ascii="Times New Roman" w:eastAsia="Times New Roman" w:hAnsi="Times New Roman" w:cs="Times New Roman"/>
            <w:sz w:val="24"/>
            <w:szCs w:val="24"/>
          </w:rPr>
          <w:delText xml:space="preserve">Fibers were defined as smooth, long plastics with consistent diameters. Fragments were defined as plastics with irregularly sharp or jagged edges. Beads were defined as spherical plastics. </w:delText>
        </w:r>
        <w:r w:rsidR="00D624B0" w:rsidRPr="007418CF" w:rsidDel="00743F78">
          <w:rPr>
            <w:rFonts w:ascii="Times New Roman" w:eastAsia="Times New Roman" w:hAnsi="Times New Roman" w:cs="Times New Roman"/>
            <w:sz w:val="24"/>
            <w:szCs w:val="24"/>
          </w:rPr>
          <w:delText xml:space="preserve">Although we did not measure microplastic size, this technique likely allowed us to reliably quantify microplastics as small as ~300 µm </w:delText>
        </w:r>
        <w:r w:rsidR="00D624B0" w:rsidRPr="007418CF" w:rsidDel="00743F78">
          <w:rPr>
            <w:rFonts w:ascii="Times New Roman" w:eastAsia="Times New Roman" w:hAnsi="Times New Roman" w:cs="Times New Roman"/>
            <w:sz w:val="24"/>
            <w:szCs w:val="24"/>
          </w:rPr>
          <w:fldChar w:fldCharType="begin"/>
        </w:r>
        <w:r w:rsidR="00D624B0" w:rsidRPr="007418CF" w:rsidDel="00743F78">
          <w:rPr>
            <w:rFonts w:ascii="Times New Roman" w:eastAsia="Times New Roman" w:hAnsi="Times New Roman" w:cs="Times New Roman"/>
            <w:sz w:val="24"/>
            <w:szCs w:val="24"/>
          </w:rPr>
          <w:delInstrText xml:space="preserve"> ADDIN ZOTERO_ITEM CSL_CITATION {"citationID":"kRMDOrVW","properties":{"formattedCitation":"(Hanvey et al. 2017)","plainCitation":"(Hanvey et al. 2017)","noteIndex":0},"citationItems":[{"id":4092,"uris":["http://zotero.org/users/2645460/items/Z7WHQKT3"],"uri":["http://zotero.org/users/2645460/items/Z7WHQKT3"],"itemData":{"id":4092,"type":"article-journal","abstract":"In this review the analytical techniques for measuring microplastics in sediment have been evaluated.\n          , \n            In this review the analytical techniques for measuring microplastics in sediment have been evaluated. Four primary areas of the analytical process have been identified that include (1) sampling, (2) extraction, (3) quantitation and (4) quality assurance/quality control (QAQC). Each of those sections have their own subject specific challenges and require further method development and harmonisation. The most common approach to extracting microplastics from sediments is density separation. Following extraction, visual counting with an optical microscope is the most common technique for quantifying microplastics; a technique that is labour intensive and prone to human error. Spectroscopy (FTIR; Raman) are the most commonly applied techniques for identifying polymers collected through visual sorting. Improvements and harmonisation on size fractions, sampling approaches, extraction protocols and units for reporting plastic abundance would aid comparison of data generated by different research teams. Further, we advocate the development of strong QAQC procedures to be adopted like other fields of analytical chemistry. Finally, inter-laboratory proficiency testing is recommended to give an indication of the variation and reliability in measurements reported in the scientific literature that may be under- or overestimations of environmental burdens.","container-title":"Analytical Methods","DOI":"10.1039/C6AY02707E","ISSN":"1759-9660, 1759-9679","issue":"9","journalAbbreviation":"Anal. Methods","language":"en","page":"1369-1383","source":"DOI.org (Crossref)","title":"A review of analytical techniques for quantifying microplastics in sediments","volume":"9","author":[{"family":"Hanvey","given":"Joanne S."},{"family":"Lewis","given":"Phoebe J."},{"family":"Lavers","given":"Jennifer L."},{"family":"Crosbie","given":"Nicholas D."},{"family":"Pozo","given":"Karla"},{"family":"Clarke","given":"Bradley O."}],"issued":{"date-parts":[["2017"]]}}}],"schema":"https://github.com/citation-style-language/schema/raw/master/csl-citation.json"} </w:delInstrText>
        </w:r>
        <w:r w:rsidR="00D624B0" w:rsidRPr="007418CF" w:rsidDel="00743F78">
          <w:rPr>
            <w:rFonts w:ascii="Times New Roman" w:eastAsia="Times New Roman" w:hAnsi="Times New Roman" w:cs="Times New Roman"/>
            <w:sz w:val="24"/>
            <w:szCs w:val="24"/>
          </w:rPr>
          <w:fldChar w:fldCharType="separate"/>
        </w:r>
        <w:r w:rsidR="00D624B0" w:rsidRPr="007418CF" w:rsidDel="00743F78">
          <w:rPr>
            <w:rFonts w:ascii="Times New Roman" w:hAnsi="Times New Roman" w:cs="Times New Roman"/>
            <w:sz w:val="24"/>
          </w:rPr>
          <w:delText>(Hanvey et al. 2017)</w:delText>
        </w:r>
        <w:r w:rsidR="00D624B0" w:rsidRPr="007418CF" w:rsidDel="00743F78">
          <w:rPr>
            <w:rFonts w:ascii="Times New Roman" w:eastAsia="Times New Roman" w:hAnsi="Times New Roman" w:cs="Times New Roman"/>
            <w:sz w:val="24"/>
            <w:szCs w:val="24"/>
          </w:rPr>
          <w:fldChar w:fldCharType="end"/>
        </w:r>
        <w:r w:rsidR="00D624B0" w:rsidRPr="007418CF" w:rsidDel="00743F78">
          <w:rPr>
            <w:rFonts w:ascii="Times New Roman" w:eastAsia="Times New Roman" w:hAnsi="Times New Roman" w:cs="Times New Roman"/>
            <w:sz w:val="24"/>
            <w:szCs w:val="24"/>
          </w:rPr>
          <w:delText xml:space="preserve">. </w:delText>
        </w:r>
        <w:r w:rsidRPr="007418CF" w:rsidDel="00743F78">
          <w:rPr>
            <w:rFonts w:ascii="Times New Roman" w:eastAsia="Times New Roman" w:hAnsi="Times New Roman" w:cs="Times New Roman"/>
            <w:sz w:val="24"/>
            <w:szCs w:val="24"/>
          </w:rPr>
          <w:delText>During enumeration, GF/Fs remained</w:delText>
        </w:r>
        <w:r w:rsidR="00870717" w:rsidRPr="007418CF" w:rsidDel="00743F78">
          <w:rPr>
            <w:rFonts w:ascii="Times New Roman" w:eastAsia="Times New Roman" w:hAnsi="Times New Roman" w:cs="Times New Roman"/>
            <w:sz w:val="24"/>
            <w:szCs w:val="24"/>
          </w:rPr>
          <w:delText xml:space="preserve"> covered</w:delText>
        </w:r>
        <w:r w:rsidRPr="007418CF" w:rsidDel="00743F78">
          <w:rPr>
            <w:rFonts w:ascii="Times New Roman" w:eastAsia="Times New Roman" w:hAnsi="Times New Roman" w:cs="Times New Roman"/>
            <w:sz w:val="24"/>
            <w:szCs w:val="24"/>
          </w:rPr>
          <w:delText xml:space="preserve"> in the petri dish to minimize potential for contamination</w:delText>
        </w:r>
        <w:r w:rsidR="004514AB" w:rsidRPr="007418CF" w:rsidDel="00743F78">
          <w:rPr>
            <w:rFonts w:ascii="Times New Roman" w:eastAsia="Times New Roman" w:hAnsi="Times New Roman" w:cs="Times New Roman"/>
            <w:sz w:val="24"/>
            <w:szCs w:val="24"/>
          </w:rPr>
          <w:delText xml:space="preserve"> from the air</w:delText>
        </w:r>
        <w:r w:rsidRPr="007418CF" w:rsidDel="00743F78">
          <w:rPr>
            <w:rFonts w:ascii="Times New Roman" w:eastAsia="Times New Roman" w:hAnsi="Times New Roman" w:cs="Times New Roman"/>
            <w:sz w:val="24"/>
            <w:szCs w:val="24"/>
          </w:rPr>
          <w:delText xml:space="preserve">. </w:delText>
        </w:r>
        <w:r w:rsidR="00D13058" w:rsidRPr="007418CF" w:rsidDel="00743F78">
          <w:rPr>
            <w:rFonts w:ascii="Times New Roman" w:eastAsia="Times New Roman" w:hAnsi="Times New Roman" w:cs="Times New Roman"/>
            <w:sz w:val="24"/>
            <w:szCs w:val="24"/>
          </w:rPr>
          <w:delText xml:space="preserve">Following enumeration of both experimental and control samples, fibers, fragments, and beads enumerated in the controls were subtracted from the experimental microplastic densities for each plastic type and from each replicate. One location (BK-1) had two control replicates, which were averaged for each plastic type and then subtracted from the experimental samples. </w:delText>
        </w:r>
        <w:r w:rsidRPr="007418CF" w:rsidDel="00743F78">
          <w:rPr>
            <w:rFonts w:ascii="Times New Roman" w:eastAsia="Times New Roman" w:hAnsi="Times New Roman" w:cs="Times New Roman"/>
            <w:sz w:val="24"/>
            <w:szCs w:val="24"/>
          </w:rPr>
          <w:delText>Results are reported as the average number of microplastics</w:delText>
        </w:r>
        <w:r w:rsidR="001338EC" w:rsidRPr="007418CF" w:rsidDel="00743F78">
          <w:rPr>
            <w:rFonts w:ascii="Times New Roman" w:eastAsia="Times New Roman" w:hAnsi="Times New Roman" w:cs="Times New Roman"/>
            <w:sz w:val="24"/>
            <w:szCs w:val="24"/>
          </w:rPr>
          <w:delText>/L</w:delText>
        </w:r>
        <w:r w:rsidRPr="007418CF" w:rsidDel="00743F78">
          <w:rPr>
            <w:rFonts w:ascii="Times New Roman" w:eastAsia="Times New Roman" w:hAnsi="Times New Roman" w:cs="Times New Roman"/>
            <w:sz w:val="24"/>
            <w:szCs w:val="24"/>
          </w:rPr>
          <w:delText xml:space="preserve">. </w:delText>
        </w:r>
      </w:del>
    </w:p>
    <w:bookmarkEnd w:id="225"/>
    <w:p w14:paraId="6441FBDA" w14:textId="77777777" w:rsidR="00715D55" w:rsidRPr="007418CF" w:rsidRDefault="00715D55" w:rsidP="00F31B90">
      <w:pPr>
        <w:spacing w:line="480" w:lineRule="auto"/>
        <w:rPr>
          <w:rFonts w:ascii="Times New Roman" w:eastAsia="Times New Roman" w:hAnsi="Times New Roman" w:cs="Times New Roman"/>
          <w:sz w:val="24"/>
          <w:szCs w:val="24"/>
        </w:rPr>
      </w:pPr>
    </w:p>
    <w:p w14:paraId="74B6B249" w14:textId="480D61DE" w:rsidR="00715D55" w:rsidRPr="009559E9" w:rsidDel="00FB76F1" w:rsidRDefault="00D8535D" w:rsidP="00F31B90">
      <w:pPr>
        <w:spacing w:line="480" w:lineRule="auto"/>
        <w:rPr>
          <w:del w:id="239" w:author="Ted" w:date="2021-10-13T15:48:00Z"/>
          <w:rFonts w:ascii="Times New Roman" w:eastAsia="Times New Roman" w:hAnsi="Times New Roman" w:cs="Times New Roman"/>
          <w:i/>
          <w:sz w:val="24"/>
          <w:szCs w:val="24"/>
        </w:rPr>
      </w:pPr>
      <w:del w:id="240" w:author="Ted" w:date="2021-10-13T15:48:00Z">
        <w:r w:rsidRPr="007418CF" w:rsidDel="00FB76F1">
          <w:rPr>
            <w:rFonts w:ascii="Times New Roman" w:eastAsia="Times New Roman" w:hAnsi="Times New Roman" w:cs="Times New Roman"/>
            <w:i/>
            <w:sz w:val="24"/>
            <w:szCs w:val="24"/>
          </w:rPr>
          <w:delText>Benthic biological samples</w:delText>
        </w:r>
      </w:del>
    </w:p>
    <w:p w14:paraId="1FE28BAA" w14:textId="1488D002" w:rsidR="00715D55" w:rsidRPr="007418CF" w:rsidDel="00C422E1" w:rsidRDefault="00D8535D" w:rsidP="00F31B90">
      <w:pPr>
        <w:spacing w:line="480" w:lineRule="auto"/>
        <w:rPr>
          <w:del w:id="241" w:author="Meyer, Michael Frederick" w:date="2021-08-19T15:00:00Z"/>
          <w:rFonts w:ascii="Times New Roman" w:eastAsia="Times New Roman" w:hAnsi="Times New Roman" w:cs="Times New Roman"/>
          <w:sz w:val="24"/>
          <w:szCs w:val="24"/>
        </w:rPr>
      </w:pPr>
      <w:del w:id="242" w:author="Meyer, Michael Frederick" w:date="2021-08-19T15:00:00Z">
        <w:r w:rsidRPr="007418CF" w:rsidDel="00C422E1">
          <w:rPr>
            <w:rFonts w:ascii="Times New Roman" w:eastAsia="Times New Roman" w:hAnsi="Times New Roman" w:cs="Times New Roman"/>
            <w:sz w:val="24"/>
            <w:szCs w:val="24"/>
          </w:rPr>
          <w:delText xml:space="preserve">At each littoral site, periphyton and </w:delText>
        </w:r>
        <w:r w:rsidR="00273383" w:rsidDel="00C422E1">
          <w:rPr>
            <w:rFonts w:ascii="Times New Roman" w:eastAsia="Times New Roman" w:hAnsi="Times New Roman" w:cs="Times New Roman"/>
            <w:sz w:val="24"/>
            <w:szCs w:val="24"/>
          </w:rPr>
          <w:delText xml:space="preserve">benthic </w:delText>
        </w:r>
        <w:r w:rsidRPr="007418CF" w:rsidDel="00C422E1">
          <w:rPr>
            <w:rFonts w:ascii="Times New Roman" w:eastAsia="Times New Roman" w:hAnsi="Times New Roman" w:cs="Times New Roman"/>
            <w:sz w:val="24"/>
            <w:szCs w:val="24"/>
          </w:rPr>
          <w:delText>macroinvertebrates</w:delText>
        </w:r>
        <w:r w:rsidR="00273383" w:rsidDel="00C422E1">
          <w:rPr>
            <w:rFonts w:ascii="Times New Roman" w:eastAsia="Times New Roman" w:hAnsi="Times New Roman" w:cs="Times New Roman"/>
            <w:sz w:val="24"/>
            <w:szCs w:val="24"/>
          </w:rPr>
          <w:delText xml:space="preserve">, including </w:delText>
        </w:r>
        <w:r w:rsidR="003A30EA" w:rsidDel="00C422E1">
          <w:rPr>
            <w:rFonts w:ascii="Times New Roman" w:eastAsia="Times New Roman" w:hAnsi="Times New Roman" w:cs="Times New Roman"/>
            <w:sz w:val="24"/>
            <w:szCs w:val="24"/>
          </w:rPr>
          <w:delText>amphipods, mollusks, isopods, caddisflies, leeches, and flatworms,</w:delText>
        </w:r>
        <w:r w:rsidRPr="007418CF" w:rsidDel="00C422E1">
          <w:rPr>
            <w:rFonts w:ascii="Times New Roman" w:eastAsia="Times New Roman" w:hAnsi="Times New Roman" w:cs="Times New Roman"/>
            <w:sz w:val="24"/>
            <w:szCs w:val="24"/>
          </w:rPr>
          <w:delText xml:space="preserve"> were collected for abundance estimates and </w:delText>
        </w:r>
        <w:r w:rsidR="004361D1" w:rsidRPr="007418CF" w:rsidDel="00C422E1">
          <w:rPr>
            <w:rFonts w:ascii="Times New Roman" w:eastAsia="Times New Roman" w:hAnsi="Times New Roman" w:cs="Times New Roman"/>
            <w:sz w:val="24"/>
            <w:szCs w:val="24"/>
          </w:rPr>
          <w:delText>food web</w:delText>
        </w:r>
        <w:r w:rsidRPr="007418CF" w:rsidDel="00C422E1">
          <w:rPr>
            <w:rFonts w:ascii="Times New Roman" w:eastAsia="Times New Roman" w:hAnsi="Times New Roman" w:cs="Times New Roman"/>
            <w:sz w:val="24"/>
            <w:szCs w:val="24"/>
          </w:rPr>
          <w:delText xml:space="preserve"> analysis</w:delText>
        </w:r>
        <w:r w:rsidR="001338EC" w:rsidRPr="007418CF" w:rsidDel="00C422E1">
          <w:rPr>
            <w:rFonts w:ascii="Times New Roman" w:eastAsia="Times New Roman" w:hAnsi="Times New Roman" w:cs="Times New Roman"/>
            <w:sz w:val="24"/>
            <w:szCs w:val="24"/>
          </w:rPr>
          <w:delText xml:space="preserve"> by wading</w:delText>
        </w:r>
        <w:r w:rsidR="009869E1" w:rsidRPr="007418CF" w:rsidDel="00C422E1">
          <w:rPr>
            <w:rFonts w:ascii="Times New Roman" w:eastAsia="Times New Roman" w:hAnsi="Times New Roman" w:cs="Times New Roman"/>
            <w:sz w:val="24"/>
            <w:szCs w:val="24"/>
          </w:rPr>
          <w:delText xml:space="preserve"> and </w:delText>
        </w:r>
        <w:r w:rsidR="001338EC" w:rsidRPr="007418CF" w:rsidDel="00C422E1">
          <w:rPr>
            <w:rFonts w:ascii="Times New Roman" w:eastAsia="Times New Roman" w:hAnsi="Times New Roman" w:cs="Times New Roman"/>
            <w:sz w:val="24"/>
            <w:szCs w:val="24"/>
          </w:rPr>
          <w:delText>snorkeling</w:delText>
        </w:r>
        <w:r w:rsidR="009869E1" w:rsidRPr="007418CF" w:rsidDel="00C422E1">
          <w:rPr>
            <w:rFonts w:ascii="Times New Roman" w:eastAsia="Times New Roman" w:hAnsi="Times New Roman" w:cs="Times New Roman"/>
            <w:sz w:val="24"/>
            <w:szCs w:val="24"/>
          </w:rPr>
          <w:delText>.</w:delText>
        </w:r>
        <w:r w:rsidR="003A30EA" w:rsidDel="00C422E1">
          <w:rPr>
            <w:rFonts w:ascii="Times New Roman" w:eastAsia="Times New Roman" w:hAnsi="Times New Roman" w:cs="Times New Roman"/>
            <w:sz w:val="24"/>
            <w:szCs w:val="24"/>
          </w:rPr>
          <w:delText xml:space="preserve"> </w:delText>
        </w:r>
      </w:del>
    </w:p>
    <w:p w14:paraId="5114B706" w14:textId="31A64777" w:rsidR="00715D55" w:rsidRPr="007418CF" w:rsidDel="00D31838" w:rsidRDefault="00715D55" w:rsidP="00F31B90">
      <w:pPr>
        <w:spacing w:line="480" w:lineRule="auto"/>
        <w:rPr>
          <w:del w:id="243" w:author="Meyer, Michael Frederick" w:date="2022-01-10T09:33:00Z"/>
          <w:rFonts w:ascii="Times New Roman" w:eastAsia="Times New Roman" w:hAnsi="Times New Roman" w:cs="Times New Roman"/>
          <w:sz w:val="24"/>
          <w:szCs w:val="24"/>
        </w:rPr>
      </w:pPr>
    </w:p>
    <w:p w14:paraId="7697A43C" w14:textId="5BF788D6" w:rsidR="00715D55" w:rsidRPr="009559E9" w:rsidRDefault="00D8535D" w:rsidP="00F31B90">
      <w:pPr>
        <w:spacing w:line="480" w:lineRule="auto"/>
        <w:rPr>
          <w:rFonts w:ascii="Times New Roman" w:eastAsia="Times New Roman" w:hAnsi="Times New Roman" w:cs="Times New Roman"/>
          <w:i/>
          <w:sz w:val="24"/>
          <w:szCs w:val="24"/>
        </w:rPr>
      </w:pPr>
      <w:bookmarkStart w:id="244" w:name="_Hlk83202979"/>
      <w:r w:rsidRPr="007418CF">
        <w:rPr>
          <w:rFonts w:ascii="Times New Roman" w:eastAsia="Times New Roman" w:hAnsi="Times New Roman" w:cs="Times New Roman"/>
          <w:i/>
          <w:sz w:val="24"/>
          <w:szCs w:val="24"/>
        </w:rPr>
        <w:t xml:space="preserve">Benthic algal collection </w:t>
      </w:r>
    </w:p>
    <w:p w14:paraId="328495F9" w14:textId="1FB1635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littoral site, we haphazardly selected three rocks representative of </w:t>
      </w:r>
      <w:r w:rsidR="004514AB" w:rsidRPr="007418CF">
        <w:rPr>
          <w:rFonts w:ascii="Times New Roman" w:eastAsia="Times New Roman" w:hAnsi="Times New Roman" w:cs="Times New Roman"/>
          <w:sz w:val="24"/>
          <w:szCs w:val="24"/>
        </w:rPr>
        <w:t xml:space="preserve">local </w:t>
      </w:r>
      <w:r w:rsidRPr="007418CF">
        <w:rPr>
          <w:rFonts w:ascii="Times New Roman" w:eastAsia="Times New Roman" w:hAnsi="Times New Roman" w:cs="Times New Roman"/>
          <w:sz w:val="24"/>
          <w:szCs w:val="24"/>
        </w:rPr>
        <w:t>substrate. A plastic stencil was used to</w:t>
      </w:r>
      <w:r w:rsidR="009C3612" w:rsidRPr="007418CF">
        <w:rPr>
          <w:rFonts w:ascii="Times New Roman" w:eastAsia="Times New Roman" w:hAnsi="Times New Roman" w:cs="Times New Roman"/>
          <w:sz w:val="24"/>
          <w:szCs w:val="24"/>
        </w:rPr>
        <w:t xml:space="preserve"> defi</w:t>
      </w:r>
      <w:r w:rsidR="00C44829" w:rsidRPr="007418CF">
        <w:rPr>
          <w:rFonts w:ascii="Times New Roman" w:eastAsia="Times New Roman" w:hAnsi="Times New Roman" w:cs="Times New Roman"/>
          <w:sz w:val="24"/>
          <w:szCs w:val="24"/>
        </w:rPr>
        <w:t>ne a surface area of each rock from which we</w:t>
      </w:r>
      <w:r w:rsidRPr="007418CF">
        <w:rPr>
          <w:rFonts w:ascii="Times New Roman" w:eastAsia="Times New Roman" w:hAnsi="Times New Roman" w:cs="Times New Roman"/>
          <w:sz w:val="24"/>
          <w:szCs w:val="24"/>
        </w:rPr>
        <w:t xml:space="preserve"> scrape</w:t>
      </w:r>
      <w:r w:rsidR="00C44829" w:rsidRPr="007418CF">
        <w:rPr>
          <w:rFonts w:ascii="Times New Roman" w:eastAsia="Times New Roman" w:hAnsi="Times New Roman" w:cs="Times New Roman"/>
          <w:sz w:val="24"/>
          <w:szCs w:val="24"/>
        </w:rPr>
        <w:t>d</w:t>
      </w:r>
      <w:r w:rsidRPr="007418CF">
        <w:rPr>
          <w:rFonts w:ascii="Times New Roman" w:eastAsia="Times New Roman" w:hAnsi="Times New Roman" w:cs="Times New Roman"/>
          <w:sz w:val="24"/>
          <w:szCs w:val="24"/>
        </w:rPr>
        <w:t xml:space="preserve"> a standardized 14.5 cm</w:t>
      </w:r>
      <w:r w:rsidRPr="007418CF">
        <w:rPr>
          <w:rFonts w:ascii="Times New Roman" w:eastAsia="Times New Roman" w:hAnsi="Times New Roman" w:cs="Times New Roman"/>
          <w:sz w:val="24"/>
          <w:szCs w:val="24"/>
          <w:vertAlign w:val="superscript"/>
        </w:rPr>
        <w:t>2</w:t>
      </w:r>
      <w:r w:rsidRPr="007418CF">
        <w:rPr>
          <w:rFonts w:ascii="Times New Roman" w:eastAsia="Times New Roman" w:hAnsi="Times New Roman" w:cs="Times New Roman"/>
          <w:sz w:val="24"/>
          <w:szCs w:val="24"/>
        </w:rPr>
        <w:t xml:space="preserve"> patch </w:t>
      </w:r>
      <w:r w:rsidR="004514AB" w:rsidRPr="007418CF">
        <w:rPr>
          <w:rFonts w:ascii="Times New Roman" w:eastAsia="Times New Roman" w:hAnsi="Times New Roman" w:cs="Times New Roman"/>
          <w:sz w:val="24"/>
          <w:szCs w:val="24"/>
        </w:rPr>
        <w:t xml:space="preserve">of </w:t>
      </w:r>
      <w:r w:rsidRPr="007418CF">
        <w:rPr>
          <w:rFonts w:ascii="Times New Roman" w:eastAsia="Times New Roman" w:hAnsi="Times New Roman" w:cs="Times New Roman"/>
          <w:sz w:val="24"/>
          <w:szCs w:val="24"/>
        </w:rPr>
        <w:t xml:space="preserve">periphyton. Samples were </w:t>
      </w:r>
      <w:r w:rsidR="00BB6989" w:rsidRPr="007418CF">
        <w:rPr>
          <w:rFonts w:ascii="Times New Roman" w:eastAsia="Times New Roman" w:hAnsi="Times New Roman" w:cs="Times New Roman"/>
          <w:sz w:val="24"/>
          <w:szCs w:val="24"/>
        </w:rPr>
        <w:t xml:space="preserve">preserved with </w:t>
      </w:r>
      <w:proofErr w:type="spellStart"/>
      <w:r w:rsidR="00BB6989" w:rsidRPr="007418CF">
        <w:rPr>
          <w:rFonts w:ascii="Times New Roman" w:eastAsia="Times New Roman" w:hAnsi="Times New Roman" w:cs="Times New Roman"/>
          <w:sz w:val="24"/>
          <w:szCs w:val="24"/>
        </w:rPr>
        <w:t>Lugol’s</w:t>
      </w:r>
      <w:proofErr w:type="spellEnd"/>
      <w:r w:rsidR="00BB6989" w:rsidRPr="007418CF">
        <w:rPr>
          <w:rFonts w:ascii="Times New Roman" w:eastAsia="Times New Roman" w:hAnsi="Times New Roman" w:cs="Times New Roman"/>
          <w:sz w:val="24"/>
          <w:szCs w:val="24"/>
        </w:rPr>
        <w:t xml:space="preserve"> solution and </w:t>
      </w:r>
      <w:r w:rsidRPr="007418CF">
        <w:rPr>
          <w:rFonts w:ascii="Times New Roman" w:eastAsia="Times New Roman" w:hAnsi="Times New Roman" w:cs="Times New Roman"/>
          <w:sz w:val="24"/>
          <w:szCs w:val="24"/>
        </w:rPr>
        <w:t xml:space="preserve">stored in plastic scintillation vials. </w:t>
      </w:r>
      <w:r w:rsidR="00BB6989" w:rsidRPr="007418CF">
        <w:rPr>
          <w:rFonts w:ascii="Times New Roman" w:eastAsia="Times New Roman" w:hAnsi="Times New Roman" w:cs="Times New Roman"/>
          <w:sz w:val="24"/>
          <w:szCs w:val="24"/>
        </w:rPr>
        <w:t xml:space="preserve">Additional </w:t>
      </w:r>
      <w:r w:rsidRPr="007418CF">
        <w:rPr>
          <w:rFonts w:ascii="Times New Roman" w:eastAsia="Times New Roman" w:hAnsi="Times New Roman" w:cs="Times New Roman"/>
          <w:sz w:val="24"/>
          <w:szCs w:val="24"/>
        </w:rPr>
        <w:t xml:space="preserve">periphyton </w:t>
      </w:r>
      <w:r w:rsidR="00C44829" w:rsidRPr="007418CF">
        <w:rPr>
          <w:rFonts w:ascii="Times New Roman" w:eastAsia="Times New Roman" w:hAnsi="Times New Roman" w:cs="Times New Roman"/>
          <w:sz w:val="24"/>
          <w:szCs w:val="24"/>
        </w:rPr>
        <w:t xml:space="preserve">was </w:t>
      </w:r>
      <w:r w:rsidRPr="007418CF">
        <w:rPr>
          <w:rFonts w:ascii="Times New Roman" w:eastAsia="Times New Roman" w:hAnsi="Times New Roman" w:cs="Times New Roman"/>
          <w:sz w:val="24"/>
          <w:szCs w:val="24"/>
        </w:rPr>
        <w:t xml:space="preserve">collected in composite </w:t>
      </w:r>
      <w:r w:rsidR="00BB6989" w:rsidRPr="007418CF">
        <w:rPr>
          <w:rFonts w:ascii="Times New Roman" w:eastAsia="Times New Roman" w:hAnsi="Times New Roman" w:cs="Times New Roman"/>
          <w:sz w:val="24"/>
          <w:szCs w:val="24"/>
        </w:rPr>
        <w:t xml:space="preserve">from each site </w:t>
      </w:r>
      <w:r w:rsidRPr="007418CF">
        <w:rPr>
          <w:rFonts w:ascii="Times New Roman" w:eastAsia="Times New Roman" w:hAnsi="Times New Roman" w:cs="Times New Roman"/>
          <w:sz w:val="24"/>
          <w:szCs w:val="24"/>
        </w:rPr>
        <w:t xml:space="preserve">for fatty acid and stable isotope analysis. </w:t>
      </w:r>
    </w:p>
    <w:p w14:paraId="237A34D2" w14:textId="77777777" w:rsidR="00715D55" w:rsidRPr="007418CF" w:rsidRDefault="00715D55" w:rsidP="00F31B90">
      <w:pPr>
        <w:spacing w:line="480" w:lineRule="auto"/>
        <w:rPr>
          <w:rFonts w:ascii="Times New Roman" w:eastAsia="Times New Roman" w:hAnsi="Times New Roman" w:cs="Times New Roman"/>
          <w:sz w:val="24"/>
          <w:szCs w:val="24"/>
        </w:rPr>
      </w:pPr>
    </w:p>
    <w:p w14:paraId="22491B15" w14:textId="37A92FAD" w:rsidR="00715D55" w:rsidRPr="007418CF" w:rsidRDefault="00D8535D" w:rsidP="00F31B90">
      <w:pPr>
        <w:spacing w:line="480" w:lineRule="auto"/>
        <w:rPr>
          <w:rFonts w:ascii="Times New Roman" w:eastAsia="Times New Roman" w:hAnsi="Times New Roman" w:cs="Times New Roman"/>
          <w:sz w:val="24"/>
          <w:szCs w:val="24"/>
        </w:rPr>
      </w:pPr>
      <w:del w:id="245" w:author="Meyer, Michael Frederick" w:date="2021-09-22T11:37:00Z">
        <w:r w:rsidRPr="007418CF" w:rsidDel="00743F78">
          <w:rPr>
            <w:rFonts w:ascii="Times New Roman" w:eastAsia="Times New Roman" w:hAnsi="Times New Roman" w:cs="Times New Roman"/>
            <w:sz w:val="24"/>
            <w:szCs w:val="24"/>
          </w:rPr>
          <w:delText>Periphyton taxonomic identification and enumeration was performed by subsampling 10 μL aliquots from each</w:delText>
        </w:r>
        <w:r w:rsidR="004514AB" w:rsidRPr="007418CF" w:rsidDel="00743F78">
          <w:rPr>
            <w:rFonts w:ascii="Times New Roman" w:eastAsia="Times New Roman" w:hAnsi="Times New Roman" w:cs="Times New Roman"/>
            <w:sz w:val="24"/>
            <w:szCs w:val="24"/>
          </w:rPr>
          <w:delText xml:space="preserve"> preserved sample</w:delText>
        </w:r>
        <w:r w:rsidRPr="007418CF" w:rsidDel="00743F78">
          <w:rPr>
            <w:rFonts w:ascii="Times New Roman" w:eastAsia="Times New Roman" w:hAnsi="Times New Roman" w:cs="Times New Roman"/>
            <w:sz w:val="24"/>
            <w:szCs w:val="24"/>
          </w:rPr>
          <w:delText xml:space="preserve">. </w:delText>
        </w:r>
        <w:r w:rsidR="00A92AA7" w:rsidRPr="007418CF" w:rsidDel="00743F78">
          <w:rPr>
            <w:rFonts w:ascii="Times New Roman" w:eastAsia="Times New Roman" w:hAnsi="Times New Roman" w:cs="Times New Roman"/>
            <w:sz w:val="24"/>
            <w:szCs w:val="24"/>
          </w:rPr>
          <w:delText>For all 10 μL aliquots, c</w:delText>
        </w:r>
        <w:r w:rsidRPr="007418CF" w:rsidDel="00743F78">
          <w:rPr>
            <w:rFonts w:ascii="Times New Roman" w:eastAsia="Times New Roman" w:hAnsi="Times New Roman" w:cs="Times New Roman"/>
            <w:sz w:val="24"/>
            <w:szCs w:val="24"/>
          </w:rPr>
          <w:delText>ells, filaments, and colonies were counted</w:delText>
        </w:r>
        <w:r w:rsidR="00A92AA7" w:rsidRPr="007418CF" w:rsidDel="00743F78">
          <w:rPr>
            <w:rFonts w:ascii="Times New Roman" w:eastAsia="Times New Roman" w:hAnsi="Times New Roman" w:cs="Times New Roman"/>
            <w:sz w:val="24"/>
            <w:szCs w:val="24"/>
          </w:rPr>
          <w:delText>,</w:delText>
        </w:r>
        <w:r w:rsidRPr="007418CF" w:rsidDel="00743F78">
          <w:rPr>
            <w:rFonts w:ascii="Times New Roman" w:eastAsia="Times New Roman" w:hAnsi="Times New Roman" w:cs="Times New Roman"/>
            <w:sz w:val="24"/>
            <w:szCs w:val="24"/>
          </w:rPr>
          <w:delText xml:space="preserve"> </w:delText>
        </w:r>
        <w:r w:rsidR="00A92AA7" w:rsidRPr="007418CF" w:rsidDel="00743F78">
          <w:rPr>
            <w:rFonts w:ascii="Times New Roman" w:eastAsia="Times New Roman" w:hAnsi="Times New Roman" w:cs="Times New Roman"/>
            <w:sz w:val="24"/>
            <w:szCs w:val="24"/>
          </w:rPr>
          <w:delText>for the entire subsample,</w:delText>
        </w:r>
        <w:r w:rsidRPr="007418CF" w:rsidDel="00743F78">
          <w:rPr>
            <w:rFonts w:ascii="Times New Roman" w:eastAsia="Times New Roman" w:hAnsi="Times New Roman" w:cs="Times New Roman"/>
            <w:sz w:val="24"/>
            <w:szCs w:val="24"/>
          </w:rPr>
          <w:delText xml:space="preserve"> until at least 300 cells were identified</w:delText>
        </w:r>
        <w:r w:rsidR="00A92AA7" w:rsidRPr="007418CF" w:rsidDel="00743F78">
          <w:rPr>
            <w:rFonts w:ascii="Times New Roman" w:eastAsia="Times New Roman" w:hAnsi="Times New Roman" w:cs="Times New Roman"/>
            <w:sz w:val="24"/>
            <w:szCs w:val="24"/>
          </w:rPr>
          <w:delText xml:space="preserve"> for a given sampling replicate. </w:delText>
        </w:r>
        <w:r w:rsidR="009559E9" w:rsidDel="00743F78">
          <w:rPr>
            <w:rFonts w:ascii="Times New Roman" w:eastAsia="Times New Roman" w:hAnsi="Times New Roman" w:cs="Times New Roman"/>
            <w:sz w:val="24"/>
            <w:szCs w:val="24"/>
          </w:rPr>
          <w:delText>If</w:delText>
        </w:r>
        <w:r w:rsidR="00A92AA7" w:rsidRPr="007418CF" w:rsidDel="00743F78">
          <w:rPr>
            <w:rFonts w:ascii="Times New Roman" w:eastAsia="Times New Roman" w:hAnsi="Times New Roman" w:cs="Times New Roman"/>
            <w:sz w:val="24"/>
            <w:szCs w:val="24"/>
          </w:rPr>
          <w:delText xml:space="preserve"> the first aliquot contained less than 300 cells, we counted additional subsamples until we </w:delText>
        </w:r>
        <w:r w:rsidR="002708F9" w:rsidRPr="007418CF" w:rsidDel="00743F78">
          <w:rPr>
            <w:rFonts w:ascii="Times New Roman" w:eastAsia="Times New Roman" w:hAnsi="Times New Roman" w:cs="Times New Roman"/>
            <w:sz w:val="24"/>
            <w:szCs w:val="24"/>
          </w:rPr>
          <w:delText>reached</w:delText>
        </w:r>
        <w:r w:rsidR="00A92AA7" w:rsidRPr="007418CF" w:rsidDel="00743F78">
          <w:rPr>
            <w:rFonts w:ascii="Times New Roman" w:eastAsia="Times New Roman" w:hAnsi="Times New Roman" w:cs="Times New Roman"/>
            <w:sz w:val="24"/>
            <w:szCs w:val="24"/>
          </w:rPr>
          <w:delText xml:space="preserve"> </w:delText>
        </w:r>
        <w:r w:rsidR="00D624B0" w:rsidRPr="007418CF" w:rsidDel="00743F78">
          <w:rPr>
            <w:rFonts w:ascii="Times New Roman" w:eastAsia="Times New Roman" w:hAnsi="Times New Roman" w:cs="Times New Roman"/>
            <w:sz w:val="24"/>
            <w:szCs w:val="24"/>
          </w:rPr>
          <w:delText xml:space="preserve">at least </w:delText>
        </w:r>
        <w:r w:rsidR="00A92AA7" w:rsidRPr="007418CF" w:rsidDel="00743F78">
          <w:rPr>
            <w:rFonts w:ascii="Times New Roman" w:eastAsia="Times New Roman" w:hAnsi="Times New Roman" w:cs="Times New Roman"/>
            <w:sz w:val="24"/>
            <w:szCs w:val="24"/>
          </w:rPr>
          <w:delText>300 cells</w:delText>
        </w:r>
        <w:r w:rsidR="00D624B0" w:rsidRPr="007418CF" w:rsidDel="00743F78">
          <w:rPr>
            <w:rFonts w:ascii="Times New Roman" w:eastAsia="Times New Roman" w:hAnsi="Times New Roman" w:cs="Times New Roman"/>
            <w:sz w:val="24"/>
            <w:szCs w:val="24"/>
          </w:rPr>
          <w:delText xml:space="preserve"> in total</w:delText>
        </w:r>
        <w:r w:rsidR="00A92AA7" w:rsidRPr="007418CF" w:rsidDel="00743F78">
          <w:rPr>
            <w:rFonts w:ascii="Times New Roman" w:eastAsia="Times New Roman" w:hAnsi="Times New Roman" w:cs="Times New Roman"/>
            <w:sz w:val="24"/>
            <w:szCs w:val="24"/>
          </w:rPr>
          <w:delText xml:space="preserve">. In instances when 300 cells </w:delText>
        </w:r>
        <w:r w:rsidR="002708F9" w:rsidRPr="007418CF" w:rsidDel="00743F78">
          <w:rPr>
            <w:rFonts w:ascii="Times New Roman" w:eastAsia="Times New Roman" w:hAnsi="Times New Roman" w:cs="Times New Roman"/>
            <w:sz w:val="24"/>
            <w:szCs w:val="24"/>
          </w:rPr>
          <w:delText xml:space="preserve">were counted </w:delText>
        </w:r>
        <w:r w:rsidR="00A92AA7" w:rsidRPr="007418CF" w:rsidDel="00743F78">
          <w:rPr>
            <w:rFonts w:ascii="Times New Roman" w:eastAsia="Times New Roman" w:hAnsi="Times New Roman" w:cs="Times New Roman"/>
            <w:sz w:val="24"/>
            <w:szCs w:val="24"/>
          </w:rPr>
          <w:delText xml:space="preserve">before finishing a subsample, we still counted the </w:delText>
        </w:r>
        <w:r w:rsidR="002708F9" w:rsidRPr="007418CF" w:rsidDel="00743F78">
          <w:rPr>
            <w:rFonts w:ascii="Times New Roman" w:eastAsia="Times New Roman" w:hAnsi="Times New Roman" w:cs="Times New Roman"/>
            <w:sz w:val="24"/>
            <w:szCs w:val="24"/>
          </w:rPr>
          <w:delText>entire</w:delText>
        </w:r>
        <w:r w:rsidR="00A92AA7" w:rsidRPr="007418CF" w:rsidDel="00743F78">
          <w:rPr>
            <w:rFonts w:ascii="Times New Roman" w:eastAsia="Times New Roman" w:hAnsi="Times New Roman" w:cs="Times New Roman"/>
            <w:sz w:val="24"/>
            <w:szCs w:val="24"/>
          </w:rPr>
          <w:delText xml:space="preserve"> </w:delText>
        </w:r>
        <w:r w:rsidR="002708F9" w:rsidRPr="007418CF" w:rsidDel="00743F78">
          <w:rPr>
            <w:rFonts w:ascii="Times New Roman" w:eastAsia="Times New Roman" w:hAnsi="Times New Roman" w:cs="Times New Roman"/>
            <w:sz w:val="24"/>
            <w:szCs w:val="24"/>
          </w:rPr>
          <w:delText>aliquot</w:delText>
        </w:r>
        <w:r w:rsidR="00A92AA7" w:rsidRPr="007418CF" w:rsidDel="00743F78">
          <w:rPr>
            <w:rFonts w:ascii="Times New Roman" w:eastAsia="Times New Roman" w:hAnsi="Times New Roman" w:cs="Times New Roman"/>
            <w:sz w:val="24"/>
            <w:szCs w:val="24"/>
          </w:rPr>
          <w:delText xml:space="preserve">. </w:delText>
        </w:r>
      </w:del>
      <w:ins w:id="246" w:author="Meyer, Michael Frederick" w:date="2021-09-22T11:37:00Z">
        <w:r w:rsidR="00743F78">
          <w:rPr>
            <w:rFonts w:ascii="Times New Roman" w:eastAsia="Times New Roman" w:hAnsi="Times New Roman" w:cs="Times New Roman"/>
            <w:sz w:val="24"/>
            <w:szCs w:val="24"/>
          </w:rPr>
          <w:t xml:space="preserve">Periphyton identification and enumeration were performed under a compound microscope. </w:t>
        </w:r>
      </w:ins>
      <w:r w:rsidRPr="007418CF">
        <w:rPr>
          <w:rFonts w:ascii="Times New Roman" w:eastAsia="Times New Roman" w:hAnsi="Times New Roman" w:cs="Times New Roman"/>
          <w:sz w:val="24"/>
          <w:szCs w:val="24"/>
        </w:rPr>
        <w:t>Taxa were classified in</w:t>
      </w:r>
      <w:r w:rsidR="00BB6989" w:rsidRPr="007418CF">
        <w:rPr>
          <w:rFonts w:ascii="Times New Roman" w:eastAsia="Times New Roman" w:hAnsi="Times New Roman" w:cs="Times New Roman"/>
          <w:sz w:val="24"/>
          <w:szCs w:val="24"/>
        </w:rPr>
        <w:t>to</w:t>
      </w:r>
      <w:r w:rsidRPr="007418CF">
        <w:rPr>
          <w:rFonts w:ascii="Times New Roman" w:eastAsia="Times New Roman" w:hAnsi="Times New Roman" w:cs="Times New Roman"/>
          <w:sz w:val="24"/>
          <w:szCs w:val="24"/>
        </w:rPr>
        <w:t xml:space="preserve"> broad categories consistent with Baikal algal taxonomy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{"citationID":"wpeRnp3O","properties":{"formattedCitation":"(Izhboldina 2007)","plainCitation":"(Izhboldina 2007)","noteIndex":0},"citationItems":[{"id":4061,"uris":["http://zotero.org/users/2645460/items/TCY387GX"],"uri":["http://zotero.org/users/2645460/items/TCY387GX"],"itemData":{"id":4061,"type":"book","event-place":"Novosibirsk","language":"Russian","publisher":"Nauka-Centre","publisher-place":"Novosibirsk","title":"Guide and Key to Benthic and Periphyton Algae of Lake Baikal (meio- and macrophytes) with Brief Notes on Their Ecology","author":[{"family":"Izhboldina","given":"L.A."}],"issued":{"date-parts":[["2007"]]}}}],"schema":"https://github.com/citation-style-language/schema/raw/master/csl-citation.json"}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(Izhboldina 2007)</w:t>
      </w:r>
      <w:r w:rsidR="002774BE" w:rsidRPr="007418CF">
        <w:rPr>
          <w:rFonts w:ascii="Times New Roman" w:eastAsia="Times New Roman" w:hAnsi="Times New Roman" w:cs="Times New Roman"/>
          <w:sz w:val="24"/>
          <w:szCs w:val="24"/>
        </w:rPr>
        <w:fldChar w:fldCharType="end"/>
      </w:r>
      <w:r w:rsidR="004528BA" w:rsidRPr="007418CF">
        <w:rPr>
          <w:rFonts w:ascii="Times New Roman" w:eastAsia="Times New Roman" w:hAnsi="Times New Roman" w:cs="Times New Roman"/>
          <w:sz w:val="24"/>
          <w:szCs w:val="24"/>
        </w:rPr>
        <w:t>, using coarse</w:t>
      </w:r>
      <w:r w:rsidRPr="007418CF">
        <w:rPr>
          <w:rFonts w:ascii="Times New Roman" w:eastAsia="Times New Roman" w:hAnsi="Times New Roman" w:cs="Times New Roman"/>
          <w:sz w:val="24"/>
          <w:szCs w:val="24"/>
        </w:rPr>
        <w:t xml:space="preserve"> groupings to capture </w:t>
      </w:r>
      <w:r w:rsidR="00BB6989" w:rsidRPr="007418CF">
        <w:rPr>
          <w:rFonts w:ascii="Times New Roman" w:eastAsia="Times New Roman" w:hAnsi="Times New Roman" w:cs="Times New Roman"/>
          <w:sz w:val="24"/>
          <w:szCs w:val="24"/>
        </w:rPr>
        <w:t xml:space="preserve">general </w:t>
      </w:r>
      <w:r w:rsidRPr="007418CF">
        <w:rPr>
          <w:rFonts w:ascii="Times New Roman" w:eastAsia="Times New Roman" w:hAnsi="Times New Roman" w:cs="Times New Roman"/>
          <w:sz w:val="24"/>
          <w:szCs w:val="24"/>
        </w:rPr>
        <w:t xml:space="preserve">patterns in </w:t>
      </w:r>
      <w:r w:rsidR="009F0747" w:rsidRPr="007418CF">
        <w:rPr>
          <w:rFonts w:ascii="Times New Roman" w:eastAsia="Times New Roman" w:hAnsi="Times New Roman" w:cs="Times New Roman"/>
          <w:sz w:val="24"/>
          <w:szCs w:val="24"/>
        </w:rPr>
        <w:t xml:space="preserve">relative </w:t>
      </w:r>
      <w:r w:rsidRPr="007418CF">
        <w:rPr>
          <w:rFonts w:ascii="Times New Roman" w:eastAsia="Times New Roman" w:hAnsi="Times New Roman" w:cs="Times New Roman"/>
          <w:sz w:val="24"/>
          <w:szCs w:val="24"/>
        </w:rPr>
        <w:t>alga</w:t>
      </w:r>
      <w:r w:rsidR="009F0747" w:rsidRPr="007418CF">
        <w:rPr>
          <w:rFonts w:ascii="Times New Roman" w:eastAsia="Times New Roman" w:hAnsi="Times New Roman" w:cs="Times New Roman"/>
          <w:sz w:val="24"/>
          <w:szCs w:val="24"/>
        </w:rPr>
        <w:t>l</w:t>
      </w:r>
      <w:r w:rsidRPr="007418CF">
        <w:rPr>
          <w:rFonts w:ascii="Times New Roman" w:eastAsia="Times New Roman" w:hAnsi="Times New Roman" w:cs="Times New Roman"/>
          <w:sz w:val="24"/>
          <w:szCs w:val="24"/>
        </w:rPr>
        <w:t xml:space="preserve"> abundance. As a result, </w:t>
      </w:r>
      <w:r w:rsidR="009F0747" w:rsidRPr="007418CF">
        <w:rPr>
          <w:rFonts w:ascii="Times New Roman" w:eastAsia="Times New Roman" w:hAnsi="Times New Roman" w:cs="Times New Roman"/>
          <w:sz w:val="24"/>
          <w:szCs w:val="24"/>
        </w:rPr>
        <w:t>algal groups consisted of diatoms,</w:t>
      </w:r>
      <w:ins w:id="247" w:author="Meyer, Michael Frederick" w:date="2021-08-19T13:35:00Z">
        <w:r w:rsidR="00326AA4">
          <w:rPr>
            <w:rFonts w:ascii="Times New Roman" w:eastAsia="Times New Roman" w:hAnsi="Times New Roman" w:cs="Times New Roman"/>
            <w:sz w:val="24"/>
            <w:szCs w:val="24"/>
          </w:rPr>
          <w:t xml:space="preserve"> the filamentous green algal genera,</w:t>
        </w:r>
      </w:ins>
      <w:r w:rsidR="009F0747" w:rsidRPr="007418CF">
        <w:rPr>
          <w:rFonts w:ascii="Times New Roman" w:eastAsia="Times New Roman" w:hAnsi="Times New Roman" w:cs="Times New Roman"/>
          <w:sz w:val="24"/>
          <w:szCs w:val="24"/>
        </w:rPr>
        <w:t xml:space="preserve"> </w:t>
      </w:r>
      <w:proofErr w:type="spellStart"/>
      <w:r w:rsidR="009F0747" w:rsidRPr="007418CF">
        <w:rPr>
          <w:rFonts w:ascii="Times New Roman" w:eastAsia="Times New Roman" w:hAnsi="Times New Roman" w:cs="Times New Roman"/>
          <w:i/>
          <w:sz w:val="24"/>
          <w:szCs w:val="24"/>
        </w:rPr>
        <w:t>Ulothrix</w:t>
      </w:r>
      <w:proofErr w:type="spellEnd"/>
      <w:ins w:id="248" w:author="Meyer, Michael Frederick" w:date="2021-08-19T13:35:00Z">
        <w:r w:rsidR="00326AA4">
          <w:rPr>
            <w:rFonts w:ascii="Times New Roman" w:eastAsia="Times New Roman" w:hAnsi="Times New Roman" w:cs="Times New Roman"/>
            <w:sz w:val="24"/>
            <w:szCs w:val="24"/>
          </w:rPr>
          <w:t xml:space="preserve"> spp. and</w:t>
        </w:r>
      </w:ins>
      <w:del w:id="249" w:author="Meyer, Michael Frederick" w:date="2021-08-19T13:35:00Z">
        <w:r w:rsidR="009F0747" w:rsidRPr="007418CF" w:rsidDel="00326AA4">
          <w:rPr>
            <w:rFonts w:ascii="Times New Roman" w:eastAsia="Times New Roman" w:hAnsi="Times New Roman" w:cs="Times New Roman"/>
            <w:sz w:val="24"/>
            <w:szCs w:val="24"/>
          </w:rPr>
          <w:delText>,</w:delText>
        </w:r>
      </w:del>
      <w:r w:rsidR="009F0747" w:rsidRPr="007418CF">
        <w:rPr>
          <w:rFonts w:ascii="Times New Roman" w:eastAsia="Times New Roman" w:hAnsi="Times New Roman" w:cs="Times New Roman"/>
          <w:sz w:val="24"/>
          <w:szCs w:val="24"/>
        </w:rPr>
        <w:t xml:space="preserve"> </w:t>
      </w:r>
      <w:r w:rsidR="00AC75E6" w:rsidRPr="007418CF">
        <w:rPr>
          <w:rFonts w:ascii="Times New Roman" w:eastAsia="Times New Roman" w:hAnsi="Times New Roman" w:cs="Times New Roman"/>
          <w:i/>
          <w:sz w:val="24"/>
          <w:szCs w:val="24"/>
        </w:rPr>
        <w:t>Spirogyra</w:t>
      </w:r>
      <w:ins w:id="250" w:author="Meyer, Michael Frederick" w:date="2021-08-19T13:35:00Z">
        <w:r w:rsidR="00326AA4">
          <w:rPr>
            <w:rFonts w:ascii="Times New Roman" w:eastAsia="Times New Roman" w:hAnsi="Times New Roman" w:cs="Times New Roman"/>
            <w:sz w:val="24"/>
            <w:szCs w:val="24"/>
          </w:rPr>
          <w:t xml:space="preserve"> spp.</w:t>
        </w:r>
      </w:ins>
      <w:r w:rsidR="00AC75E6" w:rsidRPr="007418CF">
        <w:rPr>
          <w:rFonts w:ascii="Times New Roman" w:eastAsia="Times New Roman" w:hAnsi="Times New Roman" w:cs="Times New Roman"/>
          <w:sz w:val="24"/>
          <w:szCs w:val="24"/>
        </w:rPr>
        <w:t>,</w:t>
      </w:r>
      <w:r w:rsidR="00AC75E6" w:rsidRPr="007418CF">
        <w:rPr>
          <w:rFonts w:ascii="Times New Roman" w:eastAsia="Times New Roman" w:hAnsi="Times New Roman" w:cs="Times New Roman"/>
          <w:i/>
          <w:sz w:val="24"/>
          <w:szCs w:val="24"/>
        </w:rPr>
        <w:t xml:space="preserve"> </w:t>
      </w:r>
      <w:r w:rsidR="007D3AD5" w:rsidRPr="007418CF">
        <w:rPr>
          <w:rFonts w:ascii="Times New Roman" w:eastAsia="Times New Roman" w:hAnsi="Times New Roman" w:cs="Times New Roman"/>
          <w:sz w:val="24"/>
          <w:szCs w:val="24"/>
        </w:rPr>
        <w:t>and</w:t>
      </w:r>
      <w:r w:rsidR="00C44829" w:rsidRPr="007418CF">
        <w:rPr>
          <w:rFonts w:ascii="Times New Roman" w:eastAsia="Times New Roman" w:hAnsi="Times New Roman" w:cs="Times New Roman"/>
          <w:sz w:val="24"/>
          <w:szCs w:val="24"/>
        </w:rPr>
        <w:t xml:space="preserve"> the green algal Order</w:t>
      </w:r>
      <w:r w:rsidR="007D3AD5" w:rsidRPr="007418CF">
        <w:rPr>
          <w:rFonts w:ascii="Times New Roman" w:eastAsia="Times New Roman" w:hAnsi="Times New Roman" w:cs="Times New Roman"/>
          <w:sz w:val="24"/>
          <w:szCs w:val="24"/>
        </w:rPr>
        <w:t xml:space="preserve"> </w:t>
      </w:r>
      <w:proofErr w:type="spellStart"/>
      <w:r w:rsidR="007D3AD5" w:rsidRPr="007418CF">
        <w:rPr>
          <w:rFonts w:ascii="Times New Roman" w:eastAsia="Times New Roman" w:hAnsi="Times New Roman" w:cs="Times New Roman"/>
          <w:sz w:val="24"/>
          <w:szCs w:val="24"/>
        </w:rPr>
        <w:t>Tetrasporales</w:t>
      </w:r>
      <w:proofErr w:type="spellEnd"/>
      <w:r w:rsidR="007D3AD5" w:rsidRPr="007418CF">
        <w:rPr>
          <w:rFonts w:ascii="Times New Roman" w:eastAsia="Times New Roman" w:hAnsi="Times New Roman" w:cs="Times New Roman"/>
          <w:sz w:val="24"/>
          <w:szCs w:val="24"/>
        </w:rPr>
        <w:t>.</w:t>
      </w:r>
    </w:p>
    <w:bookmarkEnd w:id="244"/>
    <w:p w14:paraId="69A0B058" w14:textId="77777777" w:rsidR="00715D55" w:rsidRPr="007418CF" w:rsidRDefault="00715D55" w:rsidP="00F31B90">
      <w:pPr>
        <w:spacing w:line="480" w:lineRule="auto"/>
        <w:rPr>
          <w:rFonts w:ascii="Times New Roman" w:eastAsia="Times New Roman" w:hAnsi="Times New Roman" w:cs="Times New Roman"/>
          <w:sz w:val="24"/>
          <w:szCs w:val="24"/>
        </w:rPr>
      </w:pPr>
    </w:p>
    <w:p w14:paraId="549A1741" w14:textId="7A3A6E67" w:rsidR="00715D55" w:rsidRPr="007418CF" w:rsidRDefault="00D8535D" w:rsidP="00F31B90">
      <w:pPr>
        <w:spacing w:line="480" w:lineRule="auto"/>
        <w:rPr>
          <w:rFonts w:ascii="Times New Roman" w:eastAsia="Times New Roman" w:hAnsi="Times New Roman" w:cs="Times New Roman"/>
          <w:i/>
          <w:sz w:val="24"/>
          <w:szCs w:val="24"/>
        </w:rPr>
      </w:pPr>
      <w:bookmarkStart w:id="251" w:name="_Hlk83202821"/>
      <w:r w:rsidRPr="007418CF">
        <w:rPr>
          <w:rFonts w:ascii="Times New Roman" w:eastAsia="Times New Roman" w:hAnsi="Times New Roman" w:cs="Times New Roman"/>
          <w:i/>
          <w:sz w:val="24"/>
          <w:szCs w:val="24"/>
        </w:rPr>
        <w:t xml:space="preserve">Benthic invertebrate collection </w:t>
      </w:r>
    </w:p>
    <w:p w14:paraId="26B1126F" w14:textId="5E85F80C" w:rsidR="00715D55" w:rsidDel="00E4250D" w:rsidRDefault="00D8535D" w:rsidP="00F31B90">
      <w:pPr>
        <w:spacing w:line="480" w:lineRule="auto"/>
        <w:rPr>
          <w:del w:id="252" w:author="Meyer, Michael Frederick" w:date="2021-09-22T11:34: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littoral site, three kick-net samples were collected for assessment of benthic community composition and abundance. Using a D-net, we collected macroinvertebrates by flipping over 1-3 rocks, and then sweeping five times in a left-to-right motion </w:t>
      </w:r>
      <w:r w:rsidR="00C44829" w:rsidRPr="007418CF">
        <w:rPr>
          <w:rFonts w:ascii="Times New Roman" w:eastAsia="Times New Roman" w:hAnsi="Times New Roman" w:cs="Times New Roman"/>
          <w:sz w:val="24"/>
          <w:szCs w:val="24"/>
        </w:rPr>
        <w:t xml:space="preserve">across </w:t>
      </w:r>
      <w:r w:rsidR="00E8665D" w:rsidRPr="007418CF">
        <w:rPr>
          <w:rFonts w:ascii="Times New Roman" w:eastAsia="Times New Roman" w:hAnsi="Times New Roman" w:cs="Times New Roman"/>
          <w:sz w:val="24"/>
          <w:szCs w:val="24"/>
        </w:rPr>
        <w:t>approximately 1 m</w:t>
      </w:r>
      <w:r w:rsidRPr="007418CF">
        <w:rPr>
          <w:rFonts w:ascii="Times New Roman" w:eastAsia="Times New Roman" w:hAnsi="Times New Roman" w:cs="Times New Roman"/>
          <w:sz w:val="24"/>
          <w:szCs w:val="24"/>
        </w:rPr>
        <w:t xml:space="preserve">. </w:t>
      </w:r>
      <w:del w:id="253" w:author="Meyer, Michael Frederick" w:date="2021-09-24T12:45:00Z">
        <w:r w:rsidRPr="007418CF" w:rsidDel="00E4250D">
          <w:rPr>
            <w:rFonts w:ascii="Times New Roman" w:eastAsia="Times New Roman" w:hAnsi="Times New Roman" w:cs="Times New Roman"/>
            <w:sz w:val="24"/>
            <w:szCs w:val="24"/>
          </w:rPr>
          <w:delText xml:space="preserve">After the series of sweeps, the catch was rinsed into a plastic bucket. </w:delText>
        </w:r>
      </w:del>
      <w:ins w:id="254" w:author="Meyer, Michael Frederick" w:date="2021-09-24T12:46:00Z">
        <w:r w:rsidR="00E4250D">
          <w:rPr>
            <w:rFonts w:ascii="Times New Roman" w:eastAsia="Times New Roman" w:hAnsi="Times New Roman" w:cs="Times New Roman"/>
            <w:sz w:val="24"/>
            <w:szCs w:val="24"/>
          </w:rPr>
          <w:t>S</w:t>
        </w:r>
      </w:ins>
      <w:del w:id="255" w:author="Meyer, Michael Frederick" w:date="2021-09-24T12:46:00Z">
        <w:r w:rsidRPr="007418CF" w:rsidDel="00E4250D">
          <w:rPr>
            <w:rFonts w:ascii="Times New Roman" w:eastAsia="Times New Roman" w:hAnsi="Times New Roman" w:cs="Times New Roman"/>
            <w:sz w:val="24"/>
            <w:szCs w:val="24"/>
          </w:rPr>
          <w:delText>For each replicate, bucket contents were concentrated using a 64</w:delText>
        </w:r>
        <w:r w:rsidR="0016137F" w:rsidRPr="007418CF" w:rsidDel="00E4250D">
          <w:rPr>
            <w:rFonts w:ascii="Times New Roman" w:eastAsia="Times New Roman" w:hAnsi="Times New Roman" w:cs="Times New Roman"/>
            <w:sz w:val="24"/>
            <w:szCs w:val="24"/>
          </w:rPr>
          <w:delText>-</w:delText>
        </w:r>
        <w:r w:rsidRPr="007418CF" w:rsidDel="00E4250D">
          <w:rPr>
            <w:rFonts w:ascii="Times New Roman" w:eastAsia="Times New Roman" w:hAnsi="Times New Roman" w:cs="Times New Roman"/>
            <w:sz w:val="24"/>
            <w:szCs w:val="24"/>
          </w:rPr>
          <w:delText xml:space="preserve">μm </w:delText>
        </w:r>
        <w:r w:rsidR="00BB6989" w:rsidRPr="007418CF" w:rsidDel="00E4250D">
          <w:rPr>
            <w:rFonts w:ascii="Times New Roman" w:eastAsia="Times New Roman" w:hAnsi="Times New Roman" w:cs="Times New Roman"/>
            <w:sz w:val="24"/>
            <w:szCs w:val="24"/>
          </w:rPr>
          <w:delText xml:space="preserve">mesh </w:delText>
        </w:r>
        <w:r w:rsidRPr="007418CF" w:rsidDel="00E4250D">
          <w:rPr>
            <w:rFonts w:ascii="Times New Roman" w:eastAsia="Times New Roman" w:hAnsi="Times New Roman" w:cs="Times New Roman"/>
            <w:sz w:val="24"/>
            <w:szCs w:val="24"/>
          </w:rPr>
          <w:delText>and placed in glass jars with 40% ethanol</w:delText>
        </w:r>
        <w:r w:rsidR="00E8665D" w:rsidRPr="007418CF" w:rsidDel="00E4250D">
          <w:rPr>
            <w:rFonts w:ascii="Times New Roman" w:eastAsia="Times New Roman" w:hAnsi="Times New Roman" w:cs="Times New Roman"/>
            <w:sz w:val="24"/>
            <w:szCs w:val="24"/>
          </w:rPr>
          <w:delText xml:space="preserve"> (vodka; the only preservative available to us at the time</w:delText>
        </w:r>
        <w:r w:rsidRPr="007418CF" w:rsidDel="00E4250D">
          <w:rPr>
            <w:rFonts w:ascii="Times New Roman" w:eastAsia="Times New Roman" w:hAnsi="Times New Roman" w:cs="Times New Roman"/>
            <w:sz w:val="24"/>
            <w:szCs w:val="24"/>
          </w:rPr>
          <w:delText xml:space="preserve">) for preservation and refrigerated at 4°C aboard the research vessel. </w:delText>
        </w:r>
        <w:r w:rsidR="00E8665D" w:rsidRPr="007418CF" w:rsidDel="00E4250D">
          <w:rPr>
            <w:rFonts w:ascii="Times New Roman" w:eastAsia="Times New Roman" w:hAnsi="Times New Roman" w:cs="Times New Roman"/>
            <w:sz w:val="24"/>
            <w:szCs w:val="24"/>
          </w:rPr>
          <w:delText xml:space="preserve">The 40% ethanol preservative </w:delText>
        </w:r>
        <w:r w:rsidRPr="007418CF" w:rsidDel="00E4250D">
          <w:rPr>
            <w:rFonts w:ascii="Times New Roman" w:eastAsia="Times New Roman" w:hAnsi="Times New Roman" w:cs="Times New Roman"/>
            <w:sz w:val="24"/>
            <w:szCs w:val="24"/>
          </w:rPr>
          <w:delText>was replaced with ~80% ethanol upon return to the la</w:delText>
        </w:r>
        <w:r w:rsidR="007D3AD5" w:rsidRPr="007418CF" w:rsidDel="00E4250D">
          <w:rPr>
            <w:rFonts w:ascii="Times New Roman" w:eastAsia="Times New Roman" w:hAnsi="Times New Roman" w:cs="Times New Roman"/>
            <w:sz w:val="24"/>
            <w:szCs w:val="24"/>
          </w:rPr>
          <w:delText>b within 24</w:delText>
        </w:r>
        <w:r w:rsidR="003E64B9" w:rsidRPr="007418CF" w:rsidDel="00E4250D">
          <w:rPr>
            <w:rFonts w:ascii="Times New Roman" w:eastAsia="Times New Roman" w:hAnsi="Times New Roman" w:cs="Times New Roman"/>
            <w:sz w:val="24"/>
            <w:szCs w:val="24"/>
          </w:rPr>
          <w:delText xml:space="preserve"> to </w:delText>
        </w:r>
        <w:r w:rsidR="007D3AD5" w:rsidRPr="007418CF" w:rsidDel="00E4250D">
          <w:rPr>
            <w:rFonts w:ascii="Times New Roman" w:eastAsia="Times New Roman" w:hAnsi="Times New Roman" w:cs="Times New Roman"/>
            <w:sz w:val="24"/>
            <w:szCs w:val="24"/>
          </w:rPr>
          <w:delText>48 hours</w:delText>
        </w:r>
        <w:r w:rsidRPr="007418CF" w:rsidDel="00E4250D">
          <w:rPr>
            <w:rFonts w:ascii="Times New Roman" w:eastAsia="Times New Roman" w:hAnsi="Times New Roman" w:cs="Times New Roman"/>
            <w:sz w:val="24"/>
            <w:szCs w:val="24"/>
          </w:rPr>
          <w:delText>, and s</w:delText>
        </w:r>
      </w:del>
      <w:r w:rsidRPr="007418CF">
        <w:rPr>
          <w:rFonts w:ascii="Times New Roman" w:eastAsia="Times New Roman" w:hAnsi="Times New Roman" w:cs="Times New Roman"/>
          <w:sz w:val="24"/>
          <w:szCs w:val="24"/>
        </w:rPr>
        <w:t xml:space="preserve">amples were </w:t>
      </w:r>
      <w:ins w:id="256" w:author="Meyer, Michael Frederick" w:date="2021-09-24T12:46:00Z">
        <w:r w:rsidR="00E4250D">
          <w:rPr>
            <w:rFonts w:ascii="Times New Roman" w:eastAsia="Times New Roman" w:hAnsi="Times New Roman" w:cs="Times New Roman"/>
            <w:sz w:val="24"/>
            <w:szCs w:val="24"/>
          </w:rPr>
          <w:t xml:space="preserve">preserved in ethanol and </w:t>
        </w:r>
      </w:ins>
      <w:r w:rsidRPr="007418CF">
        <w:rPr>
          <w:rFonts w:ascii="Times New Roman" w:eastAsia="Times New Roman" w:hAnsi="Times New Roman" w:cs="Times New Roman"/>
          <w:sz w:val="24"/>
          <w:szCs w:val="24"/>
        </w:rPr>
        <w:t>stored at ~4°C.</w:t>
      </w:r>
      <w:ins w:id="257" w:author="Meyer, Michael Frederick" w:date="2021-09-22T11:34:00Z">
        <w:r w:rsidR="006B6041">
          <w:rPr>
            <w:rFonts w:ascii="Times New Roman" w:eastAsia="Times New Roman" w:hAnsi="Times New Roman" w:cs="Times New Roman"/>
            <w:sz w:val="24"/>
            <w:szCs w:val="24"/>
          </w:rPr>
          <w:t xml:space="preserve"> </w:t>
        </w:r>
      </w:ins>
    </w:p>
    <w:p w14:paraId="5489CE75" w14:textId="275D3066" w:rsidR="00E4250D" w:rsidRDefault="00E4250D" w:rsidP="00F31B90">
      <w:pPr>
        <w:spacing w:line="480" w:lineRule="auto"/>
        <w:rPr>
          <w:ins w:id="258" w:author="Meyer, Michael Frederick" w:date="2021-09-24T12:46:00Z"/>
          <w:rFonts w:ascii="Times New Roman" w:eastAsia="Times New Roman" w:hAnsi="Times New Roman" w:cs="Times New Roman"/>
          <w:sz w:val="24"/>
          <w:szCs w:val="24"/>
        </w:rPr>
      </w:pPr>
    </w:p>
    <w:p w14:paraId="3D16852F" w14:textId="77777777" w:rsidR="00E4250D" w:rsidRPr="007418CF" w:rsidRDefault="00E4250D" w:rsidP="00F31B90">
      <w:pPr>
        <w:spacing w:line="480" w:lineRule="auto"/>
        <w:rPr>
          <w:ins w:id="259" w:author="Meyer, Michael Frederick" w:date="2021-09-24T12:46:00Z"/>
          <w:rFonts w:ascii="Times New Roman" w:eastAsia="Times New Roman" w:hAnsi="Times New Roman" w:cs="Times New Roman"/>
          <w:sz w:val="24"/>
          <w:szCs w:val="24"/>
        </w:rPr>
      </w:pPr>
    </w:p>
    <w:p w14:paraId="721CF454" w14:textId="77777777" w:rsidR="00715D55" w:rsidRPr="007418CF" w:rsidDel="006B6041" w:rsidRDefault="00715D55" w:rsidP="00F31B90">
      <w:pPr>
        <w:spacing w:line="480" w:lineRule="auto"/>
        <w:rPr>
          <w:del w:id="260" w:author="Meyer, Michael Frederick" w:date="2021-09-22T11:34:00Z"/>
          <w:rFonts w:ascii="Times New Roman" w:eastAsia="Times New Roman" w:hAnsi="Times New Roman" w:cs="Times New Roman"/>
          <w:sz w:val="24"/>
          <w:szCs w:val="24"/>
        </w:rPr>
      </w:pPr>
    </w:p>
    <w:p w14:paraId="5BD629B5" w14:textId="3433EB17" w:rsidR="00715D55" w:rsidRPr="007418CF" w:rsidDel="006B6041" w:rsidRDefault="00D8535D" w:rsidP="00F31B90">
      <w:pPr>
        <w:spacing w:line="480" w:lineRule="auto"/>
        <w:rPr>
          <w:del w:id="261" w:author="Meyer, Michael Frederick" w:date="2021-09-22T11:34: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Separate collections were conducted for invertebrate fatty acid and stable isotope analyses. Invertebrates were collected using a D-net </w:t>
      </w:r>
      <w:r w:rsidR="003A30EA">
        <w:rPr>
          <w:rFonts w:ascii="Times New Roman" w:eastAsia="Times New Roman" w:hAnsi="Times New Roman" w:cs="Times New Roman"/>
          <w:sz w:val="24"/>
          <w:szCs w:val="24"/>
        </w:rPr>
        <w:t xml:space="preserve">and </w:t>
      </w:r>
      <w:r w:rsidRPr="007418CF">
        <w:rPr>
          <w:rFonts w:ascii="Times New Roman" w:eastAsia="Times New Roman" w:hAnsi="Times New Roman" w:cs="Times New Roman"/>
          <w:sz w:val="24"/>
          <w:szCs w:val="24"/>
        </w:rPr>
        <w:t xml:space="preserve">by hand. </w:t>
      </w:r>
      <w:del w:id="262" w:author="Meyer, Michael Frederick" w:date="2021-09-22T11:34:00Z">
        <w:r w:rsidR="00312AA7" w:rsidDel="006B6041">
          <w:rPr>
            <w:rFonts w:ascii="Times New Roman" w:eastAsia="Times New Roman" w:hAnsi="Times New Roman" w:cs="Times New Roman"/>
            <w:sz w:val="24"/>
            <w:szCs w:val="24"/>
          </w:rPr>
          <w:delText>Organisms</w:delText>
        </w:r>
      </w:del>
      <w:del w:id="263" w:author="Meyer, Michael Frederick" w:date="2021-10-29T11:37:00Z">
        <w:r w:rsidR="00312AA7" w:rsidDel="00B5278B">
          <w:rPr>
            <w:rFonts w:ascii="Times New Roman" w:eastAsia="Times New Roman" w:hAnsi="Times New Roman" w:cs="Times New Roman"/>
            <w:sz w:val="24"/>
            <w:szCs w:val="24"/>
          </w:rPr>
          <w:delText xml:space="preserve"> collected by hand included amphipod species that were observed from the community composition </w:delText>
        </w:r>
        <w:r w:rsidR="000F6F93" w:rsidDel="00B5278B">
          <w:rPr>
            <w:rFonts w:ascii="Times New Roman" w:eastAsia="Times New Roman" w:hAnsi="Times New Roman" w:cs="Times New Roman"/>
            <w:sz w:val="24"/>
            <w:szCs w:val="24"/>
          </w:rPr>
          <w:delText xml:space="preserve">D-net </w:delText>
        </w:r>
        <w:r w:rsidR="00312AA7" w:rsidDel="00B5278B">
          <w:rPr>
            <w:rFonts w:ascii="Times New Roman" w:eastAsia="Times New Roman" w:hAnsi="Times New Roman" w:cs="Times New Roman"/>
            <w:sz w:val="24"/>
            <w:szCs w:val="24"/>
          </w:rPr>
          <w:delText xml:space="preserve">collections but not </w:delText>
        </w:r>
        <w:r w:rsidR="000F6F93" w:rsidDel="00B5278B">
          <w:rPr>
            <w:rFonts w:ascii="Times New Roman" w:eastAsia="Times New Roman" w:hAnsi="Times New Roman" w:cs="Times New Roman"/>
            <w:sz w:val="24"/>
            <w:szCs w:val="24"/>
          </w:rPr>
          <w:delText>readily</w:delText>
        </w:r>
        <w:r w:rsidR="00312AA7" w:rsidDel="00B5278B">
          <w:rPr>
            <w:rFonts w:ascii="Times New Roman" w:eastAsia="Times New Roman" w:hAnsi="Times New Roman" w:cs="Times New Roman"/>
            <w:sz w:val="24"/>
            <w:szCs w:val="24"/>
          </w:rPr>
          <w:delText xml:space="preserve"> observed in the stable isotope and fatty acids </w:delText>
        </w:r>
        <w:r w:rsidR="000F6F93" w:rsidDel="00B5278B">
          <w:rPr>
            <w:rFonts w:ascii="Times New Roman" w:eastAsia="Times New Roman" w:hAnsi="Times New Roman" w:cs="Times New Roman"/>
            <w:sz w:val="24"/>
            <w:szCs w:val="24"/>
          </w:rPr>
          <w:delText xml:space="preserve">D-net </w:delText>
        </w:r>
        <w:r w:rsidR="00312AA7" w:rsidDel="00B5278B">
          <w:rPr>
            <w:rFonts w:ascii="Times New Roman" w:eastAsia="Times New Roman" w:hAnsi="Times New Roman" w:cs="Times New Roman"/>
            <w:sz w:val="24"/>
            <w:szCs w:val="24"/>
          </w:rPr>
          <w:delText>collections.</w:delText>
        </w:r>
      </w:del>
      <w:r w:rsidR="00312AA7">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Collected organisms were live-sorted, identified to species, and </w:t>
      </w:r>
      <w:r w:rsidR="003A30EA">
        <w:rPr>
          <w:rFonts w:ascii="Times New Roman" w:eastAsia="Times New Roman" w:hAnsi="Times New Roman" w:cs="Times New Roman"/>
          <w:sz w:val="24"/>
          <w:szCs w:val="24"/>
        </w:rPr>
        <w:t xml:space="preserve">then </w:t>
      </w:r>
      <w:r w:rsidRPr="007418CF">
        <w:rPr>
          <w:rFonts w:ascii="Times New Roman" w:eastAsia="Times New Roman" w:hAnsi="Times New Roman" w:cs="Times New Roman"/>
          <w:sz w:val="24"/>
          <w:szCs w:val="24"/>
        </w:rPr>
        <w:t>frozen at -</w:t>
      </w:r>
      <w:r w:rsidR="00E3421E" w:rsidRPr="007418CF">
        <w:rPr>
          <w:rFonts w:ascii="Times New Roman" w:eastAsia="Times New Roman" w:hAnsi="Times New Roman" w:cs="Times New Roman"/>
          <w:sz w:val="24"/>
          <w:szCs w:val="24"/>
        </w:rPr>
        <w:t>2</w:t>
      </w:r>
      <w:r w:rsidRPr="007418CF">
        <w:rPr>
          <w:rFonts w:ascii="Times New Roman" w:eastAsia="Times New Roman" w:hAnsi="Times New Roman" w:cs="Times New Roman"/>
          <w:sz w:val="24"/>
          <w:szCs w:val="24"/>
        </w:rPr>
        <w:t>0°C</w:t>
      </w:r>
      <w:r w:rsidR="006F1FBE" w:rsidRPr="007418CF">
        <w:rPr>
          <w:rFonts w:ascii="Times New Roman" w:eastAsia="Times New Roman" w:hAnsi="Times New Roman" w:cs="Times New Roman"/>
          <w:sz w:val="24"/>
          <w:szCs w:val="24"/>
        </w:rPr>
        <w:t xml:space="preserve"> at</w:t>
      </w:r>
      <w:r w:rsidR="006F1FBE" w:rsidRPr="007418CF">
        <w:rPr>
          <w:rFonts w:ascii="Times New Roman" w:eastAsia="Times New Roman" w:hAnsi="Times New Roman" w:cs="Times New Roman"/>
          <w:color w:val="212121"/>
          <w:sz w:val="24"/>
          <w:szCs w:val="24"/>
          <w:highlight w:val="white"/>
        </w:rPr>
        <w:t xml:space="preserve"> the field station. The samples were later transferred to the lab in the U</w:t>
      </w:r>
      <w:r w:rsidR="008328C9">
        <w:rPr>
          <w:rFonts w:ascii="Times New Roman" w:eastAsia="Times New Roman" w:hAnsi="Times New Roman" w:cs="Times New Roman"/>
          <w:color w:val="212121"/>
          <w:sz w:val="24"/>
          <w:szCs w:val="24"/>
          <w:highlight w:val="white"/>
        </w:rPr>
        <w:t>.</w:t>
      </w:r>
      <w:r w:rsidR="006F1FBE" w:rsidRPr="007418CF">
        <w:rPr>
          <w:rFonts w:ascii="Times New Roman" w:eastAsia="Times New Roman" w:hAnsi="Times New Roman" w:cs="Times New Roman"/>
          <w:color w:val="212121"/>
          <w:sz w:val="24"/>
          <w:szCs w:val="24"/>
          <w:highlight w:val="white"/>
        </w:rPr>
        <w:t>S</w:t>
      </w:r>
      <w:r w:rsidR="008328C9">
        <w:rPr>
          <w:rFonts w:ascii="Times New Roman" w:eastAsia="Times New Roman" w:hAnsi="Times New Roman" w:cs="Times New Roman"/>
          <w:color w:val="212121"/>
          <w:sz w:val="24"/>
          <w:szCs w:val="24"/>
          <w:highlight w:val="white"/>
        </w:rPr>
        <w:t>.</w:t>
      </w:r>
      <w:r w:rsidR="006F1FBE" w:rsidRPr="007418CF">
        <w:rPr>
          <w:rFonts w:ascii="Times New Roman" w:eastAsia="Times New Roman" w:hAnsi="Times New Roman" w:cs="Times New Roman"/>
          <w:color w:val="212121"/>
          <w:sz w:val="24"/>
          <w:szCs w:val="24"/>
          <w:highlight w:val="white"/>
        </w:rPr>
        <w:t xml:space="preserve"> via a </w:t>
      </w:r>
      <w:r w:rsidR="00163D35" w:rsidRPr="007418CF">
        <w:rPr>
          <w:rFonts w:ascii="Times New Roman" w:eastAsia="Times New Roman" w:hAnsi="Times New Roman" w:cs="Times New Roman"/>
          <w:color w:val="212121"/>
          <w:sz w:val="24"/>
          <w:szCs w:val="24"/>
          <w:highlight w:val="white"/>
        </w:rPr>
        <w:t>Dewar</w:t>
      </w:r>
      <w:r w:rsidR="006F1FBE" w:rsidRPr="007418CF">
        <w:rPr>
          <w:rFonts w:ascii="Times New Roman" w:eastAsia="Times New Roman" w:hAnsi="Times New Roman" w:cs="Times New Roman"/>
          <w:color w:val="212121"/>
          <w:sz w:val="24"/>
          <w:szCs w:val="24"/>
          <w:highlight w:val="white"/>
        </w:rPr>
        <w:t xml:space="preserve"> flask with dry ice.</w:t>
      </w:r>
      <w:ins w:id="264" w:author="Meyer, Michael Frederick" w:date="2021-09-22T11:34:00Z">
        <w:r w:rsidR="006B6041">
          <w:rPr>
            <w:rFonts w:ascii="Times New Roman" w:eastAsia="Times New Roman" w:hAnsi="Times New Roman" w:cs="Times New Roman"/>
            <w:sz w:val="24"/>
            <w:szCs w:val="24"/>
          </w:rPr>
          <w:t xml:space="preserve"> </w:t>
        </w:r>
      </w:ins>
    </w:p>
    <w:p w14:paraId="420AF3DF" w14:textId="77777777" w:rsidR="00715D55" w:rsidRPr="007418CF" w:rsidDel="006B6041" w:rsidRDefault="00715D55" w:rsidP="00F31B90">
      <w:pPr>
        <w:spacing w:line="480" w:lineRule="auto"/>
        <w:rPr>
          <w:del w:id="265" w:author="Meyer, Michael Frederick" w:date="2021-09-22T11:34:00Z"/>
          <w:rFonts w:ascii="Times New Roman" w:eastAsia="Times New Roman" w:hAnsi="Times New Roman" w:cs="Times New Roman"/>
          <w:sz w:val="24"/>
          <w:szCs w:val="24"/>
        </w:rPr>
      </w:pPr>
    </w:p>
    <w:p w14:paraId="393A9A2A" w14:textId="2A3859CB"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Invertebrate taxonomic identification and enumeration were performed under a stereo</w:t>
      </w:r>
      <w:r w:rsidR="00BB6989" w:rsidRPr="007418CF">
        <w:rPr>
          <w:rFonts w:ascii="Times New Roman" w:eastAsia="Times New Roman" w:hAnsi="Times New Roman" w:cs="Times New Roman"/>
          <w:sz w:val="24"/>
          <w:szCs w:val="24"/>
        </w:rPr>
        <w:t xml:space="preserve"> micro</w:t>
      </w:r>
      <w:r w:rsidRPr="007418CF">
        <w:rPr>
          <w:rFonts w:ascii="Times New Roman" w:eastAsia="Times New Roman" w:hAnsi="Times New Roman" w:cs="Times New Roman"/>
          <w:sz w:val="24"/>
          <w:szCs w:val="24"/>
        </w:rPr>
        <w:t xml:space="preserve">scope. All </w:t>
      </w:r>
      <w:r w:rsidR="007C0F2B">
        <w:rPr>
          <w:rFonts w:ascii="Times New Roman" w:eastAsia="Times New Roman" w:hAnsi="Times New Roman" w:cs="Times New Roman"/>
          <w:sz w:val="24"/>
          <w:szCs w:val="24"/>
        </w:rPr>
        <w:t xml:space="preserve">adult </w:t>
      </w:r>
      <w:r w:rsidR="007B25E4">
        <w:rPr>
          <w:rFonts w:ascii="Times New Roman" w:eastAsia="Times New Roman" w:hAnsi="Times New Roman" w:cs="Times New Roman"/>
          <w:sz w:val="24"/>
          <w:szCs w:val="24"/>
        </w:rPr>
        <w:t>amphipods</w:t>
      </w:r>
      <w:r w:rsidR="007B25E4"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were identified to species </w:t>
      </w:r>
      <w:r w:rsidR="0007568B">
        <w:rPr>
          <w:rFonts w:ascii="Times New Roman" w:eastAsia="Times New Roman" w:hAnsi="Times New Roman" w:cs="Times New Roman"/>
          <w:sz w:val="24"/>
          <w:szCs w:val="24"/>
        </w:rPr>
        <w:t xml:space="preserve">according to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{"citationID":"OCvv4HJz","properties":{"formattedCitation":"(Takhteev and Didorenko 2015)","plainCitation":"(Takhteev and Didorenko 2015)","dontUpdate":true,"noteIndex":0},"citationItems":[{"id":4062,"uris":["http://zotero.org/users/2645460/items/7UUZYI2Q"],"uri":["http://zotero.org/users/2645460/items/7UUZYI2Q"],"itemData":{"id":4062,"type":"book","event-place":"Irkutsk","language":"Russian","number-of-pages":"116","publisher":"V.B. Sochava Institute of Geography SB RAS","publisher-place":"Irkutsk","title":"Fauna and ecology of amphipods of Lake Baikal: A Training manual","author":[{"family":"Takhteev","given":"V.V."},{"family":"Didorenko","given":"D.I."}],"issued":{"date-parts":[["2015"]]}}}],"schema":"https://github.com/citation-style-language/schema/raw/master/csl-citation.json"}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Takhteev and Didorenko (2015)</w:t>
      </w:r>
      <w:r w:rsidR="002774BE" w:rsidRPr="007418CF">
        <w:rPr>
          <w:rFonts w:ascii="Times New Roman" w:eastAsia="Times New Roman" w:hAnsi="Times New Roman" w:cs="Times New Roman"/>
          <w:sz w:val="24"/>
          <w:szCs w:val="24"/>
        </w:rPr>
        <w:fldChar w:fldCharType="end"/>
      </w:r>
      <w:r w:rsidR="007C0F2B">
        <w:rPr>
          <w:rFonts w:ascii="Times New Roman" w:eastAsia="Times New Roman" w:hAnsi="Times New Roman" w:cs="Times New Roman"/>
          <w:sz w:val="24"/>
          <w:szCs w:val="24"/>
        </w:rPr>
        <w:t>, whereas juveniles were identified to genus.</w:t>
      </w:r>
      <w:r w:rsidRPr="007418CF">
        <w:rPr>
          <w:rFonts w:ascii="Times New Roman" w:eastAsia="Times New Roman" w:hAnsi="Times New Roman" w:cs="Times New Roman"/>
          <w:sz w:val="24"/>
          <w:szCs w:val="24"/>
        </w:rPr>
        <w:t xml:space="preserve"> </w:t>
      </w:r>
      <w:r w:rsidR="007B25E4">
        <w:rPr>
          <w:rFonts w:ascii="Times New Roman" w:eastAsia="Times New Roman" w:hAnsi="Times New Roman" w:cs="Times New Roman"/>
          <w:sz w:val="24"/>
          <w:szCs w:val="24"/>
        </w:rPr>
        <w:t xml:space="preserve">Mollusks were identified to the family level </w:t>
      </w:r>
      <w:r w:rsidR="0007568B">
        <w:rPr>
          <w:rFonts w:ascii="Times New Roman" w:eastAsia="Times New Roman" w:hAnsi="Times New Roman" w:cs="Times New Roman"/>
          <w:sz w:val="24"/>
          <w:szCs w:val="24"/>
        </w:rPr>
        <w:t xml:space="preserve">according to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{"citationID":"na66tYWK","properties":{"formattedCitation":"(Sitnikova 2012)","plainCitation":"(Sitnikova 2012)","dontUpdate":true,"noteIndex":0},"citationItems":[{"id":4078,"uris":["http://zotero.org/users/2645460/items/Y7ZFA4FV"],"uri":["http://zotero.org/users/2645460/items/Y7ZFA4FV"],"itemData":{"id":4078,"type":"book","event-place":"Irkutsk","language":"Russian","number-of-pages":"48","publisher":"Irkutsk State University","publisher-place":"Irkutsk","title":"Определитель брюхоногих моллюсков бухты Большие Коты (юго-западное побережье озера Байкал) [Key of the Gastropod Molluscs in the Bay of Bolshie Koty (South-West shoreline of Lake Baikal)]","author":[{"family":"Sitnikova","given":"T.Ya."}],"issued":{"date-parts":[["2012"]]}}}],"schema":"https://github.com/citation-style-language/schema/raw/master/csl-citation.json"}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Sitnikova (2012)</w:t>
      </w:r>
      <w:r w:rsidR="002774BE"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w:t>
      </w:r>
      <w:r w:rsidR="007D3AD5" w:rsidRPr="007418CF">
        <w:rPr>
          <w:rFonts w:ascii="Times New Roman" w:eastAsia="Times New Roman" w:hAnsi="Times New Roman" w:cs="Times New Roman"/>
          <w:sz w:val="24"/>
          <w:szCs w:val="24"/>
        </w:rPr>
        <w:t xml:space="preserve"> </w:t>
      </w:r>
      <w:del w:id="266" w:author="Meyer, Michael Frederick" w:date="2021-09-22T11:35:00Z">
        <w:r w:rsidR="007B25E4" w:rsidDel="006B6041">
          <w:rPr>
            <w:rFonts w:ascii="Times New Roman" w:eastAsia="Times New Roman" w:hAnsi="Times New Roman" w:cs="Times New Roman"/>
            <w:sz w:val="24"/>
            <w:szCs w:val="24"/>
          </w:rPr>
          <w:delText xml:space="preserve">Leeches were enumerated at the subclass level, but were likely all from the family Glossiphoniidae based on size, depth of sampling locations, and invertebrate communities sampled. </w:delText>
        </w:r>
        <w:r w:rsidR="00E90DA0" w:rsidDel="006B6041">
          <w:rPr>
            <w:rFonts w:ascii="Times New Roman" w:eastAsia="Times New Roman" w:hAnsi="Times New Roman" w:cs="Times New Roman"/>
            <w:sz w:val="24"/>
            <w:szCs w:val="24"/>
          </w:rPr>
          <w:delText>C</w:delText>
        </w:r>
        <w:r w:rsidR="007B25E4" w:rsidDel="006B6041">
          <w:rPr>
            <w:rFonts w:ascii="Times New Roman" w:eastAsia="Times New Roman" w:hAnsi="Times New Roman" w:cs="Times New Roman"/>
            <w:sz w:val="24"/>
            <w:szCs w:val="24"/>
          </w:rPr>
          <w:delText xml:space="preserve">addisflies were enumerated at the order level, although Baikal does contain over 14 species of caddisfly. </w:delText>
        </w:r>
        <w:r w:rsidR="0007568B" w:rsidDel="006B6041">
          <w:rPr>
            <w:rFonts w:ascii="Times New Roman" w:eastAsia="Times New Roman" w:hAnsi="Times New Roman" w:cs="Times New Roman"/>
            <w:sz w:val="24"/>
            <w:szCs w:val="24"/>
          </w:rPr>
          <w:delText xml:space="preserve">Flatworms were enumerated at the phylum level. </w:delText>
        </w:r>
        <w:r w:rsidR="00102EE6" w:rsidDel="006B6041">
          <w:rPr>
            <w:rFonts w:ascii="Times New Roman" w:eastAsia="Times New Roman" w:hAnsi="Times New Roman" w:cs="Times New Roman"/>
            <w:sz w:val="24"/>
            <w:szCs w:val="24"/>
          </w:rPr>
          <w:delText xml:space="preserve">All isopods enumerated were from the family Asellidae. </w:delText>
        </w:r>
        <w:r w:rsidR="00BB6D67" w:rsidDel="006B6041">
          <w:rPr>
            <w:rFonts w:ascii="Times New Roman" w:eastAsia="Times New Roman" w:hAnsi="Times New Roman" w:cs="Times New Roman"/>
            <w:sz w:val="24"/>
            <w:szCs w:val="24"/>
          </w:rPr>
          <w:delText>Aside from having limited time available to spend with Baikal taxonomists during our field campaign, o</w:delText>
        </w:r>
        <w:r w:rsidR="0007568B" w:rsidDel="006B6041">
          <w:rPr>
            <w:rFonts w:ascii="Times New Roman" w:eastAsia="Times New Roman" w:hAnsi="Times New Roman" w:cs="Times New Roman"/>
            <w:sz w:val="24"/>
            <w:szCs w:val="24"/>
          </w:rPr>
          <w:delText xml:space="preserve">ur choice of taxonomic resolution ultimately was a result of relative abundance for each taxonomic group, where amphipods were </w:delText>
        </w:r>
        <w:r w:rsidR="007C0F2B" w:rsidDel="006B6041">
          <w:rPr>
            <w:rFonts w:ascii="Times New Roman" w:eastAsia="Times New Roman" w:hAnsi="Times New Roman" w:cs="Times New Roman"/>
            <w:sz w:val="24"/>
            <w:szCs w:val="24"/>
          </w:rPr>
          <w:delText xml:space="preserve">the </w:delText>
        </w:r>
        <w:r w:rsidR="0007568B" w:rsidDel="006B6041">
          <w:rPr>
            <w:rFonts w:ascii="Times New Roman" w:eastAsia="Times New Roman" w:hAnsi="Times New Roman" w:cs="Times New Roman"/>
            <w:sz w:val="24"/>
            <w:szCs w:val="24"/>
          </w:rPr>
          <w:delText>most abundant taxa and flatworms were among the least abundant taxa across all sites (Figure S</w:delText>
        </w:r>
        <w:r w:rsidR="00EB4616" w:rsidDel="006B6041">
          <w:rPr>
            <w:rFonts w:ascii="Times New Roman" w:eastAsia="Times New Roman" w:hAnsi="Times New Roman" w:cs="Times New Roman"/>
            <w:sz w:val="24"/>
            <w:szCs w:val="24"/>
          </w:rPr>
          <w:delText>1</w:delText>
        </w:r>
        <w:r w:rsidR="0007568B" w:rsidDel="006B6041">
          <w:rPr>
            <w:rFonts w:ascii="Times New Roman" w:eastAsia="Times New Roman" w:hAnsi="Times New Roman" w:cs="Times New Roman"/>
            <w:sz w:val="24"/>
            <w:szCs w:val="24"/>
          </w:rPr>
          <w:delText xml:space="preserve">). </w:delText>
        </w:r>
        <w:r w:rsidR="006F1FBE" w:rsidRPr="007418CF" w:rsidDel="006B6041">
          <w:rPr>
            <w:rFonts w:ascii="Times New Roman" w:eastAsia="Times New Roman" w:hAnsi="Times New Roman" w:cs="Times New Roman"/>
            <w:sz w:val="24"/>
            <w:szCs w:val="24"/>
          </w:rPr>
          <w:delText xml:space="preserve">All samples contained oligochaetes and polychaetes, but due to poor preservation, these taxa were not counted. </w:delText>
        </w:r>
      </w:del>
      <w:r w:rsidR="006F1FBE" w:rsidRPr="007418CF">
        <w:rPr>
          <w:rFonts w:ascii="Times New Roman" w:eastAsia="Times New Roman" w:hAnsi="Times New Roman" w:cs="Times New Roman"/>
          <w:sz w:val="24"/>
          <w:szCs w:val="24"/>
        </w:rPr>
        <w:t xml:space="preserve">Six </w:t>
      </w:r>
      <w:r w:rsidR="00C44829" w:rsidRPr="007418CF">
        <w:rPr>
          <w:rFonts w:ascii="Times New Roman" w:eastAsia="Times New Roman" w:hAnsi="Times New Roman" w:cs="Times New Roman"/>
          <w:sz w:val="24"/>
          <w:szCs w:val="24"/>
        </w:rPr>
        <w:t>s</w:t>
      </w:r>
      <w:r w:rsidR="007D3AD5" w:rsidRPr="007418CF">
        <w:rPr>
          <w:rFonts w:ascii="Times New Roman" w:eastAsia="Times New Roman" w:hAnsi="Times New Roman" w:cs="Times New Roman"/>
          <w:sz w:val="24"/>
          <w:szCs w:val="24"/>
        </w:rPr>
        <w:t xml:space="preserve">amples </w:t>
      </w:r>
      <w:r w:rsidR="006F1FBE" w:rsidRPr="007418CF">
        <w:rPr>
          <w:rFonts w:ascii="Times New Roman" w:eastAsia="Times New Roman" w:hAnsi="Times New Roman" w:cs="Times New Roman"/>
          <w:sz w:val="24"/>
          <w:szCs w:val="24"/>
        </w:rPr>
        <w:t xml:space="preserve">of the 42 collected </w:t>
      </w:r>
      <w:r w:rsidR="007D3AD5" w:rsidRPr="007418CF">
        <w:rPr>
          <w:rFonts w:ascii="Times New Roman" w:eastAsia="Times New Roman" w:hAnsi="Times New Roman" w:cs="Times New Roman"/>
          <w:sz w:val="24"/>
          <w:szCs w:val="24"/>
        </w:rPr>
        <w:t xml:space="preserve">were not </w:t>
      </w:r>
      <w:r w:rsidR="00A21CA4" w:rsidRPr="007418CF">
        <w:rPr>
          <w:rFonts w:ascii="Times New Roman" w:eastAsia="Times New Roman" w:hAnsi="Times New Roman" w:cs="Times New Roman"/>
          <w:sz w:val="24"/>
          <w:szCs w:val="24"/>
        </w:rPr>
        <w:t>well-</w:t>
      </w:r>
      <w:r w:rsidR="007D3AD5" w:rsidRPr="007418CF">
        <w:rPr>
          <w:rFonts w:ascii="Times New Roman" w:eastAsia="Times New Roman" w:hAnsi="Times New Roman" w:cs="Times New Roman"/>
          <w:sz w:val="24"/>
          <w:szCs w:val="24"/>
        </w:rPr>
        <w:t xml:space="preserve">preserved </w:t>
      </w:r>
      <w:r w:rsidR="00C44829" w:rsidRPr="007418CF">
        <w:rPr>
          <w:rFonts w:ascii="Times New Roman" w:eastAsia="Times New Roman" w:hAnsi="Times New Roman" w:cs="Times New Roman"/>
          <w:sz w:val="24"/>
          <w:szCs w:val="24"/>
        </w:rPr>
        <w:t xml:space="preserve">and </w:t>
      </w:r>
      <w:r w:rsidR="007D3AD5" w:rsidRPr="007418CF">
        <w:rPr>
          <w:rFonts w:ascii="Times New Roman" w:eastAsia="Times New Roman" w:hAnsi="Times New Roman" w:cs="Times New Roman"/>
          <w:sz w:val="24"/>
          <w:szCs w:val="24"/>
        </w:rPr>
        <w:t xml:space="preserve">were </w:t>
      </w:r>
      <w:r w:rsidR="00C44829" w:rsidRPr="007418CF">
        <w:rPr>
          <w:rFonts w:ascii="Times New Roman" w:eastAsia="Times New Roman" w:hAnsi="Times New Roman" w:cs="Times New Roman"/>
          <w:sz w:val="24"/>
          <w:szCs w:val="24"/>
        </w:rPr>
        <w:t>excluded from further analyses, in order to reduce errors in identification</w:t>
      </w:r>
      <w:r w:rsidR="00446481" w:rsidRPr="007418CF">
        <w:rPr>
          <w:rFonts w:ascii="Times New Roman" w:eastAsia="Times New Roman" w:hAnsi="Times New Roman" w:cs="Times New Roman"/>
          <w:sz w:val="24"/>
          <w:szCs w:val="24"/>
        </w:rPr>
        <w:t>.</w:t>
      </w:r>
      <w:r w:rsidR="006F1FBE" w:rsidRPr="007418CF">
        <w:rPr>
          <w:rFonts w:ascii="Times New Roman" w:eastAsia="Times New Roman" w:hAnsi="Times New Roman" w:cs="Times New Roman"/>
          <w:sz w:val="24"/>
          <w:szCs w:val="24"/>
        </w:rPr>
        <w:t xml:space="preserve"> </w:t>
      </w:r>
      <w:del w:id="267" w:author="Meyer, Michael Frederick" w:date="2021-12-09T14:18:00Z">
        <w:r w:rsidR="006F1FBE" w:rsidRPr="007418CF" w:rsidDel="0067759B">
          <w:rPr>
            <w:rFonts w:ascii="Times New Roman" w:eastAsia="Times New Roman" w:hAnsi="Times New Roman" w:cs="Times New Roman"/>
            <w:sz w:val="24"/>
            <w:szCs w:val="24"/>
          </w:rPr>
          <w:delText xml:space="preserve">KD-1 and LI-1 were the only sites with 1 sample counted. BK-2 and KD-2 each had two samples counted. </w:delText>
        </w:r>
      </w:del>
      <w:ins w:id="268" w:author="Meyer, Michael Frederick" w:date="2021-09-22T11:35:00Z">
        <w:r w:rsidR="006B6041">
          <w:rPr>
            <w:rFonts w:ascii="Times New Roman" w:eastAsia="Times New Roman" w:hAnsi="Times New Roman" w:cs="Times New Roman"/>
            <w:sz w:val="24"/>
            <w:szCs w:val="24"/>
          </w:rPr>
          <w:t>Table S</w:t>
        </w:r>
      </w:ins>
      <w:ins w:id="269" w:author="Meyer, Michael Frederick" w:date="2022-01-11T13:05:00Z">
        <w:r w:rsidR="00E32956">
          <w:rPr>
            <w:rFonts w:ascii="Times New Roman" w:eastAsia="Times New Roman" w:hAnsi="Times New Roman" w:cs="Times New Roman"/>
            <w:sz w:val="24"/>
            <w:szCs w:val="24"/>
          </w:rPr>
          <w:t>3</w:t>
        </w:r>
      </w:ins>
      <w:ins w:id="270" w:author="Meyer, Michael Frederick" w:date="2021-09-22T11:35:00Z">
        <w:r w:rsidR="006B6041">
          <w:rPr>
            <w:rFonts w:ascii="Times New Roman" w:eastAsia="Times New Roman" w:hAnsi="Times New Roman" w:cs="Times New Roman"/>
            <w:sz w:val="24"/>
            <w:szCs w:val="24"/>
          </w:rPr>
          <w:t xml:space="preserve"> contains a full list of macroinve</w:t>
        </w:r>
      </w:ins>
      <w:ins w:id="271" w:author="Meyer, Michael Frederick" w:date="2021-10-29T11:37:00Z">
        <w:r w:rsidR="00B5278B">
          <w:rPr>
            <w:rFonts w:ascii="Times New Roman" w:eastAsia="Times New Roman" w:hAnsi="Times New Roman" w:cs="Times New Roman"/>
            <w:sz w:val="24"/>
            <w:szCs w:val="24"/>
          </w:rPr>
          <w:t>r</w:t>
        </w:r>
      </w:ins>
      <w:ins w:id="272" w:author="Meyer, Michael Frederick" w:date="2021-09-22T11:35:00Z">
        <w:r w:rsidR="006B6041">
          <w:rPr>
            <w:rFonts w:ascii="Times New Roman" w:eastAsia="Times New Roman" w:hAnsi="Times New Roman" w:cs="Times New Roman"/>
            <w:sz w:val="24"/>
            <w:szCs w:val="24"/>
          </w:rPr>
          <w:t xml:space="preserve">tebrate taxa included in this analysis. </w:t>
        </w:r>
      </w:ins>
    </w:p>
    <w:bookmarkEnd w:id="251"/>
    <w:p w14:paraId="1839032B" w14:textId="77777777" w:rsidR="00715D55" w:rsidRPr="007418CF" w:rsidRDefault="00715D55" w:rsidP="00F31B90">
      <w:pPr>
        <w:spacing w:line="480" w:lineRule="auto"/>
        <w:rPr>
          <w:rFonts w:ascii="Times New Roman" w:eastAsia="Times New Roman" w:hAnsi="Times New Roman" w:cs="Times New Roman"/>
          <w:sz w:val="24"/>
          <w:szCs w:val="24"/>
        </w:rPr>
      </w:pPr>
    </w:p>
    <w:p w14:paraId="24321D97" w14:textId="34F3488E" w:rsidR="00715D55" w:rsidRPr="007418CF" w:rsidRDefault="004361D1"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Food web</w:t>
      </w:r>
      <w:r w:rsidR="00D8535D" w:rsidRPr="007418CF">
        <w:rPr>
          <w:rFonts w:ascii="Times New Roman" w:eastAsia="Times New Roman" w:hAnsi="Times New Roman" w:cs="Times New Roman"/>
          <w:i/>
          <w:sz w:val="24"/>
          <w:szCs w:val="24"/>
        </w:rPr>
        <w:t xml:space="preserve"> characterization </w:t>
      </w:r>
    </w:p>
    <w:p w14:paraId="31A5E127" w14:textId="11314AE5" w:rsidR="00715D55" w:rsidRPr="006F50C7"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To characterize littoral </w:t>
      </w:r>
      <w:r w:rsidR="004361D1" w:rsidRPr="007418CF">
        <w:rPr>
          <w:rFonts w:ascii="Times New Roman" w:eastAsia="Times New Roman" w:hAnsi="Times New Roman" w:cs="Times New Roman"/>
          <w:sz w:val="24"/>
          <w:szCs w:val="24"/>
        </w:rPr>
        <w:t>food web</w:t>
      </w:r>
      <w:r w:rsidRPr="007418CF">
        <w:rPr>
          <w:rFonts w:ascii="Times New Roman" w:eastAsia="Times New Roman" w:hAnsi="Times New Roman" w:cs="Times New Roman"/>
          <w:sz w:val="24"/>
          <w:szCs w:val="24"/>
        </w:rPr>
        <w:t xml:space="preserve">s, we </w:t>
      </w:r>
      <w:r w:rsidR="004B4081" w:rsidRPr="007418CF">
        <w:rPr>
          <w:rFonts w:ascii="Times New Roman" w:eastAsia="Times New Roman" w:hAnsi="Times New Roman" w:cs="Times New Roman"/>
          <w:sz w:val="24"/>
          <w:szCs w:val="24"/>
        </w:rPr>
        <w:t xml:space="preserve">analyzed </w:t>
      </w:r>
      <w:r w:rsidR="00312AA7">
        <w:rPr>
          <w:rFonts w:ascii="Times New Roman" w:eastAsia="Times New Roman" w:hAnsi="Times New Roman" w:cs="Times New Roman"/>
          <w:sz w:val="24"/>
          <w:szCs w:val="24"/>
        </w:rPr>
        <w:t xml:space="preserve">periphyton and macroinvertebrate </w:t>
      </w:r>
      <w:r w:rsidRPr="007418CF">
        <w:rPr>
          <w:rFonts w:ascii="Times New Roman" w:eastAsia="Times New Roman" w:hAnsi="Times New Roman" w:cs="Times New Roman"/>
          <w:sz w:val="24"/>
          <w:szCs w:val="24"/>
        </w:rPr>
        <w:t>carbon and nitrogen stables isotope</w:t>
      </w:r>
      <w:r w:rsidR="004B4081"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as well as fatty acid </w:t>
      </w:r>
      <w:r w:rsidR="004B4081" w:rsidRPr="007418CF">
        <w:rPr>
          <w:rFonts w:ascii="Times New Roman" w:eastAsia="Times New Roman" w:hAnsi="Times New Roman" w:cs="Times New Roman"/>
          <w:sz w:val="24"/>
          <w:szCs w:val="24"/>
        </w:rPr>
        <w:t xml:space="preserve">profiles </w:t>
      </w:r>
      <w:r w:rsidRPr="007418CF">
        <w:rPr>
          <w:rFonts w:ascii="Times New Roman" w:eastAsia="Times New Roman" w:hAnsi="Times New Roman" w:cs="Times New Roman"/>
          <w:sz w:val="24"/>
          <w:szCs w:val="24"/>
        </w:rPr>
        <w:t>for periphyton and macroinvertebrates.</w:t>
      </w:r>
      <w:r w:rsidR="00446481" w:rsidRPr="007418CF">
        <w:rPr>
          <w:rFonts w:ascii="Times New Roman" w:eastAsia="Times New Roman" w:hAnsi="Times New Roman" w:cs="Times New Roman"/>
          <w:color w:val="212121"/>
          <w:sz w:val="24"/>
          <w:szCs w:val="24"/>
          <w:highlight w:val="white"/>
        </w:rPr>
        <w:t xml:space="preserve"> </w:t>
      </w:r>
      <w:del w:id="273" w:author="Hampton, Stephanie" w:date="2021-12-07T19:51:00Z">
        <w:r w:rsidR="00E56EB2" w:rsidDel="00C06CE5">
          <w:rPr>
            <w:rFonts w:ascii="Times New Roman" w:eastAsia="Times New Roman" w:hAnsi="Times New Roman" w:cs="Times New Roman"/>
            <w:color w:val="212121"/>
            <w:sz w:val="24"/>
            <w:szCs w:val="24"/>
            <w:highlight w:val="white"/>
          </w:rPr>
          <w:delText>Due to some samples warming in transit, w</w:delText>
        </w:r>
      </w:del>
      <w:ins w:id="274" w:author="Hampton, Stephanie" w:date="2021-12-07T19:51:00Z">
        <w:r w:rsidR="00C06CE5">
          <w:rPr>
            <w:rFonts w:ascii="Times New Roman" w:eastAsia="Times New Roman" w:hAnsi="Times New Roman" w:cs="Times New Roman"/>
            <w:color w:val="212121"/>
            <w:sz w:val="24"/>
            <w:szCs w:val="24"/>
            <w:highlight w:val="white"/>
          </w:rPr>
          <w:t>W</w:t>
        </w:r>
      </w:ins>
      <w:r w:rsidR="00E56EB2">
        <w:rPr>
          <w:rFonts w:ascii="Times New Roman" w:eastAsia="Times New Roman" w:hAnsi="Times New Roman" w:cs="Times New Roman"/>
          <w:color w:val="212121"/>
          <w:sz w:val="24"/>
          <w:szCs w:val="24"/>
          <w:highlight w:val="white"/>
        </w:rPr>
        <w:t xml:space="preserve">e only processed samples that were completely frozen </w:t>
      </w:r>
      <w:del w:id="275" w:author="Hampton, Stephanie" w:date="2021-12-07T19:51:00Z">
        <w:r w:rsidR="00E56EB2" w:rsidDel="00C06CE5">
          <w:rPr>
            <w:rFonts w:ascii="Times New Roman" w:eastAsia="Times New Roman" w:hAnsi="Times New Roman" w:cs="Times New Roman"/>
            <w:color w:val="212121"/>
            <w:sz w:val="24"/>
            <w:szCs w:val="24"/>
            <w:highlight w:val="white"/>
          </w:rPr>
          <w:delText>upon arrival</w:delText>
        </w:r>
      </w:del>
      <w:ins w:id="276" w:author="Hampton, Stephanie" w:date="2021-12-07T19:51:00Z">
        <w:r w:rsidR="00C06CE5">
          <w:rPr>
            <w:rFonts w:ascii="Times New Roman" w:eastAsia="Times New Roman" w:hAnsi="Times New Roman" w:cs="Times New Roman"/>
            <w:color w:val="212121"/>
            <w:sz w:val="24"/>
            <w:szCs w:val="24"/>
            <w:highlight w:val="white"/>
          </w:rPr>
          <w:t>after transport</w:t>
        </w:r>
      </w:ins>
      <w:r w:rsidR="00E56EB2">
        <w:rPr>
          <w:rFonts w:ascii="Times New Roman" w:eastAsia="Times New Roman" w:hAnsi="Times New Roman" w:cs="Times New Roman"/>
          <w:color w:val="212121"/>
          <w:sz w:val="24"/>
          <w:szCs w:val="24"/>
          <w:highlight w:val="white"/>
        </w:rPr>
        <w:t xml:space="preserve"> to the United States. Given the potential for fatty acids to highlight more subtle</w:t>
      </w:r>
      <w:r w:rsidR="00EB3DC9">
        <w:rPr>
          <w:rFonts w:ascii="Times New Roman" w:eastAsia="Times New Roman" w:hAnsi="Times New Roman" w:cs="Times New Roman"/>
          <w:color w:val="212121"/>
          <w:sz w:val="24"/>
          <w:szCs w:val="24"/>
          <w:highlight w:val="white"/>
        </w:rPr>
        <w:t>, multivariate</w:t>
      </w:r>
      <w:r w:rsidR="00E56EB2">
        <w:rPr>
          <w:rFonts w:ascii="Times New Roman" w:eastAsia="Times New Roman" w:hAnsi="Times New Roman" w:cs="Times New Roman"/>
          <w:color w:val="212121"/>
          <w:sz w:val="24"/>
          <w:szCs w:val="24"/>
          <w:highlight w:val="white"/>
        </w:rPr>
        <w:t xml:space="preserve"> ecological responses </w:t>
      </w:r>
      <w:r w:rsidR="00EB5642">
        <w:rPr>
          <w:rFonts w:ascii="Times New Roman" w:eastAsia="Times New Roman" w:hAnsi="Times New Roman" w:cs="Times New Roman"/>
          <w:color w:val="212121"/>
          <w:sz w:val="24"/>
          <w:szCs w:val="24"/>
          <w:highlight w:val="white"/>
        </w:rPr>
        <w:t>along our transect</w:t>
      </w:r>
      <w:r w:rsidR="00E56EB2">
        <w:rPr>
          <w:rFonts w:ascii="Times New Roman" w:eastAsia="Times New Roman" w:hAnsi="Times New Roman" w:cs="Times New Roman"/>
          <w:color w:val="212121"/>
          <w:sz w:val="24"/>
          <w:szCs w:val="24"/>
          <w:highlight w:val="white"/>
        </w:rPr>
        <w:t>, we prioritized both periphyton and macroinvertebrate fatty acid analyses over stable isotope analyses. Th</w:t>
      </w:r>
      <w:r w:rsidR="00EB3DC9">
        <w:rPr>
          <w:rFonts w:ascii="Times New Roman" w:eastAsia="Times New Roman" w:hAnsi="Times New Roman" w:cs="Times New Roman"/>
          <w:color w:val="212121"/>
          <w:sz w:val="24"/>
          <w:szCs w:val="24"/>
          <w:highlight w:val="white"/>
        </w:rPr>
        <w:t>e loss of certain samples resulted in our stable isotope analyses focusi</w:t>
      </w:r>
      <w:r w:rsidR="00341CDF">
        <w:rPr>
          <w:rFonts w:ascii="Times New Roman" w:eastAsia="Times New Roman" w:hAnsi="Times New Roman" w:cs="Times New Roman"/>
          <w:color w:val="212121"/>
          <w:sz w:val="24"/>
          <w:szCs w:val="24"/>
          <w:highlight w:val="white"/>
        </w:rPr>
        <w:t>ng</w:t>
      </w:r>
      <w:r w:rsidR="00EB3DC9">
        <w:rPr>
          <w:rFonts w:ascii="Times New Roman" w:eastAsia="Times New Roman" w:hAnsi="Times New Roman" w:cs="Times New Roman"/>
          <w:color w:val="212121"/>
          <w:sz w:val="24"/>
          <w:szCs w:val="24"/>
          <w:highlight w:val="white"/>
        </w:rPr>
        <w:t xml:space="preserve"> solely on amphipod taxa, whereas fatty acids included some mollusks but still largely consisted of amphipods</w:t>
      </w:r>
      <w:r w:rsidR="007457FE">
        <w:rPr>
          <w:rFonts w:ascii="Times New Roman" w:eastAsia="Times New Roman" w:hAnsi="Times New Roman" w:cs="Times New Roman"/>
          <w:color w:val="212121"/>
          <w:sz w:val="24"/>
          <w:szCs w:val="24"/>
          <w:highlight w:val="white"/>
        </w:rPr>
        <w:t>,</w:t>
      </w:r>
      <w:r w:rsidR="007457FE" w:rsidRPr="007457FE">
        <w:rPr>
          <w:rFonts w:ascii="Times New Roman" w:eastAsia="Times New Roman" w:hAnsi="Times New Roman" w:cs="Times New Roman"/>
          <w:color w:val="212121"/>
          <w:sz w:val="24"/>
          <w:szCs w:val="24"/>
          <w:highlight w:val="white"/>
        </w:rPr>
        <w:t xml:space="preserve"> </w:t>
      </w:r>
      <w:r w:rsidR="007457FE">
        <w:rPr>
          <w:rFonts w:ascii="Times New Roman" w:eastAsia="Times New Roman" w:hAnsi="Times New Roman" w:cs="Times New Roman"/>
          <w:color w:val="212121"/>
          <w:sz w:val="24"/>
          <w:szCs w:val="24"/>
          <w:highlight w:val="white"/>
        </w:rPr>
        <w:t xml:space="preserve">the most abundant macroinvertebrate taxon in Lake Baikal </w:t>
      </w:r>
      <w:r w:rsidR="007457FE">
        <w:rPr>
          <w:rFonts w:ascii="Times New Roman" w:eastAsia="Times New Roman" w:hAnsi="Times New Roman" w:cs="Times New Roman"/>
          <w:color w:val="212121"/>
          <w:sz w:val="24"/>
          <w:szCs w:val="24"/>
          <w:highlight w:val="white"/>
        </w:rPr>
        <w:fldChar w:fldCharType="begin"/>
      </w:r>
      <w:r w:rsidR="00D63D7E">
        <w:rPr>
          <w:rFonts w:ascii="Times New Roman" w:eastAsia="Times New Roman" w:hAnsi="Times New Roman" w:cs="Times New Roman"/>
          <w:color w:val="212121"/>
          <w:sz w:val="24"/>
          <w:szCs w:val="24"/>
          <w:highlight w:val="white"/>
        </w:rPr>
        <w:instrText xml:space="preserve"> ADDIN ZOTERO_ITEM CSL_CITATION {"citationID":"a1je83jk8tu","properties":{"formattedCitation":"(Kozhov 1963)","plainCitation":"(Kozhov 1963)","noteIndex":0},"citationItems":[{"id":1670,"uris":["http://zotero.org/groups/332527/items/QAJQINVH"],"uri":["http://zotero.org/groups/332527/items/QAJQINVH"],"itemData":{"id":1670,"type":"book","number-of-pages":"344","publisher":"Springer Science &amp; Business Media","title":"Lake Baikal and its Life","author":[{"family":"Kozhov","given":"M.M."}],"issued":{"date-parts":[["1963"]]}}}],"schema":"https://github.com/citation-style-language/schema/raw/master/csl-citation.json"} </w:instrText>
      </w:r>
      <w:r w:rsidR="007457FE">
        <w:rPr>
          <w:rFonts w:ascii="Times New Roman" w:eastAsia="Times New Roman" w:hAnsi="Times New Roman" w:cs="Times New Roman"/>
          <w:color w:val="212121"/>
          <w:sz w:val="24"/>
          <w:szCs w:val="24"/>
          <w:highlight w:val="white"/>
        </w:rPr>
        <w:fldChar w:fldCharType="separate"/>
      </w:r>
      <w:r w:rsidR="00D63D7E" w:rsidRPr="00D63D7E">
        <w:rPr>
          <w:rFonts w:ascii="Times New Roman" w:hAnsi="Times New Roman" w:cs="Times New Roman"/>
          <w:sz w:val="24"/>
          <w:szCs w:val="24"/>
        </w:rPr>
        <w:t>(Kozhov 1963)</w:t>
      </w:r>
      <w:r w:rsidR="007457FE">
        <w:rPr>
          <w:rFonts w:ascii="Times New Roman" w:eastAsia="Times New Roman" w:hAnsi="Times New Roman" w:cs="Times New Roman"/>
          <w:color w:val="212121"/>
          <w:sz w:val="24"/>
          <w:szCs w:val="24"/>
          <w:highlight w:val="white"/>
        </w:rPr>
        <w:fldChar w:fldCharType="end"/>
      </w:r>
      <w:r w:rsidR="00EB3DC9">
        <w:rPr>
          <w:rFonts w:ascii="Times New Roman" w:eastAsia="Times New Roman" w:hAnsi="Times New Roman" w:cs="Times New Roman"/>
          <w:color w:val="212121"/>
          <w:sz w:val="24"/>
          <w:szCs w:val="24"/>
          <w:highlight w:val="white"/>
        </w:rPr>
        <w:t xml:space="preserve">. </w:t>
      </w:r>
      <w:r w:rsidR="00446481" w:rsidRPr="007418CF">
        <w:rPr>
          <w:rFonts w:ascii="Times New Roman" w:eastAsia="Times New Roman" w:hAnsi="Times New Roman" w:cs="Times New Roman"/>
          <w:color w:val="212121"/>
          <w:sz w:val="24"/>
          <w:szCs w:val="24"/>
          <w:highlight w:val="white"/>
        </w:rPr>
        <w:t>Prior to isotopic and fatty acid analy</w:t>
      </w:r>
      <w:r w:rsidR="00446481" w:rsidRPr="007418CF">
        <w:rPr>
          <w:rFonts w:ascii="Times New Roman" w:eastAsia="Times New Roman" w:hAnsi="Times New Roman" w:cs="Times New Roman"/>
          <w:color w:val="212121"/>
          <w:sz w:val="24"/>
          <w:szCs w:val="24"/>
        </w:rPr>
        <w:t>sis, periphyton and macroinvertebrate samples were</w:t>
      </w:r>
      <w:r w:rsidR="00446481" w:rsidRPr="007418CF">
        <w:rPr>
          <w:rFonts w:ascii="Times New Roman" w:eastAsia="Times New Roman" w:hAnsi="Times New Roman" w:cs="Times New Roman"/>
          <w:color w:val="212121"/>
          <w:sz w:val="24"/>
          <w:szCs w:val="24"/>
          <w:highlight w:val="white"/>
        </w:rPr>
        <w:t xml:space="preserve"> </w:t>
      </w:r>
      <w:r w:rsidR="002A5B2A" w:rsidRPr="007418CF">
        <w:rPr>
          <w:rFonts w:ascii="Times New Roman" w:eastAsia="Times New Roman" w:hAnsi="Times New Roman" w:cs="Times New Roman"/>
          <w:color w:val="212121"/>
          <w:sz w:val="24"/>
          <w:szCs w:val="24"/>
          <w:highlight w:val="white"/>
        </w:rPr>
        <w:t>lyophilized</w:t>
      </w:r>
      <w:r w:rsidR="00446481" w:rsidRPr="007418CF">
        <w:rPr>
          <w:rFonts w:ascii="Times New Roman" w:eastAsia="Times New Roman" w:hAnsi="Times New Roman" w:cs="Times New Roman"/>
          <w:color w:val="212121"/>
          <w:sz w:val="24"/>
          <w:szCs w:val="24"/>
          <w:highlight w:val="white"/>
        </w:rPr>
        <w:t xml:space="preserve"> for ~</w:t>
      </w:r>
      <w:r w:rsidR="00FD2D7A" w:rsidRPr="007418CF">
        <w:rPr>
          <w:rFonts w:ascii="Times New Roman" w:eastAsia="Times New Roman" w:hAnsi="Times New Roman" w:cs="Times New Roman"/>
          <w:color w:val="212121"/>
          <w:sz w:val="24"/>
          <w:szCs w:val="24"/>
          <w:highlight w:val="white"/>
        </w:rPr>
        <w:t xml:space="preserve">24 </w:t>
      </w:r>
      <w:r w:rsidR="000D6577" w:rsidRPr="007418CF">
        <w:rPr>
          <w:rFonts w:ascii="Times New Roman" w:eastAsia="Times New Roman" w:hAnsi="Times New Roman" w:cs="Times New Roman"/>
          <w:color w:val="212121"/>
          <w:sz w:val="24"/>
          <w:szCs w:val="24"/>
          <w:highlight w:val="white"/>
        </w:rPr>
        <w:t>hours</w:t>
      </w:r>
      <w:r w:rsidR="00446481" w:rsidRPr="007418CF">
        <w:rPr>
          <w:rFonts w:ascii="Times New Roman" w:eastAsia="Times New Roman" w:hAnsi="Times New Roman" w:cs="Times New Roman"/>
          <w:color w:val="212121"/>
          <w:sz w:val="24"/>
          <w:szCs w:val="24"/>
          <w:highlight w:val="white"/>
        </w:rPr>
        <w:t xml:space="preserve">, homogenized to powder, and then </w:t>
      </w:r>
      <w:r w:rsidR="002C5913" w:rsidRPr="007418CF">
        <w:rPr>
          <w:rFonts w:ascii="Times New Roman" w:eastAsia="Times New Roman" w:hAnsi="Times New Roman" w:cs="Times New Roman"/>
          <w:color w:val="212121"/>
          <w:sz w:val="24"/>
          <w:szCs w:val="24"/>
          <w:highlight w:val="white"/>
        </w:rPr>
        <w:t>weighed</w:t>
      </w:r>
      <w:r w:rsidR="00446481" w:rsidRPr="007418CF">
        <w:rPr>
          <w:rFonts w:ascii="Times New Roman" w:eastAsia="Times New Roman" w:hAnsi="Times New Roman" w:cs="Times New Roman"/>
          <w:color w:val="212121"/>
          <w:sz w:val="24"/>
          <w:szCs w:val="24"/>
          <w:highlight w:val="white"/>
        </w:rPr>
        <w:t xml:space="preserve">. </w:t>
      </w:r>
    </w:p>
    <w:p w14:paraId="43BB70F5" w14:textId="77777777" w:rsidR="00715D55" w:rsidRPr="007418CF" w:rsidRDefault="00715D55" w:rsidP="00F31B90">
      <w:pPr>
        <w:spacing w:line="480" w:lineRule="auto"/>
        <w:rPr>
          <w:rFonts w:ascii="Times New Roman" w:eastAsia="Times New Roman" w:hAnsi="Times New Roman" w:cs="Times New Roman"/>
          <w:sz w:val="24"/>
          <w:szCs w:val="24"/>
        </w:rPr>
      </w:pPr>
    </w:p>
    <w:p w14:paraId="7497F099" w14:textId="7A8C30AB" w:rsidR="00715D55" w:rsidRPr="007418CF" w:rsidRDefault="00D8535D" w:rsidP="00F31B90">
      <w:pPr>
        <w:spacing w:line="480" w:lineRule="auto"/>
        <w:rPr>
          <w:rFonts w:ascii="Times New Roman" w:eastAsia="Times New Roman" w:hAnsi="Times New Roman" w:cs="Times New Roman"/>
          <w:sz w:val="24"/>
          <w:szCs w:val="24"/>
        </w:rPr>
      </w:pPr>
      <w:bookmarkStart w:id="277" w:name="_Hlk83202654"/>
      <w:r w:rsidRPr="007418CF">
        <w:rPr>
          <w:rFonts w:ascii="Times New Roman" w:eastAsia="Times New Roman" w:hAnsi="Times New Roman" w:cs="Times New Roman"/>
          <w:i/>
          <w:sz w:val="24"/>
          <w:szCs w:val="24"/>
        </w:rPr>
        <w:lastRenderedPageBreak/>
        <w:t>Stable isotope analysis</w:t>
      </w:r>
    </w:p>
    <w:p w14:paraId="03F61BEA" w14:textId="7C951EAB" w:rsidR="00715D55" w:rsidRPr="007418CF" w:rsidRDefault="00D8535D" w:rsidP="00F31B90">
      <w:pPr>
        <w:spacing w:line="480" w:lineRule="auto"/>
        <w:rPr>
          <w:rFonts w:ascii="Times New Roman" w:eastAsia="Times New Roman" w:hAnsi="Times New Roman" w:cs="Times New Roman"/>
          <w:color w:val="212121"/>
          <w:sz w:val="24"/>
          <w:szCs w:val="24"/>
          <w:highlight w:val="white"/>
        </w:rPr>
      </w:pPr>
      <w:r w:rsidRPr="007418CF">
        <w:rPr>
          <w:rFonts w:ascii="Times New Roman" w:eastAsia="Times New Roman" w:hAnsi="Times New Roman" w:cs="Times New Roman"/>
          <w:color w:val="212121"/>
          <w:sz w:val="24"/>
          <w:szCs w:val="24"/>
          <w:highlight w:val="white"/>
        </w:rPr>
        <w:t>Measurements of δ</w:t>
      </w:r>
      <w:r w:rsidRPr="007418CF">
        <w:rPr>
          <w:rFonts w:ascii="Times New Roman" w:eastAsia="Times New Roman" w:hAnsi="Times New Roman" w:cs="Times New Roman"/>
          <w:color w:val="212121"/>
          <w:sz w:val="24"/>
          <w:szCs w:val="24"/>
          <w:highlight w:val="white"/>
          <w:vertAlign w:val="superscript"/>
        </w:rPr>
        <w:t>15</w:t>
      </w:r>
      <w:r w:rsidRPr="007418CF">
        <w:rPr>
          <w:rFonts w:ascii="Times New Roman" w:eastAsia="Times New Roman" w:hAnsi="Times New Roman" w:cs="Times New Roman"/>
          <w:color w:val="212121"/>
          <w:sz w:val="24"/>
          <w:szCs w:val="24"/>
          <w:highlight w:val="white"/>
        </w:rPr>
        <w:t>N and δ</w:t>
      </w:r>
      <w:r w:rsidRPr="007418CF">
        <w:rPr>
          <w:rFonts w:ascii="Times New Roman" w:eastAsia="Times New Roman" w:hAnsi="Times New Roman" w:cs="Times New Roman"/>
          <w:color w:val="212121"/>
          <w:sz w:val="24"/>
          <w:szCs w:val="24"/>
          <w:highlight w:val="white"/>
          <w:vertAlign w:val="superscript"/>
        </w:rPr>
        <w:t>13</w:t>
      </w:r>
      <w:r w:rsidRPr="007418CF">
        <w:rPr>
          <w:rFonts w:ascii="Times New Roman" w:eastAsia="Times New Roman" w:hAnsi="Times New Roman" w:cs="Times New Roman"/>
          <w:color w:val="212121"/>
          <w:sz w:val="24"/>
          <w:szCs w:val="24"/>
          <w:highlight w:val="white"/>
        </w:rPr>
        <w:t xml:space="preserve">C were performed on an elemental analyzer-isotope ratio mass spectrometer (EA-IRMS; Finnigan </w:t>
      </w:r>
      <w:proofErr w:type="spellStart"/>
      <w:r w:rsidRPr="007418CF">
        <w:rPr>
          <w:rFonts w:ascii="Times New Roman" w:eastAsia="Times New Roman" w:hAnsi="Times New Roman" w:cs="Times New Roman"/>
          <w:color w:val="212121"/>
          <w:sz w:val="24"/>
          <w:szCs w:val="24"/>
          <w:highlight w:val="white"/>
        </w:rPr>
        <w:t>DELTAplus</w:t>
      </w:r>
      <w:proofErr w:type="spellEnd"/>
      <w:r w:rsidRPr="007418CF">
        <w:rPr>
          <w:rFonts w:ascii="Times New Roman" w:eastAsia="Times New Roman" w:hAnsi="Times New Roman" w:cs="Times New Roman"/>
          <w:color w:val="212121"/>
          <w:sz w:val="24"/>
          <w:szCs w:val="24"/>
          <w:highlight w:val="white"/>
        </w:rPr>
        <w:t xml:space="preserve"> XP, </w:t>
      </w:r>
      <w:proofErr w:type="spellStart"/>
      <w:r w:rsidRPr="007418CF">
        <w:rPr>
          <w:rFonts w:ascii="Times New Roman" w:eastAsia="Times New Roman" w:hAnsi="Times New Roman" w:cs="Times New Roman"/>
          <w:color w:val="212121"/>
          <w:sz w:val="24"/>
          <w:szCs w:val="24"/>
          <w:highlight w:val="white"/>
        </w:rPr>
        <w:t>Thermo</w:t>
      </w:r>
      <w:proofErr w:type="spellEnd"/>
      <w:r w:rsidRPr="007418CF">
        <w:rPr>
          <w:rFonts w:ascii="Times New Roman" w:eastAsia="Times New Roman" w:hAnsi="Times New Roman" w:cs="Times New Roman"/>
          <w:color w:val="212121"/>
          <w:sz w:val="24"/>
          <w:szCs w:val="24"/>
          <w:highlight w:val="white"/>
        </w:rPr>
        <w:t xml:space="preserve"> Scientific)</w:t>
      </w:r>
      <w:r w:rsidR="00FD2D7A" w:rsidRPr="007418CF">
        <w:rPr>
          <w:rFonts w:ascii="Times New Roman" w:eastAsia="Times New Roman" w:hAnsi="Times New Roman" w:cs="Times New Roman"/>
          <w:color w:val="212121"/>
          <w:sz w:val="24"/>
          <w:szCs w:val="24"/>
          <w:highlight w:val="white"/>
        </w:rPr>
        <w:t xml:space="preserve"> at the Large Lakes Observatory, University of Minnesota Duluth</w:t>
      </w:r>
      <w:r w:rsidRPr="007418CF">
        <w:rPr>
          <w:rFonts w:ascii="Times New Roman" w:eastAsia="Times New Roman" w:hAnsi="Times New Roman" w:cs="Times New Roman"/>
          <w:color w:val="212121"/>
          <w:sz w:val="24"/>
          <w:szCs w:val="24"/>
          <w:highlight w:val="white"/>
        </w:rPr>
        <w:t xml:space="preserve">. </w:t>
      </w:r>
      <w:bookmarkStart w:id="278" w:name="_Hlk83202690"/>
      <w:del w:id="279" w:author="Meyer, Michael Frederick" w:date="2021-09-22T11:31:00Z">
        <w:r w:rsidRPr="007418CF" w:rsidDel="006B6041">
          <w:rPr>
            <w:rFonts w:ascii="Times New Roman" w:eastAsia="Times New Roman" w:hAnsi="Times New Roman" w:cs="Times New Roman"/>
            <w:color w:val="212121"/>
            <w:sz w:val="24"/>
            <w:szCs w:val="24"/>
            <w:highlight w:val="white"/>
          </w:rPr>
          <w:delText xml:space="preserve">The EA-IRMS was calibrated against certified reference materials including L-glutamic acid (NIST SRM 8574), low organic soil and sorghum flour (standards B-2153 and B-2159 from Elemental Micro-analysis Ltd., Okehampton, UK) and in-house standards (acetanilide and caffeine). </w:delText>
        </w:r>
        <w:r w:rsidR="00F11593" w:rsidRPr="007418CF" w:rsidDel="006B6041">
          <w:rPr>
            <w:rFonts w:ascii="Times New Roman" w:eastAsia="Times New Roman" w:hAnsi="Times New Roman" w:cs="Times New Roman"/>
            <w:color w:val="212121"/>
            <w:sz w:val="24"/>
            <w:szCs w:val="24"/>
          </w:rPr>
          <w:delText>Replicate analyses of external standards showed a mean standard deviation of 0.06 ‰ and 0.09 ‰, for δ</w:delText>
        </w:r>
        <w:r w:rsidR="00F11593" w:rsidRPr="007418CF" w:rsidDel="006B6041">
          <w:rPr>
            <w:rFonts w:ascii="Times New Roman" w:eastAsia="Times New Roman" w:hAnsi="Times New Roman" w:cs="Times New Roman"/>
            <w:color w:val="212121"/>
            <w:sz w:val="24"/>
            <w:szCs w:val="24"/>
            <w:vertAlign w:val="superscript"/>
          </w:rPr>
          <w:delText>13</w:delText>
        </w:r>
        <w:r w:rsidR="00F11593" w:rsidRPr="007418CF" w:rsidDel="006B6041">
          <w:rPr>
            <w:rFonts w:ascii="Times New Roman" w:eastAsia="Times New Roman" w:hAnsi="Times New Roman" w:cs="Times New Roman"/>
            <w:color w:val="212121"/>
            <w:sz w:val="24"/>
            <w:szCs w:val="24"/>
          </w:rPr>
          <w:delText>C and δ</w:delText>
        </w:r>
        <w:r w:rsidR="00F11593" w:rsidRPr="007418CF" w:rsidDel="006B6041">
          <w:rPr>
            <w:rFonts w:ascii="Times New Roman" w:eastAsia="Times New Roman" w:hAnsi="Times New Roman" w:cs="Times New Roman"/>
            <w:color w:val="212121"/>
            <w:sz w:val="24"/>
            <w:szCs w:val="24"/>
            <w:vertAlign w:val="superscript"/>
          </w:rPr>
          <w:delText>15</w:delText>
        </w:r>
        <w:r w:rsidR="00F11593" w:rsidRPr="007418CF" w:rsidDel="006B6041">
          <w:rPr>
            <w:rFonts w:ascii="Times New Roman" w:eastAsia="Times New Roman" w:hAnsi="Times New Roman" w:cs="Times New Roman"/>
            <w:color w:val="212121"/>
            <w:sz w:val="24"/>
            <w:szCs w:val="24"/>
          </w:rPr>
          <w:delText>N, respectively.</w:delText>
        </w:r>
      </w:del>
      <w:bookmarkEnd w:id="278"/>
    </w:p>
    <w:bookmarkEnd w:id="277"/>
    <w:p w14:paraId="13999D14" w14:textId="77777777" w:rsidR="00715D55" w:rsidRPr="007418CF" w:rsidRDefault="00715D55" w:rsidP="00F31B90">
      <w:pPr>
        <w:spacing w:line="480" w:lineRule="auto"/>
        <w:rPr>
          <w:rFonts w:ascii="Times New Roman" w:hAnsi="Times New Roman" w:cs="Times New Roman"/>
          <w:color w:val="212121"/>
          <w:sz w:val="23"/>
          <w:szCs w:val="23"/>
          <w:highlight w:val="white"/>
        </w:rPr>
      </w:pPr>
    </w:p>
    <w:p w14:paraId="3404D73D" w14:textId="3C28B11A" w:rsidR="00715D55" w:rsidRPr="007418CF" w:rsidRDefault="00D8535D" w:rsidP="00F31B90">
      <w:pPr>
        <w:spacing w:line="480" w:lineRule="auto"/>
        <w:rPr>
          <w:rFonts w:ascii="Times New Roman" w:eastAsia="Times New Roman" w:hAnsi="Times New Roman" w:cs="Times New Roman"/>
          <w:sz w:val="24"/>
          <w:szCs w:val="24"/>
        </w:rPr>
      </w:pPr>
      <w:bookmarkStart w:id="280" w:name="_Hlk83202499"/>
      <w:r w:rsidRPr="007418CF">
        <w:rPr>
          <w:rFonts w:ascii="Times New Roman" w:eastAsia="Times New Roman" w:hAnsi="Times New Roman" w:cs="Times New Roman"/>
          <w:i/>
          <w:sz w:val="24"/>
          <w:szCs w:val="24"/>
        </w:rPr>
        <w:t>Fatty acid analysis</w:t>
      </w:r>
      <w:r w:rsidRPr="007418CF">
        <w:rPr>
          <w:rFonts w:ascii="Times New Roman" w:eastAsia="Times New Roman" w:hAnsi="Times New Roman" w:cs="Times New Roman"/>
          <w:sz w:val="24"/>
          <w:szCs w:val="24"/>
        </w:rPr>
        <w:t xml:space="preserve"> </w:t>
      </w:r>
    </w:p>
    <w:bookmarkEnd w:id="280"/>
    <w:p w14:paraId="38C216FA" w14:textId="384F6D4A" w:rsidR="00715D55" w:rsidRPr="007418CF" w:rsidDel="006B6041" w:rsidRDefault="002A5B2A" w:rsidP="00F31B90">
      <w:pPr>
        <w:spacing w:line="480" w:lineRule="auto"/>
        <w:rPr>
          <w:del w:id="281" w:author="Meyer, Michael Frederick" w:date="2021-09-22T11:28: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Following freeze-drying, samples were transferred to 10 mL glass centrifuge vials, and 2 mL of 100% chloroform was added to each under nitrogen gas. Samples </w:t>
      </w:r>
      <w:r w:rsidR="00870717" w:rsidRPr="007418CF">
        <w:rPr>
          <w:rFonts w:ascii="Times New Roman" w:eastAsia="Times New Roman" w:hAnsi="Times New Roman" w:cs="Times New Roman"/>
          <w:sz w:val="24"/>
          <w:szCs w:val="24"/>
        </w:rPr>
        <w:t>remained</w:t>
      </w:r>
      <w:r w:rsidRPr="007418CF">
        <w:rPr>
          <w:rFonts w:ascii="Times New Roman" w:eastAsia="Times New Roman" w:hAnsi="Times New Roman" w:cs="Times New Roman"/>
          <w:sz w:val="24"/>
          <w:szCs w:val="24"/>
        </w:rPr>
        <w:t xml:space="preserve"> in chloroform overnight at -80°C. </w:t>
      </w:r>
      <w:r w:rsidR="00D8535D" w:rsidRPr="007418CF">
        <w:rPr>
          <w:rFonts w:ascii="Times New Roman" w:eastAsia="Times New Roman" w:hAnsi="Times New Roman" w:cs="Times New Roman"/>
          <w:sz w:val="24"/>
          <w:szCs w:val="24"/>
        </w:rPr>
        <w:t xml:space="preserve">Fatty acid extractions generally involved three phases: (1) 100% chloroform extraction, (2) chloroform-methanol extraction, and (3) fatty acid methylation. Fatty acid extraction methods were adapted from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{"citationID":"emMYUrdu","properties":{"formattedCitation":"(Schram et al. 2018)","plainCitation":"(Schram et al. 2018)","dontUpdate":true,"noteIndex":0},"citationItems":[{"id":4063,"uris":["http://zotero.org/users/2645460/items/JBTHT7SI"],"uri":["http://zotero.org/users/2645460/items/JBTHT7SI"],"itemData":{"id":4063,"type":"article-journal","abstract":"Sea urchins are ecosystem engineers of nearshore benthic communities because of their influence on the abundance and distribution of macroalgal species. Urchins are notoriously inefficient in assimilation of their macroalgal diets, so their fecal production can provide a nutritional subsidy to benthic consumers that cannot capture and handle large macroalgae. We studied the assimilation of macroalgal diets by urchins by analyzing the profiles of trophic biomarkers such as fatty acids (FAs). We tracked macroalgal diet assimilation in both Strongylocentrotus droebachiensis and S. purpuratus. Juvenile S. droebachiensis and adult S. purpuratus were maintained for 180 and 70 days, respectively, on one of three monoculture diets from three algal phyla: Nereocystis luetkeana, Pyropia sp., or Ulva sp. We then analyzed FA profiles of the macroalgal tissue fed to urchins as well as urchin gonad, gut, digesta, and egesta (feces) to directly evaluate trophic modification and compare nutritional quality of urchin food sources, urchin tissues, and fecal subsidies. In the S. purpuratus assay, there were significantly more total lipids in the digesta and egesta than in the algae consumed. The FA profiles of urchin tissues differed among urchin species, all diets, and tissue types. Despite these differences, we observed similar patterns in the relationships between the urchin and macroalgal tissues for both species. Egesta produced by urchins fed each of the three diets were depleted with respect to the concentration of important long chain polyunsaturated fatty acids (LCPUFAs), but did not differ significantly from the source alga consumed. Both urchin species were shown to synthesize and selectively retain both the precursor and resulting LCPUFAs involved in the synthesis of the LCPUFAs 20:4</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6 and 20:5</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 xml:space="preserve">3. S. droebachiensis and S. purpuratus exhibited consistent patterns in the respective depletion and retention of precursor FAs and resulting LCPUFAs of Pyropia and Ulva tissues, suggesting species level control of macroalgal digestion or differential tissue processing by gut microbiota. For both S. droebachiensis and S. purpuratus, macroalgal diet was a surprisingly strong driver of urchin tissue fatty acids; this indicates the potential of fatty acids for future quantitative trophic estimates of urchin assimilation of algal phyla in natural settings.","container-title":"Frontiers in Ecology and Evolution","DOI":"10.3389/fevo.2018.00083","ISSN":"2296-701X","journalAbbreviation":"Front. Ecol. Evol.","language":"English","source":"Frontiers","title":"Trophic Transfer of Macroalgal Fatty Acids in Two Urchin Species: Digestion, Egestion, and Tissue Building","title-short":"Trophic Transfer of Macroalgal Fatty Acids in Two Urchin Species","URL":"https://www.frontiersin.org/articles/10.3389/fevo.2018.00083/full","volume":"6","author":[{"family":"Schram","given":"Julie B."},{"family":"Kobelt","given":"Julia N."},{"family":"Dethier","given":"Megan N."},{"family":"Galloway","given":"Aaron W. E."}],"accessed":{"date-parts":[["2020",12,1]]},"issued":{"date-parts":[["2018"]]}}}],"schema":"https://github.com/citation-style-language/schema/raw/master/csl-citation.json"}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Schram et al. (2018)</w:t>
      </w:r>
      <w:r w:rsidR="002774BE"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p>
    <w:p w14:paraId="08F84A2B" w14:textId="77777777" w:rsidR="00715D55" w:rsidRPr="007418CF" w:rsidDel="006B6041" w:rsidRDefault="00715D55" w:rsidP="00F31B90">
      <w:pPr>
        <w:spacing w:line="480" w:lineRule="auto"/>
        <w:rPr>
          <w:del w:id="282" w:author="Meyer, Michael Frederick" w:date="2021-09-22T11:28:00Z"/>
          <w:rFonts w:ascii="Times New Roman" w:eastAsia="Times New Roman" w:hAnsi="Times New Roman" w:cs="Times New Roman"/>
          <w:sz w:val="24"/>
          <w:szCs w:val="24"/>
        </w:rPr>
      </w:pPr>
    </w:p>
    <w:p w14:paraId="7BE300BB" w14:textId="049B248A" w:rsidR="00715D55" w:rsidRPr="007418CF" w:rsidDel="006B6041" w:rsidRDefault="002A5B2A" w:rsidP="00F31B90">
      <w:pPr>
        <w:spacing w:line="480" w:lineRule="auto"/>
        <w:rPr>
          <w:del w:id="283" w:author="Meyer, Michael Frederick" w:date="2021-09-22T11:28:00Z"/>
          <w:rFonts w:ascii="Times New Roman" w:eastAsia="Times New Roman" w:hAnsi="Times New Roman" w:cs="Times New Roman"/>
          <w:sz w:val="24"/>
          <w:szCs w:val="24"/>
        </w:rPr>
      </w:pPr>
      <w:del w:id="284" w:author="Meyer, Michael Frederick" w:date="2021-09-22T11:28:00Z">
        <w:r w:rsidRPr="007418CF" w:rsidDel="006B6041">
          <w:rPr>
            <w:rFonts w:ascii="Times New Roman" w:eastAsia="Times New Roman" w:hAnsi="Times New Roman" w:cs="Times New Roman"/>
            <w:sz w:val="24"/>
            <w:szCs w:val="24"/>
          </w:rPr>
          <w:delText>After</w:delText>
        </w:r>
        <w:r w:rsidR="00D8535D" w:rsidRPr="007418CF" w:rsidDel="006B6041">
          <w:rPr>
            <w:rFonts w:ascii="Times New Roman" w:eastAsia="Times New Roman" w:hAnsi="Times New Roman" w:cs="Times New Roman"/>
            <w:sz w:val="24"/>
            <w:szCs w:val="24"/>
          </w:rPr>
          <w:delText xml:space="preserve"> overnight chloroform extraction, samples underwent a chloroform-methanol extraction three times. To each sample, we added 1 mL cooled 100% methanol, 1 mL chloroform:methanol solution (2:1), and 0.8 mL 0.9% NaCl solution. Samples were inverted three times and sonicated on ice for 10 minutes. Next, samples were vortexed for 1 minute, and centrifuged for 5 minutes (3,000 rpm) at 4°C. Using a double pipette technique, the lower organic layer was </w:delText>
        </w:r>
        <w:r w:rsidR="001227D1" w:rsidRPr="007418CF" w:rsidDel="006B6041">
          <w:rPr>
            <w:rFonts w:ascii="Times New Roman" w:eastAsia="Times New Roman" w:hAnsi="Times New Roman" w:cs="Times New Roman"/>
            <w:sz w:val="24"/>
            <w:szCs w:val="24"/>
          </w:rPr>
          <w:delText>removed</w:delText>
        </w:r>
        <w:r w:rsidR="00D8535D" w:rsidRPr="007418CF" w:rsidDel="006B6041">
          <w:rPr>
            <w:rFonts w:ascii="Times New Roman" w:eastAsia="Times New Roman" w:hAnsi="Times New Roman" w:cs="Times New Roman"/>
            <w:sz w:val="24"/>
            <w:szCs w:val="24"/>
          </w:rPr>
          <w:delText xml:space="preserve"> and kept under nitrogen. After the third extraction, samples were evaporate</w:delText>
        </w:r>
        <w:r w:rsidR="00D34404" w:rsidRPr="007418CF" w:rsidDel="006B6041">
          <w:rPr>
            <w:rFonts w:ascii="Times New Roman" w:eastAsia="Times New Roman" w:hAnsi="Times New Roman" w:cs="Times New Roman"/>
            <w:sz w:val="24"/>
            <w:szCs w:val="24"/>
          </w:rPr>
          <w:delText>d</w:delText>
        </w:r>
        <w:r w:rsidR="00D8535D" w:rsidRPr="007418CF" w:rsidDel="006B6041">
          <w:rPr>
            <w:rFonts w:ascii="Times New Roman" w:eastAsia="Times New Roman" w:hAnsi="Times New Roman" w:cs="Times New Roman"/>
            <w:sz w:val="24"/>
            <w:szCs w:val="24"/>
          </w:rPr>
          <w:delText xml:space="preserve"> under nitrogen flow, and resuspended in 1.5 mL chloroform and stored at -20°C overnight. </w:delText>
        </w:r>
      </w:del>
    </w:p>
    <w:p w14:paraId="4EA00B88" w14:textId="4ED577B5" w:rsidR="00715D55" w:rsidRPr="007418CF" w:rsidDel="006B6041" w:rsidRDefault="00715D55" w:rsidP="00F31B90">
      <w:pPr>
        <w:spacing w:line="480" w:lineRule="auto"/>
        <w:rPr>
          <w:del w:id="285" w:author="Meyer, Michael Frederick" w:date="2021-09-22T11:28:00Z"/>
          <w:rFonts w:ascii="Times New Roman" w:eastAsia="Times New Roman" w:hAnsi="Times New Roman" w:cs="Times New Roman"/>
          <w:sz w:val="24"/>
          <w:szCs w:val="24"/>
        </w:rPr>
      </w:pPr>
    </w:p>
    <w:p w14:paraId="6CE73526" w14:textId="5492EFC6" w:rsidR="00715D55" w:rsidRDefault="00D8535D" w:rsidP="00F31B90">
      <w:pPr>
        <w:spacing w:line="480" w:lineRule="auto"/>
        <w:rPr>
          <w:rFonts w:ascii="Times New Roman" w:eastAsia="Times New Roman" w:hAnsi="Times New Roman" w:cs="Times New Roman"/>
          <w:sz w:val="24"/>
          <w:szCs w:val="24"/>
        </w:rPr>
      </w:pPr>
      <w:del w:id="286" w:author="Meyer, Michael Frederick" w:date="2021-09-22T11:28:00Z">
        <w:r w:rsidRPr="007418CF" w:rsidDel="006B6041">
          <w:rPr>
            <w:rFonts w:ascii="Times New Roman" w:eastAsia="Times New Roman" w:hAnsi="Times New Roman" w:cs="Times New Roman"/>
            <w:sz w:val="24"/>
            <w:szCs w:val="24"/>
          </w:rPr>
          <w:delText>Once resuspended in chloroform, 1 mL of chloroform extract was transferred to a glass centrifuge tube with a glass syringe</w:delText>
        </w:r>
        <w:r w:rsidR="00D34404" w:rsidRPr="007418CF" w:rsidDel="006B6041">
          <w:rPr>
            <w:rFonts w:ascii="Times New Roman" w:eastAsia="Times New Roman" w:hAnsi="Times New Roman" w:cs="Times New Roman"/>
            <w:sz w:val="24"/>
            <w:szCs w:val="24"/>
          </w:rPr>
          <w:delText xml:space="preserve"> as well as an internal standard of </w:delText>
        </w:r>
        <w:r w:rsidRPr="007418CF" w:rsidDel="006B6041">
          <w:rPr>
            <w:rFonts w:ascii="Times New Roman" w:eastAsia="Times New Roman" w:hAnsi="Times New Roman" w:cs="Times New Roman"/>
            <w:sz w:val="24"/>
            <w:szCs w:val="24"/>
          </w:rPr>
          <w:delText>4 μL of 19-carbon fatty acid</w:delText>
        </w:r>
        <w:r w:rsidR="00D34404" w:rsidRPr="007418CF" w:rsidDel="006B6041">
          <w:rPr>
            <w:rFonts w:ascii="Times New Roman" w:eastAsia="Times New Roman" w:hAnsi="Times New Roman" w:cs="Times New Roman"/>
            <w:sz w:val="24"/>
            <w:szCs w:val="24"/>
          </w:rPr>
          <w:delText>. Samples were then evaporated under nitrogen, and then</w:delText>
        </w:r>
        <w:r w:rsidRPr="007418CF" w:rsidDel="006B6041">
          <w:rPr>
            <w:rFonts w:ascii="Times New Roman" w:eastAsia="Times New Roman" w:hAnsi="Times New Roman" w:cs="Times New Roman"/>
            <w:sz w:val="24"/>
            <w:szCs w:val="24"/>
          </w:rPr>
          <w:delText xml:space="preserve"> 1 mL of toluene and 2 mL of 1% sulfuric acid-methanol</w:delText>
        </w:r>
        <w:r w:rsidR="00D34404" w:rsidRPr="007418CF" w:rsidDel="006B6041">
          <w:rPr>
            <w:rFonts w:ascii="Times New Roman" w:eastAsia="Times New Roman" w:hAnsi="Times New Roman" w:cs="Times New Roman"/>
            <w:sz w:val="24"/>
            <w:szCs w:val="24"/>
          </w:rPr>
          <w:delText xml:space="preserve"> was added</w:delText>
        </w:r>
        <w:r w:rsidRPr="007418CF" w:rsidDel="006B6041">
          <w:rPr>
            <w:rFonts w:ascii="Times New Roman" w:eastAsia="Times New Roman" w:hAnsi="Times New Roman" w:cs="Times New Roman"/>
            <w:sz w:val="24"/>
            <w:szCs w:val="24"/>
          </w:rPr>
          <w:delText xml:space="preserve">. The vial was closed under nitrogen gas and then incubated in 50°C water bath for 16 hours. After incubation, samples were removed from the bath, allowed to reach room temperature and stored on ice. Next, we performed a potassium carbonate-hexane </w:delText>
        </w:r>
        <w:r w:rsidR="007457FE" w:rsidDel="006B6041">
          <w:rPr>
            <w:rFonts w:ascii="Times New Roman" w:eastAsia="Times New Roman" w:hAnsi="Times New Roman" w:cs="Times New Roman"/>
            <w:sz w:val="24"/>
            <w:szCs w:val="24"/>
          </w:rPr>
          <w:delText>elution</w:delText>
        </w:r>
        <w:r w:rsidR="007457FE" w:rsidRPr="007418CF" w:rsidDel="006B6041">
          <w:rPr>
            <w:rFonts w:ascii="Times New Roman" w:eastAsia="Times New Roman" w:hAnsi="Times New Roman" w:cs="Times New Roman"/>
            <w:sz w:val="24"/>
            <w:szCs w:val="24"/>
          </w:rPr>
          <w:delText xml:space="preserve"> </w:delText>
        </w:r>
        <w:r w:rsidRPr="007418CF" w:rsidDel="006B6041">
          <w:rPr>
            <w:rFonts w:ascii="Times New Roman" w:eastAsia="Times New Roman" w:hAnsi="Times New Roman" w:cs="Times New Roman"/>
            <w:sz w:val="24"/>
            <w:szCs w:val="24"/>
          </w:rPr>
          <w:delText xml:space="preserve">twice. To each sample, we added 2 mL of 2% potassium bicarbonate and 5 mL of 100% hexane, inverting the capped vial so as to mix the solution. Samples were centrifuged for 3 minutes (1,500 rpm) at 4°C. The upper hexane layer was then removed and placed in a vial to evaporate under nitrogen flow. </w:delText>
        </w:r>
      </w:del>
      <w:bookmarkStart w:id="287" w:name="_Hlk83202599"/>
      <w:r w:rsidRPr="007418CF">
        <w:rPr>
          <w:rFonts w:ascii="Times New Roman" w:eastAsia="Times New Roman" w:hAnsi="Times New Roman" w:cs="Times New Roman"/>
          <w:sz w:val="24"/>
          <w:szCs w:val="24"/>
        </w:rPr>
        <w:t xml:space="preserve">Once </w:t>
      </w:r>
      <w:del w:id="288" w:author="Meyer, Michael Frederick" w:date="2021-09-22T11:29:00Z">
        <w:r w:rsidRPr="007418CF" w:rsidDel="006B6041">
          <w:rPr>
            <w:rFonts w:ascii="Times New Roman" w:eastAsia="Times New Roman" w:hAnsi="Times New Roman" w:cs="Times New Roman"/>
            <w:sz w:val="24"/>
            <w:szCs w:val="24"/>
          </w:rPr>
          <w:delText xml:space="preserve">almost </w:delText>
        </w:r>
      </w:del>
      <w:del w:id="289" w:author="Meyer, Michael Frederick" w:date="2021-09-22T11:28:00Z">
        <w:r w:rsidRPr="007418CF" w:rsidDel="006B6041">
          <w:rPr>
            <w:rFonts w:ascii="Times New Roman" w:eastAsia="Times New Roman" w:hAnsi="Times New Roman" w:cs="Times New Roman"/>
            <w:sz w:val="24"/>
            <w:szCs w:val="24"/>
          </w:rPr>
          <w:delText>evaporated</w:delText>
        </w:r>
      </w:del>
      <w:ins w:id="290" w:author="Meyer, Michael Frederick" w:date="2021-09-22T11:28:00Z">
        <w:r w:rsidR="006B6041">
          <w:rPr>
            <w:rFonts w:ascii="Times New Roman" w:eastAsia="Times New Roman" w:hAnsi="Times New Roman" w:cs="Times New Roman"/>
            <w:sz w:val="24"/>
            <w:szCs w:val="24"/>
          </w:rPr>
          <w:t>extracted</w:t>
        </w:r>
      </w:ins>
      <w:r w:rsidRPr="007418CF">
        <w:rPr>
          <w:rFonts w:ascii="Times New Roman" w:eastAsia="Times New Roman" w:hAnsi="Times New Roman" w:cs="Times New Roman"/>
          <w:sz w:val="24"/>
          <w:szCs w:val="24"/>
        </w:rPr>
        <w:t xml:space="preserve">, 1 mL of 100% hexane was added </w:t>
      </w:r>
      <w:ins w:id="291" w:author="Meyer, Michael Frederick" w:date="2021-09-22T11:28:00Z">
        <w:r w:rsidR="006B6041">
          <w:rPr>
            <w:rFonts w:ascii="Times New Roman" w:eastAsia="Times New Roman" w:hAnsi="Times New Roman" w:cs="Times New Roman"/>
            <w:sz w:val="24"/>
            <w:szCs w:val="24"/>
          </w:rPr>
          <w:t xml:space="preserve">to the fatty acid extract, </w:t>
        </w:r>
      </w:ins>
      <w:r w:rsidRPr="007418CF">
        <w:rPr>
          <w:rFonts w:ascii="Times New Roman" w:eastAsia="Times New Roman" w:hAnsi="Times New Roman" w:cs="Times New Roman"/>
          <w:sz w:val="24"/>
          <w:szCs w:val="24"/>
        </w:rPr>
        <w:t xml:space="preserve">and </w:t>
      </w:r>
      <w:ins w:id="292" w:author="Meyer, Michael Frederick" w:date="2021-09-22T11:28:00Z">
        <w:r w:rsidR="006B6041">
          <w:rPr>
            <w:rFonts w:ascii="Times New Roman" w:eastAsia="Times New Roman" w:hAnsi="Times New Roman" w:cs="Times New Roman"/>
            <w:sz w:val="24"/>
            <w:szCs w:val="24"/>
          </w:rPr>
          <w:t xml:space="preserve">the sample was </w:t>
        </w:r>
      </w:ins>
      <w:r w:rsidRPr="007418CF">
        <w:rPr>
          <w:rFonts w:ascii="Times New Roman" w:eastAsia="Times New Roman" w:hAnsi="Times New Roman" w:cs="Times New Roman"/>
          <w:sz w:val="24"/>
          <w:szCs w:val="24"/>
        </w:rPr>
        <w:t xml:space="preserve">stored in a glass amber autosampler vial for GC/MS quantification. GC/MS quantification was performed </w:t>
      </w:r>
      <w:r w:rsidR="00446481" w:rsidRPr="007418CF">
        <w:rPr>
          <w:rFonts w:ascii="Times New Roman" w:eastAsia="Times New Roman" w:hAnsi="Times New Roman" w:cs="Times New Roman"/>
          <w:sz w:val="24"/>
          <w:szCs w:val="24"/>
        </w:rPr>
        <w:t xml:space="preserve">with a Shimadzu QP2020 GC/MS </w:t>
      </w:r>
      <w:r w:rsidR="002A5B2A" w:rsidRPr="007418CF">
        <w:rPr>
          <w:rFonts w:ascii="Times New Roman" w:eastAsia="Times New Roman" w:hAnsi="Times New Roman" w:cs="Times New Roman"/>
          <w:sz w:val="24"/>
          <w:szCs w:val="24"/>
        </w:rPr>
        <w:t>following</w:t>
      </w:r>
      <w:r w:rsidRPr="007418CF">
        <w:rPr>
          <w:rFonts w:ascii="Times New Roman" w:eastAsia="Times New Roman" w:hAnsi="Times New Roman" w:cs="Times New Roman"/>
          <w:sz w:val="24"/>
          <w:szCs w:val="24"/>
        </w:rPr>
        <w:t xml:space="preserve">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{"citationID":"1GtVZenX","properties":{"formattedCitation":"(Schram et al. 2018)","plainCitation":"(Schram et al. 2018)","dontUpdate":true,"noteIndex":0},"citationItems":[{"id":4063,"uris":["http://zotero.org/users/2645460/items/JBTHT7SI"],"uri":["http://zotero.org/users/2645460/items/JBTHT7SI"],"itemData":{"id":4063,"type":"article-journal","abstract":"Sea urchins are ecosystem engineers of nearshore benthic communities because of their influence on the abundance and distribution of macroalgal species. Urchins are notoriously inefficient in assimilation of their macroalgal diets, so their fecal production can provide a nutritional subsidy to benthic consumers that cannot capture and handle large macroalgae. We studied the assimilation of macroalgal diets by urchins by analyzing the profiles of trophic biomarkers such as fatty acids (FAs). We tracked macroalgal diet assimilation in both Strongylocentrotus droebachiensis and S. purpuratus. Juvenile S. droebachiensis and adult S. purpuratus were maintained for 180 and 70 days, respectively, on one of three monoculture diets from three algal phyla: Nereocystis luetkeana, Pyropia sp., or Ulva sp. We then analyzed FA profiles of the macroalgal tissue fed to urchins as well as urchin gonad, gut, digesta, and egesta (feces) to directly evaluate trophic modification and compare nutritional quality of urchin food sources, urchin tissues, and fecal subsidies. In the S. purpuratus assay, there were significantly more total lipids in the digesta and egesta than in the algae consumed. The FA profiles of urchin tissues differed among urchin species, all diets, and tissue types. Despite these differences, we observed similar patterns in the relationships between the urchin and macroalgal tissues for both species. Egesta produced by urchins fed each of the three diets were depleted with respect to the concentration of important long chain polyunsaturated fatty acids (LCPUFAs), but did not differ significantly from the source alga consumed. Both urchin species were shown to synthesize and selectively retain both the precursor and resulting LCPUFAs involved in the synthesis of the LCPUFAs 20:4</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6 and 20:5</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 xml:space="preserve">3. S. droebachiensis and S. purpuratus exhibited consistent patterns in the respective depletion and retention of precursor FAs and resulting LCPUFAs of Pyropia and Ulva tissues, suggesting species level control of macroalgal digestion or differential tissue processing by gut microbiota. For both S. droebachiensis and S. purpuratus, macroalgal diet was a surprisingly strong driver of urchin tissue fatty acids; this indicates the potential of fatty acids for future quantitative trophic estimates of urchin assimilation of algal phyla in natural settings.","container-title":"Frontiers in Ecology and Evolution","DOI":"10.3389/fevo.2018.00083","ISSN":"2296-701X","journalAbbreviation":"Front. Ecol. Evol.","language":"English","source":"Frontiers","title":"Trophic Transfer of Macroalgal Fatty Acids in Two Urchin Species: Digestion, Egestion, and Tissue Building","title-short":"Trophic Transfer of Macroalgal Fatty Acids in Two Urchin Species","URL":"https://www.frontiersin.org/articles/10.3389/fevo.2018.00083/full","volume":"6","author":[{"family":"Schram","given":"Julie B."},{"family":"Kobelt","given":"Julia N."},{"family":"Dethier","given":"Megan N."},{"family":"Galloway","given":"Aaron W. E."}],"accessed":{"date-parts":[["2020",12,1]]},"issued":{"date-parts":[["2018"]]}}}],"schema":"https://github.com/citation-style-language/schema/raw/master/csl-citation.json"}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Schram et al. (2018)</w:t>
      </w:r>
      <w:r w:rsidR="002774BE"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w:t>
      </w:r>
      <w:bookmarkEnd w:id="287"/>
    </w:p>
    <w:p w14:paraId="1D558FAF" w14:textId="0F056665" w:rsidR="005B464E" w:rsidRDefault="005B464E" w:rsidP="00F31B90">
      <w:pPr>
        <w:spacing w:line="480" w:lineRule="auto"/>
        <w:rPr>
          <w:rFonts w:ascii="Times New Roman" w:eastAsia="Times New Roman" w:hAnsi="Times New Roman" w:cs="Times New Roman"/>
          <w:sz w:val="24"/>
          <w:szCs w:val="24"/>
        </w:rPr>
      </w:pPr>
    </w:p>
    <w:p w14:paraId="5D35EF08" w14:textId="35CECDB8" w:rsidR="00E21797" w:rsidRPr="009A2D94" w:rsidRDefault="00E21797" w:rsidP="00F31B90">
      <w:pPr>
        <w:spacing w:line="480" w:lineRule="auto"/>
        <w:rPr>
          <w:rFonts w:ascii="Times New Roman" w:eastAsia="Times New Roman" w:hAnsi="Times New Roman" w:cs="Times New Roman"/>
          <w:i/>
          <w:sz w:val="24"/>
          <w:szCs w:val="24"/>
        </w:rPr>
      </w:pPr>
      <w:bookmarkStart w:id="293" w:name="_Hlk86399975"/>
      <w:r>
        <w:rPr>
          <w:rFonts w:ascii="Times New Roman" w:eastAsia="Times New Roman" w:hAnsi="Times New Roman" w:cs="Times New Roman"/>
          <w:i/>
          <w:sz w:val="24"/>
          <w:szCs w:val="24"/>
        </w:rPr>
        <w:t>Inferring food web structure</w:t>
      </w:r>
    </w:p>
    <w:p w14:paraId="14B3B9E8" w14:textId="0A949EF9" w:rsidR="000F6F93" w:rsidRPr="00D1507C" w:rsidRDefault="005B464E" w:rsidP="00A246FB">
      <w:pPr>
        <w:spacing w:line="480" w:lineRule="auto"/>
        <w:rPr>
          <w:rFonts w:ascii="Times New Roman" w:eastAsia="Times New Roman" w:hAnsi="Times New Roman" w:cs="Times New Roman"/>
          <w:sz w:val="24"/>
          <w:szCs w:val="24"/>
        </w:rPr>
      </w:pPr>
      <w:r w:rsidRPr="00634FD3">
        <w:rPr>
          <w:rFonts w:ascii="Times New Roman" w:eastAsia="Times New Roman" w:hAnsi="Times New Roman" w:cs="Times New Roman"/>
          <w:sz w:val="24"/>
          <w:szCs w:val="24"/>
        </w:rPr>
        <w:t xml:space="preserve">In order to assess food web structure, we compared stable isotopes and fatty acids in periphyton resources </w:t>
      </w:r>
      <w:r w:rsidR="00EB5642" w:rsidRPr="00634FD3">
        <w:rPr>
          <w:rFonts w:ascii="Times New Roman" w:eastAsia="Times New Roman" w:hAnsi="Times New Roman" w:cs="Times New Roman"/>
          <w:sz w:val="24"/>
          <w:szCs w:val="24"/>
        </w:rPr>
        <w:t>with those in</w:t>
      </w:r>
      <w:r w:rsidRPr="00634FD3">
        <w:rPr>
          <w:rFonts w:ascii="Times New Roman" w:eastAsia="Times New Roman" w:hAnsi="Times New Roman" w:cs="Times New Roman"/>
          <w:sz w:val="24"/>
          <w:szCs w:val="24"/>
        </w:rPr>
        <w:t xml:space="preserve"> amphipod</w:t>
      </w:r>
      <w:r w:rsidR="00EB5642" w:rsidRPr="00634FD3">
        <w:rPr>
          <w:rFonts w:ascii="Times New Roman" w:eastAsia="Times New Roman" w:hAnsi="Times New Roman" w:cs="Times New Roman"/>
          <w:sz w:val="24"/>
          <w:szCs w:val="24"/>
        </w:rPr>
        <w:t>s</w:t>
      </w:r>
      <w:r w:rsidRPr="00634FD3">
        <w:rPr>
          <w:rFonts w:ascii="Times New Roman" w:eastAsia="Times New Roman" w:hAnsi="Times New Roman" w:cs="Times New Roman"/>
          <w:sz w:val="24"/>
          <w:szCs w:val="24"/>
        </w:rPr>
        <w:t xml:space="preserve">. </w:t>
      </w:r>
      <w:r w:rsidR="00EB5642" w:rsidRPr="00634FD3">
        <w:rPr>
          <w:rFonts w:ascii="Times New Roman" w:eastAsia="Times New Roman" w:hAnsi="Times New Roman" w:cs="Times New Roman"/>
          <w:sz w:val="24"/>
          <w:szCs w:val="24"/>
        </w:rPr>
        <w:t>P</w:t>
      </w:r>
      <w:r w:rsidR="00D7090E" w:rsidRPr="00634FD3">
        <w:rPr>
          <w:rFonts w:ascii="Times New Roman" w:eastAsia="Times New Roman" w:hAnsi="Times New Roman" w:cs="Times New Roman"/>
          <w:sz w:val="24"/>
          <w:szCs w:val="24"/>
        </w:rPr>
        <w:t xml:space="preserve">eriphyton </w:t>
      </w:r>
      <w:r w:rsidR="00EB5642" w:rsidRPr="00634FD3">
        <w:rPr>
          <w:rFonts w:ascii="Times New Roman" w:eastAsia="Times New Roman" w:hAnsi="Times New Roman" w:cs="Times New Roman"/>
          <w:sz w:val="24"/>
          <w:szCs w:val="24"/>
        </w:rPr>
        <w:t>and each amphipod species’ stable isotope</w:t>
      </w:r>
      <w:r w:rsidR="00CC3BA5" w:rsidRPr="00634FD3">
        <w:rPr>
          <w:rFonts w:ascii="Times New Roman" w:eastAsia="Times New Roman" w:hAnsi="Times New Roman" w:cs="Times New Roman"/>
          <w:sz w:val="24"/>
          <w:szCs w:val="24"/>
        </w:rPr>
        <w:t xml:space="preserve"> signatures</w:t>
      </w:r>
      <w:r w:rsidR="00EB5642" w:rsidRPr="00634FD3">
        <w:rPr>
          <w:rFonts w:ascii="Times New Roman" w:eastAsia="Times New Roman" w:hAnsi="Times New Roman" w:cs="Times New Roman"/>
          <w:sz w:val="24"/>
          <w:szCs w:val="24"/>
        </w:rPr>
        <w:t xml:space="preserve"> were each measured in composite</w:t>
      </w:r>
      <w:r w:rsidR="00181540" w:rsidRPr="00634FD3">
        <w:rPr>
          <w:rFonts w:ascii="Times New Roman" w:eastAsia="Times New Roman" w:hAnsi="Times New Roman" w:cs="Times New Roman"/>
          <w:sz w:val="24"/>
          <w:szCs w:val="24"/>
        </w:rPr>
        <w:t xml:space="preserve"> for a given sampling location.</w:t>
      </w:r>
      <w:r w:rsidR="00EB5642" w:rsidRPr="00634FD3">
        <w:rPr>
          <w:rFonts w:ascii="Times New Roman" w:eastAsia="Times New Roman" w:hAnsi="Times New Roman" w:cs="Times New Roman"/>
          <w:sz w:val="24"/>
          <w:szCs w:val="24"/>
        </w:rPr>
        <w:t xml:space="preserve"> </w:t>
      </w:r>
      <w:r w:rsidR="00181540" w:rsidRPr="00634FD3">
        <w:rPr>
          <w:rFonts w:ascii="Times New Roman" w:eastAsia="Times New Roman" w:hAnsi="Times New Roman" w:cs="Times New Roman"/>
          <w:sz w:val="24"/>
          <w:szCs w:val="24"/>
        </w:rPr>
        <w:t>Because periphyton stable isotope samples were measured for the aggregate community,</w:t>
      </w:r>
      <w:del w:id="294" w:author="Meyer, Michael Frederick" w:date="2021-09-22T14:28:00Z">
        <w:r w:rsidR="00181540" w:rsidRPr="00634FD3" w:rsidDel="00BF7061">
          <w:rPr>
            <w:rFonts w:ascii="Times New Roman" w:eastAsia="Times New Roman" w:hAnsi="Times New Roman" w:cs="Times New Roman"/>
            <w:sz w:val="24"/>
            <w:szCs w:val="24"/>
          </w:rPr>
          <w:delText xml:space="preserve"> </w:delText>
        </w:r>
      </w:del>
      <w:r w:rsidR="00181540" w:rsidRPr="00634FD3">
        <w:rPr>
          <w:rFonts w:ascii="Times New Roman" w:eastAsia="Times New Roman" w:hAnsi="Times New Roman" w:cs="Times New Roman"/>
          <w:sz w:val="24"/>
          <w:szCs w:val="24"/>
        </w:rPr>
        <w:t xml:space="preserve"> p</w:t>
      </w:r>
      <w:r w:rsidR="00EB5642" w:rsidRPr="00634FD3">
        <w:rPr>
          <w:rFonts w:ascii="Times New Roman" w:eastAsia="Times New Roman" w:hAnsi="Times New Roman" w:cs="Times New Roman"/>
          <w:sz w:val="24"/>
          <w:szCs w:val="24"/>
        </w:rPr>
        <w:t xml:space="preserve">eriphyton </w:t>
      </w:r>
      <w:r w:rsidR="00181540" w:rsidRPr="00634FD3">
        <w:rPr>
          <w:rFonts w:ascii="Times New Roman" w:eastAsia="Times New Roman" w:hAnsi="Times New Roman" w:cs="Times New Roman"/>
          <w:sz w:val="24"/>
          <w:szCs w:val="24"/>
        </w:rPr>
        <w:t xml:space="preserve">could only be used </w:t>
      </w:r>
      <w:r w:rsidR="00EB5642" w:rsidRPr="00634FD3">
        <w:rPr>
          <w:rFonts w:ascii="Times New Roman" w:eastAsia="Times New Roman" w:hAnsi="Times New Roman" w:cs="Times New Roman"/>
          <w:sz w:val="24"/>
          <w:szCs w:val="24"/>
        </w:rPr>
        <w:t>as a single potential resource</w:t>
      </w:r>
      <w:r w:rsidR="00181540" w:rsidRPr="00634FD3">
        <w:rPr>
          <w:rFonts w:ascii="Times New Roman" w:eastAsia="Times New Roman" w:hAnsi="Times New Roman" w:cs="Times New Roman"/>
          <w:sz w:val="24"/>
          <w:szCs w:val="24"/>
        </w:rPr>
        <w:t xml:space="preserve"> for </w:t>
      </w:r>
      <w:del w:id="295" w:author="Hampton, Stephanie" w:date="2021-12-07T20:34:00Z">
        <w:r w:rsidR="00181540" w:rsidRPr="00634FD3" w:rsidDel="009E5138">
          <w:rPr>
            <w:rFonts w:ascii="Times New Roman" w:eastAsia="Times New Roman" w:hAnsi="Times New Roman" w:cs="Times New Roman"/>
            <w:sz w:val="24"/>
            <w:szCs w:val="24"/>
          </w:rPr>
          <w:delText xml:space="preserve">inferring </w:delText>
        </w:r>
      </w:del>
      <w:r w:rsidR="00181540" w:rsidRPr="00634FD3">
        <w:rPr>
          <w:rFonts w:ascii="Times New Roman" w:eastAsia="Times New Roman" w:hAnsi="Times New Roman" w:cs="Times New Roman"/>
          <w:sz w:val="24"/>
          <w:szCs w:val="24"/>
        </w:rPr>
        <w:t>amphipod</w:t>
      </w:r>
      <w:del w:id="296" w:author="Hampton, Stephanie" w:date="2021-12-07T20:34:00Z">
        <w:r w:rsidR="00181540" w:rsidRPr="00634FD3" w:rsidDel="009E5138">
          <w:rPr>
            <w:rFonts w:ascii="Times New Roman" w:eastAsia="Times New Roman" w:hAnsi="Times New Roman" w:cs="Times New Roman"/>
            <w:sz w:val="24"/>
            <w:szCs w:val="24"/>
          </w:rPr>
          <w:delText xml:space="preserve"> diet</w:delText>
        </w:r>
      </w:del>
      <w:r w:rsidR="00181540" w:rsidRPr="00634FD3">
        <w:rPr>
          <w:rFonts w:ascii="Times New Roman" w:eastAsia="Times New Roman" w:hAnsi="Times New Roman" w:cs="Times New Roman"/>
          <w:sz w:val="24"/>
          <w:szCs w:val="24"/>
        </w:rPr>
        <w:t>s</w:t>
      </w:r>
      <w:ins w:id="297" w:author="Meyer, Michael Frederick" w:date="2021-12-09T14:21:00Z">
        <w:r w:rsidR="008727D2">
          <w:rPr>
            <w:rFonts w:ascii="Times New Roman" w:eastAsia="Times New Roman" w:hAnsi="Times New Roman" w:cs="Times New Roman"/>
            <w:sz w:val="24"/>
            <w:szCs w:val="24"/>
          </w:rPr>
          <w:t>,</w:t>
        </w:r>
      </w:ins>
      <w:ins w:id="298" w:author="Meyer, Michael Frederick" w:date="2022-01-10T09:47:00Z">
        <w:r w:rsidR="007C7B8B">
          <w:rPr>
            <w:rFonts w:ascii="Times New Roman" w:eastAsia="Times New Roman" w:hAnsi="Times New Roman" w:cs="Times New Roman"/>
            <w:sz w:val="24"/>
            <w:szCs w:val="24"/>
          </w:rPr>
          <w:t xml:space="preserve"> </w:t>
        </w:r>
      </w:ins>
      <w:del w:id="299" w:author="Meyer, Michael Frederick" w:date="2021-12-09T14:20:00Z">
        <w:r w:rsidR="00E21797" w:rsidRPr="00634FD3" w:rsidDel="00171A65">
          <w:rPr>
            <w:rFonts w:ascii="Times New Roman" w:eastAsia="Times New Roman" w:hAnsi="Times New Roman" w:cs="Times New Roman"/>
            <w:sz w:val="24"/>
            <w:szCs w:val="24"/>
          </w:rPr>
          <w:delText xml:space="preserve">. </w:delText>
        </w:r>
      </w:del>
      <w:ins w:id="300" w:author="Hampton, Stephanie" w:date="2021-12-07T20:37:00Z">
        <w:del w:id="301" w:author="Meyer, Michael Frederick" w:date="2021-12-09T14:20:00Z">
          <w:r w:rsidR="009E5138" w:rsidDel="00171A65">
            <w:rPr>
              <w:rFonts w:ascii="Times New Roman" w:eastAsia="Times New Roman" w:hAnsi="Times New Roman" w:cs="Times New Roman"/>
              <w:sz w:val="24"/>
              <w:szCs w:val="24"/>
            </w:rPr>
            <w:delText>Thus, g</w:delText>
          </w:r>
        </w:del>
      </w:ins>
      <w:ins w:id="302" w:author="Hampton, Stephanie" w:date="2021-12-07T20:36:00Z">
        <w:del w:id="303" w:author="Meyer, Michael Frederick" w:date="2021-12-09T14:20:00Z">
          <w:r w:rsidR="009E5138" w:rsidDel="00171A65">
            <w:rPr>
              <w:rFonts w:ascii="Times New Roman" w:eastAsia="Times New Roman" w:hAnsi="Times New Roman" w:cs="Times New Roman"/>
              <w:sz w:val="24"/>
              <w:szCs w:val="24"/>
            </w:rPr>
            <w:delText>iven known environmental</w:delText>
          </w:r>
        </w:del>
      </w:ins>
      <w:ins w:id="304" w:author="Hampton, Stephanie" w:date="2021-12-07T20:37:00Z">
        <w:del w:id="305" w:author="Meyer, Michael Frederick" w:date="2021-12-09T14:20:00Z">
          <w:r w:rsidR="009E5138" w:rsidDel="00171A65">
            <w:rPr>
              <w:rFonts w:ascii="Times New Roman" w:eastAsia="Times New Roman" w:hAnsi="Times New Roman" w:cs="Times New Roman"/>
              <w:sz w:val="24"/>
              <w:szCs w:val="24"/>
            </w:rPr>
            <w:delText>ly driven</w:delText>
          </w:r>
        </w:del>
      </w:ins>
      <w:ins w:id="306" w:author="Hampton, Stephanie" w:date="2021-12-07T20:36:00Z">
        <w:del w:id="307" w:author="Meyer, Michael Frederick" w:date="2021-12-09T14:20:00Z">
          <w:r w:rsidR="009E5138" w:rsidDel="00171A65">
            <w:rPr>
              <w:rFonts w:ascii="Times New Roman" w:eastAsia="Times New Roman" w:hAnsi="Times New Roman" w:cs="Times New Roman"/>
              <w:sz w:val="24"/>
              <w:szCs w:val="24"/>
            </w:rPr>
            <w:delText xml:space="preserve"> fluctuations </w:delText>
          </w:r>
        </w:del>
      </w:ins>
      <w:ins w:id="308" w:author="Hampton, Stephanie" w:date="2021-12-07T20:37:00Z">
        <w:del w:id="309" w:author="Meyer, Michael Frederick" w:date="2021-12-09T14:20:00Z">
          <w:r w:rsidR="009E5138" w:rsidDel="00171A65">
            <w:rPr>
              <w:rFonts w:ascii="Times New Roman" w:eastAsia="Times New Roman" w:hAnsi="Times New Roman" w:cs="Times New Roman"/>
              <w:sz w:val="24"/>
              <w:szCs w:val="24"/>
            </w:rPr>
            <w:delText>in these isotopes</w:delText>
          </w:r>
        </w:del>
      </w:ins>
      <w:ins w:id="310" w:author="Hampton, Stephanie" w:date="2021-12-07T20:32:00Z">
        <w:del w:id="311" w:author="Meyer, Michael Frederick" w:date="2021-12-09T14:20:00Z">
          <w:r w:rsidR="009E5138" w:rsidDel="00171A65">
            <w:rPr>
              <w:rFonts w:ascii="Times New Roman" w:eastAsia="Times New Roman" w:hAnsi="Times New Roman" w:cs="Times New Roman"/>
              <w:sz w:val="24"/>
              <w:szCs w:val="24"/>
            </w:rPr>
            <w:delText>i</w:delText>
          </w:r>
        </w:del>
      </w:ins>
      <w:ins w:id="312" w:author="Meyer, Michael Frederick" w:date="2021-12-09T14:21:00Z">
        <w:r w:rsidR="008727D2">
          <w:rPr>
            <w:rFonts w:ascii="Times New Roman" w:eastAsia="Times New Roman" w:hAnsi="Times New Roman" w:cs="Times New Roman"/>
            <w:sz w:val="24"/>
            <w:szCs w:val="24"/>
          </w:rPr>
          <w:t>meaning i</w:t>
        </w:r>
      </w:ins>
      <w:ins w:id="313" w:author="Hampton, Stephanie" w:date="2021-12-07T20:32:00Z">
        <w:r w:rsidR="009E5138">
          <w:rPr>
            <w:rFonts w:ascii="Times New Roman" w:eastAsia="Times New Roman" w:hAnsi="Times New Roman" w:cs="Times New Roman"/>
            <w:sz w:val="24"/>
            <w:szCs w:val="24"/>
          </w:rPr>
          <w:t>t was not possible to use our</w:t>
        </w:r>
      </w:ins>
      <w:ins w:id="314" w:author="Meyer, Michael Frederick" w:date="2021-09-22T14:34:00Z">
        <w:r w:rsidR="00AC5DFC">
          <w:rPr>
            <w:rFonts w:ascii="Times New Roman" w:eastAsia="Times New Roman" w:hAnsi="Times New Roman" w:cs="Times New Roman"/>
            <w:sz w:val="24"/>
            <w:szCs w:val="24"/>
          </w:rPr>
          <w:t xml:space="preserve"> stable isotope </w:t>
        </w:r>
      </w:ins>
      <w:ins w:id="315" w:author="Meyer, Michael Frederick" w:date="2021-09-22T14:30:00Z">
        <w:r w:rsidR="00AC5DFC">
          <w:rPr>
            <w:rFonts w:ascii="Times New Roman" w:eastAsia="Times New Roman" w:hAnsi="Times New Roman" w:cs="Times New Roman"/>
            <w:sz w:val="24"/>
            <w:szCs w:val="24"/>
          </w:rPr>
          <w:t>data</w:t>
        </w:r>
      </w:ins>
      <w:ins w:id="316" w:author="Hampton, Stephanie" w:date="2021-12-07T20:36:00Z">
        <w:r w:rsidR="009E5138">
          <w:rPr>
            <w:rFonts w:ascii="Times New Roman" w:eastAsia="Times New Roman" w:hAnsi="Times New Roman" w:cs="Times New Roman"/>
            <w:sz w:val="24"/>
            <w:szCs w:val="24"/>
          </w:rPr>
          <w:t xml:space="preserve"> alone</w:t>
        </w:r>
      </w:ins>
      <w:ins w:id="317" w:author="Meyer, Michael Frederick" w:date="2021-09-22T14:30:00Z">
        <w:r w:rsidR="00AC5DFC">
          <w:rPr>
            <w:rFonts w:ascii="Times New Roman" w:eastAsia="Times New Roman" w:hAnsi="Times New Roman" w:cs="Times New Roman"/>
            <w:sz w:val="24"/>
            <w:szCs w:val="24"/>
          </w:rPr>
          <w:t xml:space="preserve"> </w:t>
        </w:r>
        <w:del w:id="318" w:author="Hampton, Stephanie" w:date="2021-12-07T20:32:00Z">
          <w:r w:rsidR="00AC5DFC" w:rsidDel="009E5138">
            <w:rPr>
              <w:rFonts w:ascii="Times New Roman" w:eastAsia="Times New Roman" w:hAnsi="Times New Roman" w:cs="Times New Roman"/>
              <w:sz w:val="24"/>
              <w:szCs w:val="24"/>
            </w:rPr>
            <w:delText xml:space="preserve">constrained our analysis to </w:delText>
          </w:r>
        </w:del>
      </w:ins>
      <w:ins w:id="319" w:author="Meyer, Michael Frederick" w:date="2021-09-22T14:34:00Z">
        <w:del w:id="320" w:author="Hampton, Stephanie" w:date="2021-12-07T20:32:00Z">
          <w:r w:rsidR="00AC5DFC" w:rsidDel="009E5138">
            <w:rPr>
              <w:rFonts w:ascii="Times New Roman" w:eastAsia="Times New Roman" w:hAnsi="Times New Roman" w:cs="Times New Roman"/>
              <w:sz w:val="24"/>
              <w:szCs w:val="24"/>
            </w:rPr>
            <w:delText>qualitatively</w:delText>
          </w:r>
        </w:del>
      </w:ins>
      <w:ins w:id="321" w:author="Meyer, Michael Frederick" w:date="2021-09-22T14:30:00Z">
        <w:del w:id="322" w:author="Hampton, Stephanie" w:date="2021-12-07T20:32:00Z">
          <w:r w:rsidR="00AC5DFC" w:rsidDel="009E5138">
            <w:rPr>
              <w:rFonts w:ascii="Times New Roman" w:eastAsia="Times New Roman" w:hAnsi="Times New Roman" w:cs="Times New Roman"/>
              <w:sz w:val="24"/>
              <w:szCs w:val="24"/>
            </w:rPr>
            <w:delText xml:space="preserve"> comparing</w:delText>
          </w:r>
        </w:del>
      </w:ins>
      <w:ins w:id="323" w:author="Hampton, Stephanie" w:date="2021-12-07T20:32:00Z">
        <w:r w:rsidR="009E5138">
          <w:rPr>
            <w:rFonts w:ascii="Times New Roman" w:eastAsia="Times New Roman" w:hAnsi="Times New Roman" w:cs="Times New Roman"/>
            <w:sz w:val="24"/>
            <w:szCs w:val="24"/>
          </w:rPr>
          <w:t>to</w:t>
        </w:r>
      </w:ins>
      <w:ins w:id="324" w:author="Meyer, Michael Frederick" w:date="2021-09-22T14:30:00Z">
        <w:r w:rsidR="00AC5DFC">
          <w:rPr>
            <w:rFonts w:ascii="Times New Roman" w:eastAsia="Times New Roman" w:hAnsi="Times New Roman" w:cs="Times New Roman"/>
            <w:sz w:val="24"/>
            <w:szCs w:val="24"/>
          </w:rPr>
          <w:t xml:space="preserve"> </w:t>
        </w:r>
        <w:del w:id="325" w:author="Hampton, Stephanie" w:date="2021-12-07T20:36:00Z">
          <w:r w:rsidR="00AC5DFC" w:rsidDel="009E5138">
            <w:rPr>
              <w:rFonts w:ascii="Times New Roman" w:eastAsia="Times New Roman" w:hAnsi="Times New Roman" w:cs="Times New Roman"/>
              <w:sz w:val="24"/>
              <w:szCs w:val="24"/>
            </w:rPr>
            <w:delText>δ</w:delText>
          </w:r>
          <w:r w:rsidR="00AC5DFC" w:rsidDel="009E5138">
            <w:rPr>
              <w:rFonts w:ascii="Times New Roman" w:eastAsia="Times New Roman" w:hAnsi="Times New Roman" w:cs="Times New Roman"/>
              <w:sz w:val="24"/>
              <w:szCs w:val="24"/>
              <w:vertAlign w:val="superscript"/>
            </w:rPr>
            <w:delText>13</w:delText>
          </w:r>
          <w:r w:rsidR="00AC5DFC" w:rsidDel="009E5138">
            <w:rPr>
              <w:rFonts w:ascii="Times New Roman" w:eastAsia="Times New Roman" w:hAnsi="Times New Roman" w:cs="Times New Roman"/>
              <w:sz w:val="24"/>
              <w:szCs w:val="24"/>
            </w:rPr>
            <w:delText>C and δ</w:delText>
          </w:r>
          <w:r w:rsidR="00AC5DFC" w:rsidDel="009E5138">
            <w:rPr>
              <w:rFonts w:ascii="Times New Roman" w:eastAsia="Times New Roman" w:hAnsi="Times New Roman" w:cs="Times New Roman"/>
              <w:sz w:val="24"/>
              <w:szCs w:val="24"/>
              <w:vertAlign w:val="superscript"/>
            </w:rPr>
            <w:delText>15</w:delText>
          </w:r>
          <w:r w:rsidR="00AC5DFC" w:rsidDel="009E5138">
            <w:rPr>
              <w:rFonts w:ascii="Times New Roman" w:eastAsia="Times New Roman" w:hAnsi="Times New Roman" w:cs="Times New Roman"/>
              <w:sz w:val="24"/>
              <w:szCs w:val="24"/>
            </w:rPr>
            <w:delText>N stable isotopes between periph</w:delText>
          </w:r>
        </w:del>
      </w:ins>
      <w:ins w:id="326" w:author="Meyer, Michael Frederick" w:date="2021-09-22T14:31:00Z">
        <w:del w:id="327" w:author="Hampton, Stephanie" w:date="2021-12-07T20:36:00Z">
          <w:r w:rsidR="00AC5DFC" w:rsidDel="009E5138">
            <w:rPr>
              <w:rFonts w:ascii="Times New Roman" w:eastAsia="Times New Roman" w:hAnsi="Times New Roman" w:cs="Times New Roman"/>
              <w:sz w:val="24"/>
              <w:szCs w:val="24"/>
            </w:rPr>
            <w:delText>yton and</w:delText>
          </w:r>
        </w:del>
      </w:ins>
      <w:ins w:id="328" w:author="Hampton, Stephanie" w:date="2021-12-07T20:36:00Z">
        <w:r w:rsidR="009E5138">
          <w:rPr>
            <w:rFonts w:ascii="Times New Roman" w:eastAsia="Times New Roman" w:hAnsi="Times New Roman" w:cs="Times New Roman"/>
            <w:sz w:val="24"/>
            <w:szCs w:val="24"/>
          </w:rPr>
          <w:t>infer diet shifts for</w:t>
        </w:r>
      </w:ins>
      <w:ins w:id="329" w:author="Meyer, Michael Frederick" w:date="2021-09-22T14:31:00Z">
        <w:r w:rsidR="00AC5DFC">
          <w:rPr>
            <w:rFonts w:ascii="Times New Roman" w:eastAsia="Times New Roman" w:hAnsi="Times New Roman" w:cs="Times New Roman"/>
            <w:sz w:val="24"/>
            <w:szCs w:val="24"/>
          </w:rPr>
          <w:t xml:space="preserve"> amphipod grazers. </w:t>
        </w:r>
      </w:ins>
      <w:del w:id="330" w:author="Meyer, Michael Frederick" w:date="2021-09-22T14:31:00Z">
        <w:r w:rsidR="00E21797" w:rsidRPr="00634FD3" w:rsidDel="00AC5DFC">
          <w:rPr>
            <w:rFonts w:ascii="Times New Roman" w:eastAsia="Times New Roman" w:hAnsi="Times New Roman" w:cs="Times New Roman"/>
            <w:sz w:val="24"/>
            <w:szCs w:val="24"/>
          </w:rPr>
          <w:delText>For fatty acids</w:delText>
        </w:r>
      </w:del>
      <w:ins w:id="331" w:author="Meyer, Michael Frederick" w:date="2021-09-22T14:31:00Z">
        <w:r w:rsidR="00AC5DFC">
          <w:rPr>
            <w:rFonts w:ascii="Times New Roman" w:eastAsia="Times New Roman" w:hAnsi="Times New Roman" w:cs="Times New Roman"/>
            <w:sz w:val="24"/>
            <w:szCs w:val="24"/>
          </w:rPr>
          <w:t>I</w:t>
        </w:r>
      </w:ins>
      <w:ins w:id="332" w:author="Meyer, Michael Frederick" w:date="2021-09-22T14:32:00Z">
        <w:r w:rsidR="00AC5DFC">
          <w:rPr>
            <w:rFonts w:ascii="Times New Roman" w:eastAsia="Times New Roman" w:hAnsi="Times New Roman" w:cs="Times New Roman"/>
            <w:sz w:val="24"/>
            <w:szCs w:val="24"/>
          </w:rPr>
          <w:t xml:space="preserve">n contrast, algal fatty acid signatures </w:t>
        </w:r>
      </w:ins>
      <w:ins w:id="333" w:author="Meyer, Michael Frederick" w:date="2021-09-22T14:33:00Z">
        <w:r w:rsidR="00AC5DFC">
          <w:rPr>
            <w:rFonts w:ascii="Times New Roman" w:eastAsia="Times New Roman" w:hAnsi="Times New Roman" w:cs="Times New Roman"/>
            <w:sz w:val="24"/>
            <w:szCs w:val="24"/>
          </w:rPr>
          <w:t xml:space="preserve">tend to be consistent for </w:t>
        </w:r>
      </w:ins>
      <w:ins w:id="334" w:author="Meyer, Michael Frederick" w:date="2022-02-03T10:43:00Z">
        <w:r w:rsidR="00EB5603">
          <w:rPr>
            <w:rFonts w:ascii="Times New Roman" w:eastAsia="Times New Roman" w:hAnsi="Times New Roman" w:cs="Times New Roman"/>
            <w:sz w:val="24"/>
            <w:szCs w:val="24"/>
          </w:rPr>
          <w:t>closely-related</w:t>
        </w:r>
      </w:ins>
      <w:ins w:id="335" w:author="Meyer, Michael Frederick" w:date="2021-09-22T14:33:00Z">
        <w:r w:rsidR="00AC5DFC">
          <w:rPr>
            <w:rFonts w:ascii="Times New Roman" w:eastAsia="Times New Roman" w:hAnsi="Times New Roman" w:cs="Times New Roman"/>
            <w:sz w:val="24"/>
            <w:szCs w:val="24"/>
          </w:rPr>
          <w:t xml:space="preserve"> taxa</w:t>
        </w:r>
      </w:ins>
      <w:ins w:id="336" w:author="Meyer, Michael Frederick" w:date="2022-02-03T10:43:00Z">
        <w:r w:rsidR="00EB5603">
          <w:rPr>
            <w:rFonts w:ascii="Times New Roman" w:eastAsia="Times New Roman" w:hAnsi="Times New Roman" w:cs="Times New Roman"/>
            <w:sz w:val="24"/>
            <w:szCs w:val="24"/>
          </w:rPr>
          <w:t xml:space="preserve"> </w:t>
        </w:r>
      </w:ins>
      <w:r w:rsidR="00EB5603">
        <w:rPr>
          <w:rFonts w:ascii="Times New Roman" w:eastAsia="Times New Roman" w:hAnsi="Times New Roman" w:cs="Times New Roman"/>
          <w:sz w:val="24"/>
          <w:szCs w:val="24"/>
        </w:rPr>
        <w:fldChar w:fldCharType="begin"/>
      </w:r>
      <w:r w:rsidR="008938E4">
        <w:rPr>
          <w:rFonts w:ascii="Times New Roman" w:eastAsia="Times New Roman" w:hAnsi="Times New Roman" w:cs="Times New Roman"/>
          <w:sz w:val="24"/>
          <w:szCs w:val="24"/>
        </w:rPr>
        <w:instrText xml:space="preserve"> ADDIN ZOTERO_ITEM CSL_CITATION {"citationID":"a4vd72i3cb","properties":{"formattedCitation":"(Galloway and Winder 2015)","plainCitation":"(Galloway and Winder 2015)","noteIndex":0},"citationItems":[{"id":2592,"uris":["http://zotero.org/users/2645460/items/2UYWG2I3"],"uri":["http://zotero.org/users/2645460/items/2UYWG2I3"],"itemData":{"id":2592,"type":"article-journal","abstract":"Essential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E."},{"family":"Winder","given":"Monika"}],"issued":{"date-parts":[["2015",6,15]]}}}],"schema":"https://github.com/citation-style-language/schema/raw/master/csl-citation.json"} </w:instrText>
      </w:r>
      <w:r w:rsidR="00EB5603">
        <w:rPr>
          <w:rFonts w:ascii="Times New Roman" w:eastAsia="Times New Roman" w:hAnsi="Times New Roman" w:cs="Times New Roman"/>
          <w:sz w:val="24"/>
          <w:szCs w:val="24"/>
        </w:rPr>
        <w:fldChar w:fldCharType="separate"/>
      </w:r>
      <w:r w:rsidR="008938E4" w:rsidRPr="008938E4">
        <w:rPr>
          <w:rFonts w:ascii="Times New Roman" w:hAnsi="Times New Roman" w:cs="Times New Roman"/>
          <w:sz w:val="24"/>
          <w:szCs w:val="24"/>
        </w:rPr>
        <w:t>(Galloway and Winder 2015)</w:t>
      </w:r>
      <w:r w:rsidR="00EB5603">
        <w:rPr>
          <w:rFonts w:ascii="Times New Roman" w:eastAsia="Times New Roman" w:hAnsi="Times New Roman" w:cs="Times New Roman"/>
          <w:sz w:val="24"/>
          <w:szCs w:val="24"/>
        </w:rPr>
        <w:fldChar w:fldCharType="end"/>
      </w:r>
      <w:ins w:id="337" w:author="Meyer, Michael Frederick" w:date="2021-09-22T14:33:00Z">
        <w:r w:rsidR="00AC5DFC">
          <w:rPr>
            <w:rFonts w:ascii="Times New Roman" w:eastAsia="Times New Roman" w:hAnsi="Times New Roman" w:cs="Times New Roman"/>
            <w:sz w:val="24"/>
            <w:szCs w:val="24"/>
          </w:rPr>
          <w:t xml:space="preserve">, allowing us to use published </w:t>
        </w:r>
        <w:proofErr w:type="spellStart"/>
        <w:r w:rsidR="00AC5DFC">
          <w:rPr>
            <w:rFonts w:ascii="Times New Roman" w:eastAsia="Times New Roman" w:hAnsi="Times New Roman" w:cs="Times New Roman"/>
            <w:sz w:val="24"/>
            <w:szCs w:val="24"/>
          </w:rPr>
          <w:t>Baikalian</w:t>
        </w:r>
        <w:proofErr w:type="spellEnd"/>
        <w:r w:rsidR="00AC5DFC">
          <w:rPr>
            <w:rFonts w:ascii="Times New Roman" w:eastAsia="Times New Roman" w:hAnsi="Times New Roman" w:cs="Times New Roman"/>
            <w:sz w:val="24"/>
            <w:szCs w:val="24"/>
          </w:rPr>
          <w:t xml:space="preserve"> algal fatty acid profiles with </w:t>
        </w:r>
      </w:ins>
      <w:ins w:id="338" w:author="Meyer, Michael Frederick" w:date="2021-09-22T14:35:00Z">
        <w:r w:rsidR="00AC5DFC">
          <w:rPr>
            <w:rFonts w:ascii="Times New Roman" w:eastAsia="Times New Roman" w:hAnsi="Times New Roman" w:cs="Times New Roman"/>
            <w:sz w:val="24"/>
            <w:szCs w:val="24"/>
          </w:rPr>
          <w:t xml:space="preserve">consumer fatty acid profiles from our sampling </w:t>
        </w:r>
        <w:r w:rsidR="00AC5DFC">
          <w:rPr>
            <w:rFonts w:ascii="Times New Roman" w:eastAsia="Times New Roman" w:hAnsi="Times New Roman" w:cs="Times New Roman"/>
            <w:sz w:val="24"/>
            <w:szCs w:val="24"/>
          </w:rPr>
          <w:lastRenderedPageBreak/>
          <w:t xml:space="preserve">campaign to evaluate </w:t>
        </w:r>
      </w:ins>
      <w:ins w:id="339" w:author="Meyer, Michael Frederick" w:date="2022-01-18T14:55:00Z">
        <w:r w:rsidR="00DA4032">
          <w:rPr>
            <w:rFonts w:ascii="Times New Roman" w:eastAsia="Times New Roman" w:hAnsi="Times New Roman" w:cs="Times New Roman"/>
            <w:sz w:val="24"/>
            <w:szCs w:val="24"/>
          </w:rPr>
          <w:t xml:space="preserve">more </w:t>
        </w:r>
      </w:ins>
      <w:ins w:id="340" w:author="Meyer, Michael Frederick" w:date="2021-09-22T14:36:00Z">
        <w:r w:rsidR="00AC5DFC">
          <w:rPr>
            <w:rFonts w:ascii="Times New Roman" w:eastAsia="Times New Roman" w:hAnsi="Times New Roman" w:cs="Times New Roman"/>
            <w:sz w:val="24"/>
            <w:szCs w:val="24"/>
          </w:rPr>
          <w:t>taxon-specific</w:t>
        </w:r>
      </w:ins>
      <w:ins w:id="341" w:author="Meyer, Michael Frederick" w:date="2021-09-24T12:48:00Z">
        <w:r w:rsidR="00E4250D">
          <w:rPr>
            <w:rFonts w:ascii="Times New Roman" w:eastAsia="Times New Roman" w:hAnsi="Times New Roman" w:cs="Times New Roman"/>
            <w:sz w:val="24"/>
            <w:szCs w:val="24"/>
          </w:rPr>
          <w:t>,</w:t>
        </w:r>
      </w:ins>
      <w:ins w:id="342" w:author="Meyer, Michael Frederick" w:date="2021-09-22T14:36:00Z">
        <w:r w:rsidR="00AC5DFC">
          <w:rPr>
            <w:rFonts w:ascii="Times New Roman" w:eastAsia="Times New Roman" w:hAnsi="Times New Roman" w:cs="Times New Roman"/>
            <w:sz w:val="24"/>
            <w:szCs w:val="24"/>
          </w:rPr>
          <w:t xml:space="preserve"> algae-amphipod trophic interactions</w:t>
        </w:r>
      </w:ins>
      <w:ins w:id="343" w:author="Meyer, Michael Frederick" w:date="2022-02-03T10:44:00Z">
        <w:r w:rsidR="00EB5603">
          <w:rPr>
            <w:rFonts w:ascii="Times New Roman" w:eastAsia="Times New Roman" w:hAnsi="Times New Roman" w:cs="Times New Roman"/>
            <w:sz w:val="24"/>
            <w:szCs w:val="24"/>
          </w:rPr>
          <w:t xml:space="preserve"> </w:t>
        </w:r>
      </w:ins>
      <w:r w:rsidR="00EB5603">
        <w:rPr>
          <w:rFonts w:ascii="Times New Roman" w:eastAsia="Times New Roman" w:hAnsi="Times New Roman" w:cs="Times New Roman"/>
          <w:sz w:val="24"/>
          <w:szCs w:val="24"/>
        </w:rPr>
        <w:fldChar w:fldCharType="begin"/>
      </w:r>
      <w:r w:rsidR="008938E4">
        <w:rPr>
          <w:rFonts w:ascii="Times New Roman" w:eastAsia="Times New Roman" w:hAnsi="Times New Roman" w:cs="Times New Roman"/>
          <w:sz w:val="24"/>
          <w:szCs w:val="24"/>
        </w:rPr>
        <w:instrText xml:space="preserve"> ADDIN ZOTERO_ITEM CSL_CITATION {"citationID":"am9lmsf1i1","properties":{"formattedCitation":"(Galloway et al. 2014)","plainCitation":"(Galloway et al. 2014)","noteIndex":0},"citationItems":[{"id":4834,"uris":["http://zotero.org/users/2645460/items/YWCF4K4J"],"uri":["http://zotero.org/users/2645460/items/YWCF4K4J"],"itemData":{"id":4834,"type":"article-journal","abstract":"The zooplankton is a key link in the transfer of energy from primary producers up through aquatic food webs. Previous efforts to quantify the importance of basal resources to aquatic consumers have used stable isotopes (SI) and simple ternary models, including only ‘bulk’ phytoplankton, bacteria or terrestrial particulate organic matter (t-POM). We used a novel Bayesian mixing model based on fatty acids (FA) to quantify the dietary assimilation of seven basal resources, including five phytoplankton groups, pelagic bacteria and t-POM, to Cladocera in large boreal lakes in Finland. To account for trophic enrichment of FA from the diet to consumers, we parameterised the model with a resource library, from many feeding trials, consisting of Daphnia magna fed 22 diverse basal taxa. The results of the feeding trials show that the distinctive FA profiles of algal groups are transferred to consumers. Moreover, the large number of FA variables (n = 22) used in the model avoids the limitations of underdetermined mixing problems, common to SI modelling, in cases when the number of resources outnumbers the tracer variables. We show that cladocerans were generally supported by phytoplankton (86–94%), with little use of t-POM (1–9%) and bacteria (1–3%). Cladocerans used primarily high-quality phytoplankton (cryptophytes, diatoms and dinoflagellates) in both summer (51 ± 22%) and autumn (79 ± 12%), and the relative importance of medium-quality resources (cyanobacteria, chlorophytes and chrysophytes) declined from 37 ± 23% in the summer to 8 ± 2% in the autumn. High-quality resources, rich in essential biochemical compounds, are critical in fuelling food webs in large lakes, even those with high concentrations of allochthonous organic matter.","container-title":"Freshwater Biology","DOI":"10.1111/fwb.12394","ISSN":"1365-2427","issue":"9","language":"en","note":"_eprint: https://onlinelibrary.wiley.com/doi/pdf/10.1111/fwb.12394","page":"1902-1915","source":"Wiley Online Library","title":"Diet-specific biomarkers show that high-quality phytoplankton fuels herbivorous zooplankton in large boreal lakes","volume":"59","author":[{"family":"Galloway","given":"Aaron W. E."},{"family":"Taipale","given":"Sami J."},{"family":"Hiltunen","given":"Minna"},{"family":"Peltomaa","given":"Elina"},{"family":"Strandberg","given":"Ursula"},{"family":"Brett","given":"Michael T."},{"family":"Kankaala","given":"Paula"}],"issued":{"date-parts":[["2014"]]}}}],"schema":"https://github.com/citation-style-language/schema/raw/master/csl-citation.json"} </w:instrText>
      </w:r>
      <w:r w:rsidR="00EB5603">
        <w:rPr>
          <w:rFonts w:ascii="Times New Roman" w:eastAsia="Times New Roman" w:hAnsi="Times New Roman" w:cs="Times New Roman"/>
          <w:sz w:val="24"/>
          <w:szCs w:val="24"/>
        </w:rPr>
        <w:fldChar w:fldCharType="separate"/>
      </w:r>
      <w:r w:rsidR="008938E4" w:rsidRPr="008938E4">
        <w:rPr>
          <w:rFonts w:ascii="Times New Roman" w:hAnsi="Times New Roman" w:cs="Times New Roman"/>
          <w:sz w:val="24"/>
          <w:szCs w:val="24"/>
        </w:rPr>
        <w:t>(Galloway et al. 2014)</w:t>
      </w:r>
      <w:r w:rsidR="00EB5603">
        <w:rPr>
          <w:rFonts w:ascii="Times New Roman" w:eastAsia="Times New Roman" w:hAnsi="Times New Roman" w:cs="Times New Roman"/>
          <w:sz w:val="24"/>
          <w:szCs w:val="24"/>
        </w:rPr>
        <w:fldChar w:fldCharType="end"/>
      </w:r>
      <w:ins w:id="344" w:author="Meyer, Michael Frederick" w:date="2021-09-22T14:36:00Z">
        <w:r w:rsidR="00AC5DFC">
          <w:rPr>
            <w:rFonts w:ascii="Times New Roman" w:eastAsia="Times New Roman" w:hAnsi="Times New Roman" w:cs="Times New Roman"/>
            <w:sz w:val="24"/>
            <w:szCs w:val="24"/>
          </w:rPr>
          <w:t>.</w:t>
        </w:r>
      </w:ins>
      <w:del w:id="345" w:author="Meyer, Michael Frederick" w:date="2021-09-22T14:36:00Z">
        <w:r w:rsidR="00E21797" w:rsidRPr="00634FD3" w:rsidDel="00AC5DFC">
          <w:rPr>
            <w:rFonts w:ascii="Times New Roman" w:eastAsia="Times New Roman" w:hAnsi="Times New Roman" w:cs="Times New Roman"/>
            <w:sz w:val="24"/>
            <w:szCs w:val="24"/>
          </w:rPr>
          <w:delText>,</w:delText>
        </w:r>
      </w:del>
      <w:r w:rsidR="00E21797" w:rsidRPr="00634FD3">
        <w:rPr>
          <w:rFonts w:ascii="Times New Roman" w:eastAsia="Times New Roman" w:hAnsi="Times New Roman" w:cs="Times New Roman"/>
          <w:sz w:val="24"/>
          <w:szCs w:val="24"/>
        </w:rPr>
        <w:t xml:space="preserve"> </w:t>
      </w:r>
      <w:ins w:id="346" w:author="Meyer, Michael Frederick" w:date="2021-09-22T14:37:00Z">
        <w:r w:rsidR="00AC5DFC">
          <w:rPr>
            <w:rFonts w:ascii="Times New Roman" w:eastAsia="Times New Roman" w:hAnsi="Times New Roman" w:cs="Times New Roman"/>
            <w:sz w:val="24"/>
            <w:szCs w:val="24"/>
          </w:rPr>
          <w:t>W</w:t>
        </w:r>
      </w:ins>
      <w:del w:id="347" w:author="Meyer, Michael Frederick" w:date="2021-09-22T14:37:00Z">
        <w:r w:rsidR="00E21797" w:rsidRPr="00634FD3" w:rsidDel="00AC5DFC">
          <w:rPr>
            <w:rFonts w:ascii="Times New Roman" w:eastAsia="Times New Roman" w:hAnsi="Times New Roman" w:cs="Times New Roman"/>
            <w:sz w:val="24"/>
            <w:szCs w:val="24"/>
          </w:rPr>
          <w:delText>w</w:delText>
        </w:r>
      </w:del>
      <w:r w:rsidR="00E21797" w:rsidRPr="00634FD3">
        <w:rPr>
          <w:rFonts w:ascii="Times New Roman" w:eastAsia="Times New Roman" w:hAnsi="Times New Roman" w:cs="Times New Roman"/>
          <w:sz w:val="24"/>
          <w:szCs w:val="24"/>
        </w:rPr>
        <w:t xml:space="preserve">e </w:t>
      </w:r>
      <w:del w:id="348" w:author="Ted" w:date="2021-10-13T16:11:00Z">
        <w:r w:rsidR="00E21797" w:rsidRPr="00634FD3" w:rsidDel="00C90167">
          <w:rPr>
            <w:rFonts w:ascii="Times New Roman" w:eastAsia="Times New Roman" w:hAnsi="Times New Roman" w:cs="Times New Roman"/>
            <w:sz w:val="24"/>
            <w:szCs w:val="24"/>
          </w:rPr>
          <w:delText xml:space="preserve">constructed </w:delText>
        </w:r>
      </w:del>
      <w:ins w:id="349" w:author="Ted" w:date="2021-10-13T16:11:00Z">
        <w:r w:rsidR="00C90167">
          <w:rPr>
            <w:rFonts w:ascii="Times New Roman" w:eastAsia="Times New Roman" w:hAnsi="Times New Roman" w:cs="Times New Roman"/>
            <w:sz w:val="24"/>
            <w:szCs w:val="24"/>
          </w:rPr>
          <w:t>used</w:t>
        </w:r>
        <w:r w:rsidR="00C90167" w:rsidRPr="00634FD3">
          <w:rPr>
            <w:rFonts w:ascii="Times New Roman" w:eastAsia="Times New Roman" w:hAnsi="Times New Roman" w:cs="Times New Roman"/>
            <w:sz w:val="24"/>
            <w:szCs w:val="24"/>
          </w:rPr>
          <w:t xml:space="preserve"> </w:t>
        </w:r>
      </w:ins>
      <w:r w:rsidR="00E21797" w:rsidRPr="00634FD3">
        <w:rPr>
          <w:rFonts w:ascii="Times New Roman" w:eastAsia="Times New Roman" w:hAnsi="Times New Roman" w:cs="Times New Roman"/>
          <w:sz w:val="24"/>
          <w:szCs w:val="24"/>
        </w:rPr>
        <w:t xml:space="preserve">a Bayesian mixing model </w:t>
      </w:r>
      <w:r w:rsidR="008328C9" w:rsidRPr="00634FD3">
        <w:rPr>
          <w:rFonts w:ascii="Times New Roman" w:eastAsia="Times New Roman" w:hAnsi="Times New Roman" w:cs="Times New Roman"/>
          <w:sz w:val="24"/>
          <w:szCs w:val="24"/>
        </w:rPr>
        <w:t>to</w:t>
      </w:r>
      <w:r w:rsidR="00E21797" w:rsidRPr="00634FD3">
        <w:rPr>
          <w:rFonts w:ascii="Times New Roman" w:eastAsia="Times New Roman" w:hAnsi="Times New Roman" w:cs="Times New Roman"/>
          <w:sz w:val="24"/>
          <w:szCs w:val="24"/>
        </w:rPr>
        <w:t xml:space="preserve"> infer </w:t>
      </w:r>
      <w:r w:rsidR="008328C9" w:rsidRPr="00634FD3">
        <w:rPr>
          <w:rFonts w:ascii="Times New Roman" w:eastAsia="Times New Roman" w:hAnsi="Times New Roman" w:cs="Times New Roman"/>
          <w:sz w:val="24"/>
          <w:szCs w:val="24"/>
        </w:rPr>
        <w:t xml:space="preserve">a </w:t>
      </w:r>
      <w:r w:rsidR="00E21797" w:rsidRPr="00634FD3">
        <w:rPr>
          <w:rFonts w:ascii="Times New Roman" w:eastAsia="Times New Roman" w:hAnsi="Times New Roman" w:cs="Times New Roman"/>
          <w:sz w:val="24"/>
          <w:szCs w:val="24"/>
        </w:rPr>
        <w:t>potential resource</w:t>
      </w:r>
      <w:r w:rsidR="008328C9" w:rsidRPr="00634FD3">
        <w:rPr>
          <w:rFonts w:ascii="Times New Roman" w:eastAsia="Times New Roman" w:hAnsi="Times New Roman" w:cs="Times New Roman"/>
          <w:sz w:val="24"/>
          <w:szCs w:val="24"/>
        </w:rPr>
        <w:t>’s relative abundance</w:t>
      </w:r>
      <w:r w:rsidR="00E21797" w:rsidRPr="00634FD3">
        <w:rPr>
          <w:rFonts w:ascii="Times New Roman" w:eastAsia="Times New Roman" w:hAnsi="Times New Roman" w:cs="Times New Roman"/>
          <w:sz w:val="24"/>
          <w:szCs w:val="24"/>
        </w:rPr>
        <w:t xml:space="preserve"> in amphipods’ diets </w:t>
      </w:r>
      <w:ins w:id="350" w:author="Meyer, Michael Frederick" w:date="2021-09-22T14:37:00Z">
        <w:r w:rsidR="00AC5DFC">
          <w:rPr>
            <w:rFonts w:ascii="Times New Roman" w:eastAsia="Times New Roman" w:hAnsi="Times New Roman" w:cs="Times New Roman"/>
            <w:sz w:val="24"/>
            <w:szCs w:val="24"/>
          </w:rPr>
          <w:t xml:space="preserve">using the </w:t>
        </w:r>
        <w:proofErr w:type="spellStart"/>
        <w:r w:rsidR="00AC5DFC">
          <w:rPr>
            <w:rFonts w:ascii="Times New Roman" w:eastAsia="Times New Roman" w:hAnsi="Times New Roman" w:cs="Times New Roman"/>
            <w:sz w:val="24"/>
            <w:szCs w:val="24"/>
          </w:rPr>
          <w:t>MixSIAR</w:t>
        </w:r>
        <w:proofErr w:type="spellEnd"/>
        <w:r w:rsidR="00AC5DFC">
          <w:rPr>
            <w:rFonts w:ascii="Times New Roman" w:eastAsia="Times New Roman" w:hAnsi="Times New Roman" w:cs="Times New Roman"/>
            <w:sz w:val="24"/>
            <w:szCs w:val="24"/>
          </w:rPr>
          <w:t xml:space="preserve"> framework </w:t>
        </w:r>
      </w:ins>
      <w:r w:rsidR="00E21797" w:rsidRPr="00634FD3">
        <w:rPr>
          <w:rFonts w:ascii="Times New Roman" w:eastAsia="Times New Roman" w:hAnsi="Times New Roman" w:cs="Times New Roman"/>
          <w:sz w:val="24"/>
          <w:szCs w:val="24"/>
        </w:rPr>
        <w:fldChar w:fldCharType="begin"/>
      </w:r>
      <w:r w:rsidR="00E21797" w:rsidRPr="00634FD3">
        <w:rPr>
          <w:rFonts w:ascii="Times New Roman" w:eastAsia="Times New Roman" w:hAnsi="Times New Roman" w:cs="Times New Roman"/>
          <w:sz w:val="24"/>
          <w:szCs w:val="24"/>
        </w:rPr>
        <w:instrText xml:space="preserve"> ADDIN ZOTERO_ITEM CSL_CITATION {"citationID":"cdnRGPqm","properties":{"formattedCitation":"(Stock et al. 2018b; a)","plainCitation":"(Stock et al. 2018b; a)","noteIndex":0},"citationItems":[{"id":4530,"uris":["http://zotero.org/users/2645460/items/HF2UCI6P"],"uri":["http://zotero.org/users/2645460/items/HF2UCI6P"],"itemData":{"id":4530,"type":"book","abstract":"To edit","note":"DOI: 10.5281/zenodo.1209993","publisher":"Zenodo","source":"Zenodo","title":"brianstock/MixSIAR 3.1.9","URL":"https://zenodo.org/record/1209993#.YGuLhehKiUk","version":"3.1.9","author":[{"family":"Stock","given":"Brian"},{"family":"Jackson","given":"Andrew"},{"family":"Ward","given":"Eric"},{"family":"Venkiteswaran","given":"Jason"}],"accessed":{"date-parts":[["2021",4,5]]},"issued":{"date-parts":[["2018",3,29]]}}},{"id":4527,"uris":["http://zotero.org/users/2645460/items/JW8YBHHG"],"uri":["http://zotero.org/users/2645460/items/JW8YBHHG"],"itemData":{"id":4527,"type":"article-journal","abstract":"The ongoing evolution of tracer mixing models has resulted in a confusing array of software tools that differ in terms of data inputs, model assumptions, and associated analytic products. Here we introduce MixSIAR, an inclusive, rich, and flexible Bayesian tracer (e.g., stable isotope) mixing model framework implemented as an open-source R package. Using MixSIAR as a foundation, we provide guidance for the implementation of mixing model analyses. We begin by outlining the practical differences between mixture data error structure formulations and relate these error structures to common mixing model study designs in ecology. Because Bayesian mixing models afford the option to specify informative priors on source proportion contributions, we outline methods for establishing prior distributions and discuss the influence of prior specification on model outputs. We also discuss the options available for source data inputs (raw data versus summary statistics) and provide guidance for combining sources. We then describe a key advantage of MixSIAR over previous mixing model software—the ability to include fixed and random effects as covariates explaining variability in mixture proportions and calculate relative support for multiple models via information criteria. We present a case study of Alligator mississippiensis diet partitioning to demonstrate the power of this approach. Finally, we conclude with a discussion of limitations to mixing model applications. Through MixSIAR, we have consolidated the disparate array of mixing model tools into a single platform, diversified the set of available parameterizations, and provided developers a platform upon which to continue improving mixing model analyses in the future.","container-title":"PeerJ","DOI":"10.7717/peerj.5096","ISSN":"2167-8359","journalAbbreviation":"PeerJ","language":"en","page":"e5096","source":"peerj.com","title":"Analyzing mixing systems using a new generation of Bayesian tracer mixing models","volume":"6","author":[{"family":"Stock","given":"Brian C."},{"family":"Jackson","given":"Andrew L."},{"family":"Ward","given":"Eric J."},{"family":"Parnell","given":"Andrew C."},{"family":"Phillips","given":"Donald L."},{"family":"Semmens","given":"Brice X."}],"issued":{"date-parts":[["2018",6,21]]}}}],"schema":"https://github.com/citation-style-language/schema/raw/master/csl-citation.json"} </w:instrText>
      </w:r>
      <w:r w:rsidR="00E21797" w:rsidRPr="00634FD3">
        <w:rPr>
          <w:rFonts w:ascii="Times New Roman" w:eastAsia="Times New Roman" w:hAnsi="Times New Roman" w:cs="Times New Roman"/>
          <w:sz w:val="24"/>
          <w:szCs w:val="24"/>
        </w:rPr>
        <w:fldChar w:fldCharType="separate"/>
      </w:r>
      <w:r w:rsidR="00E21797" w:rsidRPr="00634FD3">
        <w:rPr>
          <w:rFonts w:ascii="Times New Roman" w:hAnsi="Times New Roman" w:cs="Times New Roman"/>
          <w:sz w:val="24"/>
        </w:rPr>
        <w:t>(Stock et al. 2018b; a)</w:t>
      </w:r>
      <w:r w:rsidR="00E21797" w:rsidRPr="00634FD3">
        <w:rPr>
          <w:rFonts w:ascii="Times New Roman" w:eastAsia="Times New Roman" w:hAnsi="Times New Roman" w:cs="Times New Roman"/>
          <w:sz w:val="24"/>
          <w:szCs w:val="24"/>
        </w:rPr>
        <w:fldChar w:fldCharType="end"/>
      </w:r>
      <w:r w:rsidR="00E21797" w:rsidRPr="00634FD3">
        <w:rPr>
          <w:rFonts w:ascii="Times New Roman" w:eastAsia="Times New Roman" w:hAnsi="Times New Roman" w:cs="Times New Roman"/>
          <w:sz w:val="24"/>
          <w:szCs w:val="24"/>
        </w:rPr>
        <w:t xml:space="preserve">. This modelling procedure involved </w:t>
      </w:r>
      <w:r w:rsidR="008328C9" w:rsidRPr="00634FD3">
        <w:rPr>
          <w:rFonts w:ascii="Times New Roman" w:eastAsia="Times New Roman" w:hAnsi="Times New Roman" w:cs="Times New Roman"/>
          <w:sz w:val="24"/>
          <w:szCs w:val="24"/>
        </w:rPr>
        <w:t xml:space="preserve">three </w:t>
      </w:r>
      <w:r w:rsidR="00E21797" w:rsidRPr="00634FD3">
        <w:rPr>
          <w:rFonts w:ascii="Times New Roman" w:eastAsia="Times New Roman" w:hAnsi="Times New Roman" w:cs="Times New Roman"/>
          <w:sz w:val="24"/>
          <w:szCs w:val="24"/>
        </w:rPr>
        <w:t>data inputs:</w:t>
      </w:r>
    </w:p>
    <w:p w14:paraId="7CEEDD59" w14:textId="21E8284F" w:rsidR="00715D55" w:rsidRDefault="0027178F" w:rsidP="00A246FB">
      <w:pPr>
        <w:pStyle w:val="ListParagraph"/>
        <w:numPr>
          <w:ilvl w:val="0"/>
          <w:numId w:val="5"/>
        </w:numPr>
        <w:spacing w:line="480" w:lineRule="auto"/>
        <w:rPr>
          <w:rFonts w:ascii="Times New Roman" w:eastAsia="Times New Roman" w:hAnsi="Times New Roman" w:cs="Times New Roman"/>
          <w:sz w:val="24"/>
          <w:szCs w:val="24"/>
        </w:rPr>
      </w:pPr>
      <w:r w:rsidRPr="0027178F">
        <w:rPr>
          <w:rFonts w:ascii="Times New Roman" w:eastAsia="Times New Roman" w:hAnsi="Times New Roman" w:cs="Times New Roman"/>
          <w:sz w:val="24"/>
          <w:szCs w:val="24"/>
          <w:u w:val="single"/>
        </w:rPr>
        <w:t>Consumer Fatty Acids</w:t>
      </w:r>
      <w:r>
        <w:rPr>
          <w:rFonts w:ascii="Times New Roman" w:eastAsia="Times New Roman" w:hAnsi="Times New Roman" w:cs="Times New Roman"/>
          <w:sz w:val="24"/>
          <w:szCs w:val="24"/>
        </w:rPr>
        <w:t xml:space="preserve">: These data were collected from our sampling at Lake Baikal. </w:t>
      </w:r>
      <w:del w:id="351" w:author="Meyer, Michael Frederick" w:date="2021-10-29T11:40:00Z">
        <w:r w:rsidDel="00B5278B">
          <w:rPr>
            <w:rFonts w:ascii="Times New Roman" w:eastAsia="Times New Roman" w:hAnsi="Times New Roman" w:cs="Times New Roman"/>
            <w:sz w:val="24"/>
            <w:szCs w:val="24"/>
          </w:rPr>
          <w:delText xml:space="preserve">Because </w:delText>
        </w:r>
        <w:r w:rsidDel="00B5278B">
          <w:rPr>
            <w:rFonts w:ascii="Times New Roman" w:eastAsia="Times New Roman" w:hAnsi="Times New Roman" w:cs="Times New Roman"/>
            <w:i/>
            <w:sz w:val="24"/>
            <w:szCs w:val="24"/>
          </w:rPr>
          <w:delText>E. verrucosus</w:delText>
        </w:r>
        <w:r w:rsidDel="00B5278B">
          <w:rPr>
            <w:rFonts w:ascii="Times New Roman" w:eastAsia="Times New Roman" w:hAnsi="Times New Roman" w:cs="Times New Roman"/>
            <w:sz w:val="24"/>
            <w:szCs w:val="24"/>
          </w:rPr>
          <w:delText xml:space="preserve"> and </w:delText>
        </w:r>
        <w:r w:rsidDel="00B5278B">
          <w:rPr>
            <w:rFonts w:ascii="Times New Roman" w:eastAsia="Times New Roman" w:hAnsi="Times New Roman" w:cs="Times New Roman"/>
            <w:i/>
            <w:sz w:val="24"/>
            <w:szCs w:val="24"/>
          </w:rPr>
          <w:delText>E. vittatus</w:delText>
        </w:r>
        <w:r w:rsidDel="00B5278B">
          <w:rPr>
            <w:rFonts w:ascii="Times New Roman" w:eastAsia="Times New Roman" w:hAnsi="Times New Roman" w:cs="Times New Roman"/>
            <w:sz w:val="24"/>
            <w:szCs w:val="24"/>
          </w:rPr>
          <w:delText xml:space="preserve"> were most abundant along our </w:delText>
        </w:r>
        <w:r w:rsidR="00E21797" w:rsidDel="00B5278B">
          <w:rPr>
            <w:rFonts w:ascii="Times New Roman" w:eastAsia="Times New Roman" w:hAnsi="Times New Roman" w:cs="Times New Roman"/>
            <w:sz w:val="24"/>
            <w:szCs w:val="24"/>
          </w:rPr>
          <w:delText xml:space="preserve">disturbance gradient, we focused this analysis on </w:delText>
        </w:r>
        <w:r w:rsidR="00375798" w:rsidDel="00B5278B">
          <w:rPr>
            <w:rFonts w:ascii="Times New Roman" w:eastAsia="Times New Roman" w:hAnsi="Times New Roman" w:cs="Times New Roman"/>
            <w:sz w:val="24"/>
            <w:szCs w:val="24"/>
          </w:rPr>
          <w:delText>those</w:delText>
        </w:r>
        <w:r w:rsidR="00E21797" w:rsidDel="00B5278B">
          <w:rPr>
            <w:rFonts w:ascii="Times New Roman" w:eastAsia="Times New Roman" w:hAnsi="Times New Roman" w:cs="Times New Roman"/>
            <w:sz w:val="24"/>
            <w:szCs w:val="24"/>
          </w:rPr>
          <w:delText xml:space="preserve"> species’ fatty acid profiles.</w:delText>
        </w:r>
      </w:del>
    </w:p>
    <w:p w14:paraId="0CA9A4C1" w14:textId="35869624" w:rsidR="00E21797" w:rsidRDefault="00E21797" w:rsidP="0027178F">
      <w:pPr>
        <w:pStyle w:val="ListParagraph"/>
        <w:numPr>
          <w:ilvl w:val="0"/>
          <w:numId w:val="5"/>
        </w:numPr>
        <w:spacing w:line="480" w:lineRule="auto"/>
        <w:rPr>
          <w:rFonts w:ascii="Times New Roman" w:eastAsia="Times New Roman" w:hAnsi="Times New Roman" w:cs="Times New Roman"/>
          <w:sz w:val="24"/>
          <w:szCs w:val="24"/>
        </w:rPr>
      </w:pPr>
      <w:r w:rsidRPr="00406097">
        <w:rPr>
          <w:rFonts w:ascii="Times New Roman" w:eastAsia="Times New Roman" w:hAnsi="Times New Roman" w:cs="Times New Roman"/>
          <w:sz w:val="24"/>
          <w:szCs w:val="24"/>
          <w:u w:val="single"/>
        </w:rPr>
        <w:t>Source Fatty Acids</w:t>
      </w:r>
      <w:r>
        <w:rPr>
          <w:rFonts w:ascii="Times New Roman" w:eastAsia="Times New Roman" w:hAnsi="Times New Roman" w:cs="Times New Roman"/>
          <w:sz w:val="24"/>
          <w:szCs w:val="24"/>
        </w:rPr>
        <w:t xml:space="preserve">: Because our </w:t>
      </w:r>
      <w:r w:rsidR="00375798">
        <w:rPr>
          <w:rFonts w:ascii="Times New Roman" w:eastAsia="Times New Roman" w:hAnsi="Times New Roman" w:cs="Times New Roman"/>
          <w:sz w:val="24"/>
          <w:szCs w:val="24"/>
        </w:rPr>
        <w:t xml:space="preserve">collected </w:t>
      </w:r>
      <w:r>
        <w:rPr>
          <w:rFonts w:ascii="Times New Roman" w:eastAsia="Times New Roman" w:hAnsi="Times New Roman" w:cs="Times New Roman"/>
          <w:sz w:val="24"/>
          <w:szCs w:val="24"/>
        </w:rPr>
        <w:t xml:space="preserve">fatty acid data considered periphyton species in composite, we used published </w:t>
      </w:r>
      <w:proofErr w:type="spellStart"/>
      <w:r>
        <w:rPr>
          <w:rFonts w:ascii="Times New Roman" w:eastAsia="Times New Roman" w:hAnsi="Times New Roman" w:cs="Times New Roman"/>
          <w:sz w:val="24"/>
          <w:szCs w:val="24"/>
        </w:rPr>
        <w:t>Baikalian</w:t>
      </w:r>
      <w:proofErr w:type="spellEnd"/>
      <w:r>
        <w:rPr>
          <w:rFonts w:ascii="Times New Roman" w:eastAsia="Times New Roman" w:hAnsi="Times New Roman" w:cs="Times New Roman"/>
          <w:sz w:val="24"/>
          <w:szCs w:val="24"/>
        </w:rPr>
        <w:t xml:space="preserve"> taxon-specific fatty acid profiles to define characteristic diatom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{"citationID":"z1Slkpwo","properties":{"formattedCitation":"(Shishlyannikov et al. 2018)","plainCitation":"(Shishlyannikov et al. 2018)","noteIndex":0},"citationItems":[{"id":3939,"uris":["http://zotero.org/users/2645460/items/XRUBREWZ"],"uri":["http://zotero.org/users/2645460/items/XRUBREWZ"],"itemData":{"id":3939,"type":"article-journal","abstract":"Recent changes in phytoplankton community in Lake Baikal suggest the reduction in bloom of endemic diatoms takes place. How much these changes affect primary production remains unknown. Fatty acids are suitable biomarkers of the phytoplankton food quality. In our work we present the data of the qualitative and quantitative analysis of fatty acids (FA) in net samples of Lake Baikal phytoplankton. According to microscopic analysis of the samples the main phytoplankton groups were diatoms (Bacillarophyceae), golden algae (Chrysophyceae), green algae (Chlorophyceae), and Dinophytes (Dinophyceae). Visual quantification of cells showed that Synedra acus subsp. radians, Aulacoseira islandica, Synedra ulna, and Aulacoseira baicalensis were dominant diatom species. The first three species are cosmopolitan and the last one is endemic. Gas chromatography–mass spectrometry analysis revealed that the fatty acid biomarker values reflect changes in phytoplankton community structure in Lake Baikal. The trophic markers of the phytoplankton dominated by endemic A. baicalensis were higher compared to the phytoplankton dominated by cosmopolitan S. acus subsp. radians. The long-chain essential FA (LCEFA, %DW) and FA-based food quality index (FQI) for endemic assemblage were 1.85 and 0.75, while for the cosmopolitan assemblage −0.70 and 0.28, correspondingly. Our data suggest that reduction in bloom of endemic A. baicalensis may negatively affect the Lake Baikal ecosystem due to probable lower LCEFA production and, consequently, lower total productivity of the lake.","container-title":"Ecological Indicators","DOI":"10.1016/j.ecolind.2017.11.052","ISSN":"1470-160X","journalAbbreviation":"Ecological Indicators","language":"en","page":"878-886","source":"ScienceDirect","title":"Fatty acid trophic markers in Lake Baikal phytoplankton: A comparison of endemic and cosmopolitan diatom-dominated phytoplankton assemblages","title-short":"Fatty acid trophic markers in Lake Baikal phytoplankton","volume":"85","author":[{"family":"Shishlyannikov","given":"Sergey M."},{"family":"Nikonova","given":"Alyona A."},{"family":"Bukin","given":"Yuri S."},{"family":"Gorshkov","given":"Alexander G."}],"issued":{"date-parts":[["2018",2,1]]}}}],"schema":"https://github.com/citation-style-language/schema/raw/master/csl-citation.json"} </w:instrText>
      </w:r>
      <w:r>
        <w:rPr>
          <w:rFonts w:ascii="Times New Roman" w:eastAsia="Times New Roman" w:hAnsi="Times New Roman" w:cs="Times New Roman"/>
          <w:sz w:val="24"/>
          <w:szCs w:val="24"/>
        </w:rPr>
        <w:fldChar w:fldCharType="separate"/>
      </w:r>
      <w:r w:rsidRPr="009A2D94">
        <w:rPr>
          <w:rFonts w:ascii="Times New Roman" w:hAnsi="Times New Roman" w:cs="Times New Roman"/>
          <w:sz w:val="24"/>
        </w:rPr>
        <w:t>(Shishlyannikov et al. 2018)</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i/>
          <w:sz w:val="24"/>
          <w:szCs w:val="24"/>
        </w:rPr>
        <w:t>Ulothrix</w:t>
      </w:r>
      <w:proofErr w:type="spellEnd"/>
      <w:r>
        <w:rPr>
          <w:rFonts w:ascii="Times New Roman" w:eastAsia="Times New Roman" w:hAnsi="Times New Roman" w:cs="Times New Roman"/>
          <w:i/>
          <w:sz w:val="24"/>
          <w:szCs w:val="24"/>
        </w:rPr>
        <w:t xml:space="preserve"> </w:t>
      </w:r>
      <w:r w:rsidRPr="009A2D94">
        <w:rPr>
          <w:rFonts w:ascii="Times New Roman" w:eastAsia="Times New Roman" w:hAnsi="Times New Roman" w:cs="Times New Roman"/>
          <w:sz w:val="24"/>
          <w:szCs w:val="24"/>
        </w:rPr>
        <w:t>spp.</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{"citationID":"Hy8pR4Ke","properties":{"formattedCitation":"(Osipova et al. 2009)","plainCitation":"(Osipova et al. 2009)","noteIndex":0},"citationItems":[{"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schema":"https://github.com/citation-style-language/schema/raw/master/csl-citation.json"} </w:instrText>
      </w:r>
      <w:r>
        <w:rPr>
          <w:rFonts w:ascii="Times New Roman" w:eastAsia="Times New Roman" w:hAnsi="Times New Roman" w:cs="Times New Roman"/>
          <w:sz w:val="24"/>
          <w:szCs w:val="24"/>
        </w:rPr>
        <w:fldChar w:fldCharType="separate"/>
      </w:r>
      <w:r w:rsidRPr="009A2D94">
        <w:rPr>
          <w:rFonts w:ascii="Times New Roman" w:hAnsi="Times New Roman" w:cs="Times New Roman"/>
          <w:sz w:val="24"/>
        </w:rPr>
        <w:t>(Osipova et al. 2009)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signatures. </w:t>
      </w:r>
      <w:ins w:id="352" w:author="Meyer, Michael Frederick" w:date="2021-10-29T11:43:00Z">
        <w:r w:rsidR="00B5278B">
          <w:rPr>
            <w:rFonts w:ascii="Times New Roman" w:eastAsia="Times New Roman" w:hAnsi="Times New Roman" w:cs="Times New Roman"/>
            <w:sz w:val="24"/>
            <w:szCs w:val="24"/>
          </w:rPr>
          <w:t xml:space="preserve">As we were able to </w:t>
        </w:r>
      </w:ins>
      <w:ins w:id="353" w:author="Hampton, Stephanie" w:date="2021-12-07T20:38:00Z">
        <w:del w:id="354" w:author="Meyer, Michael Frederick" w:date="2022-01-10T09:50:00Z">
          <w:r w:rsidR="009E5138" w:rsidDel="00365E16">
            <w:rPr>
              <w:rFonts w:ascii="Times New Roman" w:eastAsia="Times New Roman" w:hAnsi="Times New Roman" w:cs="Times New Roman"/>
              <w:sz w:val="24"/>
              <w:szCs w:val="24"/>
            </w:rPr>
            <w:delText>discretely</w:delText>
          </w:r>
        </w:del>
      </w:ins>
      <w:ins w:id="355" w:author="Meyer, Michael Frederick" w:date="2022-01-10T09:50:00Z">
        <w:r w:rsidR="00365E16">
          <w:rPr>
            <w:rFonts w:ascii="Times New Roman" w:eastAsia="Times New Roman" w:hAnsi="Times New Roman" w:cs="Times New Roman"/>
            <w:sz w:val="24"/>
            <w:szCs w:val="24"/>
          </w:rPr>
          <w:t>ex</w:t>
        </w:r>
      </w:ins>
      <w:ins w:id="356" w:author="Meyer, Michael Frederick" w:date="2022-01-10T09:51:00Z">
        <w:r w:rsidR="00365E16">
          <w:rPr>
            <w:rFonts w:ascii="Times New Roman" w:eastAsia="Times New Roman" w:hAnsi="Times New Roman" w:cs="Times New Roman"/>
            <w:sz w:val="24"/>
            <w:szCs w:val="24"/>
          </w:rPr>
          <w:t>plicitly</w:t>
        </w:r>
      </w:ins>
      <w:ins w:id="357" w:author="Hampton, Stephanie" w:date="2021-12-07T20:38:00Z">
        <w:r w:rsidR="009E5138">
          <w:rPr>
            <w:rFonts w:ascii="Times New Roman" w:eastAsia="Times New Roman" w:hAnsi="Times New Roman" w:cs="Times New Roman"/>
            <w:sz w:val="24"/>
            <w:szCs w:val="24"/>
          </w:rPr>
          <w:t xml:space="preserve"> </w:t>
        </w:r>
      </w:ins>
      <w:ins w:id="358" w:author="Meyer, Michael Frederick" w:date="2021-10-29T11:43:00Z">
        <w:del w:id="359" w:author="Hampton, Stephanie" w:date="2021-12-07T20:38:00Z">
          <w:r w:rsidR="00B5278B" w:rsidDel="009E5138">
            <w:rPr>
              <w:rFonts w:ascii="Times New Roman" w:eastAsia="Times New Roman" w:hAnsi="Times New Roman" w:cs="Times New Roman"/>
              <w:sz w:val="24"/>
              <w:szCs w:val="24"/>
            </w:rPr>
            <w:delText xml:space="preserve">directly </w:delText>
          </w:r>
        </w:del>
        <w:r w:rsidR="00B5278B">
          <w:rPr>
            <w:rFonts w:ascii="Times New Roman" w:eastAsia="Times New Roman" w:hAnsi="Times New Roman" w:cs="Times New Roman"/>
            <w:sz w:val="24"/>
            <w:szCs w:val="24"/>
          </w:rPr>
          <w:t>sample</w:t>
        </w:r>
      </w:ins>
      <w:ins w:id="360" w:author="Hampton, Stephanie" w:date="2021-12-07T20:38:00Z">
        <w:r w:rsidR="009E5138">
          <w:rPr>
            <w:rFonts w:ascii="Times New Roman" w:eastAsia="Times New Roman" w:hAnsi="Times New Roman" w:cs="Times New Roman"/>
            <w:sz w:val="24"/>
            <w:szCs w:val="24"/>
          </w:rPr>
          <w:t xml:space="preserve"> the </w:t>
        </w:r>
        <w:del w:id="361" w:author="Meyer, Michael Frederick" w:date="2022-02-04T09:23:00Z">
          <w:r w:rsidR="009E5138" w:rsidDel="00C57A14">
            <w:rPr>
              <w:rFonts w:ascii="Times New Roman" w:eastAsia="Times New Roman" w:hAnsi="Times New Roman" w:cs="Times New Roman"/>
              <w:sz w:val="24"/>
              <w:szCs w:val="24"/>
            </w:rPr>
            <w:delText xml:space="preserve">relatively </w:delText>
          </w:r>
        </w:del>
        <w:r w:rsidR="009E5138">
          <w:rPr>
            <w:rFonts w:ascii="Times New Roman" w:eastAsia="Times New Roman" w:hAnsi="Times New Roman" w:cs="Times New Roman"/>
            <w:sz w:val="24"/>
            <w:szCs w:val="24"/>
          </w:rPr>
          <w:t>large benthic alga</w:t>
        </w:r>
      </w:ins>
      <w:ins w:id="362" w:author="Meyer, Michael Frederick" w:date="2021-10-29T11:43:00Z">
        <w:r w:rsidR="00B5278B">
          <w:rPr>
            <w:rFonts w:ascii="Times New Roman" w:eastAsia="Times New Roman" w:hAnsi="Times New Roman" w:cs="Times New Roman"/>
            <w:sz w:val="24"/>
            <w:szCs w:val="24"/>
          </w:rPr>
          <w:t xml:space="preserve"> </w:t>
        </w:r>
        <w:proofErr w:type="spellStart"/>
        <w:r w:rsidR="00B5278B">
          <w:rPr>
            <w:rFonts w:ascii="Times New Roman" w:eastAsia="Times New Roman" w:hAnsi="Times New Roman" w:cs="Times New Roman"/>
            <w:i/>
            <w:sz w:val="24"/>
            <w:szCs w:val="24"/>
          </w:rPr>
          <w:t>Draparnaldia</w:t>
        </w:r>
        <w:proofErr w:type="spellEnd"/>
        <w:r w:rsidR="00B5278B">
          <w:rPr>
            <w:rFonts w:ascii="Times New Roman" w:eastAsia="Times New Roman" w:hAnsi="Times New Roman" w:cs="Times New Roman"/>
            <w:i/>
            <w:sz w:val="24"/>
            <w:szCs w:val="24"/>
          </w:rPr>
          <w:t xml:space="preserve"> </w:t>
        </w:r>
        <w:r w:rsidR="00B5278B" w:rsidRPr="009A2D94">
          <w:rPr>
            <w:rFonts w:ascii="Times New Roman" w:eastAsia="Times New Roman" w:hAnsi="Times New Roman" w:cs="Times New Roman"/>
            <w:sz w:val="24"/>
            <w:szCs w:val="24"/>
          </w:rPr>
          <w:t>spp.</w:t>
        </w:r>
        <w:r w:rsidR="00B5278B">
          <w:rPr>
            <w:rFonts w:ascii="Times New Roman" w:eastAsia="Times New Roman" w:hAnsi="Times New Roman" w:cs="Times New Roman"/>
            <w:sz w:val="24"/>
            <w:szCs w:val="24"/>
          </w:rPr>
          <w:t xml:space="preserve"> in the field, </w:t>
        </w:r>
      </w:ins>
      <w:del w:id="363" w:author="Meyer, Michael Frederick" w:date="2021-10-29T11:43:00Z">
        <w:r w:rsidR="00D4741C" w:rsidDel="00B5278B">
          <w:rPr>
            <w:rFonts w:ascii="Times New Roman" w:eastAsia="Times New Roman" w:hAnsi="Times New Roman" w:cs="Times New Roman"/>
            <w:sz w:val="24"/>
            <w:szCs w:val="24"/>
          </w:rPr>
          <w:delText>W</w:delText>
        </w:r>
      </w:del>
      <w:ins w:id="364" w:author="Meyer, Michael Frederick" w:date="2021-10-29T11:43:00Z">
        <w:r w:rsidR="00B5278B">
          <w:rPr>
            <w:rFonts w:ascii="Times New Roman" w:eastAsia="Times New Roman" w:hAnsi="Times New Roman" w:cs="Times New Roman"/>
            <w:sz w:val="24"/>
            <w:szCs w:val="24"/>
          </w:rPr>
          <w:t>w</w:t>
        </w:r>
      </w:ins>
      <w:r>
        <w:rPr>
          <w:rFonts w:ascii="Times New Roman" w:eastAsia="Times New Roman" w:hAnsi="Times New Roman" w:cs="Times New Roman"/>
          <w:sz w:val="24"/>
          <w:szCs w:val="24"/>
        </w:rPr>
        <w:t xml:space="preserve">e </w:t>
      </w:r>
      <w:r w:rsidR="00B767CC">
        <w:rPr>
          <w:rFonts w:ascii="Times New Roman" w:eastAsia="Times New Roman" w:hAnsi="Times New Roman" w:cs="Times New Roman"/>
          <w:sz w:val="24"/>
          <w:szCs w:val="24"/>
        </w:rPr>
        <w:t xml:space="preserve">used </w:t>
      </w:r>
      <w:proofErr w:type="spellStart"/>
      <w:r>
        <w:rPr>
          <w:rFonts w:ascii="Times New Roman" w:eastAsia="Times New Roman" w:hAnsi="Times New Roman" w:cs="Times New Roman"/>
          <w:i/>
          <w:sz w:val="24"/>
          <w:szCs w:val="24"/>
        </w:rPr>
        <w:t>Draparnaldia</w:t>
      </w:r>
      <w:proofErr w:type="spellEnd"/>
      <w:r>
        <w:rPr>
          <w:rFonts w:ascii="Times New Roman" w:eastAsia="Times New Roman" w:hAnsi="Times New Roman" w:cs="Times New Roman"/>
          <w:i/>
          <w:sz w:val="24"/>
          <w:szCs w:val="24"/>
        </w:rPr>
        <w:t xml:space="preserve"> </w:t>
      </w:r>
      <w:r w:rsidRPr="009A2D94">
        <w:rPr>
          <w:rFonts w:ascii="Times New Roman" w:eastAsia="Times New Roman" w:hAnsi="Times New Roman" w:cs="Times New Roman"/>
          <w:sz w:val="24"/>
          <w:szCs w:val="24"/>
        </w:rPr>
        <w:t>spp.</w:t>
      </w:r>
      <w:ins w:id="365" w:author="Meyer, Michael Frederick" w:date="2021-10-29T11:43:00Z">
        <w:r w:rsidR="00B5278B">
          <w:rPr>
            <w:rFonts w:ascii="Times New Roman" w:eastAsia="Times New Roman" w:hAnsi="Times New Roman" w:cs="Times New Roman"/>
            <w:sz w:val="24"/>
            <w:szCs w:val="24"/>
          </w:rPr>
          <w:t xml:space="preserve"> fatty acid profiles</w:t>
        </w:r>
      </w:ins>
      <w:r w:rsidR="00B767CC">
        <w:rPr>
          <w:rFonts w:ascii="Times New Roman" w:eastAsia="Times New Roman" w:hAnsi="Times New Roman" w:cs="Times New Roman"/>
          <w:sz w:val="24"/>
          <w:szCs w:val="24"/>
        </w:rPr>
        <w:t xml:space="preserve"> from our collected samples</w:t>
      </w:r>
      <w:ins w:id="366" w:author="Meyer, Michael Frederick" w:date="2021-10-29T11:43:00Z">
        <w:r w:rsidR="00B5278B">
          <w:rPr>
            <w:rFonts w:ascii="Times New Roman" w:eastAsia="Times New Roman" w:hAnsi="Times New Roman" w:cs="Times New Roman"/>
            <w:sz w:val="24"/>
            <w:szCs w:val="24"/>
          </w:rPr>
          <w:t>.</w:t>
        </w:r>
      </w:ins>
      <w:del w:id="367" w:author="Meyer, Michael Frederick" w:date="2021-10-29T11:43:00Z">
        <w:r w:rsidR="00B767CC" w:rsidDel="00B5278B">
          <w:rPr>
            <w:rFonts w:ascii="Times New Roman" w:eastAsia="Times New Roman" w:hAnsi="Times New Roman" w:cs="Times New Roman"/>
            <w:sz w:val="24"/>
            <w:szCs w:val="24"/>
          </w:rPr>
          <w:delText xml:space="preserve">, as </w:delText>
        </w:r>
        <w:r w:rsidR="00B767CC" w:rsidDel="00B5278B">
          <w:rPr>
            <w:rFonts w:ascii="Times New Roman" w:eastAsia="Times New Roman" w:hAnsi="Times New Roman" w:cs="Times New Roman"/>
            <w:i/>
            <w:sz w:val="24"/>
            <w:szCs w:val="24"/>
          </w:rPr>
          <w:delText xml:space="preserve">Draparnaldia </w:delText>
        </w:r>
        <w:r w:rsidR="00B767CC" w:rsidRPr="00F37176" w:rsidDel="00B5278B">
          <w:rPr>
            <w:rFonts w:ascii="Times New Roman" w:eastAsia="Times New Roman" w:hAnsi="Times New Roman" w:cs="Times New Roman"/>
            <w:sz w:val="24"/>
            <w:szCs w:val="24"/>
          </w:rPr>
          <w:delText>spp.</w:delText>
        </w:r>
        <w:r w:rsidR="00B767CC" w:rsidDel="00B5278B">
          <w:rPr>
            <w:rFonts w:ascii="Times New Roman" w:eastAsia="Times New Roman" w:hAnsi="Times New Roman" w:cs="Times New Roman"/>
            <w:sz w:val="24"/>
            <w:szCs w:val="24"/>
          </w:rPr>
          <w:delText>’s</w:delText>
        </w:r>
        <w:r w:rsidDel="00B5278B">
          <w:rPr>
            <w:rFonts w:ascii="Times New Roman" w:eastAsia="Times New Roman" w:hAnsi="Times New Roman" w:cs="Times New Roman"/>
            <w:sz w:val="24"/>
            <w:szCs w:val="24"/>
          </w:rPr>
          <w:delText xml:space="preserve"> large cell sizes</w:delText>
        </w:r>
        <w:r w:rsidR="00B767CC" w:rsidDel="00B5278B">
          <w:rPr>
            <w:rFonts w:ascii="Times New Roman" w:eastAsia="Times New Roman" w:hAnsi="Times New Roman" w:cs="Times New Roman"/>
            <w:sz w:val="24"/>
            <w:szCs w:val="24"/>
          </w:rPr>
          <w:delText xml:space="preserve"> allowed us to isolate cells individually</w:delText>
        </w:r>
        <w:r w:rsidDel="00B5278B">
          <w:rPr>
            <w:rFonts w:ascii="Times New Roman" w:eastAsia="Times New Roman" w:hAnsi="Times New Roman" w:cs="Times New Roman"/>
            <w:sz w:val="24"/>
            <w:szCs w:val="24"/>
          </w:rPr>
          <w:delText>.</w:delText>
        </w:r>
        <w:r w:rsidR="00B767CC" w:rsidDel="00B5278B">
          <w:rPr>
            <w:rFonts w:ascii="Times New Roman" w:eastAsia="Times New Roman" w:hAnsi="Times New Roman" w:cs="Times New Roman"/>
            <w:sz w:val="24"/>
            <w:szCs w:val="24"/>
          </w:rPr>
          <w:delText xml:space="preserve"> We </w:delText>
        </w:r>
        <w:r w:rsidR="00B767CC" w:rsidDel="00B5278B">
          <w:rPr>
            <w:rFonts w:ascii="Times New Roman" w:eastAsia="Times New Roman" w:hAnsi="Times New Roman" w:cs="Times New Roman"/>
            <w:i/>
            <w:sz w:val="24"/>
            <w:szCs w:val="24"/>
          </w:rPr>
          <w:delText>a priori</w:delText>
        </w:r>
        <w:r w:rsidR="00B767CC" w:rsidDel="00B5278B">
          <w:rPr>
            <w:rFonts w:ascii="Times New Roman" w:eastAsia="Times New Roman" w:hAnsi="Times New Roman" w:cs="Times New Roman"/>
            <w:sz w:val="24"/>
            <w:szCs w:val="24"/>
          </w:rPr>
          <w:delText xml:space="preserve"> assumed that amphipods likely did not consume filamentous algal taxa, such as </w:delText>
        </w:r>
        <w:r w:rsidR="00B767CC" w:rsidDel="00B5278B">
          <w:rPr>
            <w:rFonts w:ascii="Times New Roman" w:eastAsia="Times New Roman" w:hAnsi="Times New Roman" w:cs="Times New Roman"/>
            <w:i/>
            <w:sz w:val="24"/>
            <w:szCs w:val="24"/>
          </w:rPr>
          <w:delText xml:space="preserve">Draparnaldia </w:delText>
        </w:r>
        <w:r w:rsidR="00B767CC" w:rsidRPr="00F37176" w:rsidDel="00B5278B">
          <w:rPr>
            <w:rFonts w:ascii="Times New Roman" w:eastAsia="Times New Roman" w:hAnsi="Times New Roman" w:cs="Times New Roman"/>
            <w:sz w:val="24"/>
            <w:szCs w:val="24"/>
          </w:rPr>
          <w:delText>spp.</w:delText>
        </w:r>
        <w:r w:rsidR="00B767CC" w:rsidDel="00B5278B">
          <w:rPr>
            <w:rFonts w:ascii="Times New Roman" w:eastAsia="Times New Roman" w:hAnsi="Times New Roman" w:cs="Times New Roman"/>
            <w:sz w:val="24"/>
            <w:szCs w:val="24"/>
          </w:rPr>
          <w:delText xml:space="preserve"> or </w:delText>
        </w:r>
        <w:r w:rsidR="00B767CC" w:rsidDel="00B5278B">
          <w:rPr>
            <w:rFonts w:ascii="Times New Roman" w:eastAsia="Times New Roman" w:hAnsi="Times New Roman" w:cs="Times New Roman"/>
            <w:i/>
            <w:sz w:val="24"/>
            <w:szCs w:val="24"/>
          </w:rPr>
          <w:delText>Ulothrix</w:delText>
        </w:r>
        <w:r w:rsidR="00B767CC" w:rsidDel="00B5278B">
          <w:rPr>
            <w:rFonts w:ascii="Times New Roman" w:eastAsia="Times New Roman" w:hAnsi="Times New Roman" w:cs="Times New Roman"/>
            <w:sz w:val="24"/>
            <w:szCs w:val="24"/>
          </w:rPr>
          <w:delText xml:space="preserve"> spp.; yet, we included filamentous fatty acids into our model as potential resources in the event amphipods </w:delText>
        </w:r>
        <w:r w:rsidR="000F6F93" w:rsidDel="00B5278B">
          <w:rPr>
            <w:rFonts w:ascii="Times New Roman" w:eastAsia="Times New Roman" w:hAnsi="Times New Roman" w:cs="Times New Roman"/>
            <w:sz w:val="24"/>
            <w:szCs w:val="24"/>
          </w:rPr>
          <w:delText>were</w:delText>
        </w:r>
        <w:r w:rsidR="00B767CC" w:rsidDel="00B5278B">
          <w:rPr>
            <w:rFonts w:ascii="Times New Roman" w:eastAsia="Times New Roman" w:hAnsi="Times New Roman" w:cs="Times New Roman"/>
            <w:sz w:val="24"/>
            <w:szCs w:val="24"/>
          </w:rPr>
          <w:delText xml:space="preserve"> detritivorous </w:delText>
        </w:r>
        <w:r w:rsidR="000F6F93" w:rsidDel="00B5278B">
          <w:rPr>
            <w:rFonts w:ascii="Times New Roman" w:eastAsia="Times New Roman" w:hAnsi="Times New Roman" w:cs="Times New Roman"/>
            <w:sz w:val="24"/>
            <w:szCs w:val="24"/>
          </w:rPr>
          <w:delText>on</w:delText>
        </w:r>
        <w:r w:rsidR="00B767CC" w:rsidDel="00B5278B">
          <w:rPr>
            <w:rFonts w:ascii="Times New Roman" w:eastAsia="Times New Roman" w:hAnsi="Times New Roman" w:cs="Times New Roman"/>
            <w:sz w:val="24"/>
            <w:szCs w:val="24"/>
          </w:rPr>
          <w:delText xml:space="preserve"> decomposing </w:delText>
        </w:r>
        <w:r w:rsidR="00B767CC" w:rsidDel="00B5278B">
          <w:rPr>
            <w:rFonts w:ascii="Times New Roman" w:eastAsia="Times New Roman" w:hAnsi="Times New Roman" w:cs="Times New Roman"/>
            <w:i/>
            <w:sz w:val="24"/>
            <w:szCs w:val="24"/>
          </w:rPr>
          <w:delText xml:space="preserve">Draparnaldia </w:delText>
        </w:r>
        <w:r w:rsidR="00B767CC" w:rsidRPr="00F37176" w:rsidDel="00B5278B">
          <w:rPr>
            <w:rFonts w:ascii="Times New Roman" w:eastAsia="Times New Roman" w:hAnsi="Times New Roman" w:cs="Times New Roman"/>
            <w:sz w:val="24"/>
            <w:szCs w:val="24"/>
          </w:rPr>
          <w:delText>spp.</w:delText>
        </w:r>
        <w:r w:rsidR="00B767CC" w:rsidDel="00B5278B">
          <w:rPr>
            <w:rFonts w:ascii="Times New Roman" w:eastAsia="Times New Roman" w:hAnsi="Times New Roman" w:cs="Times New Roman"/>
            <w:sz w:val="24"/>
            <w:szCs w:val="24"/>
          </w:rPr>
          <w:delText xml:space="preserve"> or </w:delText>
        </w:r>
        <w:r w:rsidR="00B767CC" w:rsidDel="00B5278B">
          <w:rPr>
            <w:rFonts w:ascii="Times New Roman" w:eastAsia="Times New Roman" w:hAnsi="Times New Roman" w:cs="Times New Roman"/>
            <w:i/>
            <w:sz w:val="24"/>
            <w:szCs w:val="24"/>
          </w:rPr>
          <w:delText>Ulothrix</w:delText>
        </w:r>
        <w:r w:rsidR="00B767CC" w:rsidDel="00B5278B">
          <w:rPr>
            <w:rFonts w:ascii="Times New Roman" w:eastAsia="Times New Roman" w:hAnsi="Times New Roman" w:cs="Times New Roman"/>
            <w:sz w:val="24"/>
            <w:szCs w:val="24"/>
          </w:rPr>
          <w:delText xml:space="preserve"> spp. Therefore, including filamentous taxa as potential resources enabled us to account for nutrition that could be incorporated into the food web by grazers switching from herbivory to detritivory</w:delText>
        </w:r>
      </w:del>
      <w:del w:id="368" w:author="Meyer, Michael Frederick" w:date="2022-02-04T09:24:00Z">
        <w:r w:rsidR="00B767CC" w:rsidDel="00C57A14">
          <w:rPr>
            <w:rFonts w:ascii="Times New Roman" w:eastAsia="Times New Roman" w:hAnsi="Times New Roman" w:cs="Times New Roman"/>
            <w:sz w:val="24"/>
            <w:szCs w:val="24"/>
          </w:rPr>
          <w:delText xml:space="preserve">. </w:delText>
        </w:r>
      </w:del>
    </w:p>
    <w:p w14:paraId="720A1E36" w14:textId="4C8A71BE" w:rsidR="00F66F39" w:rsidRDefault="00E21797" w:rsidP="00F66F39">
      <w:pPr>
        <w:pStyle w:val="ListParagraph"/>
        <w:numPr>
          <w:ilvl w:val="0"/>
          <w:numId w:val="5"/>
        </w:numPr>
        <w:spacing w:line="480" w:lineRule="auto"/>
        <w:rPr>
          <w:rFonts w:ascii="Times New Roman" w:eastAsia="Times New Roman" w:hAnsi="Times New Roman" w:cs="Times New Roman"/>
          <w:sz w:val="24"/>
          <w:szCs w:val="24"/>
        </w:rPr>
      </w:pPr>
      <w:r w:rsidRPr="00406097">
        <w:rPr>
          <w:rFonts w:ascii="Times New Roman" w:eastAsia="Times New Roman" w:hAnsi="Times New Roman" w:cs="Times New Roman"/>
          <w:sz w:val="24"/>
          <w:szCs w:val="24"/>
          <w:u w:val="single"/>
        </w:rPr>
        <w:t>Trophic Discrimination Factors (TDFs)</w:t>
      </w:r>
      <w:r>
        <w:rPr>
          <w:rFonts w:ascii="Times New Roman" w:eastAsia="Times New Roman" w:hAnsi="Times New Roman" w:cs="Times New Roman"/>
          <w:sz w:val="24"/>
          <w:szCs w:val="24"/>
        </w:rPr>
        <w:t xml:space="preserve">: </w:t>
      </w:r>
      <w:ins w:id="369" w:author="Meyer, Michael Frederick" w:date="2021-08-19T15:40:00Z">
        <w:r w:rsidR="005D6949">
          <w:rPr>
            <w:rFonts w:ascii="Times New Roman" w:eastAsia="Times New Roman" w:hAnsi="Times New Roman" w:cs="Times New Roman"/>
            <w:sz w:val="24"/>
            <w:szCs w:val="24"/>
          </w:rPr>
          <w:t xml:space="preserve">TDFs reflect shifts in fatty acid concentrations </w:t>
        </w:r>
      </w:ins>
      <w:ins w:id="370" w:author="Meyer, Michael Frederick" w:date="2021-08-19T15:41:00Z">
        <w:r w:rsidR="005D6949">
          <w:rPr>
            <w:rFonts w:ascii="Times New Roman" w:eastAsia="Times New Roman" w:hAnsi="Times New Roman" w:cs="Times New Roman"/>
            <w:sz w:val="24"/>
            <w:szCs w:val="24"/>
          </w:rPr>
          <w:t xml:space="preserve">between trophic levels. </w:t>
        </w:r>
      </w:ins>
      <w:r w:rsidR="00BD35BE">
        <w:rPr>
          <w:rFonts w:ascii="Times New Roman" w:eastAsia="Times New Roman" w:hAnsi="Times New Roman" w:cs="Times New Roman"/>
          <w:sz w:val="24"/>
          <w:szCs w:val="24"/>
        </w:rPr>
        <w:t xml:space="preserve">To the best of our knowledge, there are no published TDFs for Baikal amphipods’ fatty acids. </w:t>
      </w:r>
      <w:r w:rsidR="00375798">
        <w:rPr>
          <w:rFonts w:ascii="Times New Roman" w:eastAsia="Times New Roman" w:hAnsi="Times New Roman" w:cs="Times New Roman"/>
          <w:sz w:val="24"/>
          <w:szCs w:val="24"/>
        </w:rPr>
        <w:t>Therefore, w</w:t>
      </w:r>
      <w:r w:rsidR="00BD35BE">
        <w:rPr>
          <w:rFonts w:ascii="Times New Roman" w:eastAsia="Times New Roman" w:hAnsi="Times New Roman" w:cs="Times New Roman"/>
          <w:sz w:val="24"/>
          <w:szCs w:val="24"/>
        </w:rPr>
        <w:t xml:space="preserve">e </w:t>
      </w:r>
      <w:del w:id="371" w:author="Meyer, Michael Frederick" w:date="2022-01-18T14:55:00Z">
        <w:r w:rsidR="00BD35BE" w:rsidDel="00DA4032">
          <w:rPr>
            <w:rFonts w:ascii="Times New Roman" w:eastAsia="Times New Roman" w:hAnsi="Times New Roman" w:cs="Times New Roman"/>
            <w:sz w:val="24"/>
            <w:szCs w:val="24"/>
          </w:rPr>
          <w:delText xml:space="preserve">used </w:delText>
        </w:r>
      </w:del>
      <w:ins w:id="372" w:author="Meyer, Michael Frederick" w:date="2022-01-18T14:55:00Z">
        <w:r w:rsidR="00DA4032">
          <w:rPr>
            <w:rFonts w:ascii="Times New Roman" w:eastAsia="Times New Roman" w:hAnsi="Times New Roman" w:cs="Times New Roman"/>
            <w:sz w:val="24"/>
            <w:szCs w:val="24"/>
          </w:rPr>
          <w:t xml:space="preserve">developed </w:t>
        </w:r>
      </w:ins>
      <w:r w:rsidR="00BD35BE">
        <w:rPr>
          <w:rFonts w:ascii="Times New Roman" w:eastAsia="Times New Roman" w:hAnsi="Times New Roman" w:cs="Times New Roman"/>
          <w:sz w:val="24"/>
          <w:szCs w:val="24"/>
        </w:rPr>
        <w:t xml:space="preserve">TDFs </w:t>
      </w:r>
      <w:del w:id="373" w:author="Meyer, Michael Frederick" w:date="2022-01-18T14:56:00Z">
        <w:r w:rsidR="00BD35BE" w:rsidDel="00DA4032">
          <w:rPr>
            <w:rFonts w:ascii="Times New Roman" w:eastAsia="Times New Roman" w:hAnsi="Times New Roman" w:cs="Times New Roman"/>
            <w:sz w:val="24"/>
            <w:szCs w:val="24"/>
          </w:rPr>
          <w:delText>estimated for</w:delText>
        </w:r>
      </w:del>
      <w:ins w:id="374" w:author="Meyer, Michael Frederick" w:date="2022-01-18T14:56:00Z">
        <w:r w:rsidR="00DA4032">
          <w:rPr>
            <w:rFonts w:ascii="Times New Roman" w:eastAsia="Times New Roman" w:hAnsi="Times New Roman" w:cs="Times New Roman"/>
            <w:sz w:val="24"/>
            <w:szCs w:val="24"/>
          </w:rPr>
          <w:t>from values quantified for</w:t>
        </w:r>
      </w:ins>
      <w:r w:rsidR="00BD35BE">
        <w:rPr>
          <w:rFonts w:ascii="Times New Roman" w:eastAsia="Times New Roman" w:hAnsi="Times New Roman" w:cs="Times New Roman"/>
          <w:sz w:val="24"/>
          <w:szCs w:val="24"/>
        </w:rPr>
        <w:t xml:space="preserve"> </w:t>
      </w:r>
      <w:r w:rsidR="00375798">
        <w:rPr>
          <w:rFonts w:ascii="Times New Roman" w:eastAsia="Times New Roman" w:hAnsi="Times New Roman" w:cs="Times New Roman"/>
          <w:sz w:val="24"/>
          <w:szCs w:val="24"/>
        </w:rPr>
        <w:t>Antarctic</w:t>
      </w:r>
      <w:r w:rsidR="00BD35BE">
        <w:rPr>
          <w:rFonts w:ascii="Times New Roman" w:eastAsia="Times New Roman" w:hAnsi="Times New Roman" w:cs="Times New Roman"/>
          <w:sz w:val="24"/>
          <w:szCs w:val="24"/>
        </w:rPr>
        <w:t xml:space="preserve"> marine amphipods </w:t>
      </w:r>
      <w:r w:rsidR="00BD35BE">
        <w:rPr>
          <w:rFonts w:ascii="Times New Roman" w:eastAsia="Times New Roman" w:hAnsi="Times New Roman" w:cs="Times New Roman"/>
          <w:sz w:val="24"/>
          <w:szCs w:val="24"/>
        </w:rPr>
        <w:fldChar w:fldCharType="begin"/>
      </w:r>
      <w:r w:rsidR="00BD35BE">
        <w:rPr>
          <w:rFonts w:ascii="Times New Roman" w:eastAsia="Times New Roman" w:hAnsi="Times New Roman" w:cs="Times New Roman"/>
          <w:sz w:val="24"/>
          <w:szCs w:val="24"/>
        </w:rPr>
        <w:instrText xml:space="preserve"> ADDIN ZOTERO_ITEM CSL_CITATION {"citationID":"rKf3EpSL","properties":{"formattedCitation":"(Schram et al. 2019)","plainCitation":"(Schram et al. 2019)","noteIndex":0},"citationItems":[{"id":4533,"uris":["http://zotero.org/users/2645460/items/B2S5YWV8"],"uri":["http://zotero.org/users/2645460/items/B2S5YWV8"],"itemData":{"id":4533,"type":"article-journal","abstract":"The shallow benthos along the western Antarctic Peninsula supports brown macroalgal forests with dense amphipod assemblages, commonly including\n              Gondogeneia antarctica\n              (Amsler\n              et al.\n              2014).\n              Gondogeneia antarctica\n              and most other amphipods are chemically deterred from consuming the macroalgae (Amsler\n              et al.\n              2014). They primarily consume diatoms, other microalgae, filamentous macroalgae and a few undefended macroalgal species, including\n              Palmaria decipiens\n              (Aumack\n              et al.\n              2017). Although unpalatable when alive,\n              G. antarctica\n              and other amphipods will consume the chemically defended brown algae\n              Himantothallus grandifolius\n              and\n              Desmarestia anceps\n              within a few weeks of death (Amsler\n              et al.\n              2014).","container-title":"Antarctic Science","DOI":"10.1017/S0954102019000397","ISSN":"0954-1020, 1365-2079","issue":"6","journalAbbreviation":"Antarctic Science","language":"en","page":"315-316","source":"DOI.org (Crossref)","title":"Fatty acid trophic transfer of Antarctic algae to a sympatric amphipod consumer","volume":"31","author":[{"family":"Schram","given":"Julie B."},{"family":"Amsler","given":"Margaret O."},{"family":"Galloway","given":"Aaron W.E."},{"family":"Amsler","given":"Charles D."},{"family":"McClintock","given":"James B."}],"issued":{"date-parts":[["2019",12]]}}}],"schema":"https://github.com/citation-style-language/schema/raw/master/csl-citation.json"} </w:instrText>
      </w:r>
      <w:r w:rsidR="00BD35BE">
        <w:rPr>
          <w:rFonts w:ascii="Times New Roman" w:eastAsia="Times New Roman" w:hAnsi="Times New Roman" w:cs="Times New Roman"/>
          <w:sz w:val="24"/>
          <w:szCs w:val="24"/>
        </w:rPr>
        <w:fldChar w:fldCharType="separate"/>
      </w:r>
      <w:r w:rsidR="00BD35BE" w:rsidRPr="009A2D94">
        <w:rPr>
          <w:rFonts w:ascii="Times New Roman" w:hAnsi="Times New Roman" w:cs="Times New Roman"/>
          <w:sz w:val="24"/>
        </w:rPr>
        <w:t>(Schram et al. 2019)</w:t>
      </w:r>
      <w:r w:rsidR="00BD35BE">
        <w:rPr>
          <w:rFonts w:ascii="Times New Roman" w:eastAsia="Times New Roman" w:hAnsi="Times New Roman" w:cs="Times New Roman"/>
          <w:sz w:val="24"/>
          <w:szCs w:val="24"/>
        </w:rPr>
        <w:fldChar w:fldCharType="end"/>
      </w:r>
      <w:del w:id="375" w:author="Meyer, Michael Frederick" w:date="2021-10-29T11:52:00Z">
        <w:r w:rsidR="00BD35BE" w:rsidDel="00B5278B">
          <w:rPr>
            <w:rFonts w:ascii="Times New Roman" w:eastAsia="Times New Roman" w:hAnsi="Times New Roman" w:cs="Times New Roman"/>
            <w:sz w:val="24"/>
            <w:szCs w:val="24"/>
          </w:rPr>
          <w:delText>, which we</w:delText>
        </w:r>
        <w:r w:rsidR="00375798" w:rsidDel="00B5278B">
          <w:rPr>
            <w:rFonts w:ascii="Times New Roman" w:eastAsia="Times New Roman" w:hAnsi="Times New Roman" w:cs="Times New Roman"/>
            <w:sz w:val="24"/>
            <w:szCs w:val="24"/>
          </w:rPr>
          <w:delText>re</w:delText>
        </w:r>
        <w:r w:rsidR="00BD35BE" w:rsidDel="00B5278B">
          <w:rPr>
            <w:rFonts w:ascii="Times New Roman" w:eastAsia="Times New Roman" w:hAnsi="Times New Roman" w:cs="Times New Roman"/>
            <w:sz w:val="24"/>
            <w:szCs w:val="24"/>
          </w:rPr>
          <w:delText xml:space="preserve"> fed diets of a single algal resource, as a proxy for Baikal amphipod TDFs</w:delText>
        </w:r>
      </w:del>
      <w:r w:rsidR="00BD35BE">
        <w:rPr>
          <w:rFonts w:ascii="Times New Roman" w:eastAsia="Times New Roman" w:hAnsi="Times New Roman" w:cs="Times New Roman"/>
          <w:sz w:val="24"/>
          <w:szCs w:val="24"/>
        </w:rPr>
        <w:t xml:space="preserve">. To ensure TDF estimates were conservative across consumers and resources, we averaged each fatty </w:t>
      </w:r>
      <w:proofErr w:type="spellStart"/>
      <w:r w:rsidR="00BD35BE">
        <w:rPr>
          <w:rFonts w:ascii="Times New Roman" w:eastAsia="Times New Roman" w:hAnsi="Times New Roman" w:cs="Times New Roman"/>
          <w:sz w:val="24"/>
          <w:szCs w:val="24"/>
        </w:rPr>
        <w:t>acid’s</w:t>
      </w:r>
      <w:proofErr w:type="spellEnd"/>
      <w:r w:rsidR="00BD35BE">
        <w:rPr>
          <w:rFonts w:ascii="Times New Roman" w:eastAsia="Times New Roman" w:hAnsi="Times New Roman" w:cs="Times New Roman"/>
          <w:sz w:val="24"/>
          <w:szCs w:val="24"/>
        </w:rPr>
        <w:t xml:space="preserve"> TDF</w:t>
      </w:r>
      <w:r w:rsidR="00F66F39">
        <w:rPr>
          <w:rFonts w:ascii="Times New Roman" w:eastAsia="Times New Roman" w:hAnsi="Times New Roman" w:cs="Times New Roman"/>
          <w:sz w:val="24"/>
          <w:szCs w:val="24"/>
        </w:rPr>
        <w:t xml:space="preserve">, such that a given fatty </w:t>
      </w:r>
      <w:proofErr w:type="spellStart"/>
      <w:r w:rsidR="00F66F39">
        <w:rPr>
          <w:rFonts w:ascii="Times New Roman" w:eastAsia="Times New Roman" w:hAnsi="Times New Roman" w:cs="Times New Roman"/>
          <w:sz w:val="24"/>
          <w:szCs w:val="24"/>
        </w:rPr>
        <w:t>acid’s</w:t>
      </w:r>
      <w:proofErr w:type="spellEnd"/>
      <w:r w:rsidR="00F66F39">
        <w:rPr>
          <w:rFonts w:ascii="Times New Roman" w:eastAsia="Times New Roman" w:hAnsi="Times New Roman" w:cs="Times New Roman"/>
          <w:sz w:val="24"/>
          <w:szCs w:val="24"/>
        </w:rPr>
        <w:t xml:space="preserve"> TDF was identical for each potential resource. </w:t>
      </w:r>
    </w:p>
    <w:p w14:paraId="7475FB52" w14:textId="12B01B91" w:rsidR="00F66F39" w:rsidRPr="009A2D94" w:rsidRDefault="00F66F39" w:rsidP="009A2D94">
      <w:pPr>
        <w:spacing w:line="480" w:lineRule="auto"/>
        <w:rPr>
          <w:rFonts w:ascii="Times New Roman" w:eastAsia="Times New Roman" w:hAnsi="Times New Roman" w:cs="Times New Roman"/>
          <w:sz w:val="24"/>
          <w:szCs w:val="24"/>
        </w:rPr>
      </w:pPr>
      <w:del w:id="376" w:author="Meyer, Michael Frederick" w:date="2021-10-29T11:44:00Z">
        <w:r w:rsidDel="00B5278B">
          <w:rPr>
            <w:rFonts w:ascii="Times New Roman" w:eastAsia="Times New Roman" w:hAnsi="Times New Roman" w:cs="Times New Roman"/>
            <w:sz w:val="24"/>
            <w:szCs w:val="24"/>
          </w:rPr>
          <w:delText xml:space="preserve">Each consumer, source, and TDF file was then used as an input to MixSIAR. </w:delText>
        </w:r>
      </w:del>
      <w:r w:rsidR="00DD2779">
        <w:rPr>
          <w:rFonts w:ascii="Times New Roman" w:eastAsia="Times New Roman" w:hAnsi="Times New Roman" w:cs="Times New Roman"/>
          <w:sz w:val="24"/>
          <w:szCs w:val="24"/>
        </w:rPr>
        <w:t>The model building procedure used uninform</w:t>
      </w:r>
      <w:ins w:id="377" w:author="Meyer, Michael Frederick" w:date="2022-01-10T09:51:00Z">
        <w:r w:rsidR="00365E16">
          <w:rPr>
            <w:rFonts w:ascii="Times New Roman" w:eastAsia="Times New Roman" w:hAnsi="Times New Roman" w:cs="Times New Roman"/>
            <w:sz w:val="24"/>
            <w:szCs w:val="24"/>
          </w:rPr>
          <w:t>ative</w:t>
        </w:r>
      </w:ins>
      <w:del w:id="378" w:author="Meyer, Michael Frederick" w:date="2022-01-10T09:51:00Z">
        <w:r w:rsidR="00DD2779" w:rsidDel="00365E16">
          <w:rPr>
            <w:rFonts w:ascii="Times New Roman" w:eastAsia="Times New Roman" w:hAnsi="Times New Roman" w:cs="Times New Roman"/>
            <w:sz w:val="24"/>
            <w:szCs w:val="24"/>
          </w:rPr>
          <w:delText>ed</w:delText>
        </w:r>
      </w:del>
      <w:r w:rsidR="00DD2779">
        <w:rPr>
          <w:rFonts w:ascii="Times New Roman" w:eastAsia="Times New Roman" w:hAnsi="Times New Roman" w:cs="Times New Roman"/>
          <w:sz w:val="24"/>
          <w:szCs w:val="24"/>
        </w:rPr>
        <w:t xml:space="preserve"> prior distributions for each resource, a chain length of 100,000 with 50,000 burn-in, thin of 5</w:t>
      </w:r>
      <w:r w:rsidR="006D3B5B">
        <w:rPr>
          <w:rFonts w:ascii="Times New Roman" w:eastAsia="Times New Roman" w:hAnsi="Times New Roman" w:cs="Times New Roman"/>
          <w:sz w:val="24"/>
          <w:szCs w:val="24"/>
        </w:rPr>
        <w:t>0</w:t>
      </w:r>
      <w:r w:rsidR="00DD2779">
        <w:rPr>
          <w:rFonts w:ascii="Times New Roman" w:eastAsia="Times New Roman" w:hAnsi="Times New Roman" w:cs="Times New Roman"/>
          <w:sz w:val="24"/>
          <w:szCs w:val="24"/>
        </w:rPr>
        <w:t xml:space="preserve">, and 3 Monte Carlo Markov Chains. </w:t>
      </w:r>
      <w:ins w:id="379" w:author="Meyer, Michael Frederick" w:date="2021-10-29T11:44:00Z">
        <w:r w:rsidR="00B5278B">
          <w:rPr>
            <w:rFonts w:ascii="Times New Roman" w:eastAsia="Times New Roman" w:hAnsi="Times New Roman" w:cs="Times New Roman"/>
            <w:sz w:val="24"/>
            <w:szCs w:val="24"/>
          </w:rPr>
          <w:t xml:space="preserve">Chain convergence was assessed with a Gelman-Rubin diagnostic, which was below 1.005 for all model runs. </w:t>
        </w:r>
      </w:ins>
      <w:ins w:id="380" w:author="Meyer, Michael Frederick" w:date="2022-01-03T18:54:00Z">
        <w:r w:rsidR="004A3C48">
          <w:rPr>
            <w:rFonts w:ascii="Times New Roman" w:eastAsia="Times New Roman" w:hAnsi="Times New Roman" w:cs="Times New Roman"/>
            <w:sz w:val="24"/>
            <w:szCs w:val="24"/>
          </w:rPr>
          <w:t xml:space="preserve">Model fit was assessed </w:t>
        </w:r>
        <w:r w:rsidR="009268CF">
          <w:rPr>
            <w:rFonts w:ascii="Times New Roman" w:eastAsia="Times New Roman" w:hAnsi="Times New Roman" w:cs="Times New Roman"/>
            <w:sz w:val="24"/>
            <w:szCs w:val="24"/>
          </w:rPr>
          <w:t xml:space="preserve">by calculating RMSE </w:t>
        </w:r>
      </w:ins>
      <w:ins w:id="381" w:author="Meyer, Michael Frederick" w:date="2022-01-04T13:09:00Z">
        <w:r w:rsidR="00357CA5">
          <w:rPr>
            <w:rFonts w:ascii="Times New Roman" w:eastAsia="Times New Roman" w:hAnsi="Times New Roman" w:cs="Times New Roman"/>
            <w:sz w:val="24"/>
            <w:szCs w:val="24"/>
          </w:rPr>
          <w:t>twice</w:t>
        </w:r>
      </w:ins>
      <w:ins w:id="382" w:author="Meyer, Michael Frederick" w:date="2022-01-10T09:54:00Z">
        <w:r w:rsidR="00617155">
          <w:rPr>
            <w:rFonts w:ascii="Times New Roman" w:eastAsia="Times New Roman" w:hAnsi="Times New Roman" w:cs="Times New Roman"/>
            <w:sz w:val="24"/>
            <w:szCs w:val="24"/>
          </w:rPr>
          <w:t xml:space="preserve"> </w:t>
        </w:r>
      </w:ins>
      <w:r w:rsidR="00617155">
        <w:rPr>
          <w:rFonts w:ascii="Times New Roman" w:eastAsia="Times New Roman" w:hAnsi="Times New Roman" w:cs="Times New Roman"/>
          <w:sz w:val="24"/>
          <w:szCs w:val="24"/>
        </w:rPr>
        <w:fldChar w:fldCharType="begin"/>
      </w:r>
      <w:r w:rsidR="003411DE">
        <w:rPr>
          <w:rFonts w:ascii="Times New Roman" w:eastAsia="Times New Roman" w:hAnsi="Times New Roman" w:cs="Times New Roman"/>
          <w:sz w:val="24"/>
          <w:szCs w:val="24"/>
        </w:rPr>
        <w:instrText xml:space="preserve"> ADDIN ZOTERO_ITEM CSL_CITATION {"citationID":"ajb2iguqs6","properties":{"formattedCitation":"\\uldash{(Tanentzap et al. 2017)}","plainCitation":"(Tanentzap et al. 2017)","dontUpdate":true,"noteIndex":0},"citationItems":[{"id":4811,"uris":["http://zotero.org/users/2645460/items/6USYJBZB"],"uri":["http://zotero.org/users/2645460/items/6USYJBZB"],"itemData":{"id":4811,"type":"article-journal","abstract":"There is widespread evidence that aquatic consumers use terrestrial resources depending on the features of surrounding catchments.","archive_location":"world","container-title":"Science Advances","DOI":"10.1126/sciadv.1601765","language":"EN","note":"publisher: American Association for the Advancement of Science","source":"www.science.org","title":"Terrestrial support of lake food webs: Synthesis reveals controls over cross-ecosystem resource use","title-short":"Terrestrial support of lake food webs","URL":"https://www.science.org/doi/abs/10.1126/sciadv.1601765","author":[{"family":"Tanentzap","given":"Andrew J."},{"family":"Kielstra","given":"Brian W."},{"family":"Wilkinson","given":"Grace M."},{"family":"Berggren","given":"Martin"},{"family":"Craig","given":"Nicola"},{"family":"Giorgio","given":"Paul A.","dropping-particle":"del"},{"family":"Grey","given":"Jonathan"},{"family":"Gunn","given":"John M."},{"family":"Jones","given":"Stuart E."},{"family":"Karlsson","given":"Jan"},{"family":"Solomon","given":"Christopher T."},{"family":"Pace","given":"Michael L."}],"accessed":{"date-parts":[["2022",1,10]]},"issued":{"date-parts":[["2017",3]]}}}],"schema":"https://github.com/citation-style-language/schema/raw/master/csl-citation.json"} </w:instrText>
      </w:r>
      <w:r w:rsidR="00617155">
        <w:rPr>
          <w:rFonts w:ascii="Times New Roman" w:eastAsia="Times New Roman" w:hAnsi="Times New Roman" w:cs="Times New Roman"/>
          <w:sz w:val="24"/>
          <w:szCs w:val="24"/>
        </w:rPr>
        <w:fldChar w:fldCharType="separate"/>
      </w:r>
      <w:r w:rsidR="00617155" w:rsidRPr="00617155">
        <w:rPr>
          <w:rFonts w:ascii="Times New Roman" w:hAnsi="Times New Roman" w:cs="Times New Roman"/>
          <w:sz w:val="24"/>
          <w:szCs w:val="24"/>
          <w:u w:val="dash"/>
        </w:rPr>
        <w:t>(</w:t>
      </w:r>
      <w:ins w:id="383" w:author="Meyer, Michael Frederick" w:date="2022-01-10T09:54:00Z">
        <w:r w:rsidR="00617155">
          <w:rPr>
            <w:rFonts w:ascii="Times New Roman" w:hAnsi="Times New Roman" w:cs="Times New Roman"/>
            <w:sz w:val="24"/>
            <w:szCs w:val="24"/>
            <w:u w:val="dash"/>
          </w:rPr>
          <w:t xml:space="preserve">sensu </w:t>
        </w:r>
      </w:ins>
      <w:r w:rsidR="00617155" w:rsidRPr="00617155">
        <w:rPr>
          <w:rFonts w:ascii="Times New Roman" w:hAnsi="Times New Roman" w:cs="Times New Roman"/>
          <w:sz w:val="24"/>
          <w:szCs w:val="24"/>
          <w:u w:val="dash"/>
        </w:rPr>
        <w:t>Tanentzap et al. 2017)</w:t>
      </w:r>
      <w:r w:rsidR="00617155">
        <w:rPr>
          <w:rFonts w:ascii="Times New Roman" w:eastAsia="Times New Roman" w:hAnsi="Times New Roman" w:cs="Times New Roman"/>
          <w:sz w:val="24"/>
          <w:szCs w:val="24"/>
        </w:rPr>
        <w:fldChar w:fldCharType="end"/>
      </w:r>
      <w:ins w:id="384" w:author="Meyer, Michael Frederick" w:date="2022-01-04T13:10:00Z">
        <w:r w:rsidR="00357CA5">
          <w:rPr>
            <w:rFonts w:ascii="Times New Roman" w:eastAsia="Times New Roman" w:hAnsi="Times New Roman" w:cs="Times New Roman"/>
            <w:sz w:val="24"/>
            <w:szCs w:val="24"/>
          </w:rPr>
          <w:t xml:space="preserve">: first, </w:t>
        </w:r>
      </w:ins>
      <w:ins w:id="385" w:author="Meyer, Michael Frederick" w:date="2022-01-03T18:54:00Z">
        <w:r w:rsidR="009268CF">
          <w:rPr>
            <w:rFonts w:ascii="Times New Roman" w:eastAsia="Times New Roman" w:hAnsi="Times New Roman" w:cs="Times New Roman"/>
            <w:sz w:val="24"/>
            <w:szCs w:val="24"/>
          </w:rPr>
          <w:t xml:space="preserve">between </w:t>
        </w:r>
      </w:ins>
      <w:ins w:id="386" w:author="Meyer, Michael Frederick" w:date="2022-01-10T09:52:00Z">
        <w:r w:rsidR="00365E16">
          <w:rPr>
            <w:rFonts w:ascii="Times New Roman" w:eastAsia="Times New Roman" w:hAnsi="Times New Roman" w:cs="Times New Roman"/>
            <w:sz w:val="24"/>
            <w:szCs w:val="24"/>
          </w:rPr>
          <w:t xml:space="preserve">a </w:t>
        </w:r>
      </w:ins>
      <w:ins w:id="387" w:author="Meyer, Michael Frederick" w:date="2022-01-04T13:09:00Z">
        <w:r w:rsidR="00357CA5">
          <w:rPr>
            <w:rFonts w:ascii="Times New Roman" w:eastAsia="Times New Roman" w:hAnsi="Times New Roman" w:cs="Times New Roman"/>
            <w:sz w:val="24"/>
            <w:szCs w:val="24"/>
          </w:rPr>
          <w:t>sample</w:t>
        </w:r>
      </w:ins>
      <w:ins w:id="388" w:author="Meyer, Michael Frederick" w:date="2022-01-10T09:52:00Z">
        <w:r w:rsidR="00365E16">
          <w:rPr>
            <w:rFonts w:ascii="Times New Roman" w:eastAsia="Times New Roman" w:hAnsi="Times New Roman" w:cs="Times New Roman"/>
            <w:sz w:val="24"/>
            <w:szCs w:val="24"/>
          </w:rPr>
          <w:t>’s</w:t>
        </w:r>
      </w:ins>
      <w:ins w:id="389" w:author="Meyer, Michael Frederick" w:date="2022-01-04T13:09:00Z">
        <w:r w:rsidR="00357CA5">
          <w:rPr>
            <w:rFonts w:ascii="Times New Roman" w:eastAsia="Times New Roman" w:hAnsi="Times New Roman" w:cs="Times New Roman"/>
            <w:sz w:val="24"/>
            <w:szCs w:val="24"/>
          </w:rPr>
          <w:t xml:space="preserve"> </w:t>
        </w:r>
      </w:ins>
      <w:ins w:id="390" w:author="Meyer, Michael Frederick" w:date="2022-01-03T18:58:00Z">
        <w:r w:rsidR="009268CF">
          <w:rPr>
            <w:rFonts w:ascii="Times New Roman" w:eastAsia="Times New Roman" w:hAnsi="Times New Roman" w:cs="Times New Roman"/>
            <w:sz w:val="24"/>
            <w:szCs w:val="24"/>
          </w:rPr>
          <w:t xml:space="preserve">predicted consumer </w:t>
        </w:r>
      </w:ins>
      <w:ins w:id="391" w:author="Meyer, Michael Frederick" w:date="2022-01-03T18:54:00Z">
        <w:r w:rsidR="009268CF">
          <w:rPr>
            <w:rFonts w:ascii="Times New Roman" w:eastAsia="Times New Roman" w:hAnsi="Times New Roman" w:cs="Times New Roman"/>
            <w:sz w:val="24"/>
            <w:szCs w:val="24"/>
          </w:rPr>
          <w:t xml:space="preserve">fatty acid proportions and </w:t>
        </w:r>
      </w:ins>
      <w:ins w:id="392" w:author="Meyer, Michael Frederick" w:date="2022-01-04T13:12:00Z">
        <w:r w:rsidR="001254AC">
          <w:rPr>
            <w:rFonts w:ascii="Times New Roman" w:eastAsia="Times New Roman" w:hAnsi="Times New Roman" w:cs="Times New Roman"/>
            <w:sz w:val="24"/>
            <w:szCs w:val="24"/>
          </w:rPr>
          <w:t>a sample’s</w:t>
        </w:r>
      </w:ins>
      <w:ins w:id="393" w:author="Meyer, Michael Frederick" w:date="2022-01-03T18:58:00Z">
        <w:r w:rsidR="009268CF">
          <w:rPr>
            <w:rFonts w:ascii="Times New Roman" w:eastAsia="Times New Roman" w:hAnsi="Times New Roman" w:cs="Times New Roman"/>
            <w:sz w:val="24"/>
            <w:szCs w:val="24"/>
          </w:rPr>
          <w:t xml:space="preserve"> actual consumer </w:t>
        </w:r>
      </w:ins>
      <w:ins w:id="394" w:author="Meyer, Michael Frederick" w:date="2022-01-03T18:54:00Z">
        <w:r w:rsidR="009268CF">
          <w:rPr>
            <w:rFonts w:ascii="Times New Roman" w:eastAsia="Times New Roman" w:hAnsi="Times New Roman" w:cs="Times New Roman"/>
            <w:sz w:val="24"/>
            <w:szCs w:val="24"/>
          </w:rPr>
          <w:t>fatty acid propo</w:t>
        </w:r>
      </w:ins>
      <w:ins w:id="395" w:author="Meyer, Michael Frederick" w:date="2022-01-03T18:58:00Z">
        <w:r w:rsidR="009268CF">
          <w:rPr>
            <w:rFonts w:ascii="Times New Roman" w:eastAsia="Times New Roman" w:hAnsi="Times New Roman" w:cs="Times New Roman"/>
            <w:sz w:val="24"/>
            <w:szCs w:val="24"/>
          </w:rPr>
          <w:t>rtions</w:t>
        </w:r>
      </w:ins>
      <w:ins w:id="396" w:author="Meyer, Michael Frederick" w:date="2022-01-04T13:09:00Z">
        <w:r w:rsidR="00357CA5">
          <w:rPr>
            <w:rFonts w:ascii="Times New Roman" w:eastAsia="Times New Roman" w:hAnsi="Times New Roman" w:cs="Times New Roman"/>
            <w:sz w:val="24"/>
            <w:szCs w:val="24"/>
          </w:rPr>
          <w:t xml:space="preserve">, and </w:t>
        </w:r>
      </w:ins>
      <w:ins w:id="397" w:author="Meyer, Michael Frederick" w:date="2022-01-04T13:10:00Z">
        <w:r w:rsidR="00357CA5">
          <w:rPr>
            <w:rFonts w:ascii="Times New Roman" w:eastAsia="Times New Roman" w:hAnsi="Times New Roman" w:cs="Times New Roman"/>
            <w:sz w:val="24"/>
            <w:szCs w:val="24"/>
          </w:rPr>
          <w:t xml:space="preserve">second, between mean </w:t>
        </w:r>
      </w:ins>
      <w:ins w:id="398" w:author="Meyer, Michael Frederick" w:date="2022-01-04T13:11:00Z">
        <w:r w:rsidR="001254AC">
          <w:rPr>
            <w:rFonts w:ascii="Times New Roman" w:eastAsia="Times New Roman" w:hAnsi="Times New Roman" w:cs="Times New Roman"/>
            <w:sz w:val="24"/>
            <w:szCs w:val="24"/>
          </w:rPr>
          <w:t>predicted fatty acids and mean actual</w:t>
        </w:r>
      </w:ins>
      <w:ins w:id="399" w:author="Meyer, Michael Frederick" w:date="2022-01-04T13:12:00Z">
        <w:r w:rsidR="001254AC">
          <w:rPr>
            <w:rFonts w:ascii="Times New Roman" w:eastAsia="Times New Roman" w:hAnsi="Times New Roman" w:cs="Times New Roman"/>
            <w:sz w:val="24"/>
            <w:szCs w:val="24"/>
          </w:rPr>
          <w:t xml:space="preserve"> consumer fatty acid proportions</w:t>
        </w:r>
      </w:ins>
      <w:ins w:id="400" w:author="Meyer, Michael Frederick" w:date="2022-01-03T18:58:00Z">
        <w:r w:rsidR="009268CF">
          <w:rPr>
            <w:rFonts w:ascii="Times New Roman" w:eastAsia="Times New Roman" w:hAnsi="Times New Roman" w:cs="Times New Roman"/>
            <w:sz w:val="24"/>
            <w:szCs w:val="24"/>
          </w:rPr>
          <w:t xml:space="preserve">. </w:t>
        </w:r>
      </w:ins>
      <w:r w:rsidR="007C5DC6">
        <w:rPr>
          <w:rFonts w:ascii="Times New Roman" w:eastAsia="Times New Roman" w:hAnsi="Times New Roman" w:cs="Times New Roman"/>
          <w:sz w:val="24"/>
          <w:szCs w:val="24"/>
        </w:rPr>
        <w:t xml:space="preserve">Because TDFs </w:t>
      </w:r>
      <w:r w:rsidR="00E37D85">
        <w:rPr>
          <w:rFonts w:ascii="Times New Roman" w:eastAsia="Times New Roman" w:hAnsi="Times New Roman" w:cs="Times New Roman"/>
          <w:sz w:val="24"/>
          <w:szCs w:val="24"/>
        </w:rPr>
        <w:t xml:space="preserve">for this analysis were based on marine </w:t>
      </w:r>
      <w:r w:rsidR="00E37D85">
        <w:rPr>
          <w:rFonts w:ascii="Times New Roman" w:eastAsia="Times New Roman" w:hAnsi="Times New Roman" w:cs="Times New Roman"/>
          <w:sz w:val="24"/>
          <w:szCs w:val="24"/>
        </w:rPr>
        <w:lastRenderedPageBreak/>
        <w:t>taxa, we assessed posterior sensitivity to TDF variation by increasing TDF standard deviations by 5%, 10%, 25%, 50%, and 100%</w:t>
      </w:r>
      <w:r w:rsidR="00BE5C83">
        <w:rPr>
          <w:rFonts w:ascii="Times New Roman" w:eastAsia="Times New Roman" w:hAnsi="Times New Roman" w:cs="Times New Roman"/>
          <w:sz w:val="24"/>
          <w:szCs w:val="24"/>
        </w:rPr>
        <w:t>, and then re-running the model</w:t>
      </w:r>
      <w:r w:rsidR="00E37D85">
        <w:rPr>
          <w:rFonts w:ascii="Times New Roman" w:eastAsia="Times New Roman" w:hAnsi="Times New Roman" w:cs="Times New Roman"/>
          <w:sz w:val="24"/>
          <w:szCs w:val="24"/>
        </w:rPr>
        <w:t xml:space="preserve">. </w:t>
      </w:r>
      <w:del w:id="401" w:author="Meyer, Michael Frederick" w:date="2021-09-22T14:39:00Z">
        <w:r w:rsidR="00B818BF" w:rsidDel="00F960AB">
          <w:rPr>
            <w:rFonts w:ascii="Times New Roman" w:eastAsia="Times New Roman" w:hAnsi="Times New Roman" w:cs="Times New Roman"/>
            <w:sz w:val="24"/>
            <w:szCs w:val="24"/>
          </w:rPr>
          <w:delText>Furthermore</w:delText>
        </w:r>
      </w:del>
      <w:ins w:id="402" w:author="Meyer, Michael Frederick" w:date="2021-09-22T14:39:00Z">
        <w:r w:rsidR="00F960AB">
          <w:rPr>
            <w:rFonts w:ascii="Times New Roman" w:eastAsia="Times New Roman" w:hAnsi="Times New Roman" w:cs="Times New Roman"/>
            <w:sz w:val="24"/>
            <w:szCs w:val="24"/>
          </w:rPr>
          <w:t xml:space="preserve">Although </w:t>
        </w:r>
        <w:proofErr w:type="spellStart"/>
        <w:r w:rsidR="00F960AB">
          <w:rPr>
            <w:rFonts w:ascii="Times New Roman" w:eastAsia="Times New Roman" w:hAnsi="Times New Roman" w:cs="Times New Roman"/>
            <w:sz w:val="24"/>
            <w:szCs w:val="24"/>
          </w:rPr>
          <w:t>MixSIAR</w:t>
        </w:r>
        <w:proofErr w:type="spellEnd"/>
        <w:r w:rsidR="00F960AB">
          <w:rPr>
            <w:rFonts w:ascii="Times New Roman" w:eastAsia="Times New Roman" w:hAnsi="Times New Roman" w:cs="Times New Roman"/>
            <w:sz w:val="24"/>
            <w:szCs w:val="24"/>
          </w:rPr>
          <w:t xml:space="preserve"> has demonstrated robustness to deviations in </w:t>
        </w:r>
      </w:ins>
      <w:ins w:id="403" w:author="Meyer, Michael Frederick" w:date="2021-09-22T14:40:00Z">
        <w:r w:rsidR="00F960AB">
          <w:rPr>
            <w:rFonts w:ascii="Times New Roman" w:eastAsia="Times New Roman" w:hAnsi="Times New Roman" w:cs="Times New Roman"/>
            <w:sz w:val="24"/>
            <w:szCs w:val="24"/>
          </w:rPr>
          <w:t xml:space="preserve">TDFs </w:t>
        </w:r>
      </w:ins>
      <w:ins w:id="404" w:author="Meyer, Michael Frederick" w:date="2021-09-22T14:41:00Z">
        <w:r w:rsidR="00F960AB">
          <w:rPr>
            <w:rFonts w:ascii="Times New Roman" w:eastAsia="Times New Roman" w:hAnsi="Times New Roman" w:cs="Times New Roman"/>
            <w:sz w:val="24"/>
            <w:szCs w:val="24"/>
          </w:rPr>
          <w:t xml:space="preserve">and complexity of mixed resource inputs </w:t>
        </w:r>
        <w:r w:rsidR="00F960AB">
          <w:rPr>
            <w:rFonts w:ascii="Times New Roman" w:eastAsia="Times New Roman" w:hAnsi="Times New Roman" w:cs="Times New Roman"/>
            <w:sz w:val="24"/>
            <w:szCs w:val="24"/>
          </w:rPr>
          <w:fldChar w:fldCharType="begin"/>
        </w:r>
        <w:r w:rsidR="00F960AB">
          <w:rPr>
            <w:rFonts w:ascii="Times New Roman" w:eastAsia="Times New Roman" w:hAnsi="Times New Roman" w:cs="Times New Roman"/>
            <w:sz w:val="24"/>
            <w:szCs w:val="24"/>
          </w:rPr>
          <w:instrText xml:space="preserve"> ADDIN ZOTERO_ITEM CSL_CITATION {"citationID":"xxMa08mR","properties":{"formattedCitation":"(Guerrero and Rogers 2020)","plainCitation":"(Guerrero and Rogers 2020)","noteIndex":0},"citationItems":[{"id":4790,"uris":["http://zotero.org/users/2645460/items/NJ8Z8RZ3"],"uri":["http://zotero.org/users/2645460/items/NJ8Z8RZ3"],"itemData":{"id":4790,"type":"article-journal","abstract":"We test the performance of the Bayesian mixing model, MixSIAR, to quantitatively predict diets of consumers based on their fatty acids (FAs). The known diets of six species, undergoing controlled-feeding experiments, were compared with dietary predictions modelled from their FAs. Test subjects included fish, birds and mammals, and represent consumers with disparate FA compositions. We show that MixSIAR with FA data accurately identifies a consumer’s diet, the contribution of major prey items, when they change their diet (diet switching) and can detect an absent prey. Results were impacted if the consumer had a low-fat diet due to physiological constraints. Incorporating prior information on the potential prey species into the model improves model performance. Dietary predictions were reasonable even when using trophic modification values (calibration coefficients, CCs) derived from different prey. Models performed well when using CCs derived from consumers fed a varied diet or when using CC values averaged across diets. We demonstrate that MixSIAR with FAs is a powerful approach to correctly estimate diet, in particular if used to complement other methods.","container-title":"Scientific Reports","DOI":"10.1038/s41598-020-77396-1","ISSN":"2045-2322","issue":"1","journalAbbreviation":"Sci Rep","language":"en","page":"20780","source":"www.nature.com","title":"Evaluating the performance of the Bayesian mixing tool MixSIAR with fatty acid data for quantitative estimation of diet","volume":"10","author":[{"family":"Guerrero","given":"Alicia I."},{"family":"Rogers","given":"Tracey L."}],"issued":{"date-parts":[["2020",11,27]]}}}],"schema":"https://github.com/citation-style-language/schema/raw/master/csl-citation.json"} </w:instrText>
        </w:r>
      </w:ins>
      <w:r w:rsidR="00F960AB">
        <w:rPr>
          <w:rFonts w:ascii="Times New Roman" w:eastAsia="Times New Roman" w:hAnsi="Times New Roman" w:cs="Times New Roman"/>
          <w:sz w:val="24"/>
          <w:szCs w:val="24"/>
        </w:rPr>
        <w:fldChar w:fldCharType="separate"/>
      </w:r>
      <w:ins w:id="405" w:author="Meyer, Michael Frederick" w:date="2021-09-22T14:41:00Z">
        <w:r w:rsidR="00F960AB" w:rsidRPr="00064ECB">
          <w:rPr>
            <w:rFonts w:ascii="Times New Roman" w:hAnsi="Times New Roman" w:cs="Times New Roman"/>
            <w:sz w:val="24"/>
          </w:rPr>
          <w:t>(Guerrero and Rogers 2020)</w:t>
        </w:r>
        <w:r w:rsidR="00F960AB">
          <w:rPr>
            <w:rFonts w:ascii="Times New Roman" w:eastAsia="Times New Roman" w:hAnsi="Times New Roman" w:cs="Times New Roman"/>
            <w:sz w:val="24"/>
            <w:szCs w:val="24"/>
          </w:rPr>
          <w:fldChar w:fldCharType="end"/>
        </w:r>
      </w:ins>
      <w:r w:rsidR="00B818BF">
        <w:rPr>
          <w:rFonts w:ascii="Times New Roman" w:eastAsia="Times New Roman" w:hAnsi="Times New Roman" w:cs="Times New Roman"/>
          <w:sz w:val="24"/>
          <w:szCs w:val="24"/>
        </w:rPr>
        <w:t xml:space="preserve">, this sensitivity analysis </w:t>
      </w:r>
      <w:r w:rsidR="00BE21C8">
        <w:rPr>
          <w:rFonts w:ascii="Times New Roman" w:eastAsia="Times New Roman" w:hAnsi="Times New Roman" w:cs="Times New Roman"/>
          <w:sz w:val="24"/>
          <w:szCs w:val="24"/>
        </w:rPr>
        <w:t xml:space="preserve">was designed to </w:t>
      </w:r>
      <w:r w:rsidR="00B818BF">
        <w:rPr>
          <w:rFonts w:ascii="Times New Roman" w:eastAsia="Times New Roman" w:hAnsi="Times New Roman" w:cs="Times New Roman"/>
          <w:sz w:val="24"/>
          <w:szCs w:val="24"/>
        </w:rPr>
        <w:t xml:space="preserve">exceed </w:t>
      </w:r>
      <w:r w:rsidR="00BE21C8">
        <w:rPr>
          <w:rFonts w:ascii="Times New Roman" w:eastAsia="Times New Roman" w:hAnsi="Times New Roman" w:cs="Times New Roman"/>
          <w:sz w:val="24"/>
          <w:szCs w:val="24"/>
        </w:rPr>
        <w:t xml:space="preserve">errors </w:t>
      </w:r>
      <w:r w:rsidR="00861ABD">
        <w:rPr>
          <w:rFonts w:ascii="Times New Roman" w:eastAsia="Times New Roman" w:hAnsi="Times New Roman" w:cs="Times New Roman"/>
          <w:sz w:val="24"/>
          <w:szCs w:val="24"/>
        </w:rPr>
        <w:t>that can arise</w:t>
      </w:r>
      <w:r w:rsidR="00B818BF">
        <w:rPr>
          <w:rFonts w:ascii="Times New Roman" w:eastAsia="Times New Roman" w:hAnsi="Times New Roman" w:cs="Times New Roman"/>
          <w:sz w:val="24"/>
          <w:szCs w:val="24"/>
        </w:rPr>
        <w:t xml:space="preserve"> </w:t>
      </w:r>
      <w:r w:rsidR="00861ABD">
        <w:rPr>
          <w:rFonts w:ascii="Times New Roman" w:eastAsia="Times New Roman" w:hAnsi="Times New Roman" w:cs="Times New Roman"/>
          <w:sz w:val="24"/>
          <w:szCs w:val="24"/>
        </w:rPr>
        <w:t>from</w:t>
      </w:r>
      <w:r w:rsidR="00B818BF">
        <w:rPr>
          <w:rFonts w:ascii="Times New Roman" w:eastAsia="Times New Roman" w:hAnsi="Times New Roman" w:cs="Times New Roman"/>
          <w:sz w:val="24"/>
          <w:szCs w:val="24"/>
        </w:rPr>
        <w:t xml:space="preserve"> </w:t>
      </w:r>
      <w:r w:rsidR="00BE21C8">
        <w:rPr>
          <w:rFonts w:ascii="Times New Roman" w:eastAsia="Times New Roman" w:hAnsi="Times New Roman" w:cs="Times New Roman"/>
          <w:sz w:val="24"/>
          <w:szCs w:val="24"/>
        </w:rPr>
        <w:t xml:space="preserve">differences in mixing model methodologies and prescribed error structures </w:t>
      </w:r>
      <w:r w:rsidR="00BE21C8">
        <w:rPr>
          <w:rFonts w:ascii="Times New Roman" w:eastAsia="Times New Roman" w:hAnsi="Times New Roman" w:cs="Times New Roman"/>
          <w:sz w:val="24"/>
          <w:szCs w:val="24"/>
        </w:rPr>
        <w:fldChar w:fldCharType="begin"/>
      </w:r>
      <w:r w:rsidR="00BE21C8">
        <w:rPr>
          <w:rFonts w:ascii="Times New Roman" w:eastAsia="Times New Roman" w:hAnsi="Times New Roman" w:cs="Times New Roman"/>
          <w:sz w:val="24"/>
          <w:szCs w:val="24"/>
        </w:rPr>
        <w:instrText xml:space="preserve"> ADDIN ZOTERO_ITEM CSL_CITATION {"citationID":"kpsGQV74","properties":{"formattedCitation":"(Happel et al. 2021)","plainCitation":"(Happel et al. 2021)","noteIndex":0},"citationItems":[{"id":4569,"uris":["http://zotero.org/users/2645460/items/MBKMIYYR"],"uri":["http://zotero.org/users/2645460/items/MBKMIYYR"],"itemData":{"id":4569,"type":"article-journal","abstract":"Due to the perceived power of including many variables, models tracing predator prey relationships with fatty acid profiles have recently garnered much interest. Currently, Bayesian mixing models (FASTAR and mixSIAR) and a numerical optimization model (QFASA) have been established through various simulations and case studies. To date, validation has yet to be attempted through controlled feedings of both monotypic prey species as well as mixed compositions diets to fishes. As such, we evaluate which model provided the most accurate diet estimates by feeding Lake Trout known mixtures of prey for up to 12 weeks. Visualizations of Lake Trout fatty acid profiles using nMDS or linear discriminant analysis indicated distinct fatty acid profiles for each of the seven diet-treatment groups, with profiles from mixed diet treatments within a resource polygon outlined by those from monotypic diet treatments. Despite optimistic ordinations, all three diet estimation methods estimated diet compositions with errors of 7.3 – 35.0% per prey item per Lake Trout. Errors did not seem to improve with greater feeding time, increases in length, mass, or lipids, of Lake Trout nor with a reduced suite of fatty acids. We cannot rule out the effects of malnutrition or differential nutrient offerings on consumers‟ fatty acid profiles but argue nor could one with wild organisms. Fatty acid profiles were extracted from whole body samples, and the inclusion of organs and neural tissues may also have influenced results. Further evaluation of such models is suggested prior to utilization for management decisions.","container-title":"Food Webs","DOI":"10.1016/j.fooweb.2021.e00197","ISSN":"23522496","journalAbbreviation":"Food Webs","language":"en","page":"e00197","source":"DOI.org (Crossref)","title":"An empirical test of fatty acid based diet estimation models","author":[{"family":"Happel","given":"A."},{"family":"Pike","given":"J."},{"family":"Czesny","given":"S."},{"family":"Rinchard","given":"J."}],"issued":{"date-parts":[["2021",4]]}}}],"schema":"https://github.com/citation-style-language/schema/raw/master/csl-citation.json"} </w:instrText>
      </w:r>
      <w:r w:rsidR="00BE21C8">
        <w:rPr>
          <w:rFonts w:ascii="Times New Roman" w:eastAsia="Times New Roman" w:hAnsi="Times New Roman" w:cs="Times New Roman"/>
          <w:sz w:val="24"/>
          <w:szCs w:val="24"/>
        </w:rPr>
        <w:fldChar w:fldCharType="separate"/>
      </w:r>
      <w:r w:rsidR="00BE21C8" w:rsidRPr="009A2D94">
        <w:rPr>
          <w:rFonts w:ascii="Times New Roman" w:hAnsi="Times New Roman" w:cs="Times New Roman"/>
          <w:sz w:val="24"/>
        </w:rPr>
        <w:t>(Happel et al. 2021)</w:t>
      </w:r>
      <w:r w:rsidR="00BE21C8">
        <w:rPr>
          <w:rFonts w:ascii="Times New Roman" w:eastAsia="Times New Roman" w:hAnsi="Times New Roman" w:cs="Times New Roman"/>
          <w:sz w:val="24"/>
          <w:szCs w:val="24"/>
        </w:rPr>
        <w:fldChar w:fldCharType="end"/>
      </w:r>
      <w:r w:rsidR="00BE21C8">
        <w:rPr>
          <w:rFonts w:ascii="Times New Roman" w:eastAsia="Times New Roman" w:hAnsi="Times New Roman" w:cs="Times New Roman"/>
          <w:sz w:val="24"/>
          <w:szCs w:val="24"/>
        </w:rPr>
        <w:t>.</w:t>
      </w:r>
      <w:del w:id="406" w:author="Meyer, Michael Frederick" w:date="2021-09-22T14:38:00Z">
        <w:r w:rsidR="00B818BF" w:rsidDel="00F960AB">
          <w:rPr>
            <w:rFonts w:ascii="Times New Roman" w:eastAsia="Times New Roman" w:hAnsi="Times New Roman" w:cs="Times New Roman"/>
            <w:sz w:val="24"/>
            <w:szCs w:val="24"/>
          </w:rPr>
          <w:delText xml:space="preserve"> </w:delText>
        </w:r>
      </w:del>
      <w:ins w:id="407" w:author="Meyer, Michael Frederick" w:date="2021-09-22T14:37:00Z">
        <w:r w:rsidR="00AC5DFC">
          <w:rPr>
            <w:rFonts w:ascii="Times New Roman" w:eastAsia="Times New Roman" w:hAnsi="Times New Roman" w:cs="Times New Roman"/>
            <w:sz w:val="24"/>
            <w:szCs w:val="24"/>
          </w:rPr>
          <w:t xml:space="preserve"> </w:t>
        </w:r>
      </w:ins>
      <w:r w:rsidR="00E37D85">
        <w:rPr>
          <w:rFonts w:ascii="Times New Roman" w:eastAsia="Times New Roman" w:hAnsi="Times New Roman" w:cs="Times New Roman"/>
          <w:sz w:val="24"/>
          <w:szCs w:val="24"/>
        </w:rPr>
        <w:t xml:space="preserve">Each iteration </w:t>
      </w:r>
      <w:r w:rsidR="00861ABD">
        <w:rPr>
          <w:rFonts w:ascii="Times New Roman" w:eastAsia="Times New Roman" w:hAnsi="Times New Roman" w:cs="Times New Roman"/>
          <w:sz w:val="24"/>
          <w:szCs w:val="24"/>
        </w:rPr>
        <w:t xml:space="preserve">of the sensitivity analysis </w:t>
      </w:r>
      <w:r w:rsidR="00E37D85">
        <w:rPr>
          <w:rFonts w:ascii="Times New Roman" w:eastAsia="Times New Roman" w:hAnsi="Times New Roman" w:cs="Times New Roman"/>
          <w:sz w:val="24"/>
          <w:szCs w:val="24"/>
        </w:rPr>
        <w:t>produced a similar posterior result as the original TDFs.</w:t>
      </w:r>
      <w:r w:rsidR="003B079F">
        <w:rPr>
          <w:rFonts w:ascii="Times New Roman" w:eastAsia="Times New Roman" w:hAnsi="Times New Roman" w:cs="Times New Roman"/>
          <w:sz w:val="24"/>
          <w:szCs w:val="24"/>
        </w:rPr>
        <w:t xml:space="preserve"> The accompanying R script “</w:t>
      </w:r>
      <w:r w:rsidR="00181C34">
        <w:rPr>
          <w:rFonts w:ascii="Times New Roman" w:eastAsia="Times New Roman" w:hAnsi="Times New Roman" w:cs="Times New Roman"/>
          <w:sz w:val="24"/>
          <w:szCs w:val="24"/>
        </w:rPr>
        <w:t>07_foodweb_analysis</w:t>
      </w:r>
      <w:r w:rsidR="003B079F">
        <w:rPr>
          <w:rFonts w:ascii="Times New Roman" w:eastAsia="Times New Roman" w:hAnsi="Times New Roman" w:cs="Times New Roman"/>
          <w:sz w:val="24"/>
          <w:szCs w:val="24"/>
        </w:rPr>
        <w:t>.R” details the exact data aggregation</w:t>
      </w:r>
      <w:ins w:id="408" w:author="Meyer, Michael Frederick" w:date="2022-01-10T09:55:00Z">
        <w:r w:rsidR="00617155">
          <w:rPr>
            <w:rFonts w:ascii="Times New Roman" w:eastAsia="Times New Roman" w:hAnsi="Times New Roman" w:cs="Times New Roman"/>
            <w:sz w:val="24"/>
            <w:szCs w:val="24"/>
          </w:rPr>
          <w:t xml:space="preserve">, </w:t>
        </w:r>
      </w:ins>
      <w:del w:id="409" w:author="Meyer, Michael Frederick" w:date="2022-01-10T09:55:00Z">
        <w:r w:rsidR="003B079F" w:rsidDel="00617155">
          <w:rPr>
            <w:rFonts w:ascii="Times New Roman" w:eastAsia="Times New Roman" w:hAnsi="Times New Roman" w:cs="Times New Roman"/>
            <w:sz w:val="24"/>
            <w:szCs w:val="24"/>
          </w:rPr>
          <w:delText xml:space="preserve"> and </w:delText>
        </w:r>
      </w:del>
      <w:r w:rsidR="003B079F">
        <w:rPr>
          <w:rFonts w:ascii="Times New Roman" w:eastAsia="Times New Roman" w:hAnsi="Times New Roman" w:cs="Times New Roman"/>
          <w:sz w:val="24"/>
          <w:szCs w:val="24"/>
        </w:rPr>
        <w:t>model construction</w:t>
      </w:r>
      <w:ins w:id="410" w:author="Meyer, Michael Frederick" w:date="2022-01-10T09:55:00Z">
        <w:r w:rsidR="00617155">
          <w:rPr>
            <w:rFonts w:ascii="Times New Roman" w:eastAsia="Times New Roman" w:hAnsi="Times New Roman" w:cs="Times New Roman"/>
            <w:sz w:val="24"/>
            <w:szCs w:val="24"/>
          </w:rPr>
          <w:t>, and model validation</w:t>
        </w:r>
      </w:ins>
      <w:r w:rsidR="003B079F">
        <w:rPr>
          <w:rFonts w:ascii="Times New Roman" w:eastAsia="Times New Roman" w:hAnsi="Times New Roman" w:cs="Times New Roman"/>
          <w:sz w:val="24"/>
          <w:szCs w:val="24"/>
        </w:rPr>
        <w:t xml:space="preserve"> procedures and can be accessed from the project</w:t>
      </w:r>
      <w:r w:rsidR="000E6DEE">
        <w:rPr>
          <w:rFonts w:ascii="Times New Roman" w:eastAsia="Times New Roman" w:hAnsi="Times New Roman" w:cs="Times New Roman"/>
          <w:sz w:val="24"/>
          <w:szCs w:val="24"/>
        </w:rPr>
        <w:t>’s</w:t>
      </w:r>
      <w:r w:rsidR="003B079F">
        <w:rPr>
          <w:rFonts w:ascii="Times New Roman" w:eastAsia="Times New Roman" w:hAnsi="Times New Roman" w:cs="Times New Roman"/>
          <w:sz w:val="24"/>
          <w:szCs w:val="24"/>
        </w:rPr>
        <w:t xml:space="preserve"> Open Science Framework portal </w:t>
      </w:r>
      <w:r w:rsidR="003B079F">
        <w:rPr>
          <w:rFonts w:ascii="Times New Roman" w:eastAsia="Times New Roman" w:hAnsi="Times New Roman" w:cs="Times New Roman"/>
          <w:sz w:val="24"/>
          <w:szCs w:val="24"/>
        </w:rPr>
        <w:fldChar w:fldCharType="begin"/>
      </w:r>
      <w:r w:rsidR="003B079F">
        <w:rPr>
          <w:rFonts w:ascii="Times New Roman" w:eastAsia="Times New Roman" w:hAnsi="Times New Roman" w:cs="Times New Roman"/>
          <w:sz w:val="24"/>
          <w:szCs w:val="24"/>
        </w:rPr>
        <w:instrText xml:space="preserve"> ADDIN ZOTERO_ITEM CSL_CITATION {"citationID":"D1fXHr4t","properties":{"formattedCitation":"(Meyer et al. 2015)","plainCitation":"(Meyer et al. 2015)","noteIndex":0},"citationItems":[{"id":4079,"uris":["http://zotero.org/users/2645460/items/VUDV45SN"],"uri":["http://zotero.org/users/2645460/items/VUDV45SN"],"itemData":{"id":4079,"type":"article-journal","abstract":"Hosted on the Open Science Framework","DOI":"10.17605/OSF.IO/9TA8Z","language":"en","source":"osf.io","title":"Baikal Food Webs","URL":"https://osf.io/9ta8z/","author":[{"family":"Meyer","given":"Michael"},{"family":"Ozersky","given":"Ted"},{"family":"Woo","given":"Kara"},{"family":"Galloway","given":"Aaron W. E."},{"family":"Brousil","given":"Matthew R."},{"family":"Hampton","given":"Stephanie"}],"accessed":{"date-parts":[["2020",12,7]]},"issued":{"date-parts":[["2015",9,5]]}}}],"schema":"https://github.com/citation-style-language/schema/raw/master/csl-citation.json"} </w:instrText>
      </w:r>
      <w:r w:rsidR="003B079F">
        <w:rPr>
          <w:rFonts w:ascii="Times New Roman" w:eastAsia="Times New Roman" w:hAnsi="Times New Roman" w:cs="Times New Roman"/>
          <w:sz w:val="24"/>
          <w:szCs w:val="24"/>
        </w:rPr>
        <w:fldChar w:fldCharType="separate"/>
      </w:r>
      <w:r w:rsidR="003B079F" w:rsidRPr="009A2D94">
        <w:rPr>
          <w:rFonts w:ascii="Times New Roman" w:hAnsi="Times New Roman" w:cs="Times New Roman"/>
          <w:sz w:val="24"/>
        </w:rPr>
        <w:t>(Meyer et al. 2015)</w:t>
      </w:r>
      <w:r w:rsidR="003B079F">
        <w:rPr>
          <w:rFonts w:ascii="Times New Roman" w:eastAsia="Times New Roman" w:hAnsi="Times New Roman" w:cs="Times New Roman"/>
          <w:sz w:val="24"/>
          <w:szCs w:val="24"/>
        </w:rPr>
        <w:fldChar w:fldCharType="end"/>
      </w:r>
      <w:ins w:id="411" w:author="Meyer, Michael Frederick" w:date="2021-10-29T11:45:00Z">
        <w:r w:rsidR="00B5278B">
          <w:rPr>
            <w:rFonts w:ascii="Times New Roman" w:eastAsia="Times New Roman" w:hAnsi="Times New Roman" w:cs="Times New Roman"/>
            <w:sz w:val="24"/>
            <w:szCs w:val="24"/>
          </w:rPr>
          <w:t>. Additional information on these modeling methods are included in the Supplemental Methods</w:t>
        </w:r>
      </w:ins>
      <w:r w:rsidR="003B079F">
        <w:rPr>
          <w:rFonts w:ascii="Times New Roman" w:eastAsia="Times New Roman" w:hAnsi="Times New Roman" w:cs="Times New Roman"/>
          <w:sz w:val="24"/>
          <w:szCs w:val="24"/>
        </w:rPr>
        <w:t>.</w:t>
      </w:r>
    </w:p>
    <w:bookmarkEnd w:id="293"/>
    <w:p w14:paraId="18960AF3" w14:textId="68F0AEFC" w:rsidR="00E21797" w:rsidRPr="009A2D94" w:rsidRDefault="00BD35BE" w:rsidP="00F66F39">
      <w:pPr>
        <w:spacing w:line="480" w:lineRule="auto"/>
        <w:rPr>
          <w:rFonts w:ascii="Times New Roman" w:eastAsia="Times New Roman" w:hAnsi="Times New Roman" w:cs="Times New Roman"/>
          <w:sz w:val="24"/>
          <w:szCs w:val="24"/>
        </w:rPr>
      </w:pPr>
      <w:r w:rsidRPr="009A2D94">
        <w:rPr>
          <w:rFonts w:ascii="Times New Roman" w:eastAsia="Times New Roman" w:hAnsi="Times New Roman" w:cs="Times New Roman"/>
          <w:sz w:val="24"/>
          <w:szCs w:val="24"/>
        </w:rPr>
        <w:t xml:space="preserve"> </w:t>
      </w:r>
    </w:p>
    <w:p w14:paraId="31E008DC" w14:textId="68091BA5" w:rsidR="00715D55" w:rsidRPr="00C9702D" w:rsidRDefault="00D8535D" w:rsidP="00F31B90">
      <w:pPr>
        <w:spacing w:line="480" w:lineRule="auto"/>
        <w:rPr>
          <w:rFonts w:ascii="Times New Roman" w:eastAsia="Times New Roman" w:hAnsi="Times New Roman" w:cs="Times New Roman"/>
          <w:i/>
          <w:sz w:val="24"/>
          <w:szCs w:val="24"/>
        </w:rPr>
      </w:pPr>
      <w:bookmarkStart w:id="412" w:name="_Hlk86401590"/>
      <w:r w:rsidRPr="007418CF">
        <w:rPr>
          <w:rFonts w:ascii="Times New Roman" w:eastAsia="Times New Roman" w:hAnsi="Times New Roman" w:cs="Times New Roman"/>
          <w:i/>
          <w:sz w:val="24"/>
          <w:szCs w:val="24"/>
        </w:rPr>
        <w:t>Statistical analyses</w:t>
      </w:r>
    </w:p>
    <w:p w14:paraId="7974B888" w14:textId="5E562C0D" w:rsidR="0040169C" w:rsidDel="00B5278B" w:rsidRDefault="00DA5152" w:rsidP="00F31B90">
      <w:pPr>
        <w:spacing w:line="480" w:lineRule="auto"/>
        <w:rPr>
          <w:del w:id="413" w:author="Meyer, Michael Frederick" w:date="2021-10-29T12:09:00Z"/>
          <w:rFonts w:ascii="Times New Roman" w:eastAsia="Times New Roman" w:hAnsi="Times New Roman" w:cs="Times New Roman"/>
          <w:sz w:val="24"/>
          <w:szCs w:val="24"/>
        </w:rPr>
      </w:pPr>
      <w:ins w:id="414" w:author="Meyer, Michael Frederick" w:date="2021-09-20T18:06:00Z">
        <w:r>
          <w:rPr>
            <w:rFonts w:ascii="Times New Roman" w:eastAsia="Times New Roman" w:hAnsi="Times New Roman" w:cs="Times New Roman"/>
            <w:sz w:val="24"/>
            <w:szCs w:val="24"/>
          </w:rPr>
          <w:t xml:space="preserve">To </w:t>
        </w:r>
        <w:r w:rsidRPr="00DA5152">
          <w:rPr>
            <w:rFonts w:ascii="Times New Roman" w:eastAsia="Times New Roman" w:hAnsi="Times New Roman" w:cs="Times New Roman"/>
            <w:sz w:val="24"/>
            <w:szCs w:val="24"/>
          </w:rPr>
          <w:t xml:space="preserve">identify areas of wastewater pollution </w:t>
        </w:r>
      </w:ins>
      <w:ins w:id="415" w:author="Meyer, Michael Frederick" w:date="2021-09-20T18:07:00Z">
        <w:r>
          <w:rPr>
            <w:rFonts w:ascii="Times New Roman" w:eastAsia="Times New Roman" w:hAnsi="Times New Roman" w:cs="Times New Roman"/>
            <w:sz w:val="24"/>
            <w:szCs w:val="24"/>
          </w:rPr>
          <w:t>with</w:t>
        </w:r>
      </w:ins>
      <w:ins w:id="416" w:author="Meyer, Michael Frederick" w:date="2021-09-20T18:06:00Z">
        <w:r w:rsidRPr="00DA5152">
          <w:rPr>
            <w:rFonts w:ascii="Times New Roman" w:eastAsia="Times New Roman" w:hAnsi="Times New Roman" w:cs="Times New Roman"/>
            <w:sz w:val="24"/>
            <w:szCs w:val="24"/>
          </w:rPr>
          <w:t xml:space="preserve"> sewage indicators</w:t>
        </w:r>
      </w:ins>
      <w:ins w:id="417" w:author="Meyer, Michael Frederick" w:date="2021-09-20T18:07:00Z">
        <w:r>
          <w:rPr>
            <w:rFonts w:ascii="Times New Roman" w:eastAsia="Times New Roman" w:hAnsi="Times New Roman" w:cs="Times New Roman"/>
            <w:sz w:val="24"/>
            <w:szCs w:val="24"/>
          </w:rPr>
          <w:t xml:space="preserve"> (Objective 1), t</w:t>
        </w:r>
      </w:ins>
      <w:del w:id="418" w:author="Meyer, Michael Frederick" w:date="2021-09-20T18:07:00Z">
        <w:r w:rsidR="00D8535D" w:rsidRPr="007418CF" w:rsidDel="00DA5152">
          <w:rPr>
            <w:rFonts w:ascii="Times New Roman" w:eastAsia="Times New Roman" w:hAnsi="Times New Roman" w:cs="Times New Roman"/>
            <w:sz w:val="24"/>
            <w:szCs w:val="24"/>
          </w:rPr>
          <w:delText>T</w:delText>
        </w:r>
      </w:del>
      <w:r w:rsidR="00D8535D" w:rsidRPr="007418CF">
        <w:rPr>
          <w:rFonts w:ascii="Times New Roman" w:eastAsia="Times New Roman" w:hAnsi="Times New Roman" w:cs="Times New Roman"/>
          <w:sz w:val="24"/>
          <w:szCs w:val="24"/>
        </w:rPr>
        <w:t xml:space="preserve">otal phosphorus, nitrate, ammonium, microplastic </w:t>
      </w:r>
      <w:del w:id="419" w:author="Meyer, Michael Frederick" w:date="2022-01-06T10:23:00Z">
        <w:r w:rsidR="00D8535D" w:rsidRPr="007418CF" w:rsidDel="009257F2">
          <w:rPr>
            <w:rFonts w:ascii="Times New Roman" w:eastAsia="Times New Roman" w:hAnsi="Times New Roman" w:cs="Times New Roman"/>
            <w:sz w:val="24"/>
            <w:szCs w:val="24"/>
          </w:rPr>
          <w:delText xml:space="preserve">abundance and </w:delText>
        </w:r>
      </w:del>
      <w:r w:rsidR="00D8535D" w:rsidRPr="007418CF">
        <w:rPr>
          <w:rFonts w:ascii="Times New Roman" w:eastAsia="Times New Roman" w:hAnsi="Times New Roman" w:cs="Times New Roman"/>
          <w:sz w:val="24"/>
          <w:szCs w:val="24"/>
        </w:rPr>
        <w:t xml:space="preserve">density, </w:t>
      </w:r>
      <w:r w:rsidR="0040169C">
        <w:rPr>
          <w:rFonts w:ascii="Times New Roman" w:eastAsia="Times New Roman" w:hAnsi="Times New Roman" w:cs="Times New Roman"/>
          <w:sz w:val="24"/>
          <w:szCs w:val="24"/>
        </w:rPr>
        <w:t xml:space="preserve">and </w:t>
      </w:r>
      <w:r w:rsidR="00D8535D" w:rsidRPr="007418CF">
        <w:rPr>
          <w:rFonts w:ascii="Times New Roman" w:eastAsia="Times New Roman" w:hAnsi="Times New Roman" w:cs="Times New Roman"/>
          <w:sz w:val="24"/>
          <w:szCs w:val="24"/>
        </w:rPr>
        <w:t>total PPCP concentration</w:t>
      </w:r>
      <w:r w:rsidR="0040169C">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were log-transformed and regressed against log-transformed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using a linear model. </w:t>
      </w:r>
      <w:del w:id="420" w:author="Meyer, Michael Frederick" w:date="2021-10-29T12:06:00Z">
        <w:r w:rsidR="00D05946" w:rsidRPr="007418CF" w:rsidDel="00B5278B">
          <w:rPr>
            <w:rFonts w:ascii="Times New Roman" w:eastAsia="Times New Roman" w:hAnsi="Times New Roman" w:cs="Times New Roman"/>
            <w:sz w:val="24"/>
            <w:szCs w:val="24"/>
          </w:rPr>
          <w:delText>Analytically, log-transforming made sites comparable</w:delText>
        </w:r>
        <w:r w:rsidR="004A5D54" w:rsidRPr="007418CF" w:rsidDel="00B5278B">
          <w:rPr>
            <w:rFonts w:ascii="Times New Roman" w:eastAsia="Times New Roman" w:hAnsi="Times New Roman" w:cs="Times New Roman"/>
            <w:sz w:val="24"/>
            <w:szCs w:val="24"/>
          </w:rPr>
          <w:delText>, as values spanned three orders of magnitude</w:delText>
        </w:r>
        <w:r w:rsidR="00D05946" w:rsidRPr="007418CF" w:rsidDel="00B5278B">
          <w:rPr>
            <w:rFonts w:ascii="Times New Roman" w:eastAsia="Times New Roman" w:hAnsi="Times New Roman" w:cs="Times New Roman"/>
            <w:sz w:val="24"/>
            <w:szCs w:val="24"/>
          </w:rPr>
          <w:delText xml:space="preserve">. Physically, we assumed that </w:delText>
        </w:r>
        <w:r w:rsidR="00401D97" w:rsidDel="00B5278B">
          <w:rPr>
            <w:rFonts w:ascii="Times New Roman" w:eastAsia="Times New Roman" w:hAnsi="Times New Roman" w:cs="Times New Roman"/>
            <w:sz w:val="24"/>
            <w:szCs w:val="24"/>
          </w:rPr>
          <w:delText xml:space="preserve">these </w:delText>
        </w:r>
        <w:r w:rsidR="00D05946" w:rsidRPr="007418CF" w:rsidDel="00B5278B">
          <w:rPr>
            <w:rFonts w:ascii="Times New Roman" w:eastAsia="Times New Roman" w:hAnsi="Times New Roman" w:cs="Times New Roman"/>
            <w:sz w:val="24"/>
            <w:szCs w:val="24"/>
          </w:rPr>
          <w:delText xml:space="preserve">sewage indicators were likely subject to exponential processes (e.g., mixing, diffusion), and log-transforming the data should linearize the relationships between predictor and response variables. </w:delText>
        </w:r>
        <w:r w:rsidR="00BB5F55" w:rsidDel="00B5278B">
          <w:rPr>
            <w:rFonts w:ascii="Times New Roman" w:eastAsia="Times New Roman" w:hAnsi="Times New Roman" w:cs="Times New Roman"/>
            <w:sz w:val="24"/>
            <w:szCs w:val="24"/>
          </w:rPr>
          <w:delText xml:space="preserve">In contrast, variables that </w:delText>
        </w:r>
        <w:r w:rsidR="00401D97" w:rsidDel="00B5278B">
          <w:rPr>
            <w:rFonts w:ascii="Times New Roman" w:eastAsia="Times New Roman" w:hAnsi="Times New Roman" w:cs="Times New Roman"/>
            <w:sz w:val="24"/>
            <w:szCs w:val="24"/>
          </w:rPr>
          <w:delText xml:space="preserve">we </w:delText>
        </w:r>
        <w:r w:rsidR="00401D97" w:rsidDel="00B5278B">
          <w:rPr>
            <w:rFonts w:ascii="Times New Roman" w:eastAsia="Times New Roman" w:hAnsi="Times New Roman" w:cs="Times New Roman"/>
            <w:i/>
            <w:sz w:val="24"/>
            <w:szCs w:val="24"/>
          </w:rPr>
          <w:delText xml:space="preserve">a priori </w:delText>
        </w:r>
        <w:r w:rsidR="00401D97" w:rsidDel="00B5278B">
          <w:rPr>
            <w:rFonts w:ascii="Times New Roman" w:eastAsia="Times New Roman" w:hAnsi="Times New Roman" w:cs="Times New Roman"/>
            <w:sz w:val="24"/>
            <w:szCs w:val="24"/>
          </w:rPr>
          <w:delText xml:space="preserve">considered to </w:delText>
        </w:r>
        <w:r w:rsidR="0040169C" w:rsidDel="00B5278B">
          <w:rPr>
            <w:rFonts w:ascii="Times New Roman" w:eastAsia="Times New Roman" w:hAnsi="Times New Roman" w:cs="Times New Roman"/>
            <w:sz w:val="24"/>
            <w:szCs w:val="24"/>
          </w:rPr>
          <w:delText xml:space="preserve">not </w:delText>
        </w:r>
        <w:r w:rsidR="00401D97" w:rsidDel="00B5278B">
          <w:rPr>
            <w:rFonts w:ascii="Times New Roman" w:eastAsia="Times New Roman" w:hAnsi="Times New Roman" w:cs="Times New Roman"/>
            <w:sz w:val="24"/>
            <w:szCs w:val="24"/>
          </w:rPr>
          <w:delText xml:space="preserve">likely be </w:delText>
        </w:r>
        <w:r w:rsidR="0040169C" w:rsidDel="00B5278B">
          <w:rPr>
            <w:rFonts w:ascii="Times New Roman" w:eastAsia="Times New Roman" w:hAnsi="Times New Roman" w:cs="Times New Roman"/>
            <w:sz w:val="24"/>
            <w:szCs w:val="24"/>
          </w:rPr>
          <w:delText xml:space="preserve">influenced by mixing processes – chlorophyll a </w:delText>
        </w:r>
        <w:r w:rsidR="000E6DEE" w:rsidDel="00B5278B">
          <w:rPr>
            <w:rFonts w:ascii="Times New Roman" w:eastAsia="Times New Roman" w:hAnsi="Times New Roman" w:cs="Times New Roman"/>
            <w:sz w:val="24"/>
            <w:szCs w:val="24"/>
          </w:rPr>
          <w:delText xml:space="preserve">and </w:delText>
        </w:r>
        <w:r w:rsidR="0040169C" w:rsidRPr="007418CF" w:rsidDel="00B5278B">
          <w:rPr>
            <w:rFonts w:ascii="Times New Roman" w:eastAsia="Times New Roman" w:hAnsi="Times New Roman" w:cs="Times New Roman"/>
            <w:sz w:val="24"/>
            <w:szCs w:val="24"/>
          </w:rPr>
          <w:delText>δ</w:delText>
        </w:r>
        <w:r w:rsidR="0040169C" w:rsidRPr="007418CF" w:rsidDel="00B5278B">
          <w:rPr>
            <w:rFonts w:ascii="Times New Roman" w:eastAsia="Times New Roman" w:hAnsi="Times New Roman" w:cs="Times New Roman"/>
            <w:sz w:val="24"/>
            <w:szCs w:val="24"/>
            <w:vertAlign w:val="superscript"/>
          </w:rPr>
          <w:delText>15</w:delText>
        </w:r>
        <w:r w:rsidR="0040169C" w:rsidRPr="007418CF" w:rsidDel="00B5278B">
          <w:rPr>
            <w:rFonts w:ascii="Times New Roman" w:eastAsia="Times New Roman" w:hAnsi="Times New Roman" w:cs="Times New Roman"/>
            <w:sz w:val="24"/>
            <w:szCs w:val="24"/>
          </w:rPr>
          <w:delText xml:space="preserve">N values in tissues </w:delText>
        </w:r>
        <w:r w:rsidR="0040169C" w:rsidDel="00B5278B">
          <w:rPr>
            <w:rFonts w:ascii="Times New Roman" w:eastAsia="Times New Roman" w:hAnsi="Times New Roman" w:cs="Times New Roman"/>
            <w:sz w:val="24"/>
            <w:szCs w:val="24"/>
          </w:rPr>
          <w:delText xml:space="preserve">– were not log-transformed </w:delText>
        </w:r>
        <w:r w:rsidR="000E6DEE" w:rsidDel="00B5278B">
          <w:rPr>
            <w:rFonts w:ascii="Times New Roman" w:eastAsia="Times New Roman" w:hAnsi="Times New Roman" w:cs="Times New Roman"/>
            <w:sz w:val="24"/>
            <w:szCs w:val="24"/>
          </w:rPr>
          <w:delText>but still</w:delText>
        </w:r>
        <w:r w:rsidR="0040169C" w:rsidDel="00B5278B">
          <w:rPr>
            <w:rFonts w:ascii="Times New Roman" w:eastAsia="Times New Roman" w:hAnsi="Times New Roman" w:cs="Times New Roman"/>
            <w:sz w:val="24"/>
            <w:szCs w:val="24"/>
          </w:rPr>
          <w:delText xml:space="preserve"> regressed against log-transformed IDW population using a linear model. </w:delText>
        </w:r>
      </w:del>
      <w:r w:rsidR="00D8535D" w:rsidRPr="007418CF">
        <w:rPr>
          <w:rFonts w:ascii="Times New Roman" w:eastAsia="Times New Roman" w:hAnsi="Times New Roman" w:cs="Times New Roman"/>
          <w:sz w:val="24"/>
          <w:szCs w:val="24"/>
        </w:rPr>
        <w:t xml:space="preserve">Residuals were assessed for normality and homogeneity of variance. </w:t>
      </w:r>
    </w:p>
    <w:p w14:paraId="178C0042" w14:textId="77777777" w:rsidR="0040169C" w:rsidDel="00B5278B" w:rsidRDefault="0040169C" w:rsidP="00F31B90">
      <w:pPr>
        <w:spacing w:line="480" w:lineRule="auto"/>
        <w:rPr>
          <w:del w:id="421" w:author="Meyer, Michael Frederick" w:date="2021-10-29T12:09:00Z"/>
          <w:rFonts w:ascii="Times New Roman" w:eastAsia="Times New Roman" w:hAnsi="Times New Roman" w:cs="Times New Roman"/>
          <w:sz w:val="24"/>
          <w:szCs w:val="24"/>
        </w:rPr>
      </w:pPr>
    </w:p>
    <w:p w14:paraId="665B6C66" w14:textId="6FB890B7" w:rsidR="0040169C" w:rsidRPr="0040169C" w:rsidRDefault="0040169C"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r w:rsidR="00D167BD">
        <w:rPr>
          <w:rFonts w:ascii="Times New Roman" w:eastAsia="Times New Roman" w:hAnsi="Times New Roman" w:cs="Times New Roman"/>
          <w:sz w:val="24"/>
          <w:szCs w:val="24"/>
        </w:rPr>
        <w:t>increase confidence that our</w:t>
      </w:r>
      <w:r>
        <w:rPr>
          <w:rFonts w:ascii="Times New Roman" w:eastAsia="Times New Roman" w:hAnsi="Times New Roman" w:cs="Times New Roman"/>
          <w:sz w:val="24"/>
          <w:szCs w:val="24"/>
        </w:rPr>
        <w:t xml:space="preserve"> observed sewage indicator patterns were not a product of </w:t>
      </w:r>
      <w:r w:rsidR="00D04577">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limited sample size, we also performed a permutational analysis to compare how our actual results compared to a </w:t>
      </w:r>
      <w:r w:rsidR="008B40FF">
        <w:rPr>
          <w:rFonts w:ascii="Times New Roman" w:eastAsia="Times New Roman" w:hAnsi="Times New Roman" w:cs="Times New Roman"/>
          <w:sz w:val="24"/>
          <w:szCs w:val="24"/>
        </w:rPr>
        <w:t>randomly permuted</w:t>
      </w:r>
      <w:r>
        <w:rPr>
          <w:rFonts w:ascii="Times New Roman" w:eastAsia="Times New Roman" w:hAnsi="Times New Roman" w:cs="Times New Roman"/>
          <w:sz w:val="24"/>
          <w:szCs w:val="24"/>
        </w:rPr>
        <w:t xml:space="preserve"> dataset. </w:t>
      </w:r>
      <w:del w:id="422" w:author="Meyer, Michael Frederick" w:date="2021-10-29T12:09:00Z">
        <w:r w:rsidDel="00B5278B">
          <w:rPr>
            <w:rFonts w:ascii="Times New Roman" w:eastAsia="Times New Roman" w:hAnsi="Times New Roman" w:cs="Times New Roman"/>
            <w:sz w:val="24"/>
            <w:szCs w:val="24"/>
          </w:rPr>
          <w:delText>This process involved rando</w:delText>
        </w:r>
        <w:r w:rsidRPr="00276BB7" w:rsidDel="00B5278B">
          <w:rPr>
            <w:rFonts w:ascii="Times New Roman" w:eastAsia="Times New Roman" w:hAnsi="Times New Roman" w:cs="Times New Roman"/>
            <w:sz w:val="24"/>
            <w:szCs w:val="24"/>
          </w:rPr>
          <w:delText xml:space="preserve">mly permuting sewage indicator </w:delText>
        </w:r>
        <w:r w:rsidR="005B464E" w:rsidDel="00B5278B">
          <w:rPr>
            <w:rFonts w:ascii="Times New Roman" w:eastAsia="Times New Roman" w:hAnsi="Times New Roman" w:cs="Times New Roman"/>
            <w:sz w:val="24"/>
            <w:szCs w:val="24"/>
          </w:rPr>
          <w:delText>variables</w:delText>
        </w:r>
        <w:r w:rsidRPr="00276BB7" w:rsidDel="00B5278B">
          <w:rPr>
            <w:rFonts w:ascii="Times New Roman" w:eastAsia="Times New Roman" w:hAnsi="Times New Roman" w:cs="Times New Roman"/>
            <w:sz w:val="24"/>
            <w:szCs w:val="24"/>
          </w:rPr>
          <w:delText xml:space="preserve">, regressing the respective sewage indicator against IDW population, and then extracting </w:delText>
        </w:r>
        <w:r w:rsidR="005B464E" w:rsidDel="00B5278B">
          <w:rPr>
            <w:rFonts w:ascii="Times New Roman" w:eastAsia="Times New Roman" w:hAnsi="Times New Roman" w:cs="Times New Roman"/>
            <w:sz w:val="24"/>
            <w:szCs w:val="24"/>
          </w:rPr>
          <w:delText xml:space="preserve">the </w:delText>
        </w:r>
        <w:r w:rsidRPr="00276BB7" w:rsidDel="00B5278B">
          <w:rPr>
            <w:rFonts w:ascii="Times New Roman" w:eastAsia="Times New Roman" w:hAnsi="Times New Roman" w:cs="Times New Roman"/>
            <w:sz w:val="24"/>
            <w:szCs w:val="24"/>
          </w:rPr>
          <w:delText>p- and R</w:delText>
        </w:r>
        <w:r w:rsidRPr="00276BB7" w:rsidDel="00B5278B">
          <w:rPr>
            <w:rFonts w:ascii="Times New Roman" w:eastAsia="Times New Roman" w:hAnsi="Times New Roman" w:cs="Times New Roman"/>
            <w:sz w:val="24"/>
            <w:szCs w:val="24"/>
            <w:vertAlign w:val="superscript"/>
          </w:rPr>
          <w:delText>2</w:delText>
        </w:r>
        <w:r w:rsidR="005B464E" w:rsidDel="00B5278B">
          <w:rPr>
            <w:rFonts w:ascii="Times New Roman" w:eastAsia="Times New Roman" w:hAnsi="Times New Roman" w:cs="Times New Roman"/>
            <w:sz w:val="24"/>
            <w:szCs w:val="24"/>
          </w:rPr>
          <w:delText xml:space="preserve"> values for the model.</w:delText>
        </w:r>
        <w:r w:rsidRPr="00276BB7" w:rsidDel="00B5278B">
          <w:rPr>
            <w:rFonts w:ascii="Times New Roman" w:eastAsia="Times New Roman" w:hAnsi="Times New Roman" w:cs="Times New Roman"/>
            <w:sz w:val="24"/>
            <w:szCs w:val="24"/>
          </w:rPr>
          <w:delText xml:space="preserve"> </w:delText>
        </w:r>
        <w:r w:rsidR="00276BB7" w:rsidRPr="00276BB7" w:rsidDel="00B5278B">
          <w:rPr>
            <w:rFonts w:ascii="Times New Roman" w:eastAsia="Times New Roman" w:hAnsi="Times New Roman" w:cs="Times New Roman"/>
            <w:sz w:val="24"/>
            <w:szCs w:val="24"/>
          </w:rPr>
          <w:delText>This</w:delText>
        </w:r>
        <w:r w:rsidR="00276BB7" w:rsidDel="00B5278B">
          <w:rPr>
            <w:rFonts w:ascii="Times New Roman" w:eastAsia="Times New Roman" w:hAnsi="Times New Roman" w:cs="Times New Roman"/>
            <w:sz w:val="24"/>
            <w:szCs w:val="24"/>
          </w:rPr>
          <w:delText xml:space="preserve"> routine was repeated 5,000 times for each sewage indicator, so as to generate a distribution of </w:delText>
        </w:r>
        <w:r w:rsidR="005B464E" w:rsidRPr="00276BB7" w:rsidDel="00B5278B">
          <w:rPr>
            <w:rFonts w:ascii="Times New Roman" w:eastAsia="Times New Roman" w:hAnsi="Times New Roman" w:cs="Times New Roman"/>
            <w:sz w:val="24"/>
            <w:szCs w:val="24"/>
          </w:rPr>
          <w:delText>p- and R</w:delText>
        </w:r>
        <w:r w:rsidR="005B464E" w:rsidRPr="00276BB7" w:rsidDel="00B5278B">
          <w:rPr>
            <w:rFonts w:ascii="Times New Roman" w:eastAsia="Times New Roman" w:hAnsi="Times New Roman" w:cs="Times New Roman"/>
            <w:sz w:val="24"/>
            <w:szCs w:val="24"/>
            <w:vertAlign w:val="superscript"/>
          </w:rPr>
          <w:delText>2</w:delText>
        </w:r>
        <w:r w:rsidR="005B464E" w:rsidDel="00B5278B">
          <w:rPr>
            <w:rFonts w:ascii="Times New Roman" w:eastAsia="Times New Roman" w:hAnsi="Times New Roman" w:cs="Times New Roman"/>
            <w:sz w:val="24"/>
            <w:szCs w:val="24"/>
          </w:rPr>
          <w:delText xml:space="preserve"> values that could have been possible, given our </w:delText>
        </w:r>
        <w:r w:rsidR="00D167BD" w:rsidDel="00B5278B">
          <w:rPr>
            <w:rFonts w:ascii="Times New Roman" w:eastAsia="Times New Roman" w:hAnsi="Times New Roman" w:cs="Times New Roman"/>
            <w:sz w:val="24"/>
            <w:szCs w:val="24"/>
          </w:rPr>
          <w:delText>observed</w:delText>
        </w:r>
        <w:r w:rsidR="005B464E" w:rsidDel="00B5278B">
          <w:rPr>
            <w:rFonts w:ascii="Times New Roman" w:eastAsia="Times New Roman" w:hAnsi="Times New Roman" w:cs="Times New Roman"/>
            <w:sz w:val="24"/>
            <w:szCs w:val="24"/>
          </w:rPr>
          <w:delText xml:space="preserve"> data</w:delText>
        </w:r>
        <w:r w:rsidR="00276BB7" w:rsidDel="00B5278B">
          <w:rPr>
            <w:rFonts w:ascii="Times New Roman" w:eastAsia="Times New Roman" w:hAnsi="Times New Roman" w:cs="Times New Roman"/>
            <w:sz w:val="24"/>
            <w:szCs w:val="24"/>
          </w:rPr>
          <w:delText>. We then compared models</w:delText>
        </w:r>
        <w:r w:rsidR="00BE21C8" w:rsidDel="00B5278B">
          <w:rPr>
            <w:rFonts w:ascii="Times New Roman" w:eastAsia="Times New Roman" w:hAnsi="Times New Roman" w:cs="Times New Roman"/>
            <w:sz w:val="24"/>
            <w:szCs w:val="24"/>
          </w:rPr>
          <w:delText>’</w:delText>
        </w:r>
        <w:r w:rsidR="00276BB7" w:rsidDel="00B5278B">
          <w:rPr>
            <w:rFonts w:ascii="Times New Roman" w:eastAsia="Times New Roman" w:hAnsi="Times New Roman" w:cs="Times New Roman"/>
            <w:sz w:val="24"/>
            <w:szCs w:val="24"/>
          </w:rPr>
          <w:delText xml:space="preserve"> </w:delText>
        </w:r>
        <w:r w:rsidR="005B464E" w:rsidRPr="00276BB7" w:rsidDel="00B5278B">
          <w:rPr>
            <w:rFonts w:ascii="Times New Roman" w:eastAsia="Times New Roman" w:hAnsi="Times New Roman" w:cs="Times New Roman"/>
            <w:sz w:val="24"/>
            <w:szCs w:val="24"/>
          </w:rPr>
          <w:delText>p- and R</w:delText>
        </w:r>
        <w:r w:rsidR="005B464E" w:rsidRPr="00276BB7" w:rsidDel="00B5278B">
          <w:rPr>
            <w:rFonts w:ascii="Times New Roman" w:eastAsia="Times New Roman" w:hAnsi="Times New Roman" w:cs="Times New Roman"/>
            <w:sz w:val="24"/>
            <w:szCs w:val="24"/>
            <w:vertAlign w:val="superscript"/>
          </w:rPr>
          <w:delText>2</w:delText>
        </w:r>
        <w:r w:rsidR="005B464E" w:rsidDel="00B5278B">
          <w:rPr>
            <w:rFonts w:ascii="Times New Roman" w:eastAsia="Times New Roman" w:hAnsi="Times New Roman" w:cs="Times New Roman"/>
            <w:sz w:val="24"/>
            <w:szCs w:val="24"/>
          </w:rPr>
          <w:delText xml:space="preserve"> values </w:delText>
        </w:r>
        <w:r w:rsidR="00A44FC2" w:rsidDel="00B5278B">
          <w:rPr>
            <w:rFonts w:ascii="Times New Roman" w:eastAsia="Times New Roman" w:hAnsi="Times New Roman" w:cs="Times New Roman"/>
            <w:sz w:val="24"/>
            <w:szCs w:val="24"/>
          </w:rPr>
          <w:delText>generated from non-permuted data to those from permuted datasets</w:delText>
        </w:r>
        <w:r w:rsidR="00276BB7" w:rsidDel="00B5278B">
          <w:rPr>
            <w:rFonts w:ascii="Times New Roman" w:eastAsia="Times New Roman" w:hAnsi="Times New Roman" w:cs="Times New Roman"/>
            <w:sz w:val="24"/>
            <w:szCs w:val="24"/>
          </w:rPr>
          <w:delText xml:space="preserve">. </w:delText>
        </w:r>
        <w:r w:rsidR="008B40FF" w:rsidDel="00B5278B">
          <w:rPr>
            <w:rFonts w:ascii="Times New Roman" w:eastAsia="Times New Roman" w:hAnsi="Times New Roman" w:cs="Times New Roman"/>
            <w:sz w:val="24"/>
            <w:szCs w:val="24"/>
          </w:rPr>
          <w:delText xml:space="preserve">If indeed models generated from </w:delText>
        </w:r>
        <w:r w:rsidR="00D167BD" w:rsidDel="00B5278B">
          <w:rPr>
            <w:rFonts w:ascii="Times New Roman" w:eastAsia="Times New Roman" w:hAnsi="Times New Roman" w:cs="Times New Roman"/>
            <w:sz w:val="24"/>
            <w:szCs w:val="24"/>
          </w:rPr>
          <w:delText>observed</w:delText>
        </w:r>
        <w:r w:rsidR="008B40FF" w:rsidDel="00B5278B">
          <w:rPr>
            <w:rFonts w:ascii="Times New Roman" w:eastAsia="Times New Roman" w:hAnsi="Times New Roman" w:cs="Times New Roman"/>
            <w:sz w:val="24"/>
            <w:szCs w:val="24"/>
          </w:rPr>
          <w:delText xml:space="preserve"> data were describing a non-random process, </w:delText>
        </w:r>
        <w:r w:rsidR="00276BB7" w:rsidDel="00B5278B">
          <w:rPr>
            <w:rFonts w:ascii="Times New Roman" w:eastAsia="Times New Roman" w:hAnsi="Times New Roman" w:cs="Times New Roman"/>
            <w:sz w:val="24"/>
            <w:szCs w:val="24"/>
          </w:rPr>
          <w:delText xml:space="preserve">p- and </w:delText>
        </w:r>
        <w:r w:rsidR="00276BB7" w:rsidRPr="00276BB7" w:rsidDel="00B5278B">
          <w:rPr>
            <w:rFonts w:ascii="Times New Roman" w:eastAsia="Times New Roman" w:hAnsi="Times New Roman" w:cs="Times New Roman"/>
            <w:sz w:val="24"/>
            <w:szCs w:val="24"/>
          </w:rPr>
          <w:delText>R</w:delText>
        </w:r>
        <w:r w:rsidR="00276BB7" w:rsidRPr="00276BB7" w:rsidDel="00B5278B">
          <w:rPr>
            <w:rFonts w:ascii="Times New Roman" w:eastAsia="Times New Roman" w:hAnsi="Times New Roman" w:cs="Times New Roman"/>
            <w:sz w:val="24"/>
            <w:szCs w:val="24"/>
            <w:vertAlign w:val="superscript"/>
          </w:rPr>
          <w:delText>2</w:delText>
        </w:r>
        <w:r w:rsidR="00276BB7" w:rsidDel="00B5278B">
          <w:rPr>
            <w:rFonts w:ascii="Times New Roman" w:eastAsia="Times New Roman" w:hAnsi="Times New Roman" w:cs="Times New Roman"/>
            <w:sz w:val="24"/>
            <w:szCs w:val="24"/>
          </w:rPr>
          <w:delText xml:space="preserve"> values should be located</w:delText>
        </w:r>
        <w:r w:rsidR="00365CC9" w:rsidDel="00B5278B">
          <w:rPr>
            <w:rFonts w:ascii="Times New Roman" w:eastAsia="Times New Roman" w:hAnsi="Times New Roman" w:cs="Times New Roman"/>
            <w:sz w:val="24"/>
            <w:szCs w:val="24"/>
          </w:rPr>
          <w:delText xml:space="preserve"> at </w:delText>
        </w:r>
        <w:r w:rsidR="005B464E" w:rsidDel="00B5278B">
          <w:rPr>
            <w:rFonts w:ascii="Times New Roman" w:eastAsia="Times New Roman" w:hAnsi="Times New Roman" w:cs="Times New Roman"/>
            <w:sz w:val="24"/>
            <w:szCs w:val="24"/>
          </w:rPr>
          <w:delText>the</w:delText>
        </w:r>
        <w:r w:rsidR="00365CC9" w:rsidDel="00B5278B">
          <w:rPr>
            <w:rFonts w:ascii="Times New Roman" w:eastAsia="Times New Roman" w:hAnsi="Times New Roman" w:cs="Times New Roman"/>
            <w:sz w:val="24"/>
            <w:szCs w:val="24"/>
          </w:rPr>
          <w:delText xml:space="preserve"> tail end of the permuted values’ distribution</w:delText>
        </w:r>
        <w:r w:rsidR="00276BB7" w:rsidDel="00B5278B">
          <w:rPr>
            <w:rFonts w:ascii="Times New Roman" w:eastAsia="Times New Roman" w:hAnsi="Times New Roman" w:cs="Times New Roman"/>
            <w:sz w:val="24"/>
            <w:szCs w:val="24"/>
          </w:rPr>
          <w:delText>.</w:delText>
        </w:r>
        <w:r w:rsidR="008B40FF" w:rsidDel="00B5278B">
          <w:rPr>
            <w:rFonts w:ascii="Times New Roman" w:eastAsia="Times New Roman" w:hAnsi="Times New Roman" w:cs="Times New Roman"/>
            <w:sz w:val="24"/>
            <w:szCs w:val="24"/>
          </w:rPr>
          <w:delText xml:space="preserve"> To summarize our original p- and </w:delText>
        </w:r>
        <w:r w:rsidR="008B40FF" w:rsidRPr="00276BB7" w:rsidDel="00B5278B">
          <w:rPr>
            <w:rFonts w:ascii="Times New Roman" w:eastAsia="Times New Roman" w:hAnsi="Times New Roman" w:cs="Times New Roman"/>
            <w:sz w:val="24"/>
            <w:szCs w:val="24"/>
          </w:rPr>
          <w:delText>R</w:delText>
        </w:r>
        <w:r w:rsidR="008B40FF" w:rsidRPr="00276BB7" w:rsidDel="00B5278B">
          <w:rPr>
            <w:rFonts w:ascii="Times New Roman" w:eastAsia="Times New Roman" w:hAnsi="Times New Roman" w:cs="Times New Roman"/>
            <w:sz w:val="24"/>
            <w:szCs w:val="24"/>
            <w:vertAlign w:val="superscript"/>
          </w:rPr>
          <w:delText>2</w:delText>
        </w:r>
        <w:r w:rsidR="008B40FF" w:rsidDel="00B5278B">
          <w:rPr>
            <w:rFonts w:ascii="Times New Roman" w:eastAsia="Times New Roman" w:hAnsi="Times New Roman" w:cs="Times New Roman"/>
            <w:sz w:val="24"/>
            <w:szCs w:val="24"/>
          </w:rPr>
          <w:delText xml:space="preserve"> values in the context of those from models with permuted datasets, we report the percent of p-values less than and </w:delText>
        </w:r>
        <w:r w:rsidR="008B40FF" w:rsidRPr="00276BB7" w:rsidDel="00B5278B">
          <w:rPr>
            <w:rFonts w:ascii="Times New Roman" w:eastAsia="Times New Roman" w:hAnsi="Times New Roman" w:cs="Times New Roman"/>
            <w:sz w:val="24"/>
            <w:szCs w:val="24"/>
          </w:rPr>
          <w:delText>R</w:delText>
        </w:r>
        <w:r w:rsidR="008B40FF" w:rsidRPr="00276BB7" w:rsidDel="00B5278B">
          <w:rPr>
            <w:rFonts w:ascii="Times New Roman" w:eastAsia="Times New Roman" w:hAnsi="Times New Roman" w:cs="Times New Roman"/>
            <w:sz w:val="24"/>
            <w:szCs w:val="24"/>
            <w:vertAlign w:val="superscript"/>
          </w:rPr>
          <w:delText>2</w:delText>
        </w:r>
        <w:r w:rsidR="008B40FF" w:rsidDel="00B5278B">
          <w:rPr>
            <w:rFonts w:ascii="Times New Roman" w:eastAsia="Times New Roman" w:hAnsi="Times New Roman" w:cs="Times New Roman"/>
            <w:sz w:val="24"/>
            <w:szCs w:val="24"/>
          </w:rPr>
          <w:delText xml:space="preserve"> values greater than those from models</w:delText>
        </w:r>
        <w:r w:rsidR="00A44FC2" w:rsidDel="00B5278B">
          <w:rPr>
            <w:rFonts w:ascii="Times New Roman" w:eastAsia="Times New Roman" w:hAnsi="Times New Roman" w:cs="Times New Roman"/>
            <w:sz w:val="24"/>
            <w:szCs w:val="24"/>
          </w:rPr>
          <w:delText xml:space="preserve"> generated from non-permuted datasets</w:delText>
        </w:r>
        <w:r w:rsidR="008B40FF" w:rsidDel="00B5278B">
          <w:rPr>
            <w:rFonts w:ascii="Times New Roman" w:eastAsia="Times New Roman" w:hAnsi="Times New Roman" w:cs="Times New Roman"/>
            <w:sz w:val="24"/>
            <w:szCs w:val="24"/>
          </w:rPr>
          <w:delText xml:space="preserve">. </w:delText>
        </w:r>
      </w:del>
    </w:p>
    <w:p w14:paraId="4DBD49DB" w14:textId="77777777" w:rsidR="00715D55" w:rsidRPr="007418CF" w:rsidRDefault="00715D55" w:rsidP="00F31B90">
      <w:pPr>
        <w:spacing w:line="480" w:lineRule="auto"/>
        <w:rPr>
          <w:rFonts w:ascii="Times New Roman" w:eastAsia="Times New Roman" w:hAnsi="Times New Roman" w:cs="Times New Roman"/>
          <w:sz w:val="24"/>
          <w:szCs w:val="24"/>
        </w:rPr>
      </w:pPr>
    </w:p>
    <w:p w14:paraId="71C746E0" w14:textId="745A9E4E" w:rsidR="00715D55" w:rsidRPr="007418CF" w:rsidRDefault="00233C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To assess if benthic community composition was associated with increasing sewage indicators</w:t>
      </w:r>
      <w:ins w:id="423" w:author="Meyer, Michael Frederick" w:date="2021-09-20T18:08:00Z">
        <w:r w:rsidR="00DA5152">
          <w:rPr>
            <w:rFonts w:ascii="Times New Roman" w:eastAsia="Times New Roman" w:hAnsi="Times New Roman" w:cs="Times New Roman"/>
            <w:sz w:val="24"/>
            <w:szCs w:val="24"/>
          </w:rPr>
          <w:t xml:space="preserve"> (Objective 2)</w:t>
        </w:r>
      </w:ins>
      <w:r w:rsidRPr="007418CF">
        <w:rPr>
          <w:rFonts w:ascii="Times New Roman" w:eastAsia="Times New Roman" w:hAnsi="Times New Roman" w:cs="Times New Roman"/>
          <w:sz w:val="24"/>
          <w:szCs w:val="24"/>
        </w:rPr>
        <w:t>, p</w:t>
      </w:r>
      <w:r w:rsidR="00D8535D" w:rsidRPr="007418CF">
        <w:rPr>
          <w:rFonts w:ascii="Times New Roman" w:eastAsia="Times New Roman" w:hAnsi="Times New Roman" w:cs="Times New Roman"/>
          <w:sz w:val="24"/>
          <w:szCs w:val="24"/>
        </w:rPr>
        <w:t xml:space="preserve">eriphyton and macroinvertebrate abundance data were each analyzed with a consistent multivariate </w:t>
      </w:r>
      <w:r w:rsidR="004551F8" w:rsidRPr="007418CF">
        <w:rPr>
          <w:rFonts w:ascii="Times New Roman" w:eastAsia="Times New Roman" w:hAnsi="Times New Roman" w:cs="Times New Roman"/>
          <w:sz w:val="24"/>
          <w:szCs w:val="24"/>
        </w:rPr>
        <w:t>workflow</w:t>
      </w:r>
      <w:r w:rsidR="00D8535D" w:rsidRPr="007418CF">
        <w:rPr>
          <w:rFonts w:ascii="Times New Roman" w:eastAsia="Times New Roman" w:hAnsi="Times New Roman" w:cs="Times New Roman"/>
          <w:sz w:val="24"/>
          <w:szCs w:val="24"/>
        </w:rPr>
        <w:t xml:space="preserve">. First, </w:t>
      </w:r>
      <w:r w:rsidR="002C5913" w:rsidRPr="007418CF">
        <w:rPr>
          <w:rFonts w:ascii="Times New Roman" w:eastAsia="Times New Roman" w:hAnsi="Times New Roman" w:cs="Times New Roman"/>
          <w:sz w:val="24"/>
          <w:szCs w:val="24"/>
        </w:rPr>
        <w:t>replicates were averaged</w:t>
      </w:r>
      <w:ins w:id="424" w:author="Meyer, Michael Frederick" w:date="2021-08-19T16:40:00Z">
        <w:r w:rsidR="00C06BC9">
          <w:rPr>
            <w:rFonts w:ascii="Times New Roman" w:eastAsia="Times New Roman" w:hAnsi="Times New Roman" w:cs="Times New Roman"/>
            <w:sz w:val="24"/>
            <w:szCs w:val="24"/>
          </w:rPr>
          <w:t xml:space="preserve"> to characteri</w:t>
        </w:r>
      </w:ins>
      <w:ins w:id="425" w:author="Meyer, Michael Frederick" w:date="2021-08-19T16:41:00Z">
        <w:r w:rsidR="00C06BC9">
          <w:rPr>
            <w:rFonts w:ascii="Times New Roman" w:eastAsia="Times New Roman" w:hAnsi="Times New Roman" w:cs="Times New Roman"/>
            <w:sz w:val="24"/>
            <w:szCs w:val="24"/>
          </w:rPr>
          <w:t>ze</w:t>
        </w:r>
      </w:ins>
      <w:ins w:id="426" w:author="Meyer, Michael Frederick" w:date="2021-08-19T16:40:00Z">
        <w:r w:rsidR="00C06BC9">
          <w:rPr>
            <w:rFonts w:ascii="Times New Roman" w:eastAsia="Times New Roman" w:hAnsi="Times New Roman" w:cs="Times New Roman"/>
            <w:sz w:val="24"/>
            <w:szCs w:val="24"/>
          </w:rPr>
          <w:t xml:space="preserve"> algal and </w:t>
        </w:r>
        <w:r w:rsidR="00C06BC9">
          <w:rPr>
            <w:rFonts w:ascii="Times New Roman" w:eastAsia="Times New Roman" w:hAnsi="Times New Roman" w:cs="Times New Roman"/>
            <w:sz w:val="24"/>
            <w:szCs w:val="24"/>
          </w:rPr>
          <w:lastRenderedPageBreak/>
          <w:t>macroinvertebrate compositions</w:t>
        </w:r>
      </w:ins>
      <w:r w:rsidR="002C5913" w:rsidRPr="007418CF">
        <w:rPr>
          <w:rFonts w:ascii="Times New Roman" w:eastAsia="Times New Roman" w:hAnsi="Times New Roman" w:cs="Times New Roman"/>
          <w:sz w:val="24"/>
          <w:szCs w:val="24"/>
        </w:rPr>
        <w:t xml:space="preserve">, and </w:t>
      </w:r>
      <w:r w:rsidR="00D05946" w:rsidRPr="007418CF">
        <w:rPr>
          <w:rFonts w:ascii="Times New Roman" w:eastAsia="Times New Roman" w:hAnsi="Times New Roman" w:cs="Times New Roman"/>
          <w:sz w:val="24"/>
          <w:szCs w:val="24"/>
        </w:rPr>
        <w:t xml:space="preserve">taxonomic groups representing less than 1% of the inter-site community were removed from analysis, </w:t>
      </w:r>
      <w:r w:rsidR="004551F8" w:rsidRPr="007418CF">
        <w:rPr>
          <w:rFonts w:ascii="Times New Roman" w:eastAsia="Times New Roman" w:hAnsi="Times New Roman" w:cs="Times New Roman"/>
          <w:sz w:val="24"/>
          <w:szCs w:val="24"/>
        </w:rPr>
        <w:t>in order</w:t>
      </w:r>
      <w:r w:rsidR="00D05946" w:rsidRPr="007418CF">
        <w:rPr>
          <w:rFonts w:ascii="Times New Roman" w:eastAsia="Times New Roman" w:hAnsi="Times New Roman" w:cs="Times New Roman"/>
          <w:sz w:val="24"/>
          <w:szCs w:val="24"/>
        </w:rPr>
        <w:t xml:space="preserve"> to </w:t>
      </w:r>
      <w:r w:rsidR="009C6B78" w:rsidRPr="007418CF">
        <w:rPr>
          <w:rFonts w:ascii="Times New Roman" w:eastAsia="Times New Roman" w:hAnsi="Times New Roman" w:cs="Times New Roman"/>
          <w:sz w:val="24"/>
          <w:szCs w:val="24"/>
        </w:rPr>
        <w:t>reduce</w:t>
      </w:r>
      <w:r w:rsidR="00D05946" w:rsidRPr="007418CF">
        <w:rPr>
          <w:rFonts w:ascii="Times New Roman" w:eastAsia="Times New Roman" w:hAnsi="Times New Roman" w:cs="Times New Roman"/>
          <w:sz w:val="24"/>
          <w:szCs w:val="24"/>
        </w:rPr>
        <w:t xml:space="preserve"> the influence of rare species</w:t>
      </w:r>
      <w:r w:rsidR="009C6B78" w:rsidRPr="007418CF">
        <w:rPr>
          <w:rFonts w:ascii="Times New Roman" w:eastAsia="Times New Roman" w:hAnsi="Times New Roman" w:cs="Times New Roman"/>
          <w:sz w:val="24"/>
          <w:szCs w:val="24"/>
        </w:rPr>
        <w:t xml:space="preserve"> on results</w:t>
      </w:r>
      <w:r w:rsidR="00D8535D" w:rsidRPr="007418CF">
        <w:rPr>
          <w:rFonts w:ascii="Times New Roman" w:eastAsia="Times New Roman" w:hAnsi="Times New Roman" w:cs="Times New Roman"/>
          <w:sz w:val="24"/>
          <w:szCs w:val="24"/>
        </w:rPr>
        <w:t>. Second, community compositions for both periphyton and macroinvertebrates were visualized using non-metric multidimensional scaling (NMDS) with a Bray-Curtis similarity metric.</w:t>
      </w:r>
      <w:r w:rsidR="00D05946" w:rsidRPr="007418CF">
        <w:rPr>
          <w:rFonts w:ascii="Times New Roman" w:eastAsia="Times New Roman" w:hAnsi="Times New Roman" w:cs="Times New Roman"/>
          <w:sz w:val="24"/>
          <w:szCs w:val="24"/>
        </w:rPr>
        <w:t xml:space="preserve"> </w:t>
      </w:r>
      <w:del w:id="427" w:author="Meyer, Michael Frederick" w:date="2021-10-29T12:10:00Z">
        <w:r w:rsidR="000D6577" w:rsidRPr="007418CF" w:rsidDel="00B5278B">
          <w:rPr>
            <w:rFonts w:ascii="Times New Roman" w:eastAsia="Times New Roman" w:hAnsi="Times New Roman" w:cs="Times New Roman"/>
            <w:sz w:val="24"/>
            <w:szCs w:val="24"/>
          </w:rPr>
          <w:delText xml:space="preserve">Periphyton community compositions were calculated as relative proportions, whereas invertebrate abundances were </w:delText>
        </w:r>
        <w:r w:rsidR="00F11593" w:rsidRPr="007418CF" w:rsidDel="00B5278B">
          <w:rPr>
            <w:rFonts w:ascii="Times New Roman" w:eastAsia="Times New Roman" w:hAnsi="Times New Roman" w:cs="Times New Roman"/>
            <w:sz w:val="24"/>
            <w:szCs w:val="24"/>
          </w:rPr>
          <w:delText xml:space="preserve">grouped at the genus-level </w:delText>
        </w:r>
        <w:r w:rsidR="00FC016E" w:rsidDel="00B5278B">
          <w:rPr>
            <w:rFonts w:ascii="Times New Roman" w:eastAsia="Times New Roman" w:hAnsi="Times New Roman" w:cs="Times New Roman"/>
            <w:sz w:val="24"/>
            <w:szCs w:val="24"/>
          </w:rPr>
          <w:delText xml:space="preserve">for amphipods </w:delText>
        </w:r>
        <w:r w:rsidR="00861ABD" w:rsidDel="00B5278B">
          <w:rPr>
            <w:rFonts w:ascii="Times New Roman" w:eastAsia="Times New Roman" w:hAnsi="Times New Roman" w:cs="Times New Roman"/>
            <w:sz w:val="24"/>
            <w:szCs w:val="24"/>
          </w:rPr>
          <w:delText xml:space="preserve">and </w:delText>
        </w:r>
        <w:r w:rsidR="000519E8" w:rsidDel="00B5278B">
          <w:rPr>
            <w:rFonts w:ascii="Times New Roman" w:eastAsia="Times New Roman" w:hAnsi="Times New Roman" w:cs="Times New Roman"/>
            <w:sz w:val="24"/>
            <w:szCs w:val="24"/>
          </w:rPr>
          <w:delText>at</w:delText>
        </w:r>
        <w:r w:rsidR="00FC016E" w:rsidDel="00B5278B">
          <w:rPr>
            <w:rFonts w:ascii="Times New Roman" w:eastAsia="Times New Roman" w:hAnsi="Times New Roman" w:cs="Times New Roman"/>
            <w:sz w:val="24"/>
            <w:szCs w:val="24"/>
          </w:rPr>
          <w:delText xml:space="preserve"> higher </w:delText>
        </w:r>
        <w:r w:rsidR="00FC3CB6" w:rsidDel="00B5278B">
          <w:rPr>
            <w:rFonts w:ascii="Times New Roman" w:eastAsia="Times New Roman" w:hAnsi="Times New Roman" w:cs="Times New Roman"/>
            <w:sz w:val="24"/>
            <w:szCs w:val="24"/>
          </w:rPr>
          <w:delText>taxonomic levels</w:delText>
        </w:r>
        <w:r w:rsidR="00FC016E" w:rsidDel="00B5278B">
          <w:rPr>
            <w:rFonts w:ascii="Times New Roman" w:eastAsia="Times New Roman" w:hAnsi="Times New Roman" w:cs="Times New Roman"/>
            <w:sz w:val="24"/>
            <w:szCs w:val="24"/>
          </w:rPr>
          <w:delText xml:space="preserve"> for other macroinvertebrates </w:delText>
        </w:r>
        <w:r w:rsidR="00F11593" w:rsidRPr="007418CF" w:rsidDel="00B5278B">
          <w:rPr>
            <w:rFonts w:ascii="Times New Roman" w:eastAsia="Times New Roman" w:hAnsi="Times New Roman" w:cs="Times New Roman"/>
            <w:sz w:val="24"/>
            <w:szCs w:val="24"/>
          </w:rPr>
          <w:delText xml:space="preserve">and then </w:delText>
        </w:r>
        <w:r w:rsidR="000D6577" w:rsidRPr="007418CF" w:rsidDel="00B5278B">
          <w:rPr>
            <w:rFonts w:ascii="Times New Roman" w:eastAsia="Times New Roman" w:hAnsi="Times New Roman" w:cs="Times New Roman"/>
            <w:sz w:val="24"/>
            <w:szCs w:val="24"/>
          </w:rPr>
          <w:delText>square</w:delText>
        </w:r>
        <w:r w:rsidR="0056517B" w:rsidRPr="007418CF" w:rsidDel="00B5278B">
          <w:rPr>
            <w:rFonts w:ascii="Times New Roman" w:eastAsia="Times New Roman" w:hAnsi="Times New Roman" w:cs="Times New Roman"/>
            <w:sz w:val="24"/>
            <w:szCs w:val="24"/>
          </w:rPr>
          <w:delText>-</w:delText>
        </w:r>
        <w:r w:rsidR="000D6577" w:rsidRPr="007418CF" w:rsidDel="00B5278B">
          <w:rPr>
            <w:rFonts w:ascii="Times New Roman" w:eastAsia="Times New Roman" w:hAnsi="Times New Roman" w:cs="Times New Roman"/>
            <w:sz w:val="24"/>
            <w:szCs w:val="24"/>
          </w:rPr>
          <w:delText xml:space="preserve">root transformed to </w:delText>
        </w:r>
        <w:r w:rsidR="00DD6A3F" w:rsidRPr="007418CF" w:rsidDel="00B5278B">
          <w:rPr>
            <w:rFonts w:ascii="Times New Roman" w:eastAsia="Times New Roman" w:hAnsi="Times New Roman" w:cs="Times New Roman"/>
            <w:sz w:val="24"/>
            <w:szCs w:val="24"/>
          </w:rPr>
          <w:delText>minimize influence of more abu</w:delText>
        </w:r>
        <w:r w:rsidR="004B5E84" w:rsidRPr="007418CF" w:rsidDel="00B5278B">
          <w:rPr>
            <w:rFonts w:ascii="Times New Roman" w:eastAsia="Times New Roman" w:hAnsi="Times New Roman" w:cs="Times New Roman"/>
            <w:sz w:val="24"/>
            <w:szCs w:val="24"/>
          </w:rPr>
          <w:delText>n</w:delText>
        </w:r>
        <w:r w:rsidR="00DD6A3F" w:rsidRPr="007418CF" w:rsidDel="00B5278B">
          <w:rPr>
            <w:rFonts w:ascii="Times New Roman" w:eastAsia="Times New Roman" w:hAnsi="Times New Roman" w:cs="Times New Roman"/>
            <w:sz w:val="24"/>
            <w:szCs w:val="24"/>
          </w:rPr>
          <w:delText xml:space="preserve">dant taxa. </w:delText>
        </w:r>
        <w:r w:rsidR="00FC016E" w:rsidDel="00B5278B">
          <w:rPr>
            <w:rFonts w:ascii="Times New Roman" w:eastAsia="Times New Roman" w:hAnsi="Times New Roman" w:cs="Times New Roman"/>
            <w:sz w:val="24"/>
            <w:szCs w:val="24"/>
          </w:rPr>
          <w:delText xml:space="preserve">Amphipods were kept at the genus level because their numerical and relative abundance </w:delText>
        </w:r>
        <w:r w:rsidR="00861ABD" w:rsidDel="00B5278B">
          <w:rPr>
            <w:rFonts w:ascii="Times New Roman" w:eastAsia="Times New Roman" w:hAnsi="Times New Roman" w:cs="Times New Roman"/>
            <w:sz w:val="24"/>
            <w:szCs w:val="24"/>
          </w:rPr>
          <w:delText xml:space="preserve">markedly </w:delText>
        </w:r>
        <w:r w:rsidR="00FC016E" w:rsidDel="00B5278B">
          <w:rPr>
            <w:rFonts w:ascii="Times New Roman" w:eastAsia="Times New Roman" w:hAnsi="Times New Roman" w:cs="Times New Roman"/>
            <w:sz w:val="24"/>
            <w:szCs w:val="24"/>
          </w:rPr>
          <w:delText>exceeded the abundance of other macroinvertebrates</w:delText>
        </w:r>
        <w:r w:rsidR="00861ABD" w:rsidDel="00B5278B">
          <w:rPr>
            <w:rFonts w:ascii="Times New Roman" w:eastAsia="Times New Roman" w:hAnsi="Times New Roman" w:cs="Times New Roman"/>
            <w:sz w:val="24"/>
            <w:szCs w:val="24"/>
          </w:rPr>
          <w:delText xml:space="preserve"> (Figure S1)</w:delText>
        </w:r>
        <w:r w:rsidR="00FC016E" w:rsidDel="00B5278B">
          <w:rPr>
            <w:rFonts w:ascii="Times New Roman" w:eastAsia="Times New Roman" w:hAnsi="Times New Roman" w:cs="Times New Roman"/>
            <w:sz w:val="24"/>
            <w:szCs w:val="24"/>
          </w:rPr>
          <w:delText xml:space="preserve">. </w:delText>
        </w:r>
      </w:del>
      <w:del w:id="428" w:author="Hampton, Stephanie" w:date="2021-12-07T20:48:00Z">
        <w:r w:rsidR="00D8535D" w:rsidRPr="007418CF" w:rsidDel="000A1187">
          <w:rPr>
            <w:rFonts w:ascii="Times New Roman" w:eastAsia="Times New Roman" w:hAnsi="Times New Roman" w:cs="Times New Roman"/>
            <w:sz w:val="24"/>
            <w:szCs w:val="24"/>
          </w:rPr>
          <w:delText>Visual inspection of the</w:delText>
        </w:r>
      </w:del>
      <w:ins w:id="429" w:author="Hampton, Stephanie" w:date="2021-12-07T20:48:00Z">
        <w:r w:rsidR="000A1187">
          <w:rPr>
            <w:rFonts w:ascii="Times New Roman" w:eastAsia="Times New Roman" w:hAnsi="Times New Roman" w:cs="Times New Roman"/>
            <w:sz w:val="24"/>
            <w:szCs w:val="24"/>
          </w:rPr>
          <w:t>The</w:t>
        </w:r>
      </w:ins>
      <w:r w:rsidR="00D8535D" w:rsidRPr="007418CF">
        <w:rPr>
          <w:rFonts w:ascii="Times New Roman" w:eastAsia="Times New Roman" w:hAnsi="Times New Roman" w:cs="Times New Roman"/>
          <w:sz w:val="24"/>
          <w:szCs w:val="24"/>
        </w:rPr>
        <w:t xml:space="preserve"> NMDS plot </w:t>
      </w:r>
      <w:r w:rsidR="00B37098" w:rsidRPr="007418CF">
        <w:rPr>
          <w:rFonts w:ascii="Times New Roman" w:eastAsia="Times New Roman" w:hAnsi="Times New Roman" w:cs="Times New Roman"/>
          <w:sz w:val="24"/>
          <w:szCs w:val="24"/>
        </w:rPr>
        <w:t>suggested that sites</w:t>
      </w:r>
      <w:r w:rsidR="0056517B" w:rsidRPr="007418CF">
        <w:rPr>
          <w:rFonts w:ascii="Times New Roman" w:eastAsia="Times New Roman" w:hAnsi="Times New Roman" w:cs="Times New Roman"/>
          <w:sz w:val="24"/>
          <w:szCs w:val="24"/>
        </w:rPr>
        <w:t xml:space="preserve"> generally</w:t>
      </w:r>
      <w:r w:rsidR="00B37098" w:rsidRPr="007418CF">
        <w:rPr>
          <w:rFonts w:ascii="Times New Roman" w:eastAsia="Times New Roman" w:hAnsi="Times New Roman" w:cs="Times New Roman"/>
          <w:sz w:val="24"/>
          <w:szCs w:val="24"/>
        </w:rPr>
        <w:t xml:space="preserve"> </w:t>
      </w:r>
      <w:del w:id="430" w:author="Hampton, Stephanie" w:date="2021-12-07T20:48:00Z">
        <w:r w:rsidR="00B37098" w:rsidRPr="007418CF" w:rsidDel="000A1187">
          <w:rPr>
            <w:rFonts w:ascii="Times New Roman" w:eastAsia="Times New Roman" w:hAnsi="Times New Roman" w:cs="Times New Roman"/>
            <w:sz w:val="24"/>
            <w:szCs w:val="24"/>
          </w:rPr>
          <w:delText xml:space="preserve">tended to </w:delText>
        </w:r>
      </w:del>
      <w:r w:rsidR="0028012E" w:rsidRPr="007418CF">
        <w:rPr>
          <w:rFonts w:ascii="Times New Roman" w:eastAsia="Times New Roman" w:hAnsi="Times New Roman" w:cs="Times New Roman"/>
          <w:sz w:val="24"/>
          <w:szCs w:val="24"/>
        </w:rPr>
        <w:t>separate</w:t>
      </w:r>
      <w:ins w:id="431" w:author="Hampton, Stephanie" w:date="2021-12-07T20:48:00Z">
        <w:r w:rsidR="000A1187">
          <w:rPr>
            <w:rFonts w:ascii="Times New Roman" w:eastAsia="Times New Roman" w:hAnsi="Times New Roman" w:cs="Times New Roman"/>
            <w:sz w:val="24"/>
            <w:szCs w:val="24"/>
          </w:rPr>
          <w:t>d</w:t>
        </w:r>
      </w:ins>
      <w:r w:rsidR="00B37098" w:rsidRPr="007418CF">
        <w:rPr>
          <w:rFonts w:ascii="Times New Roman" w:eastAsia="Times New Roman" w:hAnsi="Times New Roman" w:cs="Times New Roman"/>
          <w:sz w:val="24"/>
          <w:szCs w:val="24"/>
        </w:rPr>
        <w:t xml:space="preserve"> </w:t>
      </w:r>
      <w:r w:rsidR="00163D35" w:rsidRPr="007418CF">
        <w:rPr>
          <w:rFonts w:ascii="Times New Roman" w:eastAsia="Times New Roman" w:hAnsi="Times New Roman" w:cs="Times New Roman"/>
          <w:sz w:val="24"/>
          <w:szCs w:val="24"/>
        </w:rPr>
        <w:t xml:space="preserve">by </w:t>
      </w:r>
      <w:r w:rsidR="00B52BEB" w:rsidRPr="007418CF">
        <w:rPr>
          <w:rFonts w:ascii="Times New Roman" w:eastAsia="Times New Roman" w:hAnsi="Times New Roman" w:cs="Times New Roman"/>
          <w:sz w:val="24"/>
          <w:szCs w:val="24"/>
        </w:rPr>
        <w:t xml:space="preserve">increasing </w:t>
      </w:r>
      <w:r w:rsidR="00B37098" w:rsidRPr="007418CF">
        <w:rPr>
          <w:rFonts w:ascii="Times New Roman" w:eastAsia="Times New Roman" w:hAnsi="Times New Roman" w:cs="Times New Roman"/>
          <w:sz w:val="24"/>
          <w:szCs w:val="24"/>
        </w:rPr>
        <w:t>PPCP concentrations and IDW population</w:t>
      </w:r>
      <w:r w:rsidR="00E366DA" w:rsidRPr="007418CF">
        <w:rPr>
          <w:rFonts w:ascii="Times New Roman" w:eastAsia="Times New Roman" w:hAnsi="Times New Roman" w:cs="Times New Roman"/>
          <w:sz w:val="24"/>
          <w:szCs w:val="24"/>
        </w:rPr>
        <w:t xml:space="preserve"> (see Table </w:t>
      </w:r>
      <w:ins w:id="432" w:author="Meyer, Michael Frederick" w:date="2022-01-11T13:06:00Z">
        <w:r w:rsidR="004F75EE">
          <w:rPr>
            <w:rFonts w:ascii="Times New Roman" w:eastAsia="Times New Roman" w:hAnsi="Times New Roman" w:cs="Times New Roman"/>
            <w:sz w:val="24"/>
            <w:szCs w:val="24"/>
          </w:rPr>
          <w:t>S2</w:t>
        </w:r>
      </w:ins>
      <w:del w:id="433" w:author="Meyer, Michael Frederick" w:date="2021-09-24T12:57:00Z">
        <w:r w:rsidR="00E366DA" w:rsidRPr="007418CF" w:rsidDel="00E4250D">
          <w:rPr>
            <w:rFonts w:ascii="Times New Roman" w:eastAsia="Times New Roman" w:hAnsi="Times New Roman" w:cs="Times New Roman"/>
            <w:sz w:val="24"/>
            <w:szCs w:val="24"/>
          </w:rPr>
          <w:delText>2</w:delText>
        </w:r>
      </w:del>
      <w:r w:rsidR="00E366DA"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r w:rsidR="00B52BEB" w:rsidRPr="007418CF">
        <w:rPr>
          <w:rFonts w:ascii="Times New Roman" w:eastAsia="Times New Roman" w:hAnsi="Times New Roman" w:cs="Times New Roman"/>
          <w:sz w:val="24"/>
          <w:szCs w:val="24"/>
        </w:rPr>
        <w:t>To test whether sites</w:t>
      </w:r>
      <w:r w:rsidR="009520EA" w:rsidRPr="007418CF">
        <w:rPr>
          <w:rFonts w:ascii="Times New Roman" w:eastAsia="Times New Roman" w:hAnsi="Times New Roman" w:cs="Times New Roman"/>
          <w:sz w:val="24"/>
          <w:szCs w:val="24"/>
        </w:rPr>
        <w:t>’</w:t>
      </w:r>
      <w:r w:rsidR="00B52BEB" w:rsidRPr="007418CF">
        <w:rPr>
          <w:rFonts w:ascii="Times New Roman" w:eastAsia="Times New Roman" w:hAnsi="Times New Roman" w:cs="Times New Roman"/>
          <w:sz w:val="24"/>
          <w:szCs w:val="24"/>
        </w:rPr>
        <w:t xml:space="preserve"> benthic communities significantly differed </w:t>
      </w:r>
      <w:ins w:id="434" w:author="Meyer, Michael Frederick" w:date="2021-11-01T14:47:00Z">
        <w:r w:rsidR="00E207E2">
          <w:rPr>
            <w:rFonts w:ascii="Times New Roman" w:eastAsia="Times New Roman" w:hAnsi="Times New Roman" w:cs="Times New Roman"/>
            <w:sz w:val="24"/>
            <w:szCs w:val="24"/>
          </w:rPr>
          <w:t xml:space="preserve">between </w:t>
        </w:r>
      </w:ins>
      <w:del w:id="435" w:author="Meyer, Michael Frederick" w:date="2021-11-01T14:47:00Z">
        <w:r w:rsidR="00B52BEB" w:rsidRPr="007418CF" w:rsidDel="00E207E2">
          <w:rPr>
            <w:rFonts w:ascii="Times New Roman" w:eastAsia="Times New Roman" w:hAnsi="Times New Roman" w:cs="Times New Roman"/>
            <w:sz w:val="24"/>
            <w:szCs w:val="24"/>
          </w:rPr>
          <w:delText xml:space="preserve">with increasing </w:delText>
        </w:r>
      </w:del>
      <w:ins w:id="436" w:author="Meyer, Michael Frederick" w:date="2021-11-01T14:48:00Z">
        <w:r w:rsidR="00E207E2">
          <w:rPr>
            <w:rFonts w:ascii="Times New Roman" w:eastAsia="Times New Roman" w:hAnsi="Times New Roman" w:cs="Times New Roman"/>
            <w:sz w:val="24"/>
            <w:szCs w:val="24"/>
          </w:rPr>
          <w:t xml:space="preserve">co-located </w:t>
        </w:r>
      </w:ins>
      <w:r w:rsidR="00B52BEB" w:rsidRPr="007418CF">
        <w:rPr>
          <w:rFonts w:ascii="Times New Roman" w:eastAsia="Times New Roman" w:hAnsi="Times New Roman" w:cs="Times New Roman"/>
          <w:sz w:val="24"/>
          <w:szCs w:val="24"/>
        </w:rPr>
        <w:t>PPCP concentration</w:t>
      </w:r>
      <w:ins w:id="437" w:author="Meyer, Michael Frederick" w:date="2021-11-01T14:47:00Z">
        <w:r w:rsidR="00E207E2">
          <w:rPr>
            <w:rFonts w:ascii="Times New Roman" w:eastAsia="Times New Roman" w:hAnsi="Times New Roman" w:cs="Times New Roman"/>
            <w:sz w:val="24"/>
            <w:szCs w:val="24"/>
          </w:rPr>
          <w:t>s</w:t>
        </w:r>
      </w:ins>
      <w:r w:rsidR="00B52BEB" w:rsidRPr="007418CF">
        <w:rPr>
          <w:rFonts w:ascii="Times New Roman" w:eastAsia="Times New Roman" w:hAnsi="Times New Roman" w:cs="Times New Roman"/>
          <w:sz w:val="24"/>
          <w:szCs w:val="24"/>
        </w:rPr>
        <w:t xml:space="preserve"> and IDW population</w:t>
      </w:r>
      <w:ins w:id="438" w:author="Meyer, Michael Frederick" w:date="2021-11-01T14:47:00Z">
        <w:r w:rsidR="00E207E2">
          <w:rPr>
            <w:rFonts w:ascii="Times New Roman" w:eastAsia="Times New Roman" w:hAnsi="Times New Roman" w:cs="Times New Roman"/>
            <w:sz w:val="24"/>
            <w:szCs w:val="24"/>
          </w:rPr>
          <w:t>s</w:t>
        </w:r>
      </w:ins>
      <w:r w:rsidR="00B52BEB" w:rsidRPr="007418CF">
        <w:rPr>
          <w:rFonts w:ascii="Times New Roman" w:eastAsia="Times New Roman" w:hAnsi="Times New Roman" w:cs="Times New Roman"/>
          <w:sz w:val="24"/>
          <w:szCs w:val="24"/>
        </w:rPr>
        <w:t xml:space="preserve">, </w:t>
      </w:r>
      <w:r w:rsidR="00B37098" w:rsidRPr="007418CF">
        <w:rPr>
          <w:rFonts w:ascii="Times New Roman" w:eastAsia="Times New Roman" w:hAnsi="Times New Roman" w:cs="Times New Roman"/>
          <w:sz w:val="24"/>
          <w:szCs w:val="24"/>
        </w:rPr>
        <w:t xml:space="preserve">we </w:t>
      </w:r>
      <w:r w:rsidR="00B52BEB" w:rsidRPr="007418CF">
        <w:rPr>
          <w:rFonts w:ascii="Times New Roman" w:eastAsia="Times New Roman" w:hAnsi="Times New Roman" w:cs="Times New Roman"/>
          <w:sz w:val="24"/>
          <w:szCs w:val="24"/>
        </w:rPr>
        <w:t xml:space="preserve">first </w:t>
      </w:r>
      <w:r w:rsidR="00B37098" w:rsidRPr="007418CF">
        <w:rPr>
          <w:rFonts w:ascii="Times New Roman" w:eastAsia="Times New Roman" w:hAnsi="Times New Roman" w:cs="Times New Roman"/>
          <w:sz w:val="24"/>
          <w:szCs w:val="24"/>
        </w:rPr>
        <w:t>used k-</w:t>
      </w:r>
      <w:proofErr w:type="spellStart"/>
      <w:r w:rsidR="00A66A7F" w:rsidRPr="007418CF">
        <w:rPr>
          <w:rFonts w:ascii="Times New Roman" w:eastAsia="Times New Roman" w:hAnsi="Times New Roman" w:cs="Times New Roman"/>
          <w:sz w:val="24"/>
          <w:szCs w:val="24"/>
        </w:rPr>
        <w:t>mediods</w:t>
      </w:r>
      <w:proofErr w:type="spellEnd"/>
      <w:r w:rsidR="0073481C" w:rsidRPr="007418CF">
        <w:rPr>
          <w:rFonts w:ascii="Times New Roman" w:eastAsia="Times New Roman" w:hAnsi="Times New Roman" w:cs="Times New Roman"/>
          <w:sz w:val="24"/>
          <w:szCs w:val="24"/>
        </w:rPr>
        <w:t xml:space="preserve">, also known as </w:t>
      </w:r>
      <w:ins w:id="439" w:author="Meyer, Michael Frederick" w:date="2021-10-29T12:13:00Z">
        <w:r w:rsidR="00B5278B">
          <w:rPr>
            <w:rFonts w:ascii="Times New Roman" w:eastAsia="Times New Roman" w:hAnsi="Times New Roman" w:cs="Times New Roman"/>
            <w:sz w:val="24"/>
            <w:szCs w:val="24"/>
          </w:rPr>
          <w:t xml:space="preserve">non-hierarchical </w:t>
        </w:r>
      </w:ins>
      <w:r w:rsidR="0073481C" w:rsidRPr="007418CF">
        <w:rPr>
          <w:rFonts w:ascii="Times New Roman" w:eastAsia="Times New Roman" w:hAnsi="Times New Roman" w:cs="Times New Roman"/>
          <w:sz w:val="24"/>
          <w:szCs w:val="24"/>
        </w:rPr>
        <w:t xml:space="preserve">Partitioning Around the </w:t>
      </w:r>
      <w:proofErr w:type="spellStart"/>
      <w:r w:rsidR="008601A5" w:rsidRPr="007418CF">
        <w:rPr>
          <w:rFonts w:ascii="Times New Roman" w:eastAsia="Times New Roman" w:hAnsi="Times New Roman" w:cs="Times New Roman"/>
          <w:sz w:val="24"/>
          <w:szCs w:val="24"/>
        </w:rPr>
        <w:t>Mediods</w:t>
      </w:r>
      <w:proofErr w:type="spellEnd"/>
      <w:r w:rsidR="0073481C" w:rsidRPr="007418CF">
        <w:rPr>
          <w:rFonts w:ascii="Times New Roman" w:eastAsia="Times New Roman" w:hAnsi="Times New Roman" w:cs="Times New Roman"/>
          <w:sz w:val="24"/>
          <w:szCs w:val="24"/>
        </w:rPr>
        <w:t xml:space="preserve"> (PAM; </w:t>
      </w:r>
      <w:r w:rsidR="0073481C" w:rsidRPr="007418CF">
        <w:rPr>
          <w:rFonts w:ascii="Times New Roman" w:eastAsia="Times New Roman" w:hAnsi="Times New Roman" w:cs="Times New Roman"/>
          <w:sz w:val="24"/>
          <w:szCs w:val="24"/>
        </w:rPr>
        <w:fldChar w:fldCharType="begin"/>
      </w:r>
      <w:r w:rsidR="00490214" w:rsidRPr="007418CF">
        <w:rPr>
          <w:rFonts w:ascii="Times New Roman" w:eastAsia="Times New Roman" w:hAnsi="Times New Roman" w:cs="Times New Roman"/>
          <w:sz w:val="24"/>
          <w:szCs w:val="24"/>
        </w:rPr>
        <w:instrText xml:space="preserve"> ADDIN ZOTERO_ITEM CSL_CITATION {"citationID":"rFLG62ci","properties":{"formattedCitation":"(Kaufman and Rousseeuw 2005)","plainCitation":"(Kaufman and Rousseeuw 2005)","dontUpdate":true,"noteIndex":0},"citationItems":[{"id":3984,"uris":["http://zotero.org/users/2645460/items/9JTHYPLA"],"uri":["http://zotero.org/users/2645460/items/9JTHYPLA"],"itemData":{"id":3984,"type":"book","abstract":"The Wiley-Interscience Paperback Series consists of selected books that have been made more accessible to consumers in an effort to increase global appeal and general circulation. With these new unabridged softcover volumes, Wiley hopes to extend the lives of these works by making them available to future generations of statisticians, mathematicians, and scientists. \"Cluster analysis is the increasingly important and practical subject of finding groupings in data. The authors set out to write a book for the user who does not necessarily have an extensive background in mathematics. They succeed very well.\" ―Mathematical Reviews \"Finding Groups in Data [is] a clear, readable, and interesting presentation of a small number of clustering methods. In addition, the book introduced some interesting innovations of applied value to clustering literature.\" ―Journal of Classification \"This is a very good, easy-to-read, and practical book. It has many nice features and is highly recommended for students and practitioners in various fields of study.\" ―Technometrics An introduction to the practical application of cluster analysis, this text presents a selection of methods that together can deal with most applications. These methods are chosen for their robustness, consistency, and general applicability. This book discusses various types of data, including interval-scaled and binary variables as well as similarity data, and explains how these can be transformed prior to clustering.","edition":"1st Edition","event-place":"Hoboken, N.J","ISBN":"978-0-471-73578-6","language":"English","number-of-pages":"342","publisher":"Wiley-Interscience","publisher-place":"Hoboken, N.J","source":"Amazon","title":"Finding Groups in Data: An Introduction to Cluster Analysis","title-short":"Finding Groups in Data","author":[{"family":"Kaufman","given":"Leonard"},{"family":"Rousseeuw","given":"Peter J."}],"issued":{"date-parts":[["2005",3,25]]}}}],"schema":"https://github.com/citation-style-language/schema/raw/master/csl-citation.json"} </w:instrText>
      </w:r>
      <w:r w:rsidR="0073481C" w:rsidRPr="007418CF">
        <w:rPr>
          <w:rFonts w:ascii="Times New Roman" w:eastAsia="Times New Roman" w:hAnsi="Times New Roman" w:cs="Times New Roman"/>
          <w:sz w:val="24"/>
          <w:szCs w:val="24"/>
        </w:rPr>
        <w:fldChar w:fldCharType="separate"/>
      </w:r>
      <w:r w:rsidR="0073481C" w:rsidRPr="007418CF">
        <w:rPr>
          <w:rFonts w:ascii="Times New Roman" w:hAnsi="Times New Roman" w:cs="Times New Roman"/>
          <w:sz w:val="24"/>
        </w:rPr>
        <w:t>Kaufman and Rousseeuw 2005)</w:t>
      </w:r>
      <w:r w:rsidR="0073481C" w:rsidRPr="007418CF">
        <w:rPr>
          <w:rFonts w:ascii="Times New Roman" w:eastAsia="Times New Roman" w:hAnsi="Times New Roman" w:cs="Times New Roman"/>
          <w:sz w:val="24"/>
          <w:szCs w:val="24"/>
        </w:rPr>
        <w:fldChar w:fldCharType="end"/>
      </w:r>
      <w:r w:rsidR="0073481C" w:rsidRPr="007418CF">
        <w:rPr>
          <w:rFonts w:ascii="Times New Roman" w:eastAsia="Times New Roman" w:hAnsi="Times New Roman" w:cs="Times New Roman"/>
          <w:sz w:val="24"/>
          <w:szCs w:val="24"/>
        </w:rPr>
        <w:t>,</w:t>
      </w:r>
      <w:r w:rsidR="00A66A7F" w:rsidRPr="007418CF">
        <w:rPr>
          <w:rFonts w:ascii="Times New Roman" w:eastAsia="Times New Roman" w:hAnsi="Times New Roman" w:cs="Times New Roman"/>
          <w:sz w:val="24"/>
          <w:szCs w:val="24"/>
        </w:rPr>
        <w:t xml:space="preserve"> </w:t>
      </w:r>
      <w:ins w:id="440" w:author="Meyer, Michael Frederick" w:date="2021-11-01T14:47:00Z">
        <w:r w:rsidR="00E207E2">
          <w:rPr>
            <w:rFonts w:ascii="Times New Roman" w:eastAsia="Times New Roman" w:hAnsi="Times New Roman" w:cs="Times New Roman"/>
            <w:sz w:val="24"/>
            <w:szCs w:val="24"/>
          </w:rPr>
          <w:t xml:space="preserve">as well as </w:t>
        </w:r>
      </w:ins>
      <w:ins w:id="441" w:author="Meyer, Michael Frederick" w:date="2021-10-29T12:13:00Z">
        <w:r w:rsidR="00B5278B" w:rsidRPr="007418CF">
          <w:rPr>
            <w:rFonts w:ascii="Times New Roman" w:eastAsia="Times New Roman" w:hAnsi="Times New Roman" w:cs="Times New Roman"/>
            <w:sz w:val="24"/>
            <w:szCs w:val="24"/>
          </w:rPr>
          <w:t>Weighted Pair-Group Centroid Clustering (WPGMC</w:t>
        </w:r>
        <w:r w:rsidR="00B5278B">
          <w:rPr>
            <w:rFonts w:ascii="Times New Roman" w:eastAsia="Times New Roman" w:hAnsi="Times New Roman" w:cs="Times New Roman"/>
            <w:sz w:val="24"/>
            <w:szCs w:val="24"/>
          </w:rPr>
          <w:t xml:space="preserve">; </w:t>
        </w:r>
      </w:ins>
      <w:ins w:id="442" w:author="Meyer, Michael Frederick" w:date="2021-10-29T12:14:00Z">
        <w:r w:rsidR="00B5278B" w:rsidRPr="007418CF">
          <w:rPr>
            <w:rFonts w:ascii="Times New Roman" w:eastAsia="Times New Roman" w:hAnsi="Times New Roman" w:cs="Times New Roman"/>
            <w:sz w:val="24"/>
            <w:szCs w:val="24"/>
          </w:rPr>
          <w:fldChar w:fldCharType="begin"/>
        </w:r>
      </w:ins>
      <w:r w:rsidR="00AD7DE5">
        <w:rPr>
          <w:rFonts w:ascii="Times New Roman" w:eastAsia="Times New Roman" w:hAnsi="Times New Roman" w:cs="Times New Roman"/>
          <w:sz w:val="24"/>
          <w:szCs w:val="24"/>
        </w:rPr>
        <w:instrText xml:space="preserve"> ADDIN ZOTERO_ITEM CSL_CITATION {"citationID":"e4B0OV8i","properties":{"formattedCitation":"(Sneath and Sokal 1973)","plainCitation":"(Sneath and Sokal 1973)","dontUpdate":true,"noteIndex":0},"citationItems":[{"id":3989,"uris":["http://zotero.org/users/2645460/items/LAMI2TBC"],"uri":["http://zotero.org/users/2645460/items/LAMI2TBC"],"itemData":{"id":3989,"type":"book","ISBN":"978-0-7167-0697-7","language":"en","note":"Google-Books-ID: iWWcQgAACAAJ","number-of-pages":"573","publisher":"W. H. Freeman","source":"Google Books","title":"Numerical Taxonomy: The Principles and Practice of Numerical Classification","title-short":"Numerical Taxonomy","author":[{"family":"Sneath","given":"Peter H. A."},{"family":"Sokal","given":"Robert R."}],"issued":{"date-parts":[["1973"]]}}}],"schema":"https://github.com/citation-style-language/schema/raw/master/csl-citation.json"} </w:instrText>
      </w:r>
      <w:ins w:id="443" w:author="Meyer, Michael Frederick" w:date="2021-10-29T12:14:00Z">
        <w:r w:rsidR="00B5278B" w:rsidRPr="007418CF">
          <w:rPr>
            <w:rFonts w:ascii="Times New Roman" w:eastAsia="Times New Roman" w:hAnsi="Times New Roman" w:cs="Times New Roman"/>
            <w:sz w:val="24"/>
            <w:szCs w:val="24"/>
          </w:rPr>
          <w:fldChar w:fldCharType="separate"/>
        </w:r>
        <w:r w:rsidR="00B5278B" w:rsidRPr="007418CF">
          <w:rPr>
            <w:rFonts w:ascii="Times New Roman" w:hAnsi="Times New Roman" w:cs="Times New Roman"/>
            <w:sz w:val="24"/>
          </w:rPr>
          <w:t>Sneath and Sokal 1973</w:t>
        </w:r>
        <w:r w:rsidR="00B5278B" w:rsidRPr="007418CF">
          <w:rPr>
            <w:rFonts w:ascii="Times New Roman" w:eastAsia="Times New Roman" w:hAnsi="Times New Roman" w:cs="Times New Roman"/>
            <w:sz w:val="24"/>
            <w:szCs w:val="24"/>
          </w:rPr>
          <w:fldChar w:fldCharType="end"/>
        </w:r>
      </w:ins>
      <w:ins w:id="444" w:author="Meyer, Michael Frederick" w:date="2021-10-29T12:13:00Z">
        <w:r w:rsidR="00B5278B" w:rsidRPr="007418CF">
          <w:rPr>
            <w:rFonts w:ascii="Times New Roman" w:eastAsia="Times New Roman" w:hAnsi="Times New Roman" w:cs="Times New Roman"/>
            <w:sz w:val="24"/>
            <w:szCs w:val="24"/>
          </w:rPr>
          <w:t xml:space="preserve">) as a hierarchical </w:t>
        </w:r>
      </w:ins>
      <w:ins w:id="445" w:author="Meyer, Michael Frederick" w:date="2021-10-29T12:14:00Z">
        <w:r w:rsidR="00B5278B">
          <w:rPr>
            <w:rFonts w:ascii="Times New Roman" w:eastAsia="Times New Roman" w:hAnsi="Times New Roman" w:cs="Times New Roman"/>
            <w:sz w:val="24"/>
            <w:szCs w:val="24"/>
          </w:rPr>
          <w:t xml:space="preserve">clustering </w:t>
        </w:r>
      </w:ins>
      <w:ins w:id="446" w:author="Meyer, Michael Frederick" w:date="2021-10-29T12:13:00Z">
        <w:r w:rsidR="00B5278B" w:rsidRPr="007418CF">
          <w:rPr>
            <w:rFonts w:ascii="Times New Roman" w:eastAsia="Times New Roman" w:hAnsi="Times New Roman" w:cs="Times New Roman"/>
            <w:sz w:val="24"/>
            <w:szCs w:val="24"/>
          </w:rPr>
          <w:t xml:space="preserve">approach </w:t>
        </w:r>
      </w:ins>
      <w:del w:id="447" w:author="Meyer, Michael Frederick" w:date="2021-10-29T12:14:00Z">
        <w:r w:rsidR="00B37098" w:rsidRPr="007418CF" w:rsidDel="00B5278B">
          <w:rPr>
            <w:rFonts w:ascii="Times New Roman" w:eastAsia="Times New Roman" w:hAnsi="Times New Roman" w:cs="Times New Roman"/>
            <w:sz w:val="24"/>
            <w:szCs w:val="24"/>
          </w:rPr>
          <w:delText>clustering</w:delText>
        </w:r>
        <w:r w:rsidR="00B52BEB" w:rsidRPr="007418CF" w:rsidDel="00B5278B">
          <w:rPr>
            <w:rFonts w:ascii="Times New Roman" w:eastAsia="Times New Roman" w:hAnsi="Times New Roman" w:cs="Times New Roman"/>
            <w:sz w:val="24"/>
            <w:szCs w:val="24"/>
          </w:rPr>
          <w:delText xml:space="preserve"> </w:delText>
        </w:r>
      </w:del>
      <w:r w:rsidR="00B37098" w:rsidRPr="007418CF">
        <w:rPr>
          <w:rFonts w:ascii="Times New Roman" w:eastAsia="Times New Roman" w:hAnsi="Times New Roman" w:cs="Times New Roman"/>
          <w:sz w:val="24"/>
          <w:szCs w:val="24"/>
        </w:rPr>
        <w:t xml:space="preserve">to identify an optimal number of </w:t>
      </w:r>
      <w:r w:rsidR="0056517B" w:rsidRPr="007418CF">
        <w:rPr>
          <w:rFonts w:ascii="Times New Roman" w:eastAsia="Times New Roman" w:hAnsi="Times New Roman" w:cs="Times New Roman"/>
          <w:sz w:val="24"/>
          <w:szCs w:val="24"/>
        </w:rPr>
        <w:t>groupings</w:t>
      </w:r>
      <w:r w:rsidR="001E01AD" w:rsidRPr="007418CF">
        <w:rPr>
          <w:rFonts w:ascii="Times New Roman" w:eastAsia="Times New Roman" w:hAnsi="Times New Roman" w:cs="Times New Roman"/>
          <w:sz w:val="24"/>
          <w:szCs w:val="24"/>
        </w:rPr>
        <w:t>.</w:t>
      </w:r>
      <w:r w:rsidR="00FF3A56" w:rsidRPr="007418CF">
        <w:rPr>
          <w:rFonts w:ascii="Times New Roman" w:eastAsia="Times New Roman" w:hAnsi="Times New Roman" w:cs="Times New Roman"/>
          <w:sz w:val="24"/>
          <w:szCs w:val="24"/>
        </w:rPr>
        <w:t xml:space="preserve"> </w:t>
      </w:r>
      <w:del w:id="448" w:author="Meyer, Michael Frederick" w:date="2021-10-29T12:15:00Z">
        <w:r w:rsidR="001E01AD" w:rsidRPr="007418CF" w:rsidDel="00B5278B">
          <w:rPr>
            <w:rFonts w:ascii="Times New Roman" w:eastAsia="Times New Roman" w:hAnsi="Times New Roman" w:cs="Times New Roman"/>
            <w:sz w:val="24"/>
            <w:szCs w:val="24"/>
          </w:rPr>
          <w:delText>F</w:delText>
        </w:r>
        <w:r w:rsidR="00FF3A56" w:rsidRPr="007418CF" w:rsidDel="00B5278B">
          <w:rPr>
            <w:rFonts w:ascii="Times New Roman" w:eastAsia="Times New Roman" w:hAnsi="Times New Roman" w:cs="Times New Roman"/>
            <w:sz w:val="24"/>
            <w:szCs w:val="24"/>
          </w:rPr>
          <w:delText xml:space="preserve">or </w:delText>
        </w:r>
        <w:r w:rsidR="001E01AD" w:rsidRPr="007418CF" w:rsidDel="00B5278B">
          <w:rPr>
            <w:rFonts w:ascii="Times New Roman" w:eastAsia="Times New Roman" w:hAnsi="Times New Roman" w:cs="Times New Roman"/>
            <w:sz w:val="24"/>
            <w:szCs w:val="24"/>
          </w:rPr>
          <w:delText>this process,</w:delText>
        </w:r>
        <w:r w:rsidR="00B37098" w:rsidRPr="007418CF" w:rsidDel="00B5278B">
          <w:rPr>
            <w:rFonts w:ascii="Times New Roman" w:eastAsia="Times New Roman" w:hAnsi="Times New Roman" w:cs="Times New Roman"/>
            <w:sz w:val="24"/>
            <w:szCs w:val="24"/>
          </w:rPr>
          <w:delText xml:space="preserve"> </w:delText>
        </w:r>
        <w:r w:rsidR="00FF3A56" w:rsidRPr="007418CF" w:rsidDel="00B5278B">
          <w:rPr>
            <w:rFonts w:ascii="Times New Roman" w:eastAsia="Times New Roman" w:hAnsi="Times New Roman" w:cs="Times New Roman"/>
            <w:sz w:val="24"/>
            <w:szCs w:val="24"/>
          </w:rPr>
          <w:delText>w</w:delText>
        </w:r>
        <w:r w:rsidR="00B66C34" w:rsidRPr="007418CF" w:rsidDel="00B5278B">
          <w:rPr>
            <w:rFonts w:ascii="Times New Roman" w:eastAsia="Times New Roman" w:hAnsi="Times New Roman" w:cs="Times New Roman"/>
            <w:sz w:val="24"/>
            <w:szCs w:val="24"/>
          </w:rPr>
          <w:delText>e</w:delText>
        </w:r>
        <w:r w:rsidR="00AB7989" w:rsidRPr="007418CF" w:rsidDel="00B5278B">
          <w:rPr>
            <w:rFonts w:ascii="Times New Roman" w:eastAsia="Times New Roman" w:hAnsi="Times New Roman" w:cs="Times New Roman"/>
            <w:sz w:val="24"/>
            <w:szCs w:val="24"/>
          </w:rPr>
          <w:delText xml:space="preserve"> </w:delText>
        </w:r>
        <w:r w:rsidR="00D71D8A" w:rsidRPr="007418CF" w:rsidDel="00B5278B">
          <w:rPr>
            <w:rFonts w:ascii="Times New Roman" w:eastAsia="Times New Roman" w:hAnsi="Times New Roman" w:cs="Times New Roman"/>
            <w:sz w:val="24"/>
            <w:szCs w:val="24"/>
          </w:rPr>
          <w:delText xml:space="preserve">iterated through multiple numbers of clusters (i.e., 1 to 10) and </w:delText>
        </w:r>
        <w:r w:rsidR="00B66C34" w:rsidRPr="007418CF" w:rsidDel="00B5278B">
          <w:rPr>
            <w:rFonts w:ascii="Times New Roman" w:eastAsia="Times New Roman" w:hAnsi="Times New Roman" w:cs="Times New Roman"/>
            <w:sz w:val="24"/>
            <w:szCs w:val="24"/>
          </w:rPr>
          <w:delText>calculated</w:delText>
        </w:r>
        <w:r w:rsidR="00D8535D" w:rsidRPr="007418CF" w:rsidDel="00B5278B">
          <w:rPr>
            <w:rFonts w:ascii="Times New Roman" w:eastAsia="Times New Roman" w:hAnsi="Times New Roman" w:cs="Times New Roman"/>
            <w:sz w:val="24"/>
            <w:szCs w:val="24"/>
          </w:rPr>
          <w:delText xml:space="preserve"> the within-group-sum-of-squares (</w:delText>
        </w:r>
        <w:r w:rsidR="001F0548" w:rsidDel="00B5278B">
          <w:rPr>
            <w:rFonts w:ascii="Times New Roman" w:eastAsia="Times New Roman" w:hAnsi="Times New Roman" w:cs="Times New Roman"/>
            <w:sz w:val="24"/>
            <w:szCs w:val="24"/>
          </w:rPr>
          <w:delText>wss; Figure S2</w:delText>
        </w:r>
        <w:r w:rsidR="00D8535D" w:rsidRPr="007418CF" w:rsidDel="00B5278B">
          <w:rPr>
            <w:rFonts w:ascii="Times New Roman" w:eastAsia="Times New Roman" w:hAnsi="Times New Roman" w:cs="Times New Roman"/>
            <w:sz w:val="24"/>
            <w:szCs w:val="24"/>
          </w:rPr>
          <w:delText>)</w:delText>
        </w:r>
        <w:r w:rsidR="0073481C" w:rsidRPr="007418CF" w:rsidDel="00B5278B">
          <w:rPr>
            <w:rFonts w:ascii="Times New Roman" w:eastAsia="Times New Roman" w:hAnsi="Times New Roman" w:cs="Times New Roman"/>
            <w:sz w:val="24"/>
            <w:szCs w:val="24"/>
          </w:rPr>
          <w:delText xml:space="preserve"> and </w:delText>
        </w:r>
        <w:r w:rsidR="001E01AD" w:rsidRPr="007418CF" w:rsidDel="00B5278B">
          <w:rPr>
            <w:rFonts w:ascii="Times New Roman" w:eastAsia="Times New Roman" w:hAnsi="Times New Roman" w:cs="Times New Roman"/>
            <w:sz w:val="24"/>
            <w:szCs w:val="24"/>
          </w:rPr>
          <w:delText xml:space="preserve">average </w:delText>
        </w:r>
        <w:r w:rsidR="0073481C" w:rsidRPr="007418CF" w:rsidDel="00B5278B">
          <w:rPr>
            <w:rFonts w:ascii="Times New Roman" w:eastAsia="Times New Roman" w:hAnsi="Times New Roman" w:cs="Times New Roman"/>
            <w:sz w:val="24"/>
            <w:szCs w:val="24"/>
          </w:rPr>
          <w:delText>silhouette width</w:delText>
        </w:r>
        <w:r w:rsidR="001F0548" w:rsidDel="00B5278B">
          <w:rPr>
            <w:rFonts w:ascii="Times New Roman" w:eastAsia="Times New Roman" w:hAnsi="Times New Roman" w:cs="Times New Roman"/>
            <w:sz w:val="24"/>
            <w:szCs w:val="24"/>
          </w:rPr>
          <w:delText xml:space="preserve"> (Figure S3)</w:delText>
        </w:r>
        <w:r w:rsidR="00D71D8A" w:rsidRPr="007418CF" w:rsidDel="00B5278B">
          <w:rPr>
            <w:rFonts w:ascii="Times New Roman" w:eastAsia="Times New Roman" w:hAnsi="Times New Roman" w:cs="Times New Roman"/>
            <w:sz w:val="24"/>
            <w:szCs w:val="24"/>
          </w:rPr>
          <w:delText>. We identified the</w:delText>
        </w:r>
        <w:r w:rsidR="00D8535D" w:rsidRPr="007418CF" w:rsidDel="00B5278B">
          <w:rPr>
            <w:rFonts w:ascii="Times New Roman" w:eastAsia="Times New Roman" w:hAnsi="Times New Roman" w:cs="Times New Roman"/>
            <w:sz w:val="24"/>
            <w:szCs w:val="24"/>
          </w:rPr>
          <w:delText xml:space="preserve"> optimal number of </w:delText>
        </w:r>
        <w:r w:rsidR="0056517B" w:rsidRPr="007418CF" w:rsidDel="00B5278B">
          <w:rPr>
            <w:rFonts w:ascii="Times New Roman" w:eastAsia="Times New Roman" w:hAnsi="Times New Roman" w:cs="Times New Roman"/>
            <w:sz w:val="24"/>
            <w:szCs w:val="24"/>
          </w:rPr>
          <w:delText>groups</w:delText>
        </w:r>
        <w:r w:rsidR="00D8535D" w:rsidRPr="007418CF" w:rsidDel="00B5278B">
          <w:rPr>
            <w:rFonts w:ascii="Times New Roman" w:eastAsia="Times New Roman" w:hAnsi="Times New Roman" w:cs="Times New Roman"/>
            <w:sz w:val="24"/>
            <w:szCs w:val="24"/>
          </w:rPr>
          <w:delText xml:space="preserve"> when </w:delText>
        </w:r>
        <w:r w:rsidR="006D4ADB" w:rsidRPr="007418CF" w:rsidDel="00B5278B">
          <w:rPr>
            <w:rFonts w:ascii="Times New Roman" w:eastAsia="Times New Roman" w:hAnsi="Times New Roman" w:cs="Times New Roman"/>
            <w:sz w:val="24"/>
            <w:szCs w:val="24"/>
          </w:rPr>
          <w:delText>wss</w:delText>
        </w:r>
        <w:r w:rsidR="00D8535D" w:rsidRPr="007418CF" w:rsidDel="00B5278B">
          <w:rPr>
            <w:rFonts w:ascii="Times New Roman" w:eastAsia="Times New Roman" w:hAnsi="Times New Roman" w:cs="Times New Roman"/>
            <w:sz w:val="24"/>
            <w:szCs w:val="24"/>
          </w:rPr>
          <w:delText xml:space="preserve"> </w:delText>
        </w:r>
        <w:r w:rsidR="009654BD" w:rsidRPr="007418CF" w:rsidDel="00B5278B">
          <w:rPr>
            <w:rFonts w:ascii="Times New Roman" w:eastAsia="Times New Roman" w:hAnsi="Times New Roman" w:cs="Times New Roman"/>
            <w:sz w:val="24"/>
            <w:szCs w:val="24"/>
          </w:rPr>
          <w:delText>decreased most markedly</w:delText>
        </w:r>
        <w:r w:rsidR="000C5619" w:rsidRPr="007418CF" w:rsidDel="00B5278B">
          <w:rPr>
            <w:rFonts w:ascii="Times New Roman" w:eastAsia="Times New Roman" w:hAnsi="Times New Roman" w:cs="Times New Roman"/>
            <w:sz w:val="24"/>
            <w:szCs w:val="24"/>
          </w:rPr>
          <w:delText xml:space="preserve"> </w:delText>
        </w:r>
        <w:r w:rsidR="0073481C" w:rsidRPr="007418CF" w:rsidDel="00B5278B">
          <w:rPr>
            <w:rFonts w:ascii="Times New Roman" w:eastAsia="Times New Roman" w:hAnsi="Times New Roman" w:cs="Times New Roman"/>
            <w:sz w:val="24"/>
            <w:szCs w:val="24"/>
          </w:rPr>
          <w:delText xml:space="preserve">and when silhouette width was greatest </w:delText>
        </w:r>
        <w:r w:rsidR="0029201F" w:rsidRPr="007418CF" w:rsidDel="00B5278B">
          <w:rPr>
            <w:rFonts w:ascii="Times New Roman" w:eastAsia="Times New Roman" w:hAnsi="Times New Roman" w:cs="Times New Roman"/>
            <w:sz w:val="24"/>
            <w:szCs w:val="24"/>
          </w:rPr>
          <w:delText>(</w:delText>
        </w:r>
        <w:r w:rsidR="00E366DA" w:rsidRPr="007418CF" w:rsidDel="00B5278B">
          <w:rPr>
            <w:rFonts w:ascii="Times New Roman" w:eastAsia="Times New Roman" w:hAnsi="Times New Roman" w:cs="Times New Roman"/>
            <w:sz w:val="24"/>
            <w:szCs w:val="24"/>
          </w:rPr>
          <w:delText>i.e.</w:delText>
        </w:r>
        <w:r w:rsidR="0029201F" w:rsidRPr="007418CF" w:rsidDel="00B5278B">
          <w:rPr>
            <w:rFonts w:ascii="Times New Roman" w:eastAsia="Times New Roman" w:hAnsi="Times New Roman" w:cs="Times New Roman"/>
            <w:sz w:val="24"/>
            <w:szCs w:val="24"/>
          </w:rPr>
          <w:delText xml:space="preserve">, the elbow method) </w:delText>
        </w:r>
        <w:r w:rsidR="00C53DAE" w:rsidRPr="007418CF" w:rsidDel="00B5278B">
          <w:rPr>
            <w:rFonts w:ascii="Times New Roman" w:eastAsia="Times New Roman" w:hAnsi="Times New Roman" w:cs="Times New Roman"/>
            <w:sz w:val="24"/>
            <w:szCs w:val="24"/>
          </w:rPr>
          <w:fldChar w:fldCharType="begin"/>
        </w:r>
        <w:r w:rsidR="0029201F" w:rsidRPr="007418CF" w:rsidDel="00B5278B">
          <w:rPr>
            <w:rFonts w:ascii="Times New Roman" w:eastAsia="Times New Roman" w:hAnsi="Times New Roman" w:cs="Times New Roman"/>
            <w:sz w:val="24"/>
            <w:szCs w:val="24"/>
          </w:rPr>
          <w:delInstrText xml:space="preserve"> ADDIN ZOTERO_ITEM CSL_CITATION {"citationID":"ZRFWxAJn","properties":{"formattedCitation":"(Johnson and Wichern 2007)","plainCitation":"(Johnson and Wichern 2007)","noteIndex":0},"citationItems":[{"id":805,"uris":["http://zotero.org/users/2645460/items/IBNIKEIB"],"uri":["http://zotero.org/users/2645460/items/IBNIKEIB"],"itemData":{"id":805,"type":"book","edition":"6th","event-place":"Upper Saddle River, New Jersey USA","ISBN":"0-13-187715-1","number-of-pages":"773","publisher":"Prentice Hall","publisher-place":"Upper Saddle River, New Jersey USA","title":"Applied Multivariate Statistical Analysis","author":[{"family":"Johnson","given":"Richard A."},{"family":"Wichern","given":"Dean V."}],"issued":{"date-parts":[["2007"]]}}}],"schema":"https://github.com/citation-style-language/schema/raw/master/csl-citation.json"} </w:delInstrText>
        </w:r>
        <w:r w:rsidR="00C53DAE" w:rsidRPr="007418CF" w:rsidDel="00B5278B">
          <w:rPr>
            <w:rFonts w:ascii="Times New Roman" w:eastAsia="Times New Roman" w:hAnsi="Times New Roman" w:cs="Times New Roman"/>
            <w:sz w:val="24"/>
            <w:szCs w:val="24"/>
          </w:rPr>
          <w:fldChar w:fldCharType="separate"/>
        </w:r>
        <w:r w:rsidR="0029201F" w:rsidRPr="007418CF" w:rsidDel="00B5278B">
          <w:rPr>
            <w:rFonts w:ascii="Times New Roman" w:hAnsi="Times New Roman" w:cs="Times New Roman"/>
            <w:sz w:val="24"/>
          </w:rPr>
          <w:delText>(Johnson and Wichern 2007)</w:delText>
        </w:r>
        <w:r w:rsidR="00C53DAE" w:rsidRPr="007418CF" w:rsidDel="00B5278B">
          <w:rPr>
            <w:rFonts w:ascii="Times New Roman" w:eastAsia="Times New Roman" w:hAnsi="Times New Roman" w:cs="Times New Roman"/>
            <w:sz w:val="24"/>
            <w:szCs w:val="24"/>
          </w:rPr>
          <w:fldChar w:fldCharType="end"/>
        </w:r>
        <w:r w:rsidR="00D8535D" w:rsidRPr="007418CF" w:rsidDel="00B5278B">
          <w:rPr>
            <w:rFonts w:ascii="Times New Roman" w:eastAsia="Times New Roman" w:hAnsi="Times New Roman" w:cs="Times New Roman"/>
            <w:sz w:val="24"/>
            <w:szCs w:val="24"/>
          </w:rPr>
          <w:delText>.</w:delText>
        </w:r>
        <w:r w:rsidR="0029201F" w:rsidRPr="007418CF" w:rsidDel="00B5278B">
          <w:rPr>
            <w:rFonts w:ascii="Times New Roman" w:eastAsia="Times New Roman" w:hAnsi="Times New Roman" w:cs="Times New Roman"/>
            <w:sz w:val="24"/>
            <w:szCs w:val="24"/>
          </w:rPr>
          <w:delText xml:space="preserve"> To confirm </w:delText>
        </w:r>
        <w:r w:rsidR="001E01AD" w:rsidRPr="007418CF" w:rsidDel="00B5278B">
          <w:rPr>
            <w:rFonts w:ascii="Times New Roman" w:eastAsia="Times New Roman" w:hAnsi="Times New Roman" w:cs="Times New Roman"/>
            <w:sz w:val="24"/>
            <w:szCs w:val="24"/>
          </w:rPr>
          <w:delText xml:space="preserve">the </w:delText>
        </w:r>
        <w:r w:rsidR="0029201F" w:rsidRPr="007418CF" w:rsidDel="00B5278B">
          <w:rPr>
            <w:rFonts w:ascii="Times New Roman" w:eastAsia="Times New Roman" w:hAnsi="Times New Roman" w:cs="Times New Roman"/>
            <w:sz w:val="24"/>
            <w:szCs w:val="24"/>
          </w:rPr>
          <w:delText>optimal number</w:delText>
        </w:r>
        <w:r w:rsidR="008601A5" w:rsidRPr="007418CF" w:rsidDel="00B5278B">
          <w:rPr>
            <w:rFonts w:ascii="Times New Roman" w:eastAsia="Times New Roman" w:hAnsi="Times New Roman" w:cs="Times New Roman"/>
            <w:sz w:val="24"/>
            <w:szCs w:val="24"/>
          </w:rPr>
          <w:delText xml:space="preserve"> as determined by </w:delText>
        </w:r>
        <w:r w:rsidR="001E01AD" w:rsidRPr="007418CF" w:rsidDel="00B5278B">
          <w:rPr>
            <w:rFonts w:ascii="Times New Roman" w:eastAsia="Times New Roman" w:hAnsi="Times New Roman" w:cs="Times New Roman"/>
            <w:sz w:val="24"/>
            <w:szCs w:val="24"/>
          </w:rPr>
          <w:delText xml:space="preserve">non-hierarchical </w:delText>
        </w:r>
        <w:r w:rsidR="008601A5" w:rsidRPr="007418CF" w:rsidDel="00B5278B">
          <w:rPr>
            <w:rFonts w:ascii="Times New Roman" w:eastAsia="Times New Roman" w:hAnsi="Times New Roman" w:cs="Times New Roman"/>
            <w:sz w:val="24"/>
            <w:szCs w:val="24"/>
          </w:rPr>
          <w:delText>PAM</w:delText>
        </w:r>
        <w:r w:rsidR="001E01AD" w:rsidRPr="007418CF" w:rsidDel="00B5278B">
          <w:rPr>
            <w:rFonts w:ascii="Times New Roman" w:eastAsia="Times New Roman" w:hAnsi="Times New Roman" w:cs="Times New Roman"/>
            <w:sz w:val="24"/>
            <w:szCs w:val="24"/>
          </w:rPr>
          <w:delText xml:space="preserve"> clustering</w:delText>
        </w:r>
        <w:r w:rsidR="0029201F" w:rsidRPr="007418CF" w:rsidDel="00B5278B">
          <w:rPr>
            <w:rFonts w:ascii="Times New Roman" w:eastAsia="Times New Roman" w:hAnsi="Times New Roman" w:cs="Times New Roman"/>
            <w:sz w:val="24"/>
            <w:szCs w:val="24"/>
          </w:rPr>
          <w:delText xml:space="preserve">, we also used </w:delText>
        </w:r>
        <w:r w:rsidR="008601A5" w:rsidRPr="007418CF" w:rsidDel="00B5278B">
          <w:rPr>
            <w:rFonts w:ascii="Times New Roman" w:eastAsia="Times New Roman" w:hAnsi="Times New Roman" w:cs="Times New Roman"/>
            <w:sz w:val="24"/>
            <w:szCs w:val="24"/>
          </w:rPr>
          <w:delText>Weighted Pair-Group Centroid Clustering (WPGMC</w:delText>
        </w:r>
        <w:r w:rsidR="001F0548" w:rsidDel="00B5278B">
          <w:rPr>
            <w:rFonts w:ascii="Times New Roman" w:eastAsia="Times New Roman" w:hAnsi="Times New Roman" w:cs="Times New Roman"/>
            <w:sz w:val="24"/>
            <w:szCs w:val="24"/>
          </w:rPr>
          <w:delText>; Figure S4</w:delText>
        </w:r>
        <w:r w:rsidR="008601A5" w:rsidRPr="007418CF" w:rsidDel="00B5278B">
          <w:rPr>
            <w:rFonts w:ascii="Times New Roman" w:eastAsia="Times New Roman" w:hAnsi="Times New Roman" w:cs="Times New Roman"/>
            <w:sz w:val="24"/>
            <w:szCs w:val="24"/>
          </w:rPr>
          <w:delText xml:space="preserve">) as a hierarchical approach </w:delText>
        </w:r>
        <w:r w:rsidR="008601A5" w:rsidRPr="007418CF" w:rsidDel="00B5278B">
          <w:rPr>
            <w:rFonts w:ascii="Times New Roman" w:eastAsia="Times New Roman" w:hAnsi="Times New Roman" w:cs="Times New Roman"/>
            <w:sz w:val="24"/>
            <w:szCs w:val="24"/>
          </w:rPr>
          <w:fldChar w:fldCharType="begin"/>
        </w:r>
        <w:r w:rsidR="008601A5" w:rsidRPr="007418CF" w:rsidDel="00B5278B">
          <w:rPr>
            <w:rFonts w:ascii="Times New Roman" w:eastAsia="Times New Roman" w:hAnsi="Times New Roman" w:cs="Times New Roman"/>
            <w:sz w:val="24"/>
            <w:szCs w:val="24"/>
          </w:rPr>
          <w:delInstrText xml:space="preserve"> ADDIN ZOTERO_ITEM CSL_CITATION {"citationID":"e4B0OV8i","properties":{"formattedCitation":"(Sneath and Sokal 1973)","plainCitation":"(Sneath and Sokal 1973)","noteIndex":0},"citationItems":[{"id":3989,"uris":["http://zotero.org/users/2645460/items/LAMI2TBC"],"uri":["http://zotero.org/users/2645460/items/LAMI2TBC"],"itemData":{"id":3989,"type":"book","ISBN":"978-0-7167-0697-7","language":"en","note":"Google-Books-ID: iWWcQgAACAAJ","number-of-pages":"573","publisher":"W. H. Freeman","source":"Google Books","title":"Numerical Taxonomy: The Principles and Practice of Numerical Classification","title-short":"Numerical Taxonomy","author":[{"family":"Sneath","given":"Peter H. A."},{"family":"Sokal","given":"Robert R."}],"issued":{"date-parts":[["1973"]]}}}],"schema":"https://github.com/citation-style-language/schema/raw/master/csl-citation.json"} </w:delInstrText>
        </w:r>
        <w:r w:rsidR="008601A5" w:rsidRPr="007418CF" w:rsidDel="00B5278B">
          <w:rPr>
            <w:rFonts w:ascii="Times New Roman" w:eastAsia="Times New Roman" w:hAnsi="Times New Roman" w:cs="Times New Roman"/>
            <w:sz w:val="24"/>
            <w:szCs w:val="24"/>
          </w:rPr>
          <w:fldChar w:fldCharType="separate"/>
        </w:r>
        <w:r w:rsidR="008601A5" w:rsidRPr="007418CF" w:rsidDel="00B5278B">
          <w:rPr>
            <w:rFonts w:ascii="Times New Roman" w:hAnsi="Times New Roman" w:cs="Times New Roman"/>
            <w:sz w:val="24"/>
          </w:rPr>
          <w:delText>(Sneath and Sokal 1973)</w:delText>
        </w:r>
        <w:r w:rsidR="008601A5" w:rsidRPr="007418CF" w:rsidDel="00B5278B">
          <w:rPr>
            <w:rFonts w:ascii="Times New Roman" w:eastAsia="Times New Roman" w:hAnsi="Times New Roman" w:cs="Times New Roman"/>
            <w:sz w:val="24"/>
            <w:szCs w:val="24"/>
          </w:rPr>
          <w:fldChar w:fldCharType="end"/>
        </w:r>
        <w:r w:rsidR="008601A5" w:rsidRPr="007418CF" w:rsidDel="00B5278B">
          <w:rPr>
            <w:rFonts w:ascii="Times New Roman" w:eastAsia="Times New Roman" w:hAnsi="Times New Roman" w:cs="Times New Roman"/>
            <w:sz w:val="24"/>
            <w:szCs w:val="24"/>
          </w:rPr>
          <w:delText xml:space="preserve">, which corrects for clusters that may not be strongly discriminated regardless of how many samples are assigned to a given cluster </w:delText>
        </w:r>
        <w:r w:rsidR="008601A5" w:rsidRPr="007418CF" w:rsidDel="00B5278B">
          <w:rPr>
            <w:rFonts w:ascii="Times New Roman" w:eastAsia="Times New Roman" w:hAnsi="Times New Roman" w:cs="Times New Roman"/>
            <w:sz w:val="24"/>
            <w:szCs w:val="24"/>
          </w:rPr>
          <w:fldChar w:fldCharType="begin"/>
        </w:r>
        <w:r w:rsidR="008601A5" w:rsidRPr="007418CF" w:rsidDel="00B5278B">
          <w:rPr>
            <w:rFonts w:ascii="Times New Roman" w:eastAsia="Times New Roman" w:hAnsi="Times New Roman" w:cs="Times New Roman"/>
            <w:sz w:val="24"/>
            <w:szCs w:val="24"/>
          </w:rPr>
          <w:delInstrText xml:space="preserve"> ADDIN ZOTERO_ITEM CSL_CITATION {"citationID":"HhxEFxwf","properties":{"formattedCitation":"(Legendre and Legendre 2012)","plainCitation":"(Legendre and Legendre 2012)","noteIndex":0},"citationItems":[{"id":3788,"uris":["http://zotero.org/users/2645460/items/97T2Y95G"],"uri":["http://zotero.org/users/2645460/items/97T2Y95G"],"itemData":{"id":3788,"type":"book","edition":"3","event-place":"Amsterdam","number-of-pages":"990","publisher":"Elsevier","publisher-place":"Amsterdam","title":"Numerical Ecology","volume":"24","author":[{"family":"Legendre","given":"Pierre"},{"family":"Legendre","given":"Louis"}],"issued":{"date-parts":[["2012"]]}}}],"schema":"https://github.com/citation-style-language/schema/raw/master/csl-citation.json"} </w:delInstrText>
        </w:r>
        <w:r w:rsidR="008601A5" w:rsidRPr="007418CF" w:rsidDel="00B5278B">
          <w:rPr>
            <w:rFonts w:ascii="Times New Roman" w:eastAsia="Times New Roman" w:hAnsi="Times New Roman" w:cs="Times New Roman"/>
            <w:sz w:val="24"/>
            <w:szCs w:val="24"/>
          </w:rPr>
          <w:fldChar w:fldCharType="separate"/>
        </w:r>
        <w:r w:rsidR="008601A5" w:rsidRPr="007418CF" w:rsidDel="00B5278B">
          <w:rPr>
            <w:rFonts w:ascii="Times New Roman" w:hAnsi="Times New Roman" w:cs="Times New Roman"/>
            <w:sz w:val="24"/>
          </w:rPr>
          <w:delText>(Legendre and Legendre 2012)</w:delText>
        </w:r>
        <w:r w:rsidR="008601A5" w:rsidRPr="007418CF" w:rsidDel="00B5278B">
          <w:rPr>
            <w:rFonts w:ascii="Times New Roman" w:eastAsia="Times New Roman" w:hAnsi="Times New Roman" w:cs="Times New Roman"/>
            <w:sz w:val="24"/>
            <w:szCs w:val="24"/>
          </w:rPr>
          <w:fldChar w:fldCharType="end"/>
        </w:r>
        <w:r w:rsidR="008601A5" w:rsidRPr="007418CF" w:rsidDel="00B5278B">
          <w:rPr>
            <w:rFonts w:ascii="Times New Roman" w:eastAsia="Times New Roman" w:hAnsi="Times New Roman" w:cs="Times New Roman"/>
            <w:sz w:val="24"/>
            <w:szCs w:val="24"/>
          </w:rPr>
          <w:delText xml:space="preserve">. </w:delText>
        </w:r>
      </w:del>
      <w:r w:rsidR="00B52BEB" w:rsidRPr="007418CF">
        <w:rPr>
          <w:rFonts w:ascii="Times New Roman" w:eastAsia="Times New Roman" w:hAnsi="Times New Roman" w:cs="Times New Roman"/>
          <w:sz w:val="24"/>
          <w:szCs w:val="24"/>
        </w:rPr>
        <w:t>W</w:t>
      </w:r>
      <w:r w:rsidR="00AB7989" w:rsidRPr="007418CF">
        <w:rPr>
          <w:rFonts w:ascii="Times New Roman" w:eastAsia="Times New Roman" w:hAnsi="Times New Roman" w:cs="Times New Roman"/>
          <w:sz w:val="24"/>
          <w:szCs w:val="24"/>
        </w:rPr>
        <w:t xml:space="preserve">e </w:t>
      </w:r>
      <w:r w:rsidR="00B52BEB" w:rsidRPr="007418CF">
        <w:rPr>
          <w:rFonts w:ascii="Times New Roman" w:eastAsia="Times New Roman" w:hAnsi="Times New Roman" w:cs="Times New Roman"/>
          <w:sz w:val="24"/>
          <w:szCs w:val="24"/>
        </w:rPr>
        <w:t xml:space="preserve">then </w:t>
      </w:r>
      <w:r w:rsidR="00AB7989" w:rsidRPr="007418CF">
        <w:rPr>
          <w:rFonts w:ascii="Times New Roman" w:eastAsia="Times New Roman" w:hAnsi="Times New Roman" w:cs="Times New Roman"/>
          <w:sz w:val="24"/>
          <w:szCs w:val="24"/>
        </w:rPr>
        <w:t>performed</w:t>
      </w:r>
      <w:r w:rsidR="00D8535D" w:rsidRPr="007418CF">
        <w:rPr>
          <w:rFonts w:ascii="Times New Roman" w:eastAsia="Times New Roman" w:hAnsi="Times New Roman" w:cs="Times New Roman"/>
          <w:sz w:val="24"/>
          <w:szCs w:val="24"/>
        </w:rPr>
        <w:t xml:space="preserve"> </w:t>
      </w:r>
      <w:del w:id="449" w:author="Meyer, Michael Frederick" w:date="2021-08-19T16:42:00Z">
        <w:r w:rsidR="008601A5" w:rsidRPr="007418CF" w:rsidDel="00A048F5">
          <w:rPr>
            <w:rFonts w:ascii="Times New Roman" w:eastAsia="Times New Roman" w:hAnsi="Times New Roman" w:cs="Times New Roman"/>
            <w:sz w:val="24"/>
            <w:szCs w:val="24"/>
          </w:rPr>
          <w:delText>two</w:delText>
        </w:r>
        <w:r w:rsidR="00D8535D" w:rsidRPr="007418CF" w:rsidDel="00A048F5">
          <w:rPr>
            <w:rFonts w:ascii="Times New Roman" w:eastAsia="Times New Roman" w:hAnsi="Times New Roman" w:cs="Times New Roman"/>
            <w:sz w:val="24"/>
            <w:szCs w:val="24"/>
          </w:rPr>
          <w:delText xml:space="preserve"> </w:delText>
        </w:r>
      </w:del>
      <w:ins w:id="450" w:author="Meyer, Michael Frederick" w:date="2021-08-19T16:42:00Z">
        <w:r w:rsidR="00A048F5">
          <w:rPr>
            <w:rFonts w:ascii="Times New Roman" w:eastAsia="Times New Roman" w:hAnsi="Times New Roman" w:cs="Times New Roman"/>
            <w:sz w:val="24"/>
            <w:szCs w:val="24"/>
          </w:rPr>
          <w:t>three</w:t>
        </w:r>
        <w:del w:id="451" w:author="Ted" w:date="2021-10-13T16:40:00Z">
          <w:r w:rsidR="00A048F5" w:rsidDel="00202A34">
            <w:rPr>
              <w:rFonts w:ascii="Times New Roman" w:eastAsia="Times New Roman" w:hAnsi="Times New Roman" w:cs="Times New Roman"/>
              <w:sz w:val="24"/>
              <w:szCs w:val="24"/>
            </w:rPr>
            <w:delText xml:space="preserve"> </w:delText>
          </w:r>
        </w:del>
        <w:r w:rsidR="00A048F5" w:rsidRPr="007418CF">
          <w:rPr>
            <w:rFonts w:ascii="Times New Roman" w:eastAsia="Times New Roman" w:hAnsi="Times New Roman" w:cs="Times New Roman"/>
            <w:sz w:val="24"/>
            <w:szCs w:val="24"/>
          </w:rPr>
          <w:t xml:space="preserve"> </w:t>
        </w:r>
      </w:ins>
      <w:r w:rsidR="00D8535D" w:rsidRPr="007418CF">
        <w:rPr>
          <w:rFonts w:ascii="Times New Roman" w:eastAsia="Times New Roman" w:hAnsi="Times New Roman" w:cs="Times New Roman"/>
          <w:sz w:val="24"/>
          <w:szCs w:val="24"/>
        </w:rPr>
        <w:t>permutational multivariate analys</w:t>
      </w:r>
      <w:r w:rsidR="008601A5" w:rsidRPr="007418CF">
        <w:rPr>
          <w:rFonts w:ascii="Times New Roman" w:eastAsia="Times New Roman" w:hAnsi="Times New Roman" w:cs="Times New Roman"/>
          <w:sz w:val="24"/>
          <w:szCs w:val="24"/>
        </w:rPr>
        <w:t>e</w:t>
      </w:r>
      <w:r w:rsidR="00D8535D" w:rsidRPr="007418CF">
        <w:rPr>
          <w:rFonts w:ascii="Times New Roman" w:eastAsia="Times New Roman" w:hAnsi="Times New Roman" w:cs="Times New Roman"/>
          <w:sz w:val="24"/>
          <w:szCs w:val="24"/>
        </w:rPr>
        <w:t>s of variance (PERMANOVA</w:t>
      </w:r>
      <w:r w:rsidR="002A5B2A"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r w:rsidR="001A1BBB" w:rsidRPr="007418CF">
        <w:rPr>
          <w:rFonts w:ascii="Times New Roman" w:eastAsia="Times New Roman" w:hAnsi="Times New Roman" w:cs="Times New Roman"/>
          <w:sz w:val="24"/>
          <w:szCs w:val="24"/>
        </w:rPr>
        <w:fldChar w:fldCharType="begin"/>
      </w:r>
      <w:r w:rsidR="00FD08A5" w:rsidRPr="007418CF">
        <w:rPr>
          <w:rFonts w:ascii="Times New Roman" w:eastAsia="Times New Roman" w:hAnsi="Times New Roman" w:cs="Times New Roman"/>
          <w:sz w:val="24"/>
          <w:szCs w:val="24"/>
        </w:rPr>
        <w:instrText xml:space="preserve"> ADDIN ZOTERO_ITEM CSL_CITATION {"citationID":"Kp9QnECP","properties":{"formattedCitation":"(Anderson 2001)","plainCitation":"(Anderson 2001)","dontUpdate":true,"noteIndex":0},"citationItems":[{"id":2653,"uris":["http://zotero.org/users/2645460/items/VDQUXWVQ"],"uri":["http://zotero.org/users/2645460/items/VDQUXWVQ"],"itemData":{"id":2653,"type":"article-journal","abstract":"Hypothesis-testing methods for multivariate data are needed to make rigorous probability statements about the effects of factors and their interactions in experiments. Analysis of variance is particularly powerful for the analysis of univariate data. The traditional multivariate analogues, however, are too stringent in their assumptions for most ecological multivariate data sets. Non-parametric methods, based on permutation tests, are preferable. This paper describes a new non-parametric method for multivariate analysis of variance, after McArdle and Anderson (in press). It is given here, with several applications in ecology, to provide an alternative and perhaps more intuitive formulation for ANOVA (based on sums of squared distances) to complement the description provided by McArdle and Anderson (in press) for the analysis of any linear model. It is an improvement on previous non-parametric methods because it allows a direct additive partitioning of variation for complex models. It does this while maintaining the flexibility and lack of formal assumptions of other non-parametric methods. The test-statistic is a multivariate analogue to Fisher’s F-ratio and is calculated directly from any symmetric distance or dissimilarity matrix. P-values are then obtained using permutations. Some examples of the method are given for tests involving several factors, including factorial and hierarchical (nested) designs and tests of interactions.","container-title":"Austral Ecology","DOI":"10.1111/j.1442-9993.2001.01070.pp.x","ISSN":"1442-9993","issue":"1","language":"en","page":"32-46","source":"Wiley Online Library","title":"A new method for non-parametric multivariate analysis of variance","volume":"26","author":[{"family":"Anderson","given":"Marti J."}],"issued":{"date-parts":[["2001"]]}}}],"schema":"https://github.com/citation-style-language/schema/raw/master/csl-citation.json"} </w:instrText>
      </w:r>
      <w:r w:rsidR="001A1BBB" w:rsidRPr="007418CF">
        <w:rPr>
          <w:rFonts w:ascii="Times New Roman" w:eastAsia="Times New Roman" w:hAnsi="Times New Roman" w:cs="Times New Roman"/>
          <w:sz w:val="24"/>
          <w:szCs w:val="24"/>
        </w:rPr>
        <w:fldChar w:fldCharType="separate"/>
      </w:r>
      <w:r w:rsidR="001A1BBB" w:rsidRPr="007418CF">
        <w:rPr>
          <w:rFonts w:ascii="Times New Roman" w:hAnsi="Times New Roman" w:cs="Times New Roman"/>
          <w:sz w:val="24"/>
        </w:rPr>
        <w:t>Anderson 2001)</w:t>
      </w:r>
      <w:r w:rsidR="001A1BBB"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with 999 permutations</w:t>
      </w:r>
      <w:r w:rsidR="008601A5" w:rsidRPr="007418CF">
        <w:rPr>
          <w:rFonts w:ascii="Times New Roman" w:eastAsia="Times New Roman" w:hAnsi="Times New Roman" w:cs="Times New Roman"/>
          <w:sz w:val="24"/>
          <w:szCs w:val="24"/>
        </w:rPr>
        <w:t>:</w:t>
      </w:r>
      <w:r w:rsidR="00AB7989" w:rsidRPr="007418CF">
        <w:rPr>
          <w:rFonts w:ascii="Times New Roman" w:eastAsia="Times New Roman" w:hAnsi="Times New Roman" w:cs="Times New Roman"/>
          <w:sz w:val="24"/>
          <w:szCs w:val="24"/>
        </w:rPr>
        <w:t xml:space="preserve"> </w:t>
      </w:r>
      <w:r w:rsidR="008601A5" w:rsidRPr="007418CF">
        <w:rPr>
          <w:rFonts w:ascii="Times New Roman" w:eastAsia="Times New Roman" w:hAnsi="Times New Roman" w:cs="Times New Roman"/>
          <w:sz w:val="24"/>
          <w:szCs w:val="24"/>
        </w:rPr>
        <w:t xml:space="preserve">the first </w:t>
      </w:r>
      <w:r w:rsidR="00AB7989" w:rsidRPr="007418CF">
        <w:rPr>
          <w:rFonts w:ascii="Times New Roman" w:eastAsia="Times New Roman" w:hAnsi="Times New Roman" w:cs="Times New Roman"/>
          <w:sz w:val="24"/>
          <w:szCs w:val="24"/>
        </w:rPr>
        <w:t>where community compositions were response</w:t>
      </w:r>
      <w:r w:rsidR="0056517B" w:rsidRPr="007418CF">
        <w:rPr>
          <w:rFonts w:ascii="Times New Roman" w:eastAsia="Times New Roman" w:hAnsi="Times New Roman" w:cs="Times New Roman"/>
          <w:sz w:val="24"/>
          <w:szCs w:val="24"/>
        </w:rPr>
        <w:t>s</w:t>
      </w:r>
      <w:r w:rsidR="00AB7989" w:rsidRPr="007418CF">
        <w:rPr>
          <w:rFonts w:ascii="Times New Roman" w:eastAsia="Times New Roman" w:hAnsi="Times New Roman" w:cs="Times New Roman"/>
          <w:sz w:val="24"/>
          <w:szCs w:val="24"/>
        </w:rPr>
        <w:t xml:space="preserve"> to the groups identified through clusterin</w:t>
      </w:r>
      <w:r w:rsidR="008601A5" w:rsidRPr="007418CF">
        <w:rPr>
          <w:rFonts w:ascii="Times New Roman" w:eastAsia="Times New Roman" w:hAnsi="Times New Roman" w:cs="Times New Roman"/>
          <w:sz w:val="24"/>
          <w:szCs w:val="24"/>
        </w:rPr>
        <w:t>g</w:t>
      </w:r>
      <w:ins w:id="452" w:author="Meyer, Michael Frederick" w:date="2021-08-19T16:42:00Z">
        <w:r w:rsidR="00A048F5">
          <w:rPr>
            <w:rFonts w:ascii="Times New Roman" w:eastAsia="Times New Roman" w:hAnsi="Times New Roman" w:cs="Times New Roman"/>
            <w:sz w:val="24"/>
            <w:szCs w:val="24"/>
          </w:rPr>
          <w:t xml:space="preserve">, </w:t>
        </w:r>
      </w:ins>
      <w:del w:id="453" w:author="Meyer, Michael Frederick" w:date="2021-08-19T16:42:00Z">
        <w:r w:rsidR="008601A5" w:rsidRPr="007418CF" w:rsidDel="00A048F5">
          <w:rPr>
            <w:rFonts w:ascii="Times New Roman" w:eastAsia="Times New Roman" w:hAnsi="Times New Roman" w:cs="Times New Roman"/>
            <w:sz w:val="24"/>
            <w:szCs w:val="24"/>
          </w:rPr>
          <w:delText xml:space="preserve"> and </w:delText>
        </w:r>
      </w:del>
      <w:r w:rsidR="008601A5" w:rsidRPr="007418CF">
        <w:rPr>
          <w:rFonts w:ascii="Times New Roman" w:eastAsia="Times New Roman" w:hAnsi="Times New Roman" w:cs="Times New Roman"/>
          <w:sz w:val="24"/>
          <w:szCs w:val="24"/>
        </w:rPr>
        <w:t>the second where community compositions were responses to the continuous IDW population</w:t>
      </w:r>
      <w:ins w:id="454" w:author="Meyer, Michael Frederick" w:date="2021-08-19T16:42:00Z">
        <w:r w:rsidR="00A048F5">
          <w:rPr>
            <w:rFonts w:ascii="Times New Roman" w:eastAsia="Times New Roman" w:hAnsi="Times New Roman" w:cs="Times New Roman"/>
            <w:sz w:val="24"/>
            <w:szCs w:val="24"/>
          </w:rPr>
          <w:t xml:space="preserve">, and the third where </w:t>
        </w:r>
      </w:ins>
      <w:ins w:id="455" w:author="Meyer, Michael Frederick" w:date="2021-08-19T16:43:00Z">
        <w:r w:rsidR="00A048F5" w:rsidRPr="007418CF">
          <w:rPr>
            <w:rFonts w:ascii="Times New Roman" w:eastAsia="Times New Roman" w:hAnsi="Times New Roman" w:cs="Times New Roman"/>
            <w:sz w:val="24"/>
            <w:szCs w:val="24"/>
          </w:rPr>
          <w:t xml:space="preserve">community compositions were responses to </w:t>
        </w:r>
        <w:r w:rsidR="00A048F5">
          <w:rPr>
            <w:rFonts w:ascii="Times New Roman" w:eastAsia="Times New Roman" w:hAnsi="Times New Roman" w:cs="Times New Roman"/>
            <w:sz w:val="24"/>
            <w:szCs w:val="24"/>
          </w:rPr>
          <w:t>total PPCP concentrations</w:t>
        </w:r>
      </w:ins>
      <w:r w:rsidR="00A61F66" w:rsidRPr="007418CF">
        <w:rPr>
          <w:rFonts w:ascii="Times New Roman" w:eastAsia="Times New Roman" w:hAnsi="Times New Roman" w:cs="Times New Roman"/>
          <w:sz w:val="24"/>
          <w:szCs w:val="24"/>
        </w:rPr>
        <w:t xml:space="preserve">. </w:t>
      </w:r>
      <w:del w:id="456" w:author="Ted" w:date="2021-10-13T16:40:00Z">
        <w:r w:rsidR="00D8535D" w:rsidRPr="007418CF" w:rsidDel="00202A34">
          <w:rPr>
            <w:rFonts w:ascii="Times New Roman" w:eastAsia="Times New Roman" w:hAnsi="Times New Roman" w:cs="Times New Roman"/>
            <w:sz w:val="24"/>
            <w:szCs w:val="24"/>
          </w:rPr>
          <w:delText>Unlike traditional multivariate analyses of variance (MANOVA), PERMAN</w:delText>
        </w:r>
        <w:r w:rsidR="000F7A09" w:rsidRPr="007418CF" w:rsidDel="00202A34">
          <w:rPr>
            <w:rFonts w:ascii="Times New Roman" w:eastAsia="Times New Roman" w:hAnsi="Times New Roman" w:cs="Times New Roman"/>
            <w:sz w:val="24"/>
            <w:szCs w:val="24"/>
          </w:rPr>
          <w:delText>O</w:delText>
        </w:r>
        <w:r w:rsidR="00D8535D" w:rsidRPr="007418CF" w:rsidDel="00202A34">
          <w:rPr>
            <w:rFonts w:ascii="Times New Roman" w:eastAsia="Times New Roman" w:hAnsi="Times New Roman" w:cs="Times New Roman"/>
            <w:sz w:val="24"/>
            <w:szCs w:val="24"/>
          </w:rPr>
          <w:delText xml:space="preserve">VA does not require assumptions of multivariate normality </w:delText>
        </w:r>
        <w:r w:rsidR="001A1BBB" w:rsidRPr="007418CF" w:rsidDel="00202A34">
          <w:rPr>
            <w:rFonts w:ascii="Times New Roman" w:eastAsia="Times New Roman" w:hAnsi="Times New Roman" w:cs="Times New Roman"/>
            <w:sz w:val="24"/>
            <w:szCs w:val="24"/>
          </w:rPr>
          <w:fldChar w:fldCharType="begin"/>
        </w:r>
        <w:r w:rsidR="001A1BBB" w:rsidRPr="007418CF" w:rsidDel="00202A34">
          <w:rPr>
            <w:rFonts w:ascii="Times New Roman" w:eastAsia="Times New Roman" w:hAnsi="Times New Roman" w:cs="Times New Roman"/>
            <w:sz w:val="24"/>
            <w:szCs w:val="24"/>
          </w:rPr>
          <w:delInstrText xml:space="preserve"> ADDIN ZOTERO_ITEM CSL_CITATION {"citationID":"0twl8GrB","properties":{"formattedCitation":"(Anderson 2001)","plainCitation":"(Anderson 2001)","noteIndex":0},"citationItems":[{"id":2653,"uris":["http://zotero.org/users/2645460/items/VDQUXWVQ"],"uri":["http://zotero.org/users/2645460/items/VDQUXWVQ"],"itemData":{"id":2653,"type":"article-journal","abstract":"Hypothesis-testing methods for multivariate data are needed to make rigorous probability statements about the effects of factors and their interactions in experiments. Analysis of variance is particularly powerful for the analysis of univariate data. The traditional multivariate analogues, however, are too stringent in their assumptions for most ecological multivariate data sets. Non-parametric methods, based on permutation tests, are preferable. This paper describes a new non-parametric method for multivariate analysis of variance, after McArdle and Anderson (in press). It is given here, with several applications in ecology, to provide an alternative and perhaps more intuitive formulation for ANOVA (based on sums of squared distances) to complement the description provided by McArdle and Anderson (in press) for the analysis of any linear model. It is an improvement on previous non-parametric methods because it allows a direct additive partitioning of variation for complex models. It does this while maintaining the flexibility and lack of formal assumptions of other non-parametric methods. The test-statistic is a multivariate analogue to Fisher’s F-ratio and is calculated directly from any symmetric distance or dissimilarity matrix. P-values are then obtained using permutations. Some examples of the method are given for tests involving several factors, including factorial and hierarchical (nested) designs and tests of interactions.","container-title":"Austral Ecology","DOI":"10.1111/j.1442-9993.2001.01070.pp.x","ISSN":"1442-9993","issue":"1","language":"en","page":"32-46","source":"Wiley Online Library","title":"A new method for non-parametric multivariate analysis of variance","volume":"26","author":[{"family":"Anderson","given":"Marti J."}],"issued":{"date-parts":[["2001"]]}}}],"schema":"https://github.com/citation-style-language/schema/raw/master/csl-citation.json"} </w:delInstrText>
        </w:r>
        <w:r w:rsidR="001A1BBB" w:rsidRPr="007418CF" w:rsidDel="00202A34">
          <w:rPr>
            <w:rFonts w:ascii="Times New Roman" w:eastAsia="Times New Roman" w:hAnsi="Times New Roman" w:cs="Times New Roman"/>
            <w:sz w:val="24"/>
            <w:szCs w:val="24"/>
          </w:rPr>
          <w:fldChar w:fldCharType="separate"/>
        </w:r>
        <w:r w:rsidR="001A1BBB" w:rsidRPr="007418CF" w:rsidDel="00202A34">
          <w:rPr>
            <w:rFonts w:ascii="Times New Roman" w:hAnsi="Times New Roman" w:cs="Times New Roman"/>
            <w:sz w:val="24"/>
          </w:rPr>
          <w:delText>(Anderson 2001)</w:delText>
        </w:r>
        <w:r w:rsidR="001A1BBB" w:rsidRPr="007418CF" w:rsidDel="00202A34">
          <w:rPr>
            <w:rFonts w:ascii="Times New Roman" w:eastAsia="Times New Roman" w:hAnsi="Times New Roman" w:cs="Times New Roman"/>
            <w:sz w:val="24"/>
            <w:szCs w:val="24"/>
          </w:rPr>
          <w:fldChar w:fldCharType="end"/>
        </w:r>
        <w:r w:rsidR="00D8535D" w:rsidRPr="007418CF" w:rsidDel="00202A34">
          <w:rPr>
            <w:rFonts w:ascii="Times New Roman" w:eastAsia="Times New Roman" w:hAnsi="Times New Roman" w:cs="Times New Roman"/>
            <w:sz w:val="24"/>
            <w:szCs w:val="24"/>
          </w:rPr>
          <w:delText xml:space="preserve">. </w:delText>
        </w:r>
      </w:del>
      <w:r w:rsidR="0056517B" w:rsidRPr="007418CF">
        <w:rPr>
          <w:rFonts w:ascii="Times New Roman" w:eastAsia="Times New Roman" w:hAnsi="Times New Roman" w:cs="Times New Roman"/>
          <w:sz w:val="24"/>
          <w:szCs w:val="24"/>
        </w:rPr>
        <w:t>When significant differences were identified, p</w:t>
      </w:r>
      <w:r w:rsidR="00B05791" w:rsidRPr="007418CF">
        <w:rPr>
          <w:rFonts w:ascii="Times New Roman" w:eastAsia="Times New Roman" w:hAnsi="Times New Roman" w:cs="Times New Roman"/>
          <w:sz w:val="24"/>
          <w:szCs w:val="24"/>
        </w:rPr>
        <w:t xml:space="preserve">ost-hoc SIMPER analysis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{"citationID":"xzPzQhXk","properties":{"formattedCitation":"(Clarke 1993)","plainCitation":"(Clarke 1993)","noteIndex":0},"citationItems":[{"id":4116,"uris":["http://zotero.org/users/2645460/items/LTSAITXU"],"uri":["http://zotero.org/users/2645460/items/LTSAITXU"],"itemData":{"id":4116,"type":"article-journal","abstract":"In the early 1980s, a strategy for graphical representation of multivariate (multi-species) abundance data was introduced into marine ecology by, among others, Field, et al. (1982). A decade on, it is instructive to: (i) identify which elements of this often-quoted strategy have proved most useful in practical assessment of community change resulting from pollution impact; and (ii) ask to what extent evolution of techniques in the intervening years has added self-consistency and comprehensiveness to the approach. The pivotal concept has proved to be that of a biologically-relevant definition of similarity of two samples, and its utilization mainly in simple rank form, for example ‘sample A is more similar to sample B than it is to sample C’. Statistical assumptions about the data are thus minimized and the resulting non-parametric techniques will be of very general applicability. From such a starting point, a unified framework needs to encompass: (i) the display of community patterns through clustering and ordination of samples; (ii) identification of species principally responsible for determining sample groupings; (iii) statistical tests for differences in space and time (multivariate analogues of analysis of variance, based on rank similarities); and (iv) the linking of community differences to patterns in the physical and chemical environment (the latter also dictated by rank similarities between samples). Techniques are described that bring such a framework into place, and areas in which problems remain are identified. Accumulated practical experience with these methods is discussed, in particular applications to marine benthos, and it is concluded that they have much to offer practitioners of environmental impact studies on communities.","container-title":"Australian Journal of Ecology","DOI":"https://doi.org/10.1111/j.1442-9993.1993.tb00438.x","ISSN":"1442-9993","issue":"1","language":"en","page":"117-143","source":"Wiley Online Library","title":"Non-parametric multivariate analyses of changes in community structure","volume":"18","author":[{"family":"Clarke","given":"K. R."}],"issued":{"date-parts":[["1993"]]}}}],"schema":"https://github.com/citation-style-language/schema/raw/master/csl-citation.json"}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(Clarke 1993)</w:t>
      </w:r>
      <w:r w:rsidR="002774BE" w:rsidRPr="007418CF">
        <w:rPr>
          <w:rFonts w:ascii="Times New Roman" w:eastAsia="Times New Roman" w:hAnsi="Times New Roman" w:cs="Times New Roman"/>
          <w:sz w:val="24"/>
          <w:szCs w:val="24"/>
        </w:rPr>
        <w:fldChar w:fldCharType="end"/>
      </w:r>
      <w:r w:rsidR="00B05791" w:rsidRPr="007418CF">
        <w:rPr>
          <w:rFonts w:ascii="Times New Roman" w:eastAsia="Times New Roman" w:hAnsi="Times New Roman" w:cs="Times New Roman"/>
          <w:sz w:val="24"/>
          <w:szCs w:val="24"/>
        </w:rPr>
        <w:t xml:space="preserve"> was performed following the PERMANOVA to identify which </w:t>
      </w:r>
      <w:del w:id="457" w:author="Meyer, Michael Frederick" w:date="2021-09-23T16:00:00Z">
        <w:r w:rsidR="00B05791" w:rsidRPr="007418CF" w:rsidDel="004109D3">
          <w:rPr>
            <w:rFonts w:ascii="Times New Roman" w:eastAsia="Times New Roman" w:hAnsi="Times New Roman" w:cs="Times New Roman"/>
            <w:sz w:val="24"/>
            <w:szCs w:val="24"/>
          </w:rPr>
          <w:delText xml:space="preserve">taxonomic </w:delText>
        </w:r>
      </w:del>
      <w:ins w:id="458" w:author="Meyer, Michael Frederick" w:date="2021-09-23T16:00:00Z">
        <w:r w:rsidR="004109D3">
          <w:rPr>
            <w:rFonts w:ascii="Times New Roman" w:eastAsia="Times New Roman" w:hAnsi="Times New Roman" w:cs="Times New Roman"/>
            <w:sz w:val="24"/>
            <w:szCs w:val="24"/>
          </w:rPr>
          <w:t>taxa</w:t>
        </w:r>
      </w:ins>
      <w:del w:id="459" w:author="Meyer, Michael Frederick" w:date="2021-09-23T16:00:00Z">
        <w:r w:rsidR="00B05791" w:rsidRPr="007418CF" w:rsidDel="004109D3">
          <w:rPr>
            <w:rFonts w:ascii="Times New Roman" w:eastAsia="Times New Roman" w:hAnsi="Times New Roman" w:cs="Times New Roman"/>
            <w:sz w:val="24"/>
            <w:szCs w:val="24"/>
          </w:rPr>
          <w:delText>groups</w:delText>
        </w:r>
      </w:del>
      <w:r w:rsidR="00B05791" w:rsidRPr="007418CF">
        <w:rPr>
          <w:rFonts w:ascii="Times New Roman" w:eastAsia="Times New Roman" w:hAnsi="Times New Roman" w:cs="Times New Roman"/>
          <w:sz w:val="24"/>
          <w:szCs w:val="24"/>
        </w:rPr>
        <w:t xml:space="preserve"> </w:t>
      </w:r>
      <w:r w:rsidR="00F315BA" w:rsidRPr="007418CF">
        <w:rPr>
          <w:rFonts w:ascii="Times New Roman" w:eastAsia="Times New Roman" w:hAnsi="Times New Roman" w:cs="Times New Roman"/>
          <w:sz w:val="24"/>
          <w:szCs w:val="24"/>
        </w:rPr>
        <w:t xml:space="preserve">contributed to 85% of the cumulative variance that </w:t>
      </w:r>
      <w:r w:rsidR="00B05791" w:rsidRPr="007418CF">
        <w:rPr>
          <w:rFonts w:ascii="Times New Roman" w:eastAsia="Times New Roman" w:hAnsi="Times New Roman" w:cs="Times New Roman"/>
          <w:sz w:val="24"/>
          <w:szCs w:val="24"/>
        </w:rPr>
        <w:t xml:space="preserve">most influenced </w:t>
      </w:r>
      <w:del w:id="460" w:author="Meyer, Michael Frederick" w:date="2021-09-23T16:00:00Z">
        <w:r w:rsidR="0056517B" w:rsidRPr="007418CF" w:rsidDel="004109D3">
          <w:rPr>
            <w:rFonts w:ascii="Times New Roman" w:eastAsia="Times New Roman" w:hAnsi="Times New Roman" w:cs="Times New Roman"/>
            <w:sz w:val="24"/>
            <w:szCs w:val="24"/>
          </w:rPr>
          <w:delText xml:space="preserve">site </w:delText>
        </w:r>
      </w:del>
      <w:ins w:id="461" w:author="Meyer, Michael Frederick" w:date="2021-09-23T16:00:00Z">
        <w:r w:rsidR="004109D3">
          <w:rPr>
            <w:rFonts w:ascii="Times New Roman" w:eastAsia="Times New Roman" w:hAnsi="Times New Roman" w:cs="Times New Roman"/>
            <w:sz w:val="24"/>
            <w:szCs w:val="24"/>
          </w:rPr>
          <w:t>group</w:t>
        </w:r>
        <w:r w:rsidR="004109D3" w:rsidRPr="007418CF">
          <w:rPr>
            <w:rFonts w:ascii="Times New Roman" w:eastAsia="Times New Roman" w:hAnsi="Times New Roman" w:cs="Times New Roman"/>
            <w:sz w:val="24"/>
            <w:szCs w:val="24"/>
          </w:rPr>
          <w:t xml:space="preserve"> </w:t>
        </w:r>
      </w:ins>
      <w:r w:rsidR="0056517B" w:rsidRPr="007418CF">
        <w:rPr>
          <w:rFonts w:ascii="Times New Roman" w:eastAsia="Times New Roman" w:hAnsi="Times New Roman" w:cs="Times New Roman"/>
          <w:sz w:val="24"/>
          <w:szCs w:val="24"/>
        </w:rPr>
        <w:t>separation</w:t>
      </w:r>
      <w:r w:rsidR="00B05791" w:rsidRPr="007418CF">
        <w:rPr>
          <w:rFonts w:ascii="Times New Roman" w:eastAsia="Times New Roman" w:hAnsi="Times New Roman" w:cs="Times New Roman"/>
          <w:sz w:val="24"/>
          <w:szCs w:val="24"/>
        </w:rPr>
        <w:t xml:space="preserve">. </w:t>
      </w:r>
    </w:p>
    <w:p w14:paraId="04F6E3EF" w14:textId="7777777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 </w:t>
      </w:r>
    </w:p>
    <w:p w14:paraId="2ACD34BB" w14:textId="310D1AEE" w:rsidR="00A84037" w:rsidRPr="007418CF" w:rsidRDefault="00233C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To assess </w:t>
      </w:r>
      <w:r w:rsidR="00190BF3" w:rsidRPr="007418CF">
        <w:rPr>
          <w:rFonts w:ascii="Times New Roman" w:eastAsia="Times New Roman" w:hAnsi="Times New Roman" w:cs="Times New Roman"/>
          <w:sz w:val="24"/>
          <w:szCs w:val="24"/>
        </w:rPr>
        <w:t xml:space="preserve">whether </w:t>
      </w:r>
      <w:r w:rsidRPr="007418CF">
        <w:rPr>
          <w:rFonts w:ascii="Times New Roman" w:eastAsia="Times New Roman" w:hAnsi="Times New Roman" w:cs="Times New Roman"/>
          <w:sz w:val="24"/>
          <w:szCs w:val="24"/>
        </w:rPr>
        <w:t>benthic food</w:t>
      </w:r>
      <w:r w:rsidR="000D6577"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webs restructured with increasing sewage indicator concentrations</w:t>
      </w:r>
      <w:ins w:id="462" w:author="Meyer, Michael Frederick" w:date="2021-09-20T18:08:00Z">
        <w:r w:rsidR="00DA5152">
          <w:rPr>
            <w:rFonts w:ascii="Times New Roman" w:eastAsia="Times New Roman" w:hAnsi="Times New Roman" w:cs="Times New Roman"/>
            <w:sz w:val="24"/>
            <w:szCs w:val="24"/>
          </w:rPr>
          <w:t xml:space="preserve"> (Objective 3)</w:t>
        </w:r>
      </w:ins>
      <w:r w:rsidRPr="007418CF">
        <w:rPr>
          <w:rFonts w:ascii="Times New Roman" w:eastAsia="Times New Roman" w:hAnsi="Times New Roman" w:cs="Times New Roman"/>
          <w:sz w:val="24"/>
          <w:szCs w:val="24"/>
        </w:rPr>
        <w:t>, f</w:t>
      </w:r>
      <w:r w:rsidR="00D8535D" w:rsidRPr="007418CF">
        <w:rPr>
          <w:rFonts w:ascii="Times New Roman" w:eastAsia="Times New Roman" w:hAnsi="Times New Roman" w:cs="Times New Roman"/>
          <w:sz w:val="24"/>
          <w:szCs w:val="24"/>
        </w:rPr>
        <w:t xml:space="preserve">atty acid data were analyzed in a manner </w:t>
      </w:r>
      <w:r w:rsidR="00EF7A40" w:rsidRPr="007418CF">
        <w:rPr>
          <w:rFonts w:ascii="Times New Roman" w:eastAsia="Times New Roman" w:hAnsi="Times New Roman" w:cs="Times New Roman"/>
          <w:sz w:val="24"/>
          <w:szCs w:val="24"/>
        </w:rPr>
        <w:t xml:space="preserve">similar to </w:t>
      </w:r>
      <w:r w:rsidR="00D8535D" w:rsidRPr="007418CF">
        <w:rPr>
          <w:rFonts w:ascii="Times New Roman" w:eastAsia="Times New Roman" w:hAnsi="Times New Roman" w:cs="Times New Roman"/>
          <w:sz w:val="24"/>
          <w:szCs w:val="24"/>
        </w:rPr>
        <w:t xml:space="preserve">periphyton and macroinvertebrate abundance data. First, </w:t>
      </w:r>
      <w:r w:rsidRPr="007418CF">
        <w:rPr>
          <w:rFonts w:ascii="Times New Roman" w:eastAsia="Times New Roman" w:hAnsi="Times New Roman" w:cs="Times New Roman"/>
          <w:sz w:val="24"/>
          <w:szCs w:val="24"/>
        </w:rPr>
        <w:t>species’</w:t>
      </w:r>
      <w:r w:rsidR="00D8535D" w:rsidRPr="007418CF">
        <w:rPr>
          <w:rFonts w:ascii="Times New Roman" w:eastAsia="Times New Roman" w:hAnsi="Times New Roman" w:cs="Times New Roman"/>
          <w:sz w:val="24"/>
          <w:szCs w:val="24"/>
        </w:rPr>
        <w:t xml:space="preserve"> fatty acid profiles were visualized by performing NMDS with Bray-Curtis similarity for all organisms</w:t>
      </w:r>
      <w:r w:rsidR="0028012E" w:rsidRPr="007418CF">
        <w:rPr>
          <w:rFonts w:ascii="Times New Roman" w:eastAsia="Times New Roman" w:hAnsi="Times New Roman" w:cs="Times New Roman"/>
          <w:sz w:val="24"/>
          <w:szCs w:val="24"/>
        </w:rPr>
        <w:t>’ relative fatty acid abundance</w:t>
      </w:r>
      <w:r w:rsidR="00D8535D"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lastRenderedPageBreak/>
        <w:t>(Figure S</w:t>
      </w:r>
      <w:r w:rsidR="001F0548">
        <w:rPr>
          <w:rFonts w:ascii="Times New Roman" w:eastAsia="Times New Roman" w:hAnsi="Times New Roman" w:cs="Times New Roman"/>
          <w:sz w:val="24"/>
          <w:szCs w:val="24"/>
        </w:rPr>
        <w:t>5</w:t>
      </w:r>
      <w:r w:rsidR="00D8535D" w:rsidRPr="007418CF">
        <w:rPr>
          <w:rFonts w:ascii="Times New Roman" w:eastAsia="Times New Roman" w:hAnsi="Times New Roman" w:cs="Times New Roman"/>
          <w:sz w:val="24"/>
          <w:szCs w:val="24"/>
        </w:rPr>
        <w:t xml:space="preserve">). </w:t>
      </w:r>
      <w:del w:id="463" w:author="Meyer, Michael Frederick" w:date="2021-10-29T12:16:00Z">
        <w:r w:rsidR="00D8535D" w:rsidRPr="007418CF" w:rsidDel="00BA0465">
          <w:rPr>
            <w:rFonts w:ascii="Times New Roman" w:eastAsia="Times New Roman" w:hAnsi="Times New Roman" w:cs="Times New Roman"/>
            <w:sz w:val="24"/>
            <w:szCs w:val="24"/>
          </w:rPr>
          <w:delText>This technique broadly demonstrated that</w:delText>
        </w:r>
        <w:r w:rsidR="002A5B2A" w:rsidRPr="007418CF" w:rsidDel="00BA0465">
          <w:rPr>
            <w:rFonts w:ascii="Times New Roman" w:eastAsia="Times New Roman" w:hAnsi="Times New Roman" w:cs="Times New Roman"/>
            <w:sz w:val="24"/>
            <w:szCs w:val="24"/>
          </w:rPr>
          <w:delText>, as expected,</w:delText>
        </w:r>
        <w:r w:rsidR="00D8535D" w:rsidRPr="007418CF" w:rsidDel="00BA0465">
          <w:rPr>
            <w:rFonts w:ascii="Times New Roman" w:eastAsia="Times New Roman" w:hAnsi="Times New Roman" w:cs="Times New Roman"/>
            <w:sz w:val="24"/>
            <w:szCs w:val="24"/>
          </w:rPr>
          <w:delText xml:space="preserve"> interspecific variation in fatty acid composition was greater than intraspecific variation. </w:delText>
        </w:r>
        <w:r w:rsidR="006C6420" w:rsidRPr="007418CF" w:rsidDel="00BA0465">
          <w:rPr>
            <w:rFonts w:ascii="Times New Roman" w:eastAsia="Times New Roman" w:hAnsi="Times New Roman" w:cs="Times New Roman"/>
            <w:sz w:val="24"/>
            <w:szCs w:val="24"/>
          </w:rPr>
          <w:delText xml:space="preserve">The </w:delText>
        </w:r>
        <w:r w:rsidR="00D8535D" w:rsidRPr="007418CF" w:rsidDel="00BA0465">
          <w:rPr>
            <w:rFonts w:ascii="Times New Roman" w:eastAsia="Times New Roman" w:hAnsi="Times New Roman" w:cs="Times New Roman"/>
            <w:sz w:val="24"/>
            <w:szCs w:val="24"/>
          </w:rPr>
          <w:delText>same pattern was observed for all fatty acids quantified as well as solely essential fatty acids (EFAs; Figure S</w:delText>
        </w:r>
        <w:r w:rsidR="001F0548" w:rsidDel="00BA0465">
          <w:rPr>
            <w:rFonts w:ascii="Times New Roman" w:eastAsia="Times New Roman" w:hAnsi="Times New Roman" w:cs="Times New Roman"/>
            <w:sz w:val="24"/>
            <w:szCs w:val="24"/>
          </w:rPr>
          <w:delText>6</w:delText>
        </w:r>
        <w:r w:rsidR="00D8535D" w:rsidRPr="007418CF" w:rsidDel="00BA0465">
          <w:rPr>
            <w:rFonts w:ascii="Times New Roman" w:eastAsia="Times New Roman" w:hAnsi="Times New Roman" w:cs="Times New Roman"/>
            <w:sz w:val="24"/>
            <w:szCs w:val="24"/>
          </w:rPr>
          <w:delText>).</w:delText>
        </w:r>
        <w:r w:rsidR="003E6D7F" w:rsidRPr="007418CF" w:rsidDel="00BA0465">
          <w:rPr>
            <w:rFonts w:ascii="Times New Roman" w:eastAsia="Times New Roman" w:hAnsi="Times New Roman" w:cs="Times New Roman"/>
            <w:sz w:val="24"/>
            <w:szCs w:val="24"/>
          </w:rPr>
          <w:delText xml:space="preserve"> Together, t</w:delText>
        </w:r>
      </w:del>
      <w:ins w:id="464" w:author="Meyer, Michael Frederick" w:date="2021-10-29T12:16:00Z">
        <w:r w:rsidR="00BA0465">
          <w:rPr>
            <w:rFonts w:ascii="Times New Roman" w:eastAsia="Times New Roman" w:hAnsi="Times New Roman" w:cs="Times New Roman"/>
            <w:sz w:val="24"/>
            <w:szCs w:val="24"/>
          </w:rPr>
          <w:t>T</w:t>
        </w:r>
      </w:ins>
      <w:r w:rsidR="003E6D7F" w:rsidRPr="007418CF">
        <w:rPr>
          <w:rFonts w:ascii="Times New Roman" w:eastAsia="Times New Roman" w:hAnsi="Times New Roman" w:cs="Times New Roman"/>
          <w:sz w:val="24"/>
          <w:szCs w:val="24"/>
        </w:rPr>
        <w:t xml:space="preserve">hese </w:t>
      </w:r>
      <w:r w:rsidRPr="007418CF">
        <w:rPr>
          <w:rFonts w:ascii="Times New Roman" w:eastAsia="Times New Roman" w:hAnsi="Times New Roman" w:cs="Times New Roman"/>
          <w:sz w:val="24"/>
          <w:szCs w:val="24"/>
        </w:rPr>
        <w:t>NMDS plot</w:t>
      </w:r>
      <w:r w:rsidR="00A4130B"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suggested that </w:t>
      </w:r>
      <w:r w:rsidR="003E6D7F" w:rsidRPr="007418CF">
        <w:rPr>
          <w:rFonts w:ascii="Times New Roman" w:eastAsia="Times New Roman" w:hAnsi="Times New Roman" w:cs="Times New Roman"/>
          <w:sz w:val="24"/>
          <w:szCs w:val="24"/>
        </w:rPr>
        <w:t xml:space="preserve">periphyton fatty acids </w:t>
      </w:r>
      <w:r w:rsidR="009C6B78" w:rsidRPr="007418CF">
        <w:rPr>
          <w:rFonts w:ascii="Times New Roman" w:eastAsia="Times New Roman" w:hAnsi="Times New Roman" w:cs="Times New Roman"/>
          <w:sz w:val="24"/>
          <w:szCs w:val="24"/>
        </w:rPr>
        <w:t>differentiated</w:t>
      </w:r>
      <w:r w:rsidRPr="007418CF">
        <w:rPr>
          <w:rFonts w:ascii="Times New Roman" w:eastAsia="Times New Roman" w:hAnsi="Times New Roman" w:cs="Times New Roman"/>
          <w:sz w:val="24"/>
          <w:szCs w:val="24"/>
        </w:rPr>
        <w:t xml:space="preserve"> based on </w:t>
      </w:r>
      <w:r w:rsidR="00795613" w:rsidRPr="007418CF">
        <w:rPr>
          <w:rFonts w:ascii="Times New Roman" w:eastAsia="Times New Roman" w:hAnsi="Times New Roman" w:cs="Times New Roman"/>
          <w:sz w:val="24"/>
          <w:szCs w:val="24"/>
        </w:rPr>
        <w:t>sewage indicator concentrations</w:t>
      </w:r>
      <w:del w:id="465" w:author="Meyer, Michael Frederick" w:date="2021-10-29T12:17:00Z">
        <w:r w:rsidR="003E6D7F" w:rsidRPr="007418CF" w:rsidDel="00BA0465">
          <w:rPr>
            <w:rFonts w:ascii="Times New Roman" w:eastAsia="Times New Roman" w:hAnsi="Times New Roman" w:cs="Times New Roman"/>
            <w:sz w:val="24"/>
            <w:szCs w:val="24"/>
          </w:rPr>
          <w:delText xml:space="preserve">, which was likely a reflection of differences in </w:delText>
        </w:r>
        <w:r w:rsidR="009520EA" w:rsidRPr="007418CF" w:rsidDel="00BA0465">
          <w:rPr>
            <w:rFonts w:ascii="Times New Roman" w:eastAsia="Times New Roman" w:hAnsi="Times New Roman" w:cs="Times New Roman"/>
            <w:sz w:val="24"/>
            <w:szCs w:val="24"/>
          </w:rPr>
          <w:delText xml:space="preserve">periphyton </w:delText>
        </w:r>
        <w:r w:rsidR="003E6D7F" w:rsidRPr="007418CF" w:rsidDel="00BA0465">
          <w:rPr>
            <w:rFonts w:ascii="Times New Roman" w:eastAsia="Times New Roman" w:hAnsi="Times New Roman" w:cs="Times New Roman"/>
            <w:sz w:val="24"/>
            <w:szCs w:val="24"/>
          </w:rPr>
          <w:delText>community composition</w:delText>
        </w:r>
        <w:r w:rsidR="009C6B78" w:rsidRPr="007418CF" w:rsidDel="00BA0465">
          <w:rPr>
            <w:rFonts w:ascii="Times New Roman" w:eastAsia="Times New Roman" w:hAnsi="Times New Roman" w:cs="Times New Roman"/>
            <w:sz w:val="24"/>
            <w:szCs w:val="24"/>
          </w:rPr>
          <w:delText xml:space="preserve"> </w:delText>
        </w:r>
        <w:r w:rsidR="001A1BBB" w:rsidRPr="007418CF" w:rsidDel="00BA0465">
          <w:rPr>
            <w:rFonts w:ascii="Times New Roman" w:eastAsia="Times New Roman" w:hAnsi="Times New Roman" w:cs="Times New Roman"/>
            <w:sz w:val="24"/>
            <w:szCs w:val="24"/>
          </w:rPr>
          <w:fldChar w:fldCharType="begin"/>
        </w:r>
        <w:r w:rsidR="001A1BBB" w:rsidRPr="007418CF" w:rsidDel="00BA0465">
          <w:rPr>
            <w:rFonts w:ascii="Times New Roman" w:eastAsia="Times New Roman" w:hAnsi="Times New Roman" w:cs="Times New Roman"/>
            <w:sz w:val="24"/>
            <w:szCs w:val="24"/>
          </w:rPr>
          <w:delInstrText xml:space="preserve"> ADDIN ZOTERO_ITEM CSL_CITATION {"citationID":"VlPu0Pv1","properties":{"formattedCitation":"(Taipale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delInstrText>
        </w:r>
        <w:r w:rsidR="001A1BBB" w:rsidRPr="007418CF" w:rsidDel="00BA0465">
          <w:rPr>
            <w:rFonts w:ascii="Times New Roman" w:eastAsia="Times New Roman" w:hAnsi="Times New Roman" w:cs="Times New Roman"/>
            <w:sz w:val="24"/>
            <w:szCs w:val="24"/>
          </w:rPr>
          <w:fldChar w:fldCharType="separate"/>
        </w:r>
        <w:r w:rsidR="001A1BBB" w:rsidRPr="007418CF" w:rsidDel="00BA0465">
          <w:rPr>
            <w:rFonts w:ascii="Times New Roman" w:hAnsi="Times New Roman" w:cs="Times New Roman"/>
            <w:sz w:val="24"/>
          </w:rPr>
          <w:delText>(Taipale et al. 2013)</w:delText>
        </w:r>
        <w:r w:rsidR="001A1BBB" w:rsidRPr="007418CF" w:rsidDel="00BA0465">
          <w:rPr>
            <w:rFonts w:ascii="Times New Roman" w:eastAsia="Times New Roman" w:hAnsi="Times New Roman" w:cs="Times New Roman"/>
            <w:sz w:val="24"/>
            <w:szCs w:val="24"/>
          </w:rPr>
          <w:fldChar w:fldCharType="end"/>
        </w:r>
      </w:del>
      <w:r w:rsidR="003E6D7F" w:rsidRPr="007418CF">
        <w:rPr>
          <w:rFonts w:ascii="Times New Roman" w:eastAsia="Times New Roman" w:hAnsi="Times New Roman" w:cs="Times New Roman"/>
          <w:sz w:val="24"/>
          <w:szCs w:val="24"/>
        </w:rPr>
        <w:t>. Among all taxa and sites,</w:t>
      </w:r>
      <w:r w:rsidR="00D8535D" w:rsidRPr="007418CF">
        <w:rPr>
          <w:rFonts w:ascii="Times New Roman" w:eastAsia="Times New Roman" w:hAnsi="Times New Roman" w:cs="Times New Roman"/>
          <w:sz w:val="24"/>
          <w:szCs w:val="24"/>
        </w:rPr>
        <w:t xml:space="preserve"> </w:t>
      </w:r>
      <w:r w:rsidR="00181540">
        <w:rPr>
          <w:rFonts w:ascii="Times New Roman" w:eastAsia="Times New Roman" w:hAnsi="Times New Roman" w:cs="Times New Roman"/>
          <w:sz w:val="24"/>
          <w:szCs w:val="24"/>
        </w:rPr>
        <w:t xml:space="preserve">the fatty acids </w:t>
      </w:r>
      <w:r w:rsidR="00D8535D" w:rsidRPr="007418CF">
        <w:rPr>
          <w:rFonts w:ascii="Times New Roman" w:eastAsia="Times New Roman" w:hAnsi="Times New Roman" w:cs="Times New Roman"/>
          <w:sz w:val="24"/>
          <w:szCs w:val="24"/>
        </w:rPr>
        <w:t xml:space="preserve">18:3ω3, </w:t>
      </w:r>
      <w:r w:rsidR="003E6D7F" w:rsidRPr="007418CF">
        <w:rPr>
          <w:rFonts w:ascii="Times New Roman" w:eastAsia="Times New Roman" w:hAnsi="Times New Roman" w:cs="Times New Roman"/>
          <w:sz w:val="24"/>
          <w:szCs w:val="24"/>
        </w:rPr>
        <w:t>18:1ω9</w:t>
      </w:r>
      <w:r w:rsidR="00911DEA" w:rsidRPr="007418CF">
        <w:rPr>
          <w:rFonts w:ascii="Times New Roman" w:eastAsia="Times New Roman" w:hAnsi="Times New Roman" w:cs="Times New Roman"/>
          <w:sz w:val="24"/>
          <w:szCs w:val="24"/>
        </w:rPr>
        <w:t xml:space="preserve">, </w:t>
      </w:r>
      <w:r w:rsidR="003E6D7F" w:rsidRPr="007418CF">
        <w:rPr>
          <w:rFonts w:ascii="Times New Roman" w:eastAsia="Times New Roman" w:hAnsi="Times New Roman" w:cs="Times New Roman"/>
          <w:sz w:val="24"/>
          <w:szCs w:val="24"/>
        </w:rPr>
        <w:t xml:space="preserve">and </w:t>
      </w:r>
      <w:r w:rsidR="00D8535D" w:rsidRPr="007418CF">
        <w:rPr>
          <w:rFonts w:ascii="Times New Roman" w:eastAsia="Times New Roman" w:hAnsi="Times New Roman" w:cs="Times New Roman"/>
          <w:sz w:val="24"/>
          <w:szCs w:val="24"/>
        </w:rPr>
        <w:t>20:5ω3</w:t>
      </w:r>
      <w:r w:rsidR="00911DEA"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had </w:t>
      </w:r>
      <w:r w:rsidR="00181C34">
        <w:rPr>
          <w:rFonts w:ascii="Times New Roman" w:eastAsia="Times New Roman" w:hAnsi="Times New Roman" w:cs="Times New Roman"/>
          <w:sz w:val="24"/>
          <w:szCs w:val="24"/>
        </w:rPr>
        <w:t xml:space="preserve">among </w:t>
      </w:r>
      <w:r w:rsidR="00D8535D" w:rsidRPr="007418CF">
        <w:rPr>
          <w:rFonts w:ascii="Times New Roman" w:eastAsia="Times New Roman" w:hAnsi="Times New Roman" w:cs="Times New Roman"/>
          <w:sz w:val="24"/>
          <w:szCs w:val="24"/>
        </w:rPr>
        <w:t>the highest coefficient</w:t>
      </w:r>
      <w:r w:rsidR="009C6B78"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of variation</w:t>
      </w:r>
      <w:r w:rsidR="00863C77" w:rsidRPr="007418CF">
        <w:rPr>
          <w:rFonts w:ascii="Times New Roman" w:eastAsia="Times New Roman" w:hAnsi="Times New Roman" w:cs="Times New Roman"/>
          <w:sz w:val="24"/>
          <w:szCs w:val="24"/>
        </w:rPr>
        <w:t>, enabling comparisons between sites</w:t>
      </w:r>
      <w:r w:rsidR="003E6D7F" w:rsidRPr="007418CF">
        <w:rPr>
          <w:rFonts w:ascii="Times New Roman" w:eastAsia="Times New Roman" w:hAnsi="Times New Roman" w:cs="Times New Roman"/>
          <w:sz w:val="24"/>
          <w:szCs w:val="24"/>
        </w:rPr>
        <w:t>.</w:t>
      </w:r>
      <w:r w:rsidR="00A84037" w:rsidRPr="007418CF">
        <w:rPr>
          <w:rFonts w:ascii="Times New Roman" w:eastAsia="Times New Roman" w:hAnsi="Times New Roman" w:cs="Times New Roman"/>
          <w:sz w:val="24"/>
          <w:szCs w:val="24"/>
        </w:rPr>
        <w:t xml:space="preserve"> </w:t>
      </w:r>
      <w:del w:id="466" w:author="Meyer, Michael Frederick" w:date="2021-10-29T12:17:00Z">
        <w:r w:rsidR="00A84037" w:rsidRPr="007418CF" w:rsidDel="00BA0465">
          <w:rPr>
            <w:rFonts w:ascii="Times New Roman" w:eastAsia="Times New Roman" w:hAnsi="Times New Roman" w:cs="Times New Roman"/>
            <w:sz w:val="24"/>
            <w:szCs w:val="24"/>
          </w:rPr>
          <w:delText xml:space="preserve">These fatty acids tend to be associated with </w:delText>
        </w:r>
        <w:r w:rsidR="00863C77" w:rsidRPr="007418CF" w:rsidDel="00BA0465">
          <w:rPr>
            <w:rFonts w:ascii="Times New Roman" w:eastAsia="Times New Roman" w:hAnsi="Times New Roman" w:cs="Times New Roman"/>
            <w:sz w:val="24"/>
            <w:szCs w:val="24"/>
          </w:rPr>
          <w:delText xml:space="preserve">filamentous </w:delText>
        </w:r>
        <w:r w:rsidR="00A84037" w:rsidRPr="007418CF" w:rsidDel="00BA0465">
          <w:rPr>
            <w:rFonts w:ascii="Times New Roman" w:eastAsia="Times New Roman" w:hAnsi="Times New Roman" w:cs="Times New Roman"/>
            <w:sz w:val="24"/>
            <w:szCs w:val="24"/>
          </w:rPr>
          <w:delText>green algae (i.e., 18:3ω3</w:delText>
        </w:r>
        <w:r w:rsidR="00911DEA" w:rsidRPr="007418CF" w:rsidDel="00BA0465">
          <w:rPr>
            <w:rFonts w:ascii="Times New Roman" w:eastAsia="Times New Roman" w:hAnsi="Times New Roman" w:cs="Times New Roman"/>
            <w:sz w:val="24"/>
            <w:szCs w:val="24"/>
          </w:rPr>
          <w:delText xml:space="preserve"> and</w:delText>
        </w:r>
        <w:r w:rsidR="003143FA" w:rsidRPr="007418CF" w:rsidDel="00BA0465">
          <w:rPr>
            <w:rFonts w:ascii="Times New Roman" w:eastAsia="Times New Roman" w:hAnsi="Times New Roman" w:cs="Times New Roman"/>
            <w:sz w:val="24"/>
            <w:szCs w:val="24"/>
          </w:rPr>
          <w:delText xml:space="preserve"> </w:delText>
        </w:r>
        <w:r w:rsidR="00A84037" w:rsidRPr="007418CF" w:rsidDel="00BA0465">
          <w:rPr>
            <w:rFonts w:ascii="Times New Roman" w:eastAsia="Times New Roman" w:hAnsi="Times New Roman" w:cs="Times New Roman"/>
            <w:sz w:val="24"/>
            <w:szCs w:val="24"/>
          </w:rPr>
          <w:delText>18:1ω9</w:delText>
        </w:r>
        <w:r w:rsidR="00911DEA" w:rsidRPr="007418CF" w:rsidDel="00BA0465">
          <w:rPr>
            <w:rFonts w:ascii="Times New Roman" w:eastAsia="Times New Roman" w:hAnsi="Times New Roman" w:cs="Times New Roman"/>
            <w:sz w:val="24"/>
            <w:szCs w:val="24"/>
          </w:rPr>
          <w:delText>)</w:delText>
        </w:r>
        <w:r w:rsidR="00A84037" w:rsidRPr="007418CF" w:rsidDel="00BA0465">
          <w:rPr>
            <w:rFonts w:ascii="Times New Roman" w:eastAsia="Times New Roman" w:hAnsi="Times New Roman" w:cs="Times New Roman"/>
            <w:sz w:val="24"/>
            <w:szCs w:val="24"/>
          </w:rPr>
          <w:delText xml:space="preserve"> and diatoms (i.e., 20:5ω3)</w:delText>
        </w:r>
        <w:r w:rsidR="00911DEA" w:rsidRPr="007418CF" w:rsidDel="00BA0465">
          <w:rPr>
            <w:rFonts w:ascii="Times New Roman" w:eastAsia="Times New Roman" w:hAnsi="Times New Roman" w:cs="Times New Roman"/>
            <w:sz w:val="24"/>
            <w:szCs w:val="24"/>
          </w:rPr>
          <w:delText xml:space="preserve">. </w:delText>
        </w:r>
      </w:del>
      <w:r w:rsidR="00911DEA" w:rsidRPr="007418CF">
        <w:rPr>
          <w:rFonts w:ascii="Times New Roman" w:eastAsia="Times New Roman" w:hAnsi="Times New Roman" w:cs="Times New Roman"/>
          <w:sz w:val="24"/>
          <w:szCs w:val="24"/>
        </w:rPr>
        <w:t>T</w:t>
      </w:r>
      <w:r w:rsidR="00863C77" w:rsidRPr="007418CF">
        <w:rPr>
          <w:rFonts w:ascii="Times New Roman" w:eastAsia="Times New Roman" w:hAnsi="Times New Roman" w:cs="Times New Roman"/>
          <w:sz w:val="24"/>
          <w:szCs w:val="24"/>
        </w:rPr>
        <w:t>o increase the robustness</w:t>
      </w:r>
      <w:r w:rsidR="00EB48D3" w:rsidRPr="007418CF">
        <w:rPr>
          <w:rFonts w:ascii="Times New Roman" w:eastAsia="Times New Roman" w:hAnsi="Times New Roman" w:cs="Times New Roman"/>
          <w:sz w:val="24"/>
          <w:szCs w:val="24"/>
        </w:rPr>
        <w:t xml:space="preserve"> of our analysis</w:t>
      </w:r>
      <w:r w:rsidR="00A84037" w:rsidRPr="007418CF">
        <w:rPr>
          <w:rFonts w:ascii="Times New Roman" w:eastAsia="Times New Roman" w:hAnsi="Times New Roman" w:cs="Times New Roman"/>
          <w:sz w:val="24"/>
          <w:szCs w:val="24"/>
        </w:rPr>
        <w:t xml:space="preserve">, we </w:t>
      </w:r>
      <w:r w:rsidR="00911DEA" w:rsidRPr="007418CF">
        <w:rPr>
          <w:rFonts w:ascii="Times New Roman" w:eastAsia="Times New Roman" w:hAnsi="Times New Roman" w:cs="Times New Roman"/>
          <w:sz w:val="24"/>
          <w:szCs w:val="24"/>
        </w:rPr>
        <w:t>expanded</w:t>
      </w:r>
      <w:r w:rsidR="00A84037" w:rsidRPr="007418CF">
        <w:rPr>
          <w:rFonts w:ascii="Times New Roman" w:eastAsia="Times New Roman" w:hAnsi="Times New Roman" w:cs="Times New Roman"/>
          <w:sz w:val="24"/>
          <w:szCs w:val="24"/>
        </w:rPr>
        <w:t xml:space="preserve"> our </w:t>
      </w:r>
      <w:r w:rsidR="00EB48D3" w:rsidRPr="007418CF">
        <w:rPr>
          <w:rFonts w:ascii="Times New Roman" w:eastAsia="Times New Roman" w:hAnsi="Times New Roman" w:cs="Times New Roman"/>
          <w:sz w:val="24"/>
          <w:szCs w:val="24"/>
        </w:rPr>
        <w:t>approach</w:t>
      </w:r>
      <w:r w:rsidR="00A84037" w:rsidRPr="007418CF">
        <w:rPr>
          <w:rFonts w:ascii="Times New Roman" w:eastAsia="Times New Roman" w:hAnsi="Times New Roman" w:cs="Times New Roman"/>
          <w:sz w:val="24"/>
          <w:szCs w:val="24"/>
        </w:rPr>
        <w:t xml:space="preserve"> to include</w:t>
      </w:r>
      <w:r w:rsidR="00911DEA" w:rsidRPr="007418CF">
        <w:rPr>
          <w:rFonts w:ascii="Times New Roman" w:eastAsia="Times New Roman" w:hAnsi="Times New Roman" w:cs="Times New Roman"/>
          <w:sz w:val="24"/>
          <w:szCs w:val="24"/>
        </w:rPr>
        <w:t xml:space="preserve"> major fatty acids within each taxonomic group, including</w:t>
      </w:r>
      <w:r w:rsidR="00A84037" w:rsidRPr="007418CF">
        <w:rPr>
          <w:rFonts w:ascii="Times New Roman" w:eastAsia="Times New Roman" w:hAnsi="Times New Roman" w:cs="Times New Roman"/>
          <w:sz w:val="24"/>
          <w:szCs w:val="24"/>
        </w:rPr>
        <w:t xml:space="preserve"> 18:2ω6 (abundant in green algae); 16:1ω7 and 14:0 (abundant in diatoms); and 16:0 (abundant in both green algae and diatoms)</w:t>
      </w:r>
      <w:r w:rsidR="00863C77" w:rsidRPr="007418CF">
        <w:rPr>
          <w:rFonts w:ascii="Times New Roman" w:eastAsia="Times New Roman" w:hAnsi="Times New Roman" w:cs="Times New Roman"/>
          <w:sz w:val="24"/>
          <w:szCs w:val="24"/>
        </w:rPr>
        <w:t xml:space="preserve"> (</w:t>
      </w:r>
      <w:proofErr w:type="spellStart"/>
      <w:r w:rsidR="00863C77" w:rsidRPr="007418CF">
        <w:rPr>
          <w:rFonts w:ascii="Times New Roman" w:eastAsia="Times New Roman" w:hAnsi="Times New Roman" w:cs="Times New Roman"/>
          <w:sz w:val="24"/>
          <w:szCs w:val="24"/>
        </w:rPr>
        <w:t>Taipale</w:t>
      </w:r>
      <w:proofErr w:type="spellEnd"/>
      <w:r w:rsidR="00863C77" w:rsidRPr="007418CF">
        <w:rPr>
          <w:rFonts w:ascii="Times New Roman" w:eastAsia="Times New Roman" w:hAnsi="Times New Roman" w:cs="Times New Roman"/>
          <w:sz w:val="24"/>
          <w:szCs w:val="24"/>
        </w:rPr>
        <w:t xml:space="preserve"> et al. 2013)</w:t>
      </w:r>
      <w:r w:rsidR="00A84037" w:rsidRPr="007418CF">
        <w:rPr>
          <w:rFonts w:ascii="Times New Roman" w:eastAsia="Times New Roman" w:hAnsi="Times New Roman" w:cs="Times New Roman"/>
          <w:sz w:val="24"/>
          <w:szCs w:val="24"/>
        </w:rPr>
        <w:t xml:space="preserve">. </w:t>
      </w:r>
      <w:r w:rsidR="0040674D" w:rsidRPr="007418CF">
        <w:rPr>
          <w:rFonts w:ascii="Times New Roman" w:eastAsia="Times New Roman" w:hAnsi="Times New Roman" w:cs="Times New Roman"/>
          <w:sz w:val="24"/>
          <w:szCs w:val="24"/>
        </w:rPr>
        <w:t xml:space="preserve">To evaluate how relative fatty acid abundance may relate to sewage pollution, we assessed patterns among these seven fatty acids </w:t>
      </w:r>
      <w:r w:rsidR="009520EA" w:rsidRPr="007418CF">
        <w:rPr>
          <w:rFonts w:ascii="Times New Roman" w:eastAsia="Times New Roman" w:hAnsi="Times New Roman" w:cs="Times New Roman"/>
          <w:sz w:val="24"/>
          <w:szCs w:val="24"/>
        </w:rPr>
        <w:t>with both</w:t>
      </w:r>
      <w:r w:rsidR="0040674D" w:rsidRPr="007418CF">
        <w:rPr>
          <w:rFonts w:ascii="Times New Roman" w:eastAsia="Times New Roman" w:hAnsi="Times New Roman" w:cs="Times New Roman"/>
          <w:sz w:val="24"/>
          <w:szCs w:val="24"/>
        </w:rPr>
        <w:t xml:space="preserve"> multivariate and univariate </w:t>
      </w:r>
      <w:r w:rsidR="00190BF3" w:rsidRPr="007418CF">
        <w:rPr>
          <w:rFonts w:ascii="Times New Roman" w:eastAsia="Times New Roman" w:hAnsi="Times New Roman" w:cs="Times New Roman"/>
          <w:sz w:val="24"/>
          <w:szCs w:val="24"/>
        </w:rPr>
        <w:t>approaches</w:t>
      </w:r>
      <w:r w:rsidR="0040674D" w:rsidRPr="007418CF">
        <w:rPr>
          <w:rFonts w:ascii="Times New Roman" w:eastAsia="Times New Roman" w:hAnsi="Times New Roman" w:cs="Times New Roman"/>
          <w:sz w:val="24"/>
          <w:szCs w:val="24"/>
        </w:rPr>
        <w:t>. With</w:t>
      </w:r>
      <w:r w:rsidR="00190BF3" w:rsidRPr="007418CF">
        <w:rPr>
          <w:rFonts w:ascii="Times New Roman" w:eastAsia="Times New Roman" w:hAnsi="Times New Roman" w:cs="Times New Roman"/>
          <w:sz w:val="24"/>
          <w:szCs w:val="24"/>
        </w:rPr>
        <w:t>in</w:t>
      </w:r>
      <w:r w:rsidR="0040674D" w:rsidRPr="007418CF">
        <w:rPr>
          <w:rFonts w:ascii="Times New Roman" w:eastAsia="Times New Roman" w:hAnsi="Times New Roman" w:cs="Times New Roman"/>
          <w:sz w:val="24"/>
          <w:szCs w:val="24"/>
        </w:rPr>
        <w:t xml:space="preserve"> a multivariate framework, we created two NMDS plots with Bray-Curtis similarity, one just with primary producer</w:t>
      </w:r>
      <w:r w:rsidR="00911DEA" w:rsidRPr="007418CF">
        <w:rPr>
          <w:rFonts w:ascii="Times New Roman" w:eastAsia="Times New Roman" w:hAnsi="Times New Roman" w:cs="Times New Roman"/>
          <w:sz w:val="24"/>
          <w:szCs w:val="24"/>
        </w:rPr>
        <w:t xml:space="preserve"> (Figure S</w:t>
      </w:r>
      <w:r w:rsidR="001F0548">
        <w:rPr>
          <w:rFonts w:ascii="Times New Roman" w:eastAsia="Times New Roman" w:hAnsi="Times New Roman" w:cs="Times New Roman"/>
          <w:sz w:val="24"/>
          <w:szCs w:val="24"/>
        </w:rPr>
        <w:t>7</w:t>
      </w:r>
      <w:r w:rsidR="00911DEA" w:rsidRPr="007418CF">
        <w:rPr>
          <w:rFonts w:ascii="Times New Roman" w:eastAsia="Times New Roman" w:hAnsi="Times New Roman" w:cs="Times New Roman"/>
          <w:sz w:val="24"/>
          <w:szCs w:val="24"/>
        </w:rPr>
        <w:t>)</w:t>
      </w:r>
      <w:r w:rsidR="0040674D" w:rsidRPr="007418CF">
        <w:rPr>
          <w:rFonts w:ascii="Times New Roman" w:eastAsia="Times New Roman" w:hAnsi="Times New Roman" w:cs="Times New Roman"/>
          <w:sz w:val="24"/>
          <w:szCs w:val="24"/>
        </w:rPr>
        <w:t xml:space="preserve"> and the other with macroinvertebrate </w:t>
      </w:r>
      <w:r w:rsidR="00911DEA" w:rsidRPr="007418CF">
        <w:rPr>
          <w:rFonts w:ascii="Times New Roman" w:eastAsia="Times New Roman" w:hAnsi="Times New Roman" w:cs="Times New Roman"/>
          <w:sz w:val="24"/>
          <w:szCs w:val="24"/>
        </w:rPr>
        <w:t>(Figure S</w:t>
      </w:r>
      <w:r w:rsidR="001F0548">
        <w:rPr>
          <w:rFonts w:ascii="Times New Roman" w:eastAsia="Times New Roman" w:hAnsi="Times New Roman" w:cs="Times New Roman"/>
          <w:sz w:val="24"/>
          <w:szCs w:val="24"/>
        </w:rPr>
        <w:t>8</w:t>
      </w:r>
      <w:r w:rsidR="00911DEA" w:rsidRPr="007418CF">
        <w:rPr>
          <w:rFonts w:ascii="Times New Roman" w:eastAsia="Times New Roman" w:hAnsi="Times New Roman" w:cs="Times New Roman"/>
          <w:sz w:val="24"/>
          <w:szCs w:val="24"/>
        </w:rPr>
        <w:t xml:space="preserve">) </w:t>
      </w:r>
      <w:r w:rsidR="0040674D" w:rsidRPr="007418CF">
        <w:rPr>
          <w:rFonts w:ascii="Times New Roman" w:eastAsia="Times New Roman" w:hAnsi="Times New Roman" w:cs="Times New Roman"/>
          <w:sz w:val="24"/>
          <w:szCs w:val="24"/>
        </w:rPr>
        <w:t>fatty acid profiles. Because multivariate patterns suggested fatty acid</w:t>
      </w:r>
      <w:r w:rsidR="00911DEA" w:rsidRPr="007418CF">
        <w:rPr>
          <w:rFonts w:ascii="Times New Roman" w:eastAsia="Times New Roman" w:hAnsi="Times New Roman" w:cs="Times New Roman"/>
          <w:sz w:val="24"/>
          <w:szCs w:val="24"/>
        </w:rPr>
        <w:t xml:space="preserve"> profiles </w:t>
      </w:r>
      <w:r w:rsidR="0040674D" w:rsidRPr="007418CF">
        <w:rPr>
          <w:rFonts w:ascii="Times New Roman" w:eastAsia="Times New Roman" w:hAnsi="Times New Roman" w:cs="Times New Roman"/>
          <w:sz w:val="24"/>
          <w:szCs w:val="24"/>
        </w:rPr>
        <w:t>may relate to sewage pollution</w:t>
      </w:r>
      <w:r w:rsidR="00D8535D" w:rsidRPr="007418CF">
        <w:rPr>
          <w:rFonts w:ascii="Times New Roman" w:eastAsia="Times New Roman" w:hAnsi="Times New Roman" w:cs="Times New Roman"/>
          <w:sz w:val="24"/>
          <w:szCs w:val="24"/>
        </w:rPr>
        <w:t xml:space="preserve">, we regressed </w:t>
      </w:r>
      <w:r w:rsidR="00911DEA" w:rsidRPr="007418CF">
        <w:rPr>
          <w:rFonts w:ascii="Times New Roman" w:eastAsia="Times New Roman" w:hAnsi="Times New Roman" w:cs="Times New Roman"/>
          <w:sz w:val="24"/>
          <w:szCs w:val="24"/>
        </w:rPr>
        <w:t xml:space="preserve">a </w:t>
      </w:r>
      <w:proofErr w:type="spellStart"/>
      <w:r w:rsidR="00D8535D" w:rsidRPr="007418CF">
        <w:rPr>
          <w:rFonts w:ascii="Times New Roman" w:eastAsia="Times New Roman" w:hAnsi="Times New Roman" w:cs="Times New Roman"/>
          <w:sz w:val="24"/>
          <w:szCs w:val="24"/>
        </w:rPr>
        <w:t>filamentous:diatom</w:t>
      </w:r>
      <w:proofErr w:type="spellEnd"/>
      <w:r w:rsidR="00D8535D" w:rsidRPr="007418CF">
        <w:rPr>
          <w:rFonts w:ascii="Times New Roman" w:eastAsia="Times New Roman" w:hAnsi="Times New Roman" w:cs="Times New Roman"/>
          <w:sz w:val="24"/>
          <w:szCs w:val="24"/>
        </w:rPr>
        <w:t xml:space="preserve"> fatty acid </w:t>
      </w:r>
      <w:r w:rsidR="00911DEA" w:rsidRPr="007418CF">
        <w:rPr>
          <w:rFonts w:ascii="Times New Roman" w:eastAsia="Times New Roman" w:hAnsi="Times New Roman" w:cs="Times New Roman"/>
          <w:sz w:val="24"/>
          <w:szCs w:val="24"/>
        </w:rPr>
        <w:t>ratio</w:t>
      </w:r>
      <w:r w:rsidR="00D8535D" w:rsidRPr="007418CF">
        <w:rPr>
          <w:rFonts w:ascii="Times New Roman" w:eastAsia="Times New Roman" w:hAnsi="Times New Roman" w:cs="Times New Roman"/>
          <w:sz w:val="24"/>
          <w:szCs w:val="24"/>
        </w:rPr>
        <w:t xml:space="preserve"> (</w:t>
      </w:r>
      <w:r w:rsidR="00A84037" w:rsidRPr="007418CF">
        <w:rPr>
          <w:rFonts w:ascii="Times New Roman" w:eastAsia="Times New Roman" w:hAnsi="Times New Roman" w:cs="Times New Roman"/>
          <w:sz w:val="24"/>
          <w:szCs w:val="24"/>
        </w:rPr>
        <w:t xml:space="preserve">Equation </w:t>
      </w:r>
      <w:ins w:id="467" w:author="Meyer, Michael Frederick" w:date="2021-09-24T13:00:00Z">
        <w:r w:rsidR="00156C75">
          <w:rPr>
            <w:rFonts w:ascii="Times New Roman" w:eastAsia="Times New Roman" w:hAnsi="Times New Roman" w:cs="Times New Roman"/>
            <w:sz w:val="24"/>
            <w:szCs w:val="24"/>
          </w:rPr>
          <w:t>2</w:t>
        </w:r>
      </w:ins>
      <w:del w:id="468" w:author="Meyer, Michael Frederick" w:date="2021-09-24T13:00:00Z">
        <w:r w:rsidR="00181C34" w:rsidDel="00156C75">
          <w:rPr>
            <w:rFonts w:ascii="Times New Roman" w:eastAsia="Times New Roman" w:hAnsi="Times New Roman" w:cs="Times New Roman"/>
            <w:sz w:val="24"/>
            <w:szCs w:val="24"/>
          </w:rPr>
          <w:delText>3</w:delText>
        </w:r>
      </w:del>
      <w:r w:rsidR="00A84037"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p>
    <w:p w14:paraId="7F9B7B4C" w14:textId="00647CF7" w:rsidR="00F35616" w:rsidRPr="007418CF" w:rsidRDefault="00F3561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t>
      </w:r>
      <w:ins w:id="469" w:author="Meyer, Michael Frederick" w:date="2021-09-24T13:00:00Z">
        <w:r w:rsidR="00156C75">
          <w:rPr>
            <w:rFonts w:ascii="Times New Roman" w:eastAsia="Times New Roman" w:hAnsi="Times New Roman" w:cs="Times New Roman"/>
            <w:sz w:val="24"/>
            <w:szCs w:val="24"/>
          </w:rPr>
          <w:t>2</w:t>
        </w:r>
      </w:ins>
      <w:del w:id="470" w:author="Meyer, Michael Frederick" w:date="2021-09-24T13:00:00Z">
        <w:r w:rsidR="00181C34" w:rsidDel="00156C75">
          <w:rPr>
            <w:rFonts w:ascii="Times New Roman" w:eastAsia="Times New Roman" w:hAnsi="Times New Roman" w:cs="Times New Roman"/>
            <w:sz w:val="24"/>
            <w:szCs w:val="24"/>
          </w:rPr>
          <w:delText>3</w:delText>
        </w:r>
      </w:del>
      <w:r w:rsidRPr="007418CF">
        <w:rPr>
          <w:rFonts w:ascii="Times New Roman" w:eastAsia="Times New Roman" w:hAnsi="Times New Roman" w:cs="Times New Roman"/>
          <w:sz w:val="24"/>
          <w:szCs w:val="24"/>
        </w:rPr>
        <w:t xml:space="preserve">) </w:t>
      </w:r>
      <m:oMath>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rPr>
              <m:t xml:space="preserve">18:3ω3% + 18:1ω9% + 18:2ω6% + 16:0% </m:t>
            </m:r>
          </m:num>
          <m:den>
            <m:r>
              <m:rPr>
                <m:sty m:val="p"/>
              </m:rPr>
              <w:rPr>
                <w:rFonts w:ascii="Cambria Math" w:eastAsia="Times New Roman" w:hAnsi="Cambria Math" w:cs="Times New Roman"/>
                <w:sz w:val="24"/>
                <w:szCs w:val="24"/>
              </w:rPr>
              <m:t xml:space="preserve">20:5ω3% + 16:1ω7% + 16:0% +14:0% </m:t>
            </m:r>
          </m:den>
        </m:f>
      </m:oMath>
      <w:r w:rsidR="00D8535D" w:rsidRPr="007418CF">
        <w:rPr>
          <w:rFonts w:ascii="Times New Roman" w:eastAsia="Times New Roman" w:hAnsi="Times New Roman" w:cs="Times New Roman"/>
          <w:sz w:val="24"/>
          <w:szCs w:val="24"/>
        </w:rPr>
        <w:t xml:space="preserve"> </w:t>
      </w:r>
    </w:p>
    <w:p w14:paraId="0E92F250" w14:textId="4EF405DC" w:rsidR="00715D55" w:rsidRDefault="00D8535D" w:rsidP="00F31B90">
      <w:pPr>
        <w:spacing w:line="480" w:lineRule="auto"/>
        <w:rPr>
          <w:ins w:id="471" w:author="Meyer, Michael Frederick" w:date="2021-10-29T12:29: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against log-transformed PPCP concentrations </w:t>
      </w:r>
      <w:r w:rsidR="00CC0DDD">
        <w:rPr>
          <w:rFonts w:ascii="Times New Roman" w:eastAsia="Times New Roman" w:hAnsi="Times New Roman" w:cs="Times New Roman"/>
          <w:sz w:val="24"/>
          <w:szCs w:val="24"/>
        </w:rPr>
        <w:t xml:space="preserve">as well as IDW population </w:t>
      </w:r>
      <w:r w:rsidRPr="007418CF">
        <w:rPr>
          <w:rFonts w:ascii="Times New Roman" w:eastAsia="Times New Roman" w:hAnsi="Times New Roman" w:cs="Times New Roman"/>
          <w:sz w:val="24"/>
          <w:szCs w:val="24"/>
        </w:rPr>
        <w:t>using a linear model.</w:t>
      </w:r>
      <w:r w:rsidR="00896BF5" w:rsidRPr="007418CF">
        <w:rPr>
          <w:rFonts w:ascii="Times New Roman" w:eastAsia="Times New Roman" w:hAnsi="Times New Roman" w:cs="Times New Roman"/>
          <w:sz w:val="24"/>
          <w:szCs w:val="24"/>
        </w:rPr>
        <w:t xml:space="preserve"> Additionally, we evaluated how </w:t>
      </w:r>
      <w:r w:rsidR="00911DEA" w:rsidRPr="007418CF">
        <w:rPr>
          <w:rFonts w:ascii="Times New Roman" w:eastAsia="Times New Roman" w:hAnsi="Times New Roman" w:cs="Times New Roman"/>
          <w:sz w:val="24"/>
          <w:szCs w:val="24"/>
        </w:rPr>
        <w:t>three</w:t>
      </w:r>
      <w:r w:rsidR="00896BF5" w:rsidRPr="007418CF">
        <w:rPr>
          <w:rFonts w:ascii="Times New Roman" w:eastAsia="Times New Roman" w:hAnsi="Times New Roman" w:cs="Times New Roman"/>
          <w:sz w:val="24"/>
          <w:szCs w:val="24"/>
        </w:rPr>
        <w:t xml:space="preserve"> essential fatty acids (18:3ω3</w:t>
      </w:r>
      <w:r w:rsidR="00911DEA" w:rsidRPr="007418CF">
        <w:rPr>
          <w:rFonts w:ascii="Times New Roman" w:eastAsia="Times New Roman" w:hAnsi="Times New Roman" w:cs="Times New Roman"/>
          <w:sz w:val="24"/>
          <w:szCs w:val="24"/>
        </w:rPr>
        <w:t>, 18:2ω6,</w:t>
      </w:r>
      <w:r w:rsidR="00896BF5" w:rsidRPr="007418CF">
        <w:rPr>
          <w:rFonts w:ascii="Times New Roman" w:eastAsia="Times New Roman" w:hAnsi="Times New Roman" w:cs="Times New Roman"/>
          <w:sz w:val="24"/>
          <w:szCs w:val="24"/>
        </w:rPr>
        <w:t xml:space="preserve"> and 20:5ω3), </w:t>
      </w:r>
      <w:r w:rsidR="00D16F86" w:rsidRPr="007418CF">
        <w:rPr>
          <w:rFonts w:ascii="Times New Roman" w:eastAsia="Times New Roman" w:hAnsi="Times New Roman" w:cs="Times New Roman"/>
          <w:sz w:val="24"/>
          <w:szCs w:val="24"/>
        </w:rPr>
        <w:t>lipids</w:t>
      </w:r>
      <w:r w:rsidR="00896BF5" w:rsidRPr="007418CF">
        <w:rPr>
          <w:rFonts w:ascii="Times New Roman" w:eastAsia="Times New Roman" w:hAnsi="Times New Roman" w:cs="Times New Roman"/>
          <w:sz w:val="24"/>
          <w:szCs w:val="24"/>
        </w:rPr>
        <w:t xml:space="preserve"> thought to accumulate in biological systems, may differ in abundance across the sewage gradient. Therefore, we similarly regressed the ratio of </w:t>
      </w:r>
      <m:oMath>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rPr>
              <m:t xml:space="preserve">18:3ω3% + 18:2ω6% </m:t>
            </m:r>
          </m:num>
          <m:den>
            <m:r>
              <m:rPr>
                <m:sty m:val="p"/>
              </m:rPr>
              <w:rPr>
                <w:rFonts w:ascii="Cambria Math" w:eastAsia="Times New Roman" w:hAnsi="Cambria Math" w:cs="Times New Roman"/>
                <w:sz w:val="24"/>
                <w:szCs w:val="24"/>
              </w:rPr>
              <m:t xml:space="preserve">20:5ω3% </m:t>
            </m:r>
          </m:den>
        </m:f>
      </m:oMath>
      <w:r w:rsidR="00896BF5" w:rsidRPr="007418CF">
        <w:rPr>
          <w:rFonts w:ascii="Times New Roman" w:eastAsia="Times New Roman" w:hAnsi="Times New Roman" w:cs="Times New Roman"/>
          <w:sz w:val="24"/>
          <w:szCs w:val="24"/>
        </w:rPr>
        <w:t xml:space="preserve"> against log-transformed PPCP concentr</w:t>
      </w:r>
      <w:proofErr w:type="spellStart"/>
      <w:r w:rsidR="00896BF5" w:rsidRPr="007418CF">
        <w:rPr>
          <w:rFonts w:ascii="Times New Roman" w:eastAsia="Times New Roman" w:hAnsi="Times New Roman" w:cs="Times New Roman"/>
          <w:sz w:val="24"/>
          <w:szCs w:val="24"/>
        </w:rPr>
        <w:t>ations</w:t>
      </w:r>
      <w:proofErr w:type="spellEnd"/>
      <w:r w:rsidR="00896BF5" w:rsidRPr="007418CF">
        <w:rPr>
          <w:rFonts w:ascii="Times New Roman" w:eastAsia="Times New Roman" w:hAnsi="Times New Roman" w:cs="Times New Roman"/>
          <w:sz w:val="24"/>
          <w:szCs w:val="24"/>
        </w:rPr>
        <w:t xml:space="preserve"> </w:t>
      </w:r>
      <w:r w:rsidR="00CC0DDD">
        <w:rPr>
          <w:rFonts w:ascii="Times New Roman" w:eastAsia="Times New Roman" w:hAnsi="Times New Roman" w:cs="Times New Roman"/>
          <w:sz w:val="24"/>
          <w:szCs w:val="24"/>
        </w:rPr>
        <w:t xml:space="preserve">as well as IDW population </w:t>
      </w:r>
      <w:r w:rsidR="00896BF5" w:rsidRPr="007418CF">
        <w:rPr>
          <w:rFonts w:ascii="Times New Roman" w:eastAsia="Times New Roman" w:hAnsi="Times New Roman" w:cs="Times New Roman"/>
          <w:sz w:val="24"/>
          <w:szCs w:val="24"/>
        </w:rPr>
        <w:t>using a linear model</w:t>
      </w:r>
      <w:r w:rsidR="000C4430" w:rsidRPr="007418CF">
        <w:rPr>
          <w:rFonts w:ascii="Times New Roman" w:eastAsia="Times New Roman" w:hAnsi="Times New Roman" w:cs="Times New Roman"/>
          <w:sz w:val="24"/>
          <w:szCs w:val="24"/>
        </w:rPr>
        <w:t xml:space="preserve">. </w:t>
      </w:r>
      <w:ins w:id="472" w:author="Meyer, Michael Frederick" w:date="2022-01-11T13:53:00Z">
        <w:r w:rsidR="00433762">
          <w:rPr>
            <w:rFonts w:ascii="Times New Roman" w:eastAsia="Times New Roman" w:hAnsi="Times New Roman" w:cs="Times New Roman"/>
            <w:sz w:val="24"/>
            <w:szCs w:val="24"/>
          </w:rPr>
          <w:t>Together</w:t>
        </w:r>
      </w:ins>
      <w:ins w:id="473" w:author="Meyer, Michael Frederick" w:date="2022-01-11T13:54:00Z">
        <w:r w:rsidR="00433762">
          <w:rPr>
            <w:rFonts w:ascii="Times New Roman" w:eastAsia="Times New Roman" w:hAnsi="Times New Roman" w:cs="Times New Roman"/>
            <w:sz w:val="24"/>
            <w:szCs w:val="24"/>
          </w:rPr>
          <w:t xml:space="preserve">, these regressions allowed us to assess how food web interactions may have changed along our disturbance gradient. </w:t>
        </w:r>
      </w:ins>
      <w:r w:rsidR="005E16D0">
        <w:rPr>
          <w:rFonts w:ascii="Times New Roman" w:eastAsia="Times New Roman" w:hAnsi="Times New Roman" w:cs="Times New Roman"/>
          <w:sz w:val="24"/>
          <w:szCs w:val="24"/>
        </w:rPr>
        <w:t xml:space="preserve">As with sewage indicators, we recognized that these regression analyses and the associated interpretations may be </w:t>
      </w:r>
      <w:r w:rsidR="000519E8">
        <w:rPr>
          <w:rFonts w:ascii="Times New Roman" w:eastAsia="Times New Roman" w:hAnsi="Times New Roman" w:cs="Times New Roman"/>
          <w:sz w:val="24"/>
          <w:szCs w:val="24"/>
        </w:rPr>
        <w:t>compromised by</w:t>
      </w:r>
      <w:r w:rsidR="005E16D0">
        <w:rPr>
          <w:rFonts w:ascii="Times New Roman" w:eastAsia="Times New Roman" w:hAnsi="Times New Roman" w:cs="Times New Roman"/>
          <w:sz w:val="24"/>
          <w:szCs w:val="24"/>
        </w:rPr>
        <w:t xml:space="preserve"> a limited sample size. To ensure the robustness of the</w:t>
      </w:r>
      <w:r w:rsidR="00247590">
        <w:rPr>
          <w:rFonts w:ascii="Times New Roman" w:eastAsia="Times New Roman" w:hAnsi="Times New Roman" w:cs="Times New Roman"/>
          <w:sz w:val="24"/>
          <w:szCs w:val="24"/>
        </w:rPr>
        <w:t>se</w:t>
      </w:r>
      <w:r w:rsidR="005E16D0">
        <w:rPr>
          <w:rFonts w:ascii="Times New Roman" w:eastAsia="Times New Roman" w:hAnsi="Times New Roman" w:cs="Times New Roman"/>
          <w:sz w:val="24"/>
          <w:szCs w:val="24"/>
        </w:rPr>
        <w:t xml:space="preserve"> trends, we performed a permutational analysis similar to sewage indicators</w:t>
      </w:r>
      <w:del w:id="474" w:author="Meyer, Michael Frederick" w:date="2021-10-29T12:20:00Z">
        <w:r w:rsidR="005E16D0" w:rsidDel="00BA0465">
          <w:rPr>
            <w:rFonts w:ascii="Times New Roman" w:eastAsia="Times New Roman" w:hAnsi="Times New Roman" w:cs="Times New Roman"/>
            <w:sz w:val="24"/>
            <w:szCs w:val="24"/>
          </w:rPr>
          <w:delText>, where p- and R</w:delText>
        </w:r>
        <w:r w:rsidR="005E16D0" w:rsidDel="00BA0465">
          <w:rPr>
            <w:rFonts w:ascii="Times New Roman" w:eastAsia="Times New Roman" w:hAnsi="Times New Roman" w:cs="Times New Roman"/>
            <w:sz w:val="24"/>
            <w:szCs w:val="24"/>
            <w:vertAlign w:val="superscript"/>
          </w:rPr>
          <w:delText>2</w:delText>
        </w:r>
        <w:r w:rsidR="005E16D0" w:rsidDel="00BA0465">
          <w:rPr>
            <w:rFonts w:ascii="Times New Roman" w:eastAsia="Times New Roman" w:hAnsi="Times New Roman" w:cs="Times New Roman"/>
            <w:sz w:val="24"/>
            <w:szCs w:val="24"/>
          </w:rPr>
          <w:delText xml:space="preserve"> values for models generated from observed data were compared to models generated from 5,000 permutations</w:delText>
        </w:r>
      </w:del>
      <w:r w:rsidR="005E16D0">
        <w:rPr>
          <w:rFonts w:ascii="Times New Roman" w:eastAsia="Times New Roman" w:hAnsi="Times New Roman" w:cs="Times New Roman"/>
          <w:sz w:val="24"/>
          <w:szCs w:val="24"/>
        </w:rPr>
        <w:t xml:space="preserve">. </w:t>
      </w:r>
    </w:p>
    <w:p w14:paraId="1AB62C9C" w14:textId="430BF8A7" w:rsidR="00596F8F" w:rsidRDefault="00596F8F" w:rsidP="00F31B90">
      <w:pPr>
        <w:spacing w:line="480" w:lineRule="auto"/>
        <w:rPr>
          <w:ins w:id="475" w:author="Meyer, Michael Frederick" w:date="2021-10-29T12:29:00Z"/>
          <w:rFonts w:ascii="Times New Roman" w:eastAsia="Times New Roman" w:hAnsi="Times New Roman" w:cs="Times New Roman"/>
          <w:sz w:val="24"/>
          <w:szCs w:val="24"/>
        </w:rPr>
      </w:pPr>
    </w:p>
    <w:p w14:paraId="3D4F0073" w14:textId="491E1A3B" w:rsidR="00596F8F" w:rsidRPr="005E16D0" w:rsidRDefault="00596F8F" w:rsidP="00F31B90">
      <w:pPr>
        <w:spacing w:line="480" w:lineRule="auto"/>
        <w:rPr>
          <w:rFonts w:ascii="Times New Roman" w:eastAsia="Times New Roman" w:hAnsi="Times New Roman" w:cs="Times New Roman"/>
          <w:sz w:val="24"/>
          <w:szCs w:val="24"/>
        </w:rPr>
      </w:pPr>
      <w:ins w:id="476" w:author="Meyer, Michael Frederick" w:date="2021-10-29T12:29:00Z">
        <w:r>
          <w:rPr>
            <w:rFonts w:ascii="Times New Roman" w:eastAsia="Times New Roman" w:hAnsi="Times New Roman" w:cs="Times New Roman"/>
            <w:sz w:val="24"/>
            <w:szCs w:val="24"/>
          </w:rPr>
          <w:lastRenderedPageBreak/>
          <w:t xml:space="preserve">More detailed statistical methods are provided in the accompanying Supplemental Methods. </w:t>
        </w:r>
      </w:ins>
    </w:p>
    <w:p w14:paraId="36669A2A" w14:textId="2CB9261C" w:rsidR="00715D55" w:rsidRPr="007418CF" w:rsidDel="00F9141C" w:rsidRDefault="00715D55" w:rsidP="00F31B90">
      <w:pPr>
        <w:spacing w:line="480" w:lineRule="auto"/>
        <w:rPr>
          <w:del w:id="477" w:author="Meyer, Michael Frederick" w:date="2021-11-19T15:20:00Z"/>
          <w:rFonts w:ascii="Times New Roman" w:eastAsia="Times New Roman" w:hAnsi="Times New Roman" w:cs="Times New Roman"/>
          <w:sz w:val="24"/>
          <w:szCs w:val="24"/>
        </w:rPr>
      </w:pPr>
    </w:p>
    <w:p w14:paraId="19351274" w14:textId="26FC5EE0" w:rsidR="00715D55" w:rsidRPr="007418CF" w:rsidRDefault="00D8535D" w:rsidP="00F31B90">
      <w:pPr>
        <w:spacing w:line="480" w:lineRule="auto"/>
        <w:rPr>
          <w:rFonts w:ascii="Times New Roman" w:eastAsia="Times New Roman" w:hAnsi="Times New Roman" w:cs="Times New Roman"/>
          <w:sz w:val="24"/>
          <w:szCs w:val="24"/>
        </w:rPr>
      </w:pPr>
      <w:del w:id="478" w:author="Meyer, Michael Frederick" w:date="2021-11-19T15:20:00Z">
        <w:r w:rsidRPr="007418CF" w:rsidDel="00F9141C">
          <w:rPr>
            <w:rFonts w:ascii="Times New Roman" w:eastAsia="Times New Roman" w:hAnsi="Times New Roman" w:cs="Times New Roman"/>
            <w:sz w:val="24"/>
            <w:szCs w:val="24"/>
          </w:rPr>
          <w:delText xml:space="preserve">All analyses were conducted </w:delText>
        </w:r>
        <w:r w:rsidR="00EC3D3F" w:rsidRPr="007418CF" w:rsidDel="00F9141C">
          <w:rPr>
            <w:rFonts w:ascii="Times New Roman" w:eastAsia="Times New Roman" w:hAnsi="Times New Roman" w:cs="Times New Roman"/>
            <w:sz w:val="24"/>
            <w:szCs w:val="24"/>
          </w:rPr>
          <w:delText>in</w:delText>
        </w:r>
        <w:r w:rsidRPr="007418CF" w:rsidDel="00F9141C">
          <w:rPr>
            <w:rFonts w:ascii="Times New Roman" w:eastAsia="Times New Roman" w:hAnsi="Times New Roman" w:cs="Times New Roman"/>
            <w:sz w:val="24"/>
            <w:szCs w:val="24"/>
          </w:rPr>
          <w:delText xml:space="preserve"> the R statistical environment </w:delText>
        </w:r>
        <w:r w:rsidR="001A1BBB" w:rsidRPr="007418CF" w:rsidDel="00F9141C">
          <w:rPr>
            <w:rFonts w:ascii="Times New Roman" w:eastAsia="Times New Roman" w:hAnsi="Times New Roman" w:cs="Times New Roman"/>
            <w:sz w:val="24"/>
            <w:szCs w:val="24"/>
          </w:rPr>
          <w:fldChar w:fldCharType="begin"/>
        </w:r>
        <w:r w:rsidR="008A299A" w:rsidRPr="007418CF" w:rsidDel="00F9141C">
          <w:rPr>
            <w:rFonts w:ascii="Times New Roman" w:eastAsia="Times New Roman" w:hAnsi="Times New Roman" w:cs="Times New Roman"/>
            <w:sz w:val="24"/>
            <w:szCs w:val="24"/>
          </w:rPr>
          <w:delInstrText xml:space="preserve"> ADDIN ZOTERO_ITEM CSL_CITATION {"citationID":"2R8WBuFD","properties":{"formattedCitation":"(R Core Team 2019)","plainCitation":"(R Core Team 2019)","noteIndex":0},"citationItems":[{"id":580,"uris":["http://zotero.org/users/2645460/items/ZR7J7T7S"],"uri":["http://zotero.org/users/2645460/items/ZR7J7T7S"],"itemData":{"id":580,"type":"book","event-place":"Vienna","publisher-place":"Vienna","title":"R: A Language and Environment for Statistical Computing","URL":"http://www.R-project. org","version":"3.6.2","author":[{"literal":"R Core Team"}],"issued":{"date-parts":[["2019"]]}}}],"schema":"https://github.com/citation-style-language/schema/raw/master/csl-citation.json"} </w:delInstrText>
        </w:r>
        <w:r w:rsidR="001A1BBB" w:rsidRPr="007418CF" w:rsidDel="00F9141C">
          <w:rPr>
            <w:rFonts w:ascii="Times New Roman" w:eastAsia="Times New Roman" w:hAnsi="Times New Roman" w:cs="Times New Roman"/>
            <w:sz w:val="24"/>
            <w:szCs w:val="24"/>
          </w:rPr>
          <w:fldChar w:fldCharType="separate"/>
        </w:r>
        <w:r w:rsidR="008A299A" w:rsidRPr="007418CF" w:rsidDel="00F9141C">
          <w:rPr>
            <w:rFonts w:ascii="Times New Roman" w:hAnsi="Times New Roman" w:cs="Times New Roman"/>
            <w:sz w:val="24"/>
          </w:rPr>
          <w:delText>(R Core Team 2019)</w:delText>
        </w:r>
        <w:r w:rsidR="001A1BBB" w:rsidRPr="007418CF" w:rsidDel="00F9141C">
          <w:rPr>
            <w:rFonts w:ascii="Times New Roman" w:eastAsia="Times New Roman" w:hAnsi="Times New Roman" w:cs="Times New Roman"/>
            <w:sz w:val="24"/>
            <w:szCs w:val="24"/>
          </w:rPr>
          <w:fldChar w:fldCharType="end"/>
        </w:r>
        <w:r w:rsidRPr="007418CF" w:rsidDel="00F9141C">
          <w:rPr>
            <w:rFonts w:ascii="Times New Roman" w:eastAsia="Times New Roman" w:hAnsi="Times New Roman" w:cs="Times New Roman"/>
            <w:sz w:val="24"/>
            <w:szCs w:val="24"/>
          </w:rPr>
          <w:delText xml:space="preserve">, using the </w:delText>
        </w:r>
        <w:r w:rsidR="004D2297" w:rsidRPr="007418CF" w:rsidDel="00F9141C">
          <w:rPr>
            <w:rFonts w:ascii="Times New Roman" w:eastAsia="Times New Roman" w:hAnsi="Times New Roman" w:cs="Times New Roman"/>
            <w:sz w:val="24"/>
            <w:szCs w:val="24"/>
          </w:rPr>
          <w:delText xml:space="preserve">tidyverse </w:delText>
        </w:r>
        <w:r w:rsidR="004D2297" w:rsidRPr="007418CF" w:rsidDel="00F9141C">
          <w:rPr>
            <w:rFonts w:ascii="Times New Roman" w:eastAsia="Times New Roman" w:hAnsi="Times New Roman" w:cs="Times New Roman"/>
            <w:sz w:val="24"/>
            <w:szCs w:val="24"/>
          </w:rPr>
          <w:fldChar w:fldCharType="begin"/>
        </w:r>
        <w:r w:rsidR="004D2297" w:rsidRPr="007418CF" w:rsidDel="00F9141C">
          <w:rPr>
            <w:rFonts w:ascii="Times New Roman" w:eastAsia="Times New Roman" w:hAnsi="Times New Roman" w:cs="Times New Roman"/>
            <w:sz w:val="24"/>
            <w:szCs w:val="24"/>
          </w:rPr>
          <w:delInstrText xml:space="preserve"> ADDIN ZOTERO_ITEM CSL_CITATION {"citationID":"m4N6v8DZ","properties":{"formattedCitation":"(Wickham et al. 2019)","plainCitation":"(Wickham et al. 2019)","noteIndex":0},"citationItems":[{"id":4069,"uris":["http://zotero.org/users/2645460/items/HYSB9MJT"],"uri":["http://zotero.org/users/2645460/items/HYSB9MJT"],"itemData":{"id":4069,"type":"article-journal","container-title":"Journal of Open Source Software","DOI":"10.21105/joss.01686","issue":"43","page":"1686","title":"Welcome to the tidyverse","volume":"4","author":[{"family":"Wickham","given":"Hadley"},{"family":"Averick","given":"Mara"},{"family":"Bryan","given":"Jennifer"},{"family":"Chang","given":"Winston"},{"family":"McGowan","given":"Lucy D'Agostino"},{"family":"François","given":"Romain"},{"family":"Grolemund","given":"Garrett"},{"family":"Hayes","given":"Alex"},{"family":"Henry","given":"Lionel"},{"family":"Hester","given":"Jim"},{"family":"Kuhn","given":"Max"},{"family":"Pedersen","given":"Thomas Lin"},{"family":"Miller","given":"Evan"},{"family":"Bache","given":"Stephan Milton"},{"family":"Müller","given":"Kirill"},{"family":"Ooms","given":"Jeroen"},{"family":"Robinson","given":"David"},{"family":"Seidel","given":"Dana Paige"},{"family":"Spinu","given":"Vitalie"},{"family":"Takahashi","given":"Kohske"},{"family":"Vaughan","given":"Davis"},{"family":"Wilke","given":"Claus"},{"family":"Woo","given":"Kara"},{"family":"Yutani","given":"Hiroaki"}],"issued":{"date-parts":[["2019"]]}}}],"schema":"https://github.com/citation-style-language/schema/raw/master/csl-citation.json"} </w:delInstrText>
        </w:r>
        <w:r w:rsidR="004D2297" w:rsidRPr="007418CF" w:rsidDel="00F9141C">
          <w:rPr>
            <w:rFonts w:ascii="Times New Roman" w:eastAsia="Times New Roman" w:hAnsi="Times New Roman" w:cs="Times New Roman"/>
            <w:sz w:val="24"/>
            <w:szCs w:val="24"/>
          </w:rPr>
          <w:fldChar w:fldCharType="separate"/>
        </w:r>
        <w:r w:rsidR="004D2297" w:rsidRPr="007418CF" w:rsidDel="00F9141C">
          <w:rPr>
            <w:rFonts w:ascii="Times New Roman" w:hAnsi="Times New Roman" w:cs="Times New Roman"/>
            <w:sz w:val="24"/>
          </w:rPr>
          <w:delText>(Wickham et al. 2019)</w:delText>
        </w:r>
        <w:r w:rsidR="004D2297" w:rsidRPr="007418CF" w:rsidDel="00F9141C">
          <w:rPr>
            <w:rFonts w:ascii="Times New Roman" w:eastAsia="Times New Roman" w:hAnsi="Times New Roman" w:cs="Times New Roman"/>
            <w:sz w:val="24"/>
            <w:szCs w:val="24"/>
          </w:rPr>
          <w:fldChar w:fldCharType="end"/>
        </w:r>
        <w:r w:rsidR="004D2297" w:rsidRPr="007418CF" w:rsidDel="00F9141C">
          <w:rPr>
            <w:rFonts w:ascii="Times New Roman" w:eastAsia="Times New Roman" w:hAnsi="Times New Roman" w:cs="Times New Roman"/>
            <w:sz w:val="24"/>
            <w:szCs w:val="24"/>
          </w:rPr>
          <w:delText xml:space="preserve">, factoextra </w:delText>
        </w:r>
        <w:r w:rsidR="004D2297" w:rsidRPr="007418CF" w:rsidDel="00F9141C">
          <w:rPr>
            <w:rFonts w:ascii="Times New Roman" w:eastAsia="Times New Roman" w:hAnsi="Times New Roman" w:cs="Times New Roman"/>
            <w:sz w:val="24"/>
            <w:szCs w:val="24"/>
          </w:rPr>
          <w:fldChar w:fldCharType="begin"/>
        </w:r>
        <w:r w:rsidR="004D2297" w:rsidRPr="007418CF" w:rsidDel="00F9141C">
          <w:rPr>
            <w:rFonts w:ascii="Times New Roman" w:eastAsia="Times New Roman" w:hAnsi="Times New Roman" w:cs="Times New Roman"/>
            <w:sz w:val="24"/>
            <w:szCs w:val="24"/>
          </w:rPr>
          <w:delInstrText xml:space="preserve"> ADDIN ZOTERO_ITEM CSL_CITATION {"citationID":"451ilpjg","properties":{"formattedCitation":"(Kassambara and Mundt 2019)","plainCitation":"(Kassambara and Mundt 2019)","noteIndex":0},"citationItems":[{"id":4095,"uris":["http://zotero.org/users/2645460/items/PHJWGS8X"],"uri":["http://zotero.org/users/2645460/items/PHJWGS8X"],"itemData":{"id":4095,"type":"book","title":"factoextra: Extract and Visualize the Results of Multivariate Data Analyses","URL":"https://CRAN.R-project.org/package=factoextra","author":[{"family":"Kassambara","given":"Alboukadel"},{"family":"Mundt","given":"Fabian"}],"issued":{"date-parts":[["2019"]]}}}],"schema":"https://github.com/citation-style-language/schema/raw/master/csl-citation.json"} </w:delInstrText>
        </w:r>
        <w:r w:rsidR="004D2297" w:rsidRPr="007418CF" w:rsidDel="00F9141C">
          <w:rPr>
            <w:rFonts w:ascii="Times New Roman" w:eastAsia="Times New Roman" w:hAnsi="Times New Roman" w:cs="Times New Roman"/>
            <w:sz w:val="24"/>
            <w:szCs w:val="24"/>
          </w:rPr>
          <w:fldChar w:fldCharType="separate"/>
        </w:r>
        <w:r w:rsidR="004D2297" w:rsidRPr="007418CF" w:rsidDel="00F9141C">
          <w:rPr>
            <w:rFonts w:ascii="Times New Roman" w:hAnsi="Times New Roman" w:cs="Times New Roman"/>
            <w:sz w:val="24"/>
          </w:rPr>
          <w:delText>(Kassambara and Mundt 2019)</w:delText>
        </w:r>
        <w:r w:rsidR="004D2297" w:rsidRPr="007418CF" w:rsidDel="00F9141C">
          <w:rPr>
            <w:rFonts w:ascii="Times New Roman" w:eastAsia="Times New Roman" w:hAnsi="Times New Roman" w:cs="Times New Roman"/>
            <w:sz w:val="24"/>
            <w:szCs w:val="24"/>
          </w:rPr>
          <w:fldChar w:fldCharType="end"/>
        </w:r>
        <w:r w:rsidR="004D2297" w:rsidRPr="007418CF" w:rsidDel="00F9141C">
          <w:rPr>
            <w:rFonts w:ascii="Times New Roman" w:eastAsia="Times New Roman" w:hAnsi="Times New Roman" w:cs="Times New Roman"/>
            <w:sz w:val="24"/>
            <w:szCs w:val="24"/>
          </w:rPr>
          <w:delText xml:space="preserve">, cluster </w:delText>
        </w:r>
        <w:r w:rsidR="004D2297" w:rsidRPr="007418CF" w:rsidDel="00F9141C">
          <w:rPr>
            <w:rFonts w:ascii="Times New Roman" w:eastAsia="Times New Roman" w:hAnsi="Times New Roman" w:cs="Times New Roman"/>
            <w:sz w:val="24"/>
            <w:szCs w:val="24"/>
          </w:rPr>
          <w:fldChar w:fldCharType="begin"/>
        </w:r>
        <w:r w:rsidR="004D2297" w:rsidRPr="007418CF" w:rsidDel="00F9141C">
          <w:rPr>
            <w:rFonts w:ascii="Times New Roman" w:eastAsia="Times New Roman" w:hAnsi="Times New Roman" w:cs="Times New Roman"/>
            <w:sz w:val="24"/>
            <w:szCs w:val="24"/>
          </w:rPr>
          <w:delInstrText xml:space="preserve"> ADDIN ZOTERO_ITEM CSL_CITATION {"citationID":"RWJzyH3Q","properties":{"formattedCitation":"(Maechler et al. 2019)","plainCitation":"(Maechler et al. 2019)","noteIndex":0},"citationItems":[{"id":4097,"uris":["http://zotero.org/users/2645460/items/QZLA5FPT"],"uri":["http://zotero.org/users/2645460/items/QZLA5FPT"],"itemData":{"id":4097,"type":"book","title":"cluster: Cluster Analysis Basics and Extensions","author":[{"family":"Maechler","given":"Martin"},{"family":"Rousseeuw","given":"Peter"},{"family":"Struyf","given":"Anja"},{"family":"Hubert","given":"Mia"},{"family":"Hornik","given":"Kurt"}],"issued":{"date-parts":[["2019"]]}}}],"schema":"https://github.com/citation-style-language/schema/raw/master/csl-citation.json"} </w:delInstrText>
        </w:r>
        <w:r w:rsidR="004D2297" w:rsidRPr="007418CF" w:rsidDel="00F9141C">
          <w:rPr>
            <w:rFonts w:ascii="Times New Roman" w:eastAsia="Times New Roman" w:hAnsi="Times New Roman" w:cs="Times New Roman"/>
            <w:sz w:val="24"/>
            <w:szCs w:val="24"/>
          </w:rPr>
          <w:fldChar w:fldCharType="separate"/>
        </w:r>
        <w:r w:rsidR="004D2297" w:rsidRPr="007418CF" w:rsidDel="00F9141C">
          <w:rPr>
            <w:rFonts w:ascii="Times New Roman" w:hAnsi="Times New Roman" w:cs="Times New Roman"/>
            <w:sz w:val="24"/>
          </w:rPr>
          <w:delText>(Maechler et al. 2019)</w:delText>
        </w:r>
        <w:r w:rsidR="004D2297" w:rsidRPr="007418CF" w:rsidDel="00F9141C">
          <w:rPr>
            <w:rFonts w:ascii="Times New Roman" w:eastAsia="Times New Roman" w:hAnsi="Times New Roman" w:cs="Times New Roman"/>
            <w:sz w:val="24"/>
            <w:szCs w:val="24"/>
          </w:rPr>
          <w:fldChar w:fldCharType="end"/>
        </w:r>
        <w:r w:rsidR="004D2297" w:rsidRPr="007418CF" w:rsidDel="00F9141C">
          <w:rPr>
            <w:rFonts w:ascii="Times New Roman" w:eastAsia="Times New Roman" w:hAnsi="Times New Roman" w:cs="Times New Roman"/>
            <w:sz w:val="24"/>
            <w:szCs w:val="24"/>
          </w:rPr>
          <w:delText xml:space="preserve">, pvclust </w:delText>
        </w:r>
        <w:r w:rsidR="004D2297" w:rsidRPr="007418CF" w:rsidDel="00F9141C">
          <w:rPr>
            <w:rFonts w:ascii="Times New Roman" w:eastAsia="Times New Roman" w:hAnsi="Times New Roman" w:cs="Times New Roman"/>
            <w:sz w:val="24"/>
            <w:szCs w:val="24"/>
          </w:rPr>
          <w:fldChar w:fldCharType="begin"/>
        </w:r>
        <w:r w:rsidR="004D2297" w:rsidRPr="007418CF" w:rsidDel="00F9141C">
          <w:rPr>
            <w:rFonts w:ascii="Times New Roman" w:eastAsia="Times New Roman" w:hAnsi="Times New Roman" w:cs="Times New Roman"/>
            <w:sz w:val="24"/>
            <w:szCs w:val="24"/>
          </w:rPr>
          <w:delInstrText xml:space="preserve"> ADDIN ZOTERO_ITEM CSL_CITATION {"citationID":"LY0HZIOL","properties":{"formattedCitation":"(Suzuki et al. 2019)","plainCitation":"(Suzuki et al. 2019)","noteIndex":0},"citationItems":[{"id":4099,"uris":["http://zotero.org/users/2645460/items/48CBPEVH"],"uri":["http://zotero.org/users/2645460/items/48CBPEVH"],"itemData":{"id":4099,"type":"book","title":"pvclust: Hierarchical Clustering with P-Values via Multiscale Bootstrap Resampling","URL":"https://CRAN.R-project.org/package=pvclust","author":[{"family":"Suzuki","given":"Ryota"},{"family":"Terada","given":"Yoshikazu"},{"family":"Shimodaira","given":"Hidetoshi"}],"issued":{"date-parts":[["2019"]]}}}],"schema":"https://github.com/citation-style-language/schema/raw/master/csl-citation.json"} </w:delInstrText>
        </w:r>
        <w:r w:rsidR="004D2297" w:rsidRPr="007418CF" w:rsidDel="00F9141C">
          <w:rPr>
            <w:rFonts w:ascii="Times New Roman" w:eastAsia="Times New Roman" w:hAnsi="Times New Roman" w:cs="Times New Roman"/>
            <w:sz w:val="24"/>
            <w:szCs w:val="24"/>
          </w:rPr>
          <w:fldChar w:fldCharType="separate"/>
        </w:r>
        <w:r w:rsidR="004D2297" w:rsidRPr="007418CF" w:rsidDel="00F9141C">
          <w:rPr>
            <w:rFonts w:ascii="Times New Roman" w:hAnsi="Times New Roman" w:cs="Times New Roman"/>
            <w:sz w:val="24"/>
          </w:rPr>
          <w:delText>(Suzuki et al. 2019)</w:delText>
        </w:r>
        <w:r w:rsidR="004D2297" w:rsidRPr="007418CF" w:rsidDel="00F9141C">
          <w:rPr>
            <w:rFonts w:ascii="Times New Roman" w:eastAsia="Times New Roman" w:hAnsi="Times New Roman" w:cs="Times New Roman"/>
            <w:sz w:val="24"/>
            <w:szCs w:val="24"/>
          </w:rPr>
          <w:fldChar w:fldCharType="end"/>
        </w:r>
        <w:r w:rsidR="004D2297" w:rsidRPr="007418CF" w:rsidDel="00F9141C">
          <w:rPr>
            <w:rFonts w:ascii="Times New Roman" w:eastAsia="Times New Roman" w:hAnsi="Times New Roman" w:cs="Times New Roman"/>
            <w:sz w:val="24"/>
            <w:szCs w:val="24"/>
          </w:rPr>
          <w:delText xml:space="preserve">, ggrepel </w:delText>
        </w:r>
        <w:r w:rsidR="004D2297" w:rsidRPr="007418CF" w:rsidDel="00F9141C">
          <w:rPr>
            <w:rFonts w:ascii="Times New Roman" w:eastAsia="Times New Roman" w:hAnsi="Times New Roman" w:cs="Times New Roman"/>
            <w:sz w:val="24"/>
            <w:szCs w:val="24"/>
          </w:rPr>
          <w:fldChar w:fldCharType="begin"/>
        </w:r>
        <w:r w:rsidR="004D2297" w:rsidRPr="007418CF" w:rsidDel="00F9141C">
          <w:rPr>
            <w:rFonts w:ascii="Times New Roman" w:eastAsia="Times New Roman" w:hAnsi="Times New Roman" w:cs="Times New Roman"/>
            <w:sz w:val="24"/>
            <w:szCs w:val="24"/>
          </w:rPr>
          <w:delInstrText xml:space="preserve"> ADDIN ZOTERO_ITEM CSL_CITATION {"citationID":"HWn4n3Hb","properties":{"formattedCitation":"(Slowikowski 2019)","plainCitation":"(Slowikowski 2019)","noteIndex":0},"citationItems":[{"id":4076,"uris":["http://zotero.org/users/2645460/items/RVSA4P9S"],"uri":["http://zotero.org/users/2645460/items/RVSA4P9S"],"itemData":{"id":4076,"type":"book","title":"ggrepel: Automatically Position Non-Overlapping Text Labels with 'ggplot2'","URL":"https://CRAN.R-project.org/package=ggrepel","author":[{"family":"Slowikowski","given":"Kamil"}],"issued":{"date-parts":[["2019"]]}}}],"schema":"https://github.com/citation-style-language/schema/raw/master/csl-citation.json"} </w:delInstrText>
        </w:r>
        <w:r w:rsidR="004D2297" w:rsidRPr="007418CF" w:rsidDel="00F9141C">
          <w:rPr>
            <w:rFonts w:ascii="Times New Roman" w:eastAsia="Times New Roman" w:hAnsi="Times New Roman" w:cs="Times New Roman"/>
            <w:sz w:val="24"/>
            <w:szCs w:val="24"/>
          </w:rPr>
          <w:fldChar w:fldCharType="separate"/>
        </w:r>
        <w:r w:rsidR="004D2297" w:rsidRPr="007418CF" w:rsidDel="00F9141C">
          <w:rPr>
            <w:rFonts w:ascii="Times New Roman" w:hAnsi="Times New Roman" w:cs="Times New Roman"/>
            <w:sz w:val="24"/>
          </w:rPr>
          <w:delText>(Slowikowski 2019)</w:delText>
        </w:r>
        <w:r w:rsidR="004D2297" w:rsidRPr="007418CF" w:rsidDel="00F9141C">
          <w:rPr>
            <w:rFonts w:ascii="Times New Roman" w:eastAsia="Times New Roman" w:hAnsi="Times New Roman" w:cs="Times New Roman"/>
            <w:sz w:val="24"/>
            <w:szCs w:val="24"/>
          </w:rPr>
          <w:fldChar w:fldCharType="end"/>
        </w:r>
        <w:r w:rsidR="004D2297" w:rsidRPr="007418CF" w:rsidDel="00F9141C">
          <w:rPr>
            <w:rFonts w:ascii="Times New Roman" w:eastAsia="Times New Roman" w:hAnsi="Times New Roman" w:cs="Times New Roman"/>
            <w:sz w:val="24"/>
            <w:szCs w:val="24"/>
          </w:rPr>
          <w:delText xml:space="preserve">, viridis </w:delText>
        </w:r>
        <w:r w:rsidR="004D2297" w:rsidRPr="007418CF" w:rsidDel="00F9141C">
          <w:rPr>
            <w:rFonts w:ascii="Times New Roman" w:eastAsia="Times New Roman" w:hAnsi="Times New Roman" w:cs="Times New Roman"/>
            <w:sz w:val="24"/>
            <w:szCs w:val="24"/>
          </w:rPr>
          <w:fldChar w:fldCharType="begin"/>
        </w:r>
        <w:r w:rsidR="004D2297" w:rsidRPr="007418CF" w:rsidDel="00F9141C">
          <w:rPr>
            <w:rFonts w:ascii="Times New Roman" w:eastAsia="Times New Roman" w:hAnsi="Times New Roman" w:cs="Times New Roman"/>
            <w:sz w:val="24"/>
            <w:szCs w:val="24"/>
          </w:rPr>
          <w:delInstrText xml:space="preserve"> ADDIN ZOTERO_ITEM CSL_CITATION {"citationID":"XMO9Wuyd","properties":{"formattedCitation":"(Garnier 2018)","plainCitation":"(Garnier 2018)","noteIndex":0},"citationItems":[{"id":4101,"uris":["http://zotero.org/users/2645460/items/7NH4Q8MD"],"uri":["http://zotero.org/users/2645460/items/7NH4Q8MD"],"itemData":{"id":4101,"type":"book","title":"viridis: Default Color Maps from 'matplotlib'","URL":"https://CRAN.R-project.org/package=viridis","author":[{"family":"Garnier","given":"Simon"}],"issued":{"date-parts":[["2018"]]}}}],"schema":"https://github.com/citation-style-language/schema/raw/master/csl-citation.json"} </w:delInstrText>
        </w:r>
        <w:r w:rsidR="004D2297" w:rsidRPr="007418CF" w:rsidDel="00F9141C">
          <w:rPr>
            <w:rFonts w:ascii="Times New Roman" w:eastAsia="Times New Roman" w:hAnsi="Times New Roman" w:cs="Times New Roman"/>
            <w:sz w:val="24"/>
            <w:szCs w:val="24"/>
          </w:rPr>
          <w:fldChar w:fldCharType="separate"/>
        </w:r>
        <w:r w:rsidR="004D2297" w:rsidRPr="007418CF" w:rsidDel="00F9141C">
          <w:rPr>
            <w:rFonts w:ascii="Times New Roman" w:hAnsi="Times New Roman" w:cs="Times New Roman"/>
            <w:sz w:val="24"/>
          </w:rPr>
          <w:delText>(Garnier 2018)</w:delText>
        </w:r>
        <w:r w:rsidR="004D2297" w:rsidRPr="007418CF" w:rsidDel="00F9141C">
          <w:rPr>
            <w:rFonts w:ascii="Times New Roman" w:eastAsia="Times New Roman" w:hAnsi="Times New Roman" w:cs="Times New Roman"/>
            <w:sz w:val="24"/>
            <w:szCs w:val="24"/>
          </w:rPr>
          <w:fldChar w:fldCharType="end"/>
        </w:r>
        <w:r w:rsidR="004D2297" w:rsidRPr="007418CF" w:rsidDel="00F9141C">
          <w:rPr>
            <w:rFonts w:ascii="Times New Roman" w:eastAsia="Times New Roman" w:hAnsi="Times New Roman" w:cs="Times New Roman"/>
            <w:sz w:val="24"/>
            <w:szCs w:val="24"/>
          </w:rPr>
          <w:delText xml:space="preserve">, fs </w:delText>
        </w:r>
        <w:r w:rsidR="004D2297" w:rsidRPr="007418CF" w:rsidDel="00F9141C">
          <w:rPr>
            <w:rFonts w:ascii="Times New Roman" w:eastAsia="Times New Roman" w:hAnsi="Times New Roman" w:cs="Times New Roman"/>
            <w:sz w:val="24"/>
            <w:szCs w:val="24"/>
          </w:rPr>
          <w:fldChar w:fldCharType="begin"/>
        </w:r>
        <w:r w:rsidR="004D2297" w:rsidRPr="007418CF" w:rsidDel="00F9141C">
          <w:rPr>
            <w:rFonts w:ascii="Times New Roman" w:eastAsia="Times New Roman" w:hAnsi="Times New Roman" w:cs="Times New Roman"/>
            <w:sz w:val="24"/>
            <w:szCs w:val="24"/>
          </w:rPr>
          <w:delInstrText xml:space="preserve"> ADDIN ZOTERO_ITEM CSL_CITATION {"citationID":"eiSMLuir","properties":{"formattedCitation":"(Hester and Wickham 2019)","plainCitation":"(Hester and Wickham 2019)","noteIndex":0},"citationItems":[{"id":4103,"uris":["http://zotero.org/users/2645460/items/EXR3SHKV"],"uri":["http://zotero.org/users/2645460/items/EXR3SHKV"],"itemData":{"id":4103,"type":"book","title":"fs: Cross-Platform File System Operations Based on 'libuv'","URL":"https://CRAN.R-project.org/package=fs","author":[{"family":"Hester","given":"Jim"},{"family":"Wickham","given":"Hadley"}],"issued":{"date-parts":[["2019"]]}}}],"schema":"https://github.com/citation-style-language/schema/raw/master/csl-citation.json"} </w:delInstrText>
        </w:r>
        <w:r w:rsidR="004D2297" w:rsidRPr="007418CF" w:rsidDel="00F9141C">
          <w:rPr>
            <w:rFonts w:ascii="Times New Roman" w:eastAsia="Times New Roman" w:hAnsi="Times New Roman" w:cs="Times New Roman"/>
            <w:sz w:val="24"/>
            <w:szCs w:val="24"/>
          </w:rPr>
          <w:fldChar w:fldCharType="separate"/>
        </w:r>
        <w:r w:rsidR="004D2297" w:rsidRPr="007418CF" w:rsidDel="00F9141C">
          <w:rPr>
            <w:rFonts w:ascii="Times New Roman" w:hAnsi="Times New Roman" w:cs="Times New Roman"/>
            <w:sz w:val="24"/>
          </w:rPr>
          <w:delText>(Hester and Wickham 2019)</w:delText>
        </w:r>
        <w:r w:rsidR="004D2297" w:rsidRPr="007418CF" w:rsidDel="00F9141C">
          <w:rPr>
            <w:rFonts w:ascii="Times New Roman" w:eastAsia="Times New Roman" w:hAnsi="Times New Roman" w:cs="Times New Roman"/>
            <w:sz w:val="24"/>
            <w:szCs w:val="24"/>
          </w:rPr>
          <w:fldChar w:fldCharType="end"/>
        </w:r>
        <w:r w:rsidR="004D2297" w:rsidRPr="007418CF" w:rsidDel="00F9141C">
          <w:rPr>
            <w:rFonts w:ascii="Times New Roman" w:eastAsia="Times New Roman" w:hAnsi="Times New Roman" w:cs="Times New Roman"/>
            <w:sz w:val="24"/>
            <w:szCs w:val="24"/>
          </w:rPr>
          <w:delText xml:space="preserve">, </w:delText>
        </w:r>
        <w:r w:rsidR="00424D65" w:rsidRPr="007418CF" w:rsidDel="00F9141C">
          <w:rPr>
            <w:rFonts w:ascii="Times New Roman" w:eastAsia="Times New Roman" w:hAnsi="Times New Roman" w:cs="Times New Roman"/>
            <w:sz w:val="24"/>
            <w:szCs w:val="24"/>
          </w:rPr>
          <w:delText xml:space="preserve">spdplyr </w:delText>
        </w:r>
        <w:r w:rsidR="00424D65" w:rsidRPr="007418CF" w:rsidDel="00F9141C">
          <w:rPr>
            <w:rFonts w:ascii="Times New Roman" w:eastAsia="Times New Roman" w:hAnsi="Times New Roman" w:cs="Times New Roman"/>
            <w:sz w:val="24"/>
            <w:szCs w:val="24"/>
          </w:rPr>
          <w:fldChar w:fldCharType="begin"/>
        </w:r>
        <w:r w:rsidR="00424D65" w:rsidRPr="007418CF" w:rsidDel="00F9141C">
          <w:rPr>
            <w:rFonts w:ascii="Times New Roman" w:eastAsia="Times New Roman" w:hAnsi="Times New Roman" w:cs="Times New Roman"/>
            <w:sz w:val="24"/>
            <w:szCs w:val="24"/>
          </w:rPr>
          <w:delInstrText xml:space="preserve"> ADDIN ZOTERO_ITEM CSL_CITATION {"citationID":"sfnF6n8o","properties":{"formattedCitation":"(Sumner 2019)","plainCitation":"(Sumner 2019)","noteIndex":0},"citationItems":[{"id":4110,"uris":["http://zotero.org/users/2645460/items/BZS26UEE"],"uri":["http://zotero.org/users/2645460/items/BZS26UEE"],"itemData":{"id":4110,"type":"book","title":"spdplyr: Data Manipulation Verbs for the Spatial Classes","URL":"https://CRAN.R-project.org/package=spdplyr","author":[{"family":"Sumner","given":"Michael D."}],"issued":{"date-parts":[["2019"]]}}}],"schema":"https://github.com/citation-style-language/schema/raw/master/csl-citation.json"} </w:delInstrText>
        </w:r>
        <w:r w:rsidR="00424D65" w:rsidRPr="007418CF" w:rsidDel="00F9141C">
          <w:rPr>
            <w:rFonts w:ascii="Times New Roman" w:eastAsia="Times New Roman" w:hAnsi="Times New Roman" w:cs="Times New Roman"/>
            <w:sz w:val="24"/>
            <w:szCs w:val="24"/>
          </w:rPr>
          <w:fldChar w:fldCharType="separate"/>
        </w:r>
        <w:r w:rsidR="00424D65" w:rsidRPr="007418CF" w:rsidDel="00F9141C">
          <w:rPr>
            <w:rFonts w:ascii="Times New Roman" w:hAnsi="Times New Roman" w:cs="Times New Roman"/>
            <w:sz w:val="24"/>
          </w:rPr>
          <w:delText>(Sumner 2019)</w:delText>
        </w:r>
        <w:r w:rsidR="00424D65" w:rsidRPr="007418CF" w:rsidDel="00F9141C">
          <w:rPr>
            <w:rFonts w:ascii="Times New Roman" w:eastAsia="Times New Roman" w:hAnsi="Times New Roman" w:cs="Times New Roman"/>
            <w:sz w:val="24"/>
            <w:szCs w:val="24"/>
          </w:rPr>
          <w:fldChar w:fldCharType="end"/>
        </w:r>
        <w:r w:rsidR="00424D65" w:rsidRPr="007418CF" w:rsidDel="00F9141C">
          <w:rPr>
            <w:rFonts w:ascii="Times New Roman" w:eastAsia="Times New Roman" w:hAnsi="Times New Roman" w:cs="Times New Roman"/>
            <w:sz w:val="24"/>
            <w:szCs w:val="24"/>
          </w:rPr>
          <w:delText xml:space="preserve">, janitor </w:delText>
        </w:r>
        <w:r w:rsidR="00424D65" w:rsidRPr="007418CF" w:rsidDel="00F9141C">
          <w:rPr>
            <w:rFonts w:ascii="Times New Roman" w:eastAsia="Times New Roman" w:hAnsi="Times New Roman" w:cs="Times New Roman"/>
            <w:sz w:val="24"/>
            <w:szCs w:val="24"/>
          </w:rPr>
          <w:fldChar w:fldCharType="begin"/>
        </w:r>
        <w:r w:rsidR="00424D65" w:rsidRPr="007418CF" w:rsidDel="00F9141C">
          <w:rPr>
            <w:rFonts w:ascii="Times New Roman" w:eastAsia="Times New Roman" w:hAnsi="Times New Roman" w:cs="Times New Roman"/>
            <w:sz w:val="24"/>
            <w:szCs w:val="24"/>
          </w:rPr>
          <w:delInstrText xml:space="preserve"> ADDIN ZOTERO_ITEM CSL_CITATION {"citationID":"iCwKiMM8","properties":{"formattedCitation":"(Firke 2020)","plainCitation":"(Firke 2020)","noteIndex":0},"citationItems":[{"id":4107,"uris":["http://zotero.org/users/2645460/items/ZLE73FRR"],"uri":["http://zotero.org/users/2645460/items/ZLE73FRR"],"itemData":{"id":4107,"type":"book","title":"janitor: Simple Tools for Examining and Cleaning Dirty Data","URL":"https://CRAN.R-project.org/package=janitor","author":[{"family":"Firke","given":"Sam"}],"issued":{"date-parts":[["2020"]]}}}],"schema":"https://github.com/citation-style-language/schema/raw/master/csl-citation.json"} </w:delInstrText>
        </w:r>
        <w:r w:rsidR="00424D65" w:rsidRPr="007418CF" w:rsidDel="00F9141C">
          <w:rPr>
            <w:rFonts w:ascii="Times New Roman" w:eastAsia="Times New Roman" w:hAnsi="Times New Roman" w:cs="Times New Roman"/>
            <w:sz w:val="24"/>
            <w:szCs w:val="24"/>
          </w:rPr>
          <w:fldChar w:fldCharType="separate"/>
        </w:r>
        <w:r w:rsidR="00424D65" w:rsidRPr="007418CF" w:rsidDel="00F9141C">
          <w:rPr>
            <w:rFonts w:ascii="Times New Roman" w:hAnsi="Times New Roman" w:cs="Times New Roman"/>
            <w:sz w:val="24"/>
          </w:rPr>
          <w:delText>(Firke 2020)</w:delText>
        </w:r>
        <w:r w:rsidR="00424D65" w:rsidRPr="007418CF" w:rsidDel="00F9141C">
          <w:rPr>
            <w:rFonts w:ascii="Times New Roman" w:eastAsia="Times New Roman" w:hAnsi="Times New Roman" w:cs="Times New Roman"/>
            <w:sz w:val="24"/>
            <w:szCs w:val="24"/>
          </w:rPr>
          <w:fldChar w:fldCharType="end"/>
        </w:r>
        <w:r w:rsidR="00424D65" w:rsidRPr="007418CF" w:rsidDel="00F9141C">
          <w:rPr>
            <w:rFonts w:ascii="Times New Roman" w:eastAsia="Times New Roman" w:hAnsi="Times New Roman" w:cs="Times New Roman"/>
            <w:sz w:val="24"/>
            <w:szCs w:val="24"/>
          </w:rPr>
          <w:delText xml:space="preserve">, sf </w:delText>
        </w:r>
        <w:r w:rsidR="00424D65" w:rsidRPr="007418CF" w:rsidDel="00F9141C">
          <w:rPr>
            <w:rFonts w:ascii="Times New Roman" w:eastAsia="Times New Roman" w:hAnsi="Times New Roman" w:cs="Times New Roman"/>
            <w:sz w:val="24"/>
            <w:szCs w:val="24"/>
          </w:rPr>
          <w:fldChar w:fldCharType="begin"/>
        </w:r>
        <w:r w:rsidR="00424D65" w:rsidRPr="007418CF" w:rsidDel="00F9141C">
          <w:rPr>
            <w:rFonts w:ascii="Times New Roman" w:eastAsia="Times New Roman" w:hAnsi="Times New Roman" w:cs="Times New Roman"/>
            <w:sz w:val="24"/>
            <w:szCs w:val="24"/>
          </w:rPr>
          <w:delInstrText xml:space="preserve"> ADDIN ZOTERO_ITEM CSL_CITATION {"citationID":"FX9YHPvN","properties":{"formattedCitation":"(Pebesma 2018)","plainCitation":"(Pebesma 2018)","noteIndex":0},"citationItems":[{"id":4055,"uris":["http://zotero.org/users/2645460/items/RKRVWFXV"],"uri":["http://zotero.org/users/2645460/items/RKRVWFXV"],"itemData":{"id":4055,"type":"article-journal","container-title":"The R Journal","DOI":"10.32614/RJ-2018-009","issue":"1","page":"439–446","title":"Simple Features for R: Standardized Support for Spatial Vector Data","volume":"10","author":[{"family":"Pebesma","given":"Edzer"}],"issued":{"date-parts":[["2018"]]}}}],"schema":"https://github.com/citation-style-language/schema/raw/master/csl-citation.json"} </w:delInstrText>
        </w:r>
        <w:r w:rsidR="00424D65" w:rsidRPr="007418CF" w:rsidDel="00F9141C">
          <w:rPr>
            <w:rFonts w:ascii="Times New Roman" w:eastAsia="Times New Roman" w:hAnsi="Times New Roman" w:cs="Times New Roman"/>
            <w:sz w:val="24"/>
            <w:szCs w:val="24"/>
          </w:rPr>
          <w:fldChar w:fldCharType="separate"/>
        </w:r>
        <w:r w:rsidR="00424D65" w:rsidRPr="007418CF" w:rsidDel="00F9141C">
          <w:rPr>
            <w:rFonts w:ascii="Times New Roman" w:hAnsi="Times New Roman" w:cs="Times New Roman"/>
            <w:sz w:val="24"/>
          </w:rPr>
          <w:delText>(Pebesma 2018)</w:delText>
        </w:r>
        <w:r w:rsidR="00424D65" w:rsidRPr="007418CF" w:rsidDel="00F9141C">
          <w:rPr>
            <w:rFonts w:ascii="Times New Roman" w:eastAsia="Times New Roman" w:hAnsi="Times New Roman" w:cs="Times New Roman"/>
            <w:sz w:val="24"/>
            <w:szCs w:val="24"/>
          </w:rPr>
          <w:fldChar w:fldCharType="end"/>
        </w:r>
        <w:r w:rsidR="00424D65" w:rsidRPr="007418CF" w:rsidDel="00F9141C">
          <w:rPr>
            <w:rFonts w:ascii="Times New Roman" w:eastAsia="Times New Roman" w:hAnsi="Times New Roman" w:cs="Times New Roman"/>
            <w:sz w:val="24"/>
            <w:szCs w:val="24"/>
          </w:rPr>
          <w:delText xml:space="preserve">, ggpubr </w:delText>
        </w:r>
        <w:r w:rsidR="00424D65" w:rsidRPr="007418CF" w:rsidDel="00F9141C">
          <w:rPr>
            <w:rFonts w:ascii="Times New Roman" w:eastAsia="Times New Roman" w:hAnsi="Times New Roman" w:cs="Times New Roman"/>
            <w:sz w:val="24"/>
            <w:szCs w:val="24"/>
          </w:rPr>
          <w:fldChar w:fldCharType="begin"/>
        </w:r>
        <w:r w:rsidR="00424D65" w:rsidRPr="007418CF" w:rsidDel="00F9141C">
          <w:rPr>
            <w:rFonts w:ascii="Times New Roman" w:eastAsia="Times New Roman" w:hAnsi="Times New Roman" w:cs="Times New Roman"/>
            <w:sz w:val="24"/>
            <w:szCs w:val="24"/>
          </w:rPr>
          <w:delInstrText xml:space="preserve"> ADDIN ZOTERO_ITEM CSL_CITATION {"citationID":"3fHA1KGe","properties":{"formattedCitation":"(Kassambara 2019)","plainCitation":"(Kassambara 2019)","noteIndex":0},"citationItems":[{"id":4072,"uris":["http://zotero.org/users/2645460/items/37F6ZX4L"],"uri":["http://zotero.org/users/2645460/items/37F6ZX4L"],"itemData":{"id":4072,"type":"book","title":"ggpubr: 'ggplot2' Based Publication Ready Plots","URL":"https://CRAN.R-project.org/package=ggpubr","author":[{"family":"Kassambara","given":"Alboukadel"}],"issued":{"date-parts":[["2019"]]}}}],"schema":"https://github.com/citation-style-language/schema/raw/master/csl-citation.json"} </w:delInstrText>
        </w:r>
        <w:r w:rsidR="00424D65" w:rsidRPr="007418CF" w:rsidDel="00F9141C">
          <w:rPr>
            <w:rFonts w:ascii="Times New Roman" w:eastAsia="Times New Roman" w:hAnsi="Times New Roman" w:cs="Times New Roman"/>
            <w:sz w:val="24"/>
            <w:szCs w:val="24"/>
          </w:rPr>
          <w:fldChar w:fldCharType="separate"/>
        </w:r>
        <w:r w:rsidR="00424D65" w:rsidRPr="007418CF" w:rsidDel="00F9141C">
          <w:rPr>
            <w:rFonts w:ascii="Times New Roman" w:hAnsi="Times New Roman" w:cs="Times New Roman"/>
            <w:sz w:val="24"/>
          </w:rPr>
          <w:delText>(Kassambara 2019)</w:delText>
        </w:r>
        <w:r w:rsidR="00424D65" w:rsidRPr="007418CF" w:rsidDel="00F9141C">
          <w:rPr>
            <w:rFonts w:ascii="Times New Roman" w:eastAsia="Times New Roman" w:hAnsi="Times New Roman" w:cs="Times New Roman"/>
            <w:sz w:val="24"/>
            <w:szCs w:val="24"/>
          </w:rPr>
          <w:fldChar w:fldCharType="end"/>
        </w:r>
        <w:r w:rsidR="00424D65" w:rsidRPr="007418CF" w:rsidDel="00F9141C">
          <w:rPr>
            <w:rFonts w:ascii="Times New Roman" w:eastAsia="Times New Roman" w:hAnsi="Times New Roman" w:cs="Times New Roman"/>
            <w:sz w:val="24"/>
            <w:szCs w:val="24"/>
          </w:rPr>
          <w:delText xml:space="preserve">, ggtext </w:delText>
        </w:r>
        <w:r w:rsidR="00424D65" w:rsidRPr="007418CF" w:rsidDel="00F9141C">
          <w:rPr>
            <w:rFonts w:ascii="Times New Roman" w:eastAsia="Times New Roman" w:hAnsi="Times New Roman" w:cs="Times New Roman"/>
            <w:sz w:val="24"/>
            <w:szCs w:val="24"/>
          </w:rPr>
          <w:fldChar w:fldCharType="begin"/>
        </w:r>
        <w:r w:rsidR="00424D65" w:rsidRPr="007418CF" w:rsidDel="00F9141C">
          <w:rPr>
            <w:rFonts w:ascii="Times New Roman" w:eastAsia="Times New Roman" w:hAnsi="Times New Roman" w:cs="Times New Roman"/>
            <w:sz w:val="24"/>
            <w:szCs w:val="24"/>
          </w:rPr>
          <w:delInstrText xml:space="preserve"> ADDIN ZOTERO_ITEM CSL_CITATION {"citationID":"yyBDbHdG","properties":{"formattedCitation":"(Wilke 2020)","plainCitation":"(Wilke 2020)","noteIndex":0},"citationItems":[{"id":4112,"uris":["http://zotero.org/users/2645460/items/GEX6II3C"],"uri":["http://zotero.org/users/2645460/items/GEX6II3C"],"itemData":{"id":4112,"type":"book","title":"ggtext: Improved Text Rendering Support for 'ggplot2'","URL":"https://CRAN.R-project.org/package=ggtext","author":[{"family":"Wilke","given":"Claus O."}],"issued":{"date-parts":[["2020"]]}}}],"schema":"https://github.com/citation-style-language/schema/raw/master/csl-citation.json"} </w:delInstrText>
        </w:r>
        <w:r w:rsidR="00424D65" w:rsidRPr="007418CF" w:rsidDel="00F9141C">
          <w:rPr>
            <w:rFonts w:ascii="Times New Roman" w:eastAsia="Times New Roman" w:hAnsi="Times New Roman" w:cs="Times New Roman"/>
            <w:sz w:val="24"/>
            <w:szCs w:val="24"/>
          </w:rPr>
          <w:fldChar w:fldCharType="separate"/>
        </w:r>
        <w:r w:rsidR="00424D65" w:rsidRPr="007418CF" w:rsidDel="00F9141C">
          <w:rPr>
            <w:rFonts w:ascii="Times New Roman" w:hAnsi="Times New Roman" w:cs="Times New Roman"/>
            <w:sz w:val="24"/>
          </w:rPr>
          <w:delText>(Wilke 2020)</w:delText>
        </w:r>
        <w:r w:rsidR="00424D65" w:rsidRPr="007418CF" w:rsidDel="00F9141C">
          <w:rPr>
            <w:rFonts w:ascii="Times New Roman" w:eastAsia="Times New Roman" w:hAnsi="Times New Roman" w:cs="Times New Roman"/>
            <w:sz w:val="24"/>
            <w:szCs w:val="24"/>
          </w:rPr>
          <w:fldChar w:fldCharType="end"/>
        </w:r>
        <w:r w:rsidR="00424D65" w:rsidRPr="007418CF" w:rsidDel="00F9141C">
          <w:rPr>
            <w:rFonts w:ascii="Times New Roman" w:eastAsia="Times New Roman" w:hAnsi="Times New Roman" w:cs="Times New Roman"/>
            <w:sz w:val="24"/>
            <w:szCs w:val="24"/>
          </w:rPr>
          <w:delText xml:space="preserve">, OpenStreetMap </w:delText>
        </w:r>
        <w:r w:rsidR="00424D65" w:rsidRPr="007418CF" w:rsidDel="00F9141C">
          <w:rPr>
            <w:rFonts w:ascii="Times New Roman" w:eastAsia="Times New Roman" w:hAnsi="Times New Roman" w:cs="Times New Roman"/>
            <w:sz w:val="24"/>
            <w:szCs w:val="24"/>
          </w:rPr>
          <w:fldChar w:fldCharType="begin"/>
        </w:r>
        <w:r w:rsidR="00424D65" w:rsidRPr="007418CF" w:rsidDel="00F9141C">
          <w:rPr>
            <w:rFonts w:ascii="Times New Roman" w:eastAsia="Times New Roman" w:hAnsi="Times New Roman" w:cs="Times New Roman"/>
            <w:sz w:val="24"/>
            <w:szCs w:val="24"/>
          </w:rPr>
          <w:delInstrText xml:space="preserve"> ADDIN ZOTERO_ITEM CSL_CITATION {"citationID":"VEMlc449","properties":{"formattedCitation":"(Fellows and Stotz 2019)","plainCitation":"(Fellows and Stotz 2019)","noteIndex":0},"citationItems":[{"id":4070,"uris":["http://zotero.org/users/2645460/items/2TB5CPVZ"],"uri":["http://zotero.org/users/2645460/items/2TB5CPVZ"],"itemData":{"id":4070,"type":"book","title":"OpenStreetMap: Access to Open Street Map Raster Images","URL":"https://CRAN.R-project.org/package=OpenStreetMap","author":[{"family":"Fellows","given":"Ian"},{"family":"Stotz","given":"using the JMapViewer library by Jan Peter"}],"issued":{"date-parts":[["2019"]]}}}],"schema":"https://github.com/citation-style-language/schema/raw/master/csl-citation.json"} </w:delInstrText>
        </w:r>
        <w:r w:rsidR="00424D65" w:rsidRPr="007418CF" w:rsidDel="00F9141C">
          <w:rPr>
            <w:rFonts w:ascii="Times New Roman" w:eastAsia="Times New Roman" w:hAnsi="Times New Roman" w:cs="Times New Roman"/>
            <w:sz w:val="24"/>
            <w:szCs w:val="24"/>
          </w:rPr>
          <w:fldChar w:fldCharType="separate"/>
        </w:r>
        <w:r w:rsidR="00424D65" w:rsidRPr="007418CF" w:rsidDel="00F9141C">
          <w:rPr>
            <w:rFonts w:ascii="Times New Roman" w:hAnsi="Times New Roman" w:cs="Times New Roman"/>
            <w:sz w:val="24"/>
          </w:rPr>
          <w:delText>(Fellows and Stotz 2019)</w:delText>
        </w:r>
        <w:r w:rsidR="00424D65" w:rsidRPr="007418CF" w:rsidDel="00F9141C">
          <w:rPr>
            <w:rFonts w:ascii="Times New Roman" w:eastAsia="Times New Roman" w:hAnsi="Times New Roman" w:cs="Times New Roman"/>
            <w:sz w:val="24"/>
            <w:szCs w:val="24"/>
          </w:rPr>
          <w:fldChar w:fldCharType="end"/>
        </w:r>
        <w:r w:rsidR="00424D65" w:rsidRPr="007418CF" w:rsidDel="00F9141C">
          <w:rPr>
            <w:rFonts w:ascii="Times New Roman" w:eastAsia="Times New Roman" w:hAnsi="Times New Roman" w:cs="Times New Roman"/>
            <w:sz w:val="24"/>
            <w:szCs w:val="24"/>
          </w:rPr>
          <w:delText xml:space="preserve">, cowplot </w:delText>
        </w:r>
        <w:r w:rsidR="00424D65" w:rsidRPr="007418CF" w:rsidDel="00F9141C">
          <w:rPr>
            <w:rFonts w:ascii="Times New Roman" w:eastAsia="Times New Roman" w:hAnsi="Times New Roman" w:cs="Times New Roman"/>
            <w:sz w:val="24"/>
            <w:szCs w:val="24"/>
          </w:rPr>
          <w:fldChar w:fldCharType="begin"/>
        </w:r>
        <w:r w:rsidR="00424D65" w:rsidRPr="007418CF" w:rsidDel="00F9141C">
          <w:rPr>
            <w:rFonts w:ascii="Times New Roman" w:eastAsia="Times New Roman" w:hAnsi="Times New Roman" w:cs="Times New Roman"/>
            <w:sz w:val="24"/>
            <w:szCs w:val="24"/>
          </w:rPr>
          <w:delInstrText xml:space="preserve"> ADDIN ZOTERO_ITEM CSL_CITATION {"citationID":"2DziaIbw","properties":{"formattedCitation":"(Wilke 2019)","plainCitation":"(Wilke 2019)","noteIndex":0},"citationItems":[{"id":4074,"uris":["http://zotero.org/users/2645460/items/69EKZCQZ"],"uri":["http://zotero.org/users/2645460/items/69EKZCQZ"],"itemData":{"id":4074,"type":"book","title":"cowplot: Streamlined Plot Theme and Plot Annotations for 'ggplot2'","URL":"https://CRAN.R-project.org/package=cowplot","author":[{"family":"Wilke","given":"Claus O."}],"issued":{"date-parts":[["2019"]]}}}],"schema":"https://github.com/citation-style-language/schema/raw/master/csl-citation.json"} </w:delInstrText>
        </w:r>
        <w:r w:rsidR="00424D65" w:rsidRPr="007418CF" w:rsidDel="00F9141C">
          <w:rPr>
            <w:rFonts w:ascii="Times New Roman" w:eastAsia="Times New Roman" w:hAnsi="Times New Roman" w:cs="Times New Roman"/>
            <w:sz w:val="24"/>
            <w:szCs w:val="24"/>
          </w:rPr>
          <w:fldChar w:fldCharType="separate"/>
        </w:r>
        <w:r w:rsidR="00424D65" w:rsidRPr="007418CF" w:rsidDel="00F9141C">
          <w:rPr>
            <w:rFonts w:ascii="Times New Roman" w:hAnsi="Times New Roman" w:cs="Times New Roman"/>
            <w:sz w:val="24"/>
          </w:rPr>
          <w:delText>(Wilke 2019)</w:delText>
        </w:r>
        <w:r w:rsidR="00424D65" w:rsidRPr="007418CF" w:rsidDel="00F9141C">
          <w:rPr>
            <w:rFonts w:ascii="Times New Roman" w:eastAsia="Times New Roman" w:hAnsi="Times New Roman" w:cs="Times New Roman"/>
            <w:sz w:val="24"/>
            <w:szCs w:val="24"/>
          </w:rPr>
          <w:fldChar w:fldCharType="end"/>
        </w:r>
        <w:r w:rsidR="00424D65" w:rsidRPr="007418CF" w:rsidDel="00F9141C">
          <w:rPr>
            <w:rFonts w:ascii="Times New Roman" w:eastAsia="Times New Roman" w:hAnsi="Times New Roman" w:cs="Times New Roman"/>
            <w:sz w:val="24"/>
            <w:szCs w:val="24"/>
          </w:rPr>
          <w:delText xml:space="preserve">, </w:delText>
        </w:r>
        <w:r w:rsidR="00627DF1" w:rsidDel="00F9141C">
          <w:rPr>
            <w:rFonts w:ascii="Times New Roman" w:eastAsia="Times New Roman" w:hAnsi="Times New Roman" w:cs="Times New Roman"/>
            <w:sz w:val="24"/>
            <w:szCs w:val="24"/>
          </w:rPr>
          <w:delText xml:space="preserve">broom </w:delText>
        </w:r>
        <w:r w:rsidR="00627DF1" w:rsidDel="00F9141C">
          <w:rPr>
            <w:rFonts w:ascii="Times New Roman" w:eastAsia="Times New Roman" w:hAnsi="Times New Roman" w:cs="Times New Roman"/>
            <w:sz w:val="24"/>
            <w:szCs w:val="24"/>
          </w:rPr>
          <w:fldChar w:fldCharType="begin"/>
        </w:r>
        <w:r w:rsidR="00627DF1" w:rsidDel="00F9141C">
          <w:rPr>
            <w:rFonts w:ascii="Times New Roman" w:eastAsia="Times New Roman" w:hAnsi="Times New Roman" w:cs="Times New Roman"/>
            <w:sz w:val="24"/>
            <w:szCs w:val="24"/>
          </w:rPr>
          <w:delInstrText xml:space="preserve"> ADDIN ZOTERO_ITEM CSL_CITATION {"citationID":"aiAJ26rN","properties":{"formattedCitation":"(Robinson and Hayes 2019)","plainCitation":"(Robinson and Hayes 2019)","noteIndex":0},"citationItems":[{"id":4534,"uris":["http://zotero.org/users/2645460/items/AVXVQ39K"],"uri":["http://zotero.org/users/2645460/items/AVXVQ39K"],"itemData":{"id":4534,"type":"book","title":"broom: Convert Statistical Analysis Objects into Tidy Tibbles","URL":"https://CRAN.R-project.org/package=broom","author":[{"family":"Robinson","given":"David"},{"family":"Hayes","given":"Alex"}],"issued":{"date-parts":[["2019"]]}}}],"schema":"https://github.com/citation-style-language/schema/raw/master/csl-citation.json"} </w:delInstrText>
        </w:r>
        <w:r w:rsidR="00627DF1" w:rsidDel="00F9141C">
          <w:rPr>
            <w:rFonts w:ascii="Times New Roman" w:eastAsia="Times New Roman" w:hAnsi="Times New Roman" w:cs="Times New Roman"/>
            <w:sz w:val="24"/>
            <w:szCs w:val="24"/>
          </w:rPr>
          <w:fldChar w:fldCharType="separate"/>
        </w:r>
        <w:r w:rsidR="00627DF1" w:rsidRPr="009A2D94" w:rsidDel="00F9141C">
          <w:rPr>
            <w:rFonts w:ascii="Times New Roman" w:hAnsi="Times New Roman" w:cs="Times New Roman"/>
            <w:sz w:val="24"/>
          </w:rPr>
          <w:delText>(Robinson and Hayes 2019)</w:delText>
        </w:r>
        <w:r w:rsidR="00627DF1" w:rsidDel="00F9141C">
          <w:rPr>
            <w:rFonts w:ascii="Times New Roman" w:eastAsia="Times New Roman" w:hAnsi="Times New Roman" w:cs="Times New Roman"/>
            <w:sz w:val="24"/>
            <w:szCs w:val="24"/>
          </w:rPr>
          <w:fldChar w:fldCharType="end"/>
        </w:r>
        <w:r w:rsidR="00627DF1" w:rsidDel="00F9141C">
          <w:rPr>
            <w:rFonts w:ascii="Times New Roman" w:eastAsia="Times New Roman" w:hAnsi="Times New Roman" w:cs="Times New Roman"/>
            <w:sz w:val="24"/>
            <w:szCs w:val="24"/>
          </w:rPr>
          <w:delText xml:space="preserve">, </w:delText>
        </w:r>
        <w:r w:rsidR="00181C34" w:rsidDel="00F9141C">
          <w:rPr>
            <w:rFonts w:ascii="Times New Roman" w:eastAsia="Times New Roman" w:hAnsi="Times New Roman" w:cs="Times New Roman"/>
            <w:sz w:val="24"/>
            <w:szCs w:val="24"/>
          </w:rPr>
          <w:delText xml:space="preserve">ggsn </w:delText>
        </w:r>
        <w:r w:rsidR="00181C34" w:rsidDel="00F9141C">
          <w:rPr>
            <w:rFonts w:ascii="Times New Roman" w:eastAsia="Times New Roman" w:hAnsi="Times New Roman" w:cs="Times New Roman"/>
            <w:sz w:val="24"/>
            <w:szCs w:val="24"/>
          </w:rPr>
          <w:fldChar w:fldCharType="begin"/>
        </w:r>
        <w:r w:rsidR="00181C34" w:rsidDel="00F9141C">
          <w:rPr>
            <w:rFonts w:ascii="Times New Roman" w:eastAsia="Times New Roman" w:hAnsi="Times New Roman" w:cs="Times New Roman"/>
            <w:sz w:val="24"/>
            <w:szCs w:val="24"/>
          </w:rPr>
          <w:delInstrText xml:space="preserve"> ADDIN ZOTERO_ITEM CSL_CITATION {"citationID":"ME2aHPoA","properties":{"formattedCitation":"(Baquero 2019)","plainCitation":"(Baquero 2019)","noteIndex":0},"citationItems":[{"id":4589,"uris":["http://zotero.org/users/2645460/items/AWQ6DR59"],"uri":["http://zotero.org/users/2645460/items/AWQ6DR59"],"itemData":{"id":4589,"type":"book","title":"ggsn: North Symbols and Scale Bars for Maps Created with 'ggplot2' or 'ggmap'","URL":"https://CRAN.R-project.org/package=ggsn","author":[{"family":"Baquero","given":"Oswaldo Santos"}],"issued":{"date-parts":[["2019"]]}}}],"schema":"https://github.com/citation-style-language/schema/raw/master/csl-citation.json"} </w:delInstrText>
        </w:r>
        <w:r w:rsidR="00181C34" w:rsidDel="00F9141C">
          <w:rPr>
            <w:rFonts w:ascii="Times New Roman" w:eastAsia="Times New Roman" w:hAnsi="Times New Roman" w:cs="Times New Roman"/>
            <w:sz w:val="24"/>
            <w:szCs w:val="24"/>
          </w:rPr>
          <w:fldChar w:fldCharType="separate"/>
        </w:r>
        <w:r w:rsidR="00181C34" w:rsidRPr="00181C34" w:rsidDel="00F9141C">
          <w:rPr>
            <w:rFonts w:ascii="Times New Roman" w:hAnsi="Times New Roman" w:cs="Times New Roman"/>
            <w:sz w:val="24"/>
          </w:rPr>
          <w:delText>(Baquero 2019)</w:delText>
        </w:r>
        <w:r w:rsidR="00181C34" w:rsidDel="00F9141C">
          <w:rPr>
            <w:rFonts w:ascii="Times New Roman" w:eastAsia="Times New Roman" w:hAnsi="Times New Roman" w:cs="Times New Roman"/>
            <w:sz w:val="24"/>
            <w:szCs w:val="24"/>
          </w:rPr>
          <w:fldChar w:fldCharType="end"/>
        </w:r>
        <w:r w:rsidR="00181C34" w:rsidDel="00F9141C">
          <w:rPr>
            <w:rFonts w:ascii="Times New Roman" w:eastAsia="Times New Roman" w:hAnsi="Times New Roman" w:cs="Times New Roman"/>
            <w:sz w:val="24"/>
            <w:szCs w:val="24"/>
          </w:rPr>
          <w:delText xml:space="preserve">, </w:delText>
        </w:r>
        <w:r w:rsidR="00627DF1" w:rsidDel="00F9141C">
          <w:rPr>
            <w:rFonts w:ascii="Times New Roman" w:eastAsia="Times New Roman" w:hAnsi="Times New Roman" w:cs="Times New Roman"/>
            <w:sz w:val="24"/>
            <w:szCs w:val="24"/>
          </w:rPr>
          <w:delText xml:space="preserve">MixSIAR </w:delText>
        </w:r>
        <w:r w:rsidR="00627DF1" w:rsidDel="00F9141C">
          <w:rPr>
            <w:rFonts w:ascii="Times New Roman" w:eastAsia="Times New Roman" w:hAnsi="Times New Roman" w:cs="Times New Roman"/>
            <w:sz w:val="24"/>
            <w:szCs w:val="24"/>
          </w:rPr>
          <w:fldChar w:fldCharType="begin"/>
        </w:r>
        <w:r w:rsidR="00627DF1" w:rsidDel="00F9141C">
          <w:rPr>
            <w:rFonts w:ascii="Times New Roman" w:eastAsia="Times New Roman" w:hAnsi="Times New Roman" w:cs="Times New Roman"/>
            <w:sz w:val="24"/>
            <w:szCs w:val="24"/>
          </w:rPr>
          <w:delInstrText xml:space="preserve"> ADDIN ZOTERO_ITEM CSL_CITATION {"citationID":"SuNyyRmF","properties":{"formattedCitation":"(Stock et al. 2018b)","plainCitation":"(Stock et al. 2018b)","noteIndex":0},"citationItems":[{"id":4530,"uris":["http://zotero.org/users/2645460/items/HF2UCI6P"],"uri":["http://zotero.org/users/2645460/items/HF2UCI6P"],"itemData":{"id":4530,"type":"book","abstract":"To edit","note":"DOI: 10.5281/zenodo.1209993","publisher":"Zenodo","source":"Zenodo","title":"brianstock/MixSIAR 3.1.9","URL":"https://zenodo.org/record/1209993#.YGuLhehKiUk","version":"3.1.9","author":[{"family":"Stock","given":"Brian"},{"family":"Jackson","given":"Andrew"},{"family":"Ward","given":"Eric"},{"family":"Venkiteswaran","given":"Jason"}],"accessed":{"date-parts":[["2021",4,5]]},"issued":{"date-parts":[["2018",3,29]]}}}],"schema":"https://github.com/citation-style-language/schema/raw/master/csl-citation.json"} </w:delInstrText>
        </w:r>
        <w:r w:rsidR="00627DF1" w:rsidDel="00F9141C">
          <w:rPr>
            <w:rFonts w:ascii="Times New Roman" w:eastAsia="Times New Roman" w:hAnsi="Times New Roman" w:cs="Times New Roman"/>
            <w:sz w:val="24"/>
            <w:szCs w:val="24"/>
          </w:rPr>
          <w:fldChar w:fldCharType="separate"/>
        </w:r>
        <w:r w:rsidR="00627DF1" w:rsidRPr="009A2D94" w:rsidDel="00F9141C">
          <w:rPr>
            <w:rFonts w:ascii="Times New Roman" w:hAnsi="Times New Roman" w:cs="Times New Roman"/>
            <w:sz w:val="24"/>
          </w:rPr>
          <w:delText>(Stock et al. 2018b)</w:delText>
        </w:r>
        <w:r w:rsidR="00627DF1" w:rsidDel="00F9141C">
          <w:rPr>
            <w:rFonts w:ascii="Times New Roman" w:eastAsia="Times New Roman" w:hAnsi="Times New Roman" w:cs="Times New Roman"/>
            <w:sz w:val="24"/>
            <w:szCs w:val="24"/>
          </w:rPr>
          <w:fldChar w:fldCharType="end"/>
        </w:r>
        <w:r w:rsidR="00627DF1" w:rsidDel="00F9141C">
          <w:rPr>
            <w:rFonts w:ascii="Times New Roman" w:eastAsia="Times New Roman" w:hAnsi="Times New Roman" w:cs="Times New Roman"/>
            <w:sz w:val="24"/>
            <w:szCs w:val="24"/>
          </w:rPr>
          <w:delText xml:space="preserve">, </w:delText>
        </w:r>
        <w:r w:rsidRPr="007418CF" w:rsidDel="00F9141C">
          <w:rPr>
            <w:rFonts w:ascii="Times New Roman" w:eastAsia="Times New Roman" w:hAnsi="Times New Roman" w:cs="Times New Roman"/>
            <w:sz w:val="24"/>
            <w:szCs w:val="24"/>
          </w:rPr>
          <w:delText xml:space="preserve">and vegan </w:delText>
        </w:r>
        <w:r w:rsidR="00A6440C" w:rsidRPr="007418CF" w:rsidDel="00F9141C">
          <w:rPr>
            <w:rFonts w:ascii="Times New Roman" w:eastAsia="Times New Roman" w:hAnsi="Times New Roman" w:cs="Times New Roman"/>
            <w:sz w:val="24"/>
            <w:szCs w:val="24"/>
          </w:rPr>
          <w:fldChar w:fldCharType="begin"/>
        </w:r>
        <w:r w:rsidR="00A6440C" w:rsidRPr="007418CF" w:rsidDel="00F9141C">
          <w:rPr>
            <w:rFonts w:ascii="Times New Roman" w:eastAsia="Times New Roman" w:hAnsi="Times New Roman" w:cs="Times New Roman"/>
            <w:sz w:val="24"/>
            <w:szCs w:val="24"/>
          </w:rPr>
          <w:delInstrText xml:space="preserve"> ADDIN ZOTERO_ITEM CSL_CITATION {"citationID":"9QmPZfdH","properties":{"formattedCitation":"(Oksanen et al. 2019)","plainCitation":"(Oksanen et al. 2019)","noteIndex":0},"citationItems":[{"id":2669,"uris":["http://zotero.org/users/2645460/items/K9PX37CY"],"uri":["http://zotero.org/users/2645460/items/K9PX37CY"],"itemData":{"id":2669,"type":"book","title":"vegan: Community Ecology Package","URL":"https://CRAN.R-project.org/package=vegan","author":[{"family":"Oksanen","given":"Jari"},{"family":"Blanchet","given":"F. Guillaume"},{"family":"Friendly","given":"Michael"},{"family":"Kindt","given":"Roeland"},{"family":"Legendre","given":"Pierre"},{"family":"McGlinn","given":"Dan"},{"family":"Minchin","given":"Peter R."},{"family":"O'Hara","given":"R. B."},{"family":"Simpson","given":"Gavin L."},{"family":"Solymos","given":"Peter"},{"family":"Stevens","given":"M. Henry H."},{"family":"Szoecs","given":"Eduard"},{"family":"Wagner","given":"Helene"}],"issued":{"date-parts":[["2019"]]}}}],"schema":"https://github.com/citation-style-language/schema/raw/master/csl-citation.json"} </w:delInstrText>
        </w:r>
        <w:r w:rsidR="00A6440C" w:rsidRPr="007418CF" w:rsidDel="00F9141C">
          <w:rPr>
            <w:rFonts w:ascii="Times New Roman" w:eastAsia="Times New Roman" w:hAnsi="Times New Roman" w:cs="Times New Roman"/>
            <w:sz w:val="24"/>
            <w:szCs w:val="24"/>
          </w:rPr>
          <w:fldChar w:fldCharType="separate"/>
        </w:r>
        <w:r w:rsidR="00A6440C" w:rsidRPr="007418CF" w:rsidDel="00F9141C">
          <w:rPr>
            <w:rFonts w:ascii="Times New Roman" w:hAnsi="Times New Roman" w:cs="Times New Roman"/>
            <w:sz w:val="24"/>
          </w:rPr>
          <w:delText>(Oksanen et al. 2019)</w:delText>
        </w:r>
        <w:r w:rsidR="00A6440C" w:rsidRPr="007418CF" w:rsidDel="00F9141C">
          <w:rPr>
            <w:rFonts w:ascii="Times New Roman" w:eastAsia="Times New Roman" w:hAnsi="Times New Roman" w:cs="Times New Roman"/>
            <w:sz w:val="24"/>
            <w:szCs w:val="24"/>
          </w:rPr>
          <w:fldChar w:fldCharType="end"/>
        </w:r>
        <w:r w:rsidRPr="007418CF" w:rsidDel="00F9141C">
          <w:rPr>
            <w:rFonts w:ascii="Times New Roman" w:eastAsia="Times New Roman" w:hAnsi="Times New Roman" w:cs="Times New Roman"/>
            <w:sz w:val="24"/>
            <w:szCs w:val="24"/>
          </w:rPr>
          <w:delText xml:space="preserve"> packages. </w:delText>
        </w:r>
      </w:del>
      <w:r w:rsidRPr="007418CF">
        <w:rPr>
          <w:rFonts w:ascii="Times New Roman" w:eastAsia="Times New Roman" w:hAnsi="Times New Roman" w:cs="Times New Roman"/>
          <w:sz w:val="24"/>
          <w:szCs w:val="24"/>
        </w:rPr>
        <w:t>All data</w:t>
      </w:r>
      <w:r w:rsidR="00191FD0" w:rsidRPr="007418CF">
        <w:rPr>
          <w:rFonts w:ascii="Times New Roman" w:eastAsia="Times New Roman" w:hAnsi="Times New Roman" w:cs="Times New Roman"/>
          <w:sz w:val="24"/>
          <w:szCs w:val="24"/>
        </w:rPr>
        <w:t>, including .</w:t>
      </w:r>
      <w:proofErr w:type="spellStart"/>
      <w:r w:rsidR="00191FD0" w:rsidRPr="007418CF">
        <w:rPr>
          <w:rFonts w:ascii="Times New Roman" w:eastAsia="Times New Roman" w:hAnsi="Times New Roman" w:cs="Times New Roman"/>
          <w:sz w:val="24"/>
          <w:szCs w:val="24"/>
        </w:rPr>
        <w:t>kml</w:t>
      </w:r>
      <w:proofErr w:type="spellEnd"/>
      <w:r w:rsidR="00191FD0" w:rsidRPr="007418CF">
        <w:rPr>
          <w:rFonts w:ascii="Times New Roman" w:eastAsia="Times New Roman" w:hAnsi="Times New Roman" w:cs="Times New Roman"/>
          <w:sz w:val="24"/>
          <w:szCs w:val="24"/>
        </w:rPr>
        <w:t xml:space="preserve"> files used to calculate IDW metric,</w:t>
      </w:r>
      <w:r w:rsidRPr="007418CF">
        <w:rPr>
          <w:rFonts w:ascii="Times New Roman" w:eastAsia="Times New Roman" w:hAnsi="Times New Roman" w:cs="Times New Roman"/>
          <w:sz w:val="24"/>
          <w:szCs w:val="24"/>
        </w:rPr>
        <w:t xml:space="preserve"> are publicly available from the </w:t>
      </w:r>
      <w:r w:rsidR="00F11593" w:rsidRPr="007418CF">
        <w:rPr>
          <w:rFonts w:ascii="Times New Roman" w:eastAsia="Times New Roman" w:hAnsi="Times New Roman" w:cs="Times New Roman"/>
          <w:sz w:val="24"/>
          <w:szCs w:val="24"/>
        </w:rPr>
        <w:t>Environmental Data Initiative</w:t>
      </w:r>
      <w:r w:rsidRPr="007418CF">
        <w:rPr>
          <w:rFonts w:ascii="Times New Roman" w:eastAsia="Times New Roman" w:hAnsi="Times New Roman" w:cs="Times New Roman"/>
          <w:sz w:val="24"/>
          <w:szCs w:val="24"/>
        </w:rPr>
        <w:t xml:space="preserve"> repository </w:t>
      </w:r>
      <w:r w:rsidR="00D624B0" w:rsidRPr="007418CF">
        <w:rPr>
          <w:rFonts w:ascii="Times New Roman" w:eastAsia="Times New Roman" w:hAnsi="Times New Roman" w:cs="Times New Roman"/>
          <w:sz w:val="24"/>
          <w:szCs w:val="24"/>
        </w:rPr>
        <w:fldChar w:fldCharType="begin"/>
      </w:r>
      <w:r w:rsidR="00D624B0" w:rsidRPr="007418CF">
        <w:rPr>
          <w:rFonts w:ascii="Times New Roman" w:eastAsia="Times New Roman" w:hAnsi="Times New Roman" w:cs="Times New Roman"/>
          <w:sz w:val="24"/>
          <w:szCs w:val="24"/>
        </w:rPr>
        <w:instrText xml:space="preserve"> ADDIN ZOTERO_ITEM CSL_CITATION {"citationID":"GR89kH8k","properties":{"formattedCitation":"(Meyer et al. 2020)","plainCitation":"(Meyer et al. 2020)","noteIndex":0},"citationItems":[{"id":4089,"uris":["http://zotero.org/users/2645460/items/HMBBCEN3"],"uri":["http://zotero.org/users/2645460/items/HMBBCEN3"],"itemData":{"id":4089,"type":"article","abstract":"Sewage released from lakeside development can introduce nutrients and micropollutants that can restructure aquatic ecosystems. Lake Baikal, the world's most ancient, biodiverse, and voluminous lake, has been experiencing localized sewage pollution from lakeside settlements. Increasing filamentous algal abundance suggests benthic communities are responding to this localized pollution. We surveyed 40-km of Lake Baikal's southwestern shoreline 19-23 August 2015 for sewage indicators, including pharmaceuticals, personal care products, and microplastics with co-located periphyton, macroinvertebrate, stable isotope, and fatty acid sampling. Unique identifiers corresponding to sampling locations are retained throughout all data files to facilitate interoperability among the dataset's 150+ variables. The data are structured in a tidy format (a tabular arrangement familiar to limnologists) to encourage future reuse. For Lake Baikal studies, these data can support continued monitoring and research efforts. For global studies of lakes, these data can help characterize sewage prevalence and ecological consequences of anthropogenic disturbance across spatial scales.","language":"en","note":"type: dataset\nDOI: 10.6073/PASTA/76F43144015EC795679BAC508EFA044B","publisher":"Environmental Data Initiative","source":"DOI.org (Datacite)","title":"A unified dataset of co-located sewage pollution, periphyton, and benthic macroinvertebrate community and food web structure from Lake Baikal (Siberia)","URL":"https://portal.edirepository.org/nis/mapbrowse?packageid=edi.677.1","author":[{"family":"Meyer","given":"Michael F"},{"family":"Ozersky","given":"Ted"},{"family":"Woo","given":"Kara H"},{"family":"Shchapov","given":"Kirill"},{"family":"Galloway","given":"Aaron W. E."},{"family":"Schram","given":"Julie B"},{"family":"Snow","given":"Daniel D"},{"family":"Timofeyev","given":"Maxim A"},{"family":"Karnaukhov","given":"Dmitry Yu."},{"family":"Brousil","given":"Matthew R"},{"family":"Hampton","given":"Stephanie E"}],"accessed":{"date-parts":[["2020",12,10]]},"issued":{"date-parts":[["2020"]]}}}],"schema":"https://github.com/citation-style-language/schema/raw/master/csl-citation.json"} </w:instrText>
      </w:r>
      <w:r w:rsidR="00D624B0" w:rsidRPr="007418CF">
        <w:rPr>
          <w:rFonts w:ascii="Times New Roman" w:eastAsia="Times New Roman" w:hAnsi="Times New Roman" w:cs="Times New Roman"/>
          <w:sz w:val="24"/>
          <w:szCs w:val="24"/>
        </w:rPr>
        <w:fldChar w:fldCharType="separate"/>
      </w:r>
      <w:r w:rsidR="00D624B0" w:rsidRPr="007418CF">
        <w:rPr>
          <w:rFonts w:ascii="Times New Roman" w:hAnsi="Times New Roman" w:cs="Times New Roman"/>
          <w:sz w:val="24"/>
        </w:rPr>
        <w:t>(Meyer et al. 2020)</w:t>
      </w:r>
      <w:r w:rsidR="00D624B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all R scripts are available from the GitHub repository of this project’s Open Science Framework account </w:t>
      </w:r>
      <w:r w:rsidR="007A0C71" w:rsidRPr="007418CF">
        <w:rPr>
          <w:rFonts w:ascii="Times New Roman" w:eastAsia="Times New Roman" w:hAnsi="Times New Roman" w:cs="Times New Roman"/>
          <w:sz w:val="24"/>
          <w:szCs w:val="24"/>
        </w:rPr>
        <w:fldChar w:fldCharType="begin"/>
      </w:r>
      <w:r w:rsidR="007A0C71" w:rsidRPr="007418CF">
        <w:rPr>
          <w:rFonts w:ascii="Times New Roman" w:eastAsia="Times New Roman" w:hAnsi="Times New Roman" w:cs="Times New Roman"/>
          <w:sz w:val="24"/>
          <w:szCs w:val="24"/>
        </w:rPr>
        <w:instrText xml:space="preserve"> ADDIN ZOTERO_ITEM CSL_CITATION {"citationID":"VLx0FBeH","properties":{"formattedCitation":"(Meyer et al. 2015)","plainCitation":"(Meyer et al. 2015)","noteIndex":0},"citationItems":[{"id":4079,"uris":["http://zotero.org/users/2645460/items/VUDV45SN"],"uri":["http://zotero.org/users/2645460/items/VUDV45SN"],"itemData":{"id":4079,"type":"article-journal","abstract":"Hosted on the Open Science Framework","DOI":"10.17605/OSF.IO/9TA8Z","language":"en","source":"osf.io","title":"Baikal Food Webs","URL":"https://osf.io/9ta8z/","author":[{"family":"Meyer","given":"Michael"},{"family":"Ozersky","given":"Ted"},{"family":"Woo","given":"Kara"},{"family":"Galloway","given":"Aaron W. E."},{"family":"Brousil","given":"Matthew R."},{"family":"Hampton","given":"Stephanie"}],"accessed":{"date-parts":[["2020",12,7]]},"issued":{"date-parts":[["2015",9,5]]}}}],"schema":"https://github.com/citation-style-language/schema/raw/master/csl-citation.json"} </w:instrText>
      </w:r>
      <w:r w:rsidR="007A0C71" w:rsidRPr="007418CF">
        <w:rPr>
          <w:rFonts w:ascii="Times New Roman" w:eastAsia="Times New Roman" w:hAnsi="Times New Roman" w:cs="Times New Roman"/>
          <w:sz w:val="24"/>
          <w:szCs w:val="24"/>
        </w:rPr>
        <w:fldChar w:fldCharType="separate"/>
      </w:r>
      <w:r w:rsidR="007A0C71" w:rsidRPr="007418CF">
        <w:rPr>
          <w:rFonts w:ascii="Times New Roman" w:hAnsi="Times New Roman" w:cs="Times New Roman"/>
          <w:sz w:val="24"/>
        </w:rPr>
        <w:t>(Meyer et al. 2015)</w:t>
      </w:r>
      <w:r w:rsidR="007A0C71"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p>
    <w:bookmarkEnd w:id="412"/>
    <w:p w14:paraId="2411B3C6" w14:textId="77777777" w:rsidR="00715D55" w:rsidRPr="007418CF" w:rsidRDefault="00715D55" w:rsidP="00F31B90">
      <w:pPr>
        <w:spacing w:line="480" w:lineRule="auto"/>
        <w:rPr>
          <w:rFonts w:ascii="Times New Roman" w:eastAsia="Times New Roman" w:hAnsi="Times New Roman" w:cs="Times New Roman"/>
          <w:sz w:val="24"/>
          <w:szCs w:val="24"/>
        </w:rPr>
      </w:pPr>
    </w:p>
    <w:p w14:paraId="3761CA85" w14:textId="2CB2D14C"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b/>
          <w:sz w:val="24"/>
          <w:szCs w:val="24"/>
        </w:rPr>
        <w:t>Results</w:t>
      </w:r>
    </w:p>
    <w:p w14:paraId="33B27EF3" w14:textId="11256A21" w:rsidR="00715D55" w:rsidRPr="00C9702D"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Water samples</w:t>
      </w:r>
    </w:p>
    <w:p w14:paraId="61BD101C" w14:textId="2205BA67" w:rsidR="00715D55" w:rsidRPr="007418CF" w:rsidRDefault="00BF0AD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Nearshore water n</w:t>
      </w:r>
      <w:r w:rsidR="00D8535D" w:rsidRPr="007418CF">
        <w:rPr>
          <w:rFonts w:ascii="Times New Roman" w:eastAsia="Times New Roman" w:hAnsi="Times New Roman" w:cs="Times New Roman"/>
          <w:sz w:val="24"/>
          <w:szCs w:val="24"/>
        </w:rPr>
        <w:t>itrate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w:t>
      </w:r>
      <w:r w:rsidR="009E35A7" w:rsidRPr="007418CF">
        <w:rPr>
          <w:rFonts w:ascii="Times New Roman" w:eastAsia="Times New Roman" w:hAnsi="Times New Roman" w:cs="Times New Roman"/>
          <w:sz w:val="24"/>
          <w:szCs w:val="24"/>
        </w:rPr>
        <w:t>0.0</w:t>
      </w:r>
      <w:r w:rsidR="00787F74" w:rsidRPr="007418CF">
        <w:rPr>
          <w:rFonts w:ascii="Times New Roman" w:eastAsia="Times New Roman" w:hAnsi="Times New Roman" w:cs="Times New Roman"/>
          <w:sz w:val="24"/>
          <w:szCs w:val="24"/>
        </w:rPr>
        <w:t>1</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w:t>
      </w:r>
      <w:r w:rsidR="001C6CA2" w:rsidRPr="007418CF">
        <w:rPr>
          <w:rFonts w:ascii="Times New Roman" w:eastAsia="Times New Roman" w:hAnsi="Times New Roman" w:cs="Times New Roman"/>
          <w:sz w:val="24"/>
          <w:szCs w:val="24"/>
        </w:rPr>
        <w:t>6</w:t>
      </w:r>
      <w:r w:rsidR="009E35A7" w:rsidRPr="007418CF">
        <w:rPr>
          <w:rFonts w:ascii="Times New Roman" w:eastAsia="Times New Roman" w:hAnsi="Times New Roman" w:cs="Times New Roman"/>
          <w:sz w:val="24"/>
          <w:szCs w:val="24"/>
        </w:rPr>
        <w:t>8</w:t>
      </w:r>
      <w:ins w:id="479" w:author="Meyer, Michael Frederick" w:date="2021-08-19T13:44:00Z">
        <w:r w:rsidR="00E04D6D">
          <w:rPr>
            <w:rFonts w:ascii="Times New Roman" w:eastAsia="Times New Roman" w:hAnsi="Times New Roman" w:cs="Times New Roman"/>
            <w:sz w:val="24"/>
            <w:szCs w:val="24"/>
          </w:rPr>
          <w:t xml:space="preserve">; Figure </w:t>
        </w:r>
      </w:ins>
      <w:ins w:id="480" w:author="Meyer, Michael Frederick" w:date="2021-09-23T16:30:00Z">
        <w:r w:rsidR="00FF6B7A">
          <w:rPr>
            <w:rFonts w:ascii="Times New Roman" w:eastAsia="Times New Roman" w:hAnsi="Times New Roman" w:cs="Times New Roman"/>
            <w:sz w:val="24"/>
            <w:szCs w:val="24"/>
          </w:rPr>
          <w:t>2</w:t>
        </w:r>
      </w:ins>
      <w:ins w:id="481" w:author="Meyer, Michael Frederick" w:date="2021-09-23T11:44:00Z">
        <w:r w:rsidR="00F55F0D">
          <w:rPr>
            <w:rFonts w:ascii="Times New Roman" w:eastAsia="Times New Roman" w:hAnsi="Times New Roman" w:cs="Times New Roman"/>
            <w:sz w:val="24"/>
            <w:szCs w:val="24"/>
          </w:rPr>
          <w:t>A</w:t>
        </w:r>
      </w:ins>
      <w:r w:rsidR="001C6CA2"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ammonium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0.1</w:t>
      </w:r>
      <w:r w:rsidR="00787F74" w:rsidRPr="007418CF">
        <w:rPr>
          <w:rFonts w:ascii="Times New Roman" w:eastAsia="Times New Roman" w:hAnsi="Times New Roman" w:cs="Times New Roman"/>
          <w:sz w:val="24"/>
          <w:szCs w:val="24"/>
        </w:rPr>
        <w:t>7</w:t>
      </w:r>
      <w:r w:rsidR="009E35A7" w:rsidRPr="007418CF">
        <w:rPr>
          <w:rFonts w:ascii="Times New Roman" w:eastAsia="Times New Roman" w:hAnsi="Times New Roman" w:cs="Times New Roman"/>
          <w:sz w:val="24"/>
          <w:szCs w:val="24"/>
        </w:rPr>
        <w:t>,</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0.1</w:t>
      </w:r>
      <w:r w:rsidR="009E35A7" w:rsidRPr="007418CF">
        <w:rPr>
          <w:rFonts w:ascii="Times New Roman" w:eastAsia="Times New Roman" w:hAnsi="Times New Roman" w:cs="Times New Roman"/>
          <w:sz w:val="24"/>
          <w:szCs w:val="24"/>
        </w:rPr>
        <w:t>1</w:t>
      </w:r>
      <w:ins w:id="482" w:author="Meyer, Michael Frederick" w:date="2021-08-19T13:44:00Z">
        <w:r w:rsidR="00E04D6D">
          <w:rPr>
            <w:rFonts w:ascii="Times New Roman" w:eastAsia="Times New Roman" w:hAnsi="Times New Roman" w:cs="Times New Roman"/>
            <w:sz w:val="24"/>
            <w:szCs w:val="24"/>
          </w:rPr>
          <w:t xml:space="preserve">; Figure </w:t>
        </w:r>
      </w:ins>
      <w:ins w:id="483" w:author="Meyer, Michael Frederick" w:date="2021-09-23T16:31:00Z">
        <w:r w:rsidR="00FF6B7A">
          <w:rPr>
            <w:rFonts w:ascii="Times New Roman" w:eastAsia="Times New Roman" w:hAnsi="Times New Roman" w:cs="Times New Roman"/>
            <w:sz w:val="24"/>
            <w:szCs w:val="24"/>
          </w:rPr>
          <w:t>2</w:t>
        </w:r>
      </w:ins>
      <w:ins w:id="484" w:author="Meyer, Michael Frederick" w:date="2021-09-23T11:44:00Z">
        <w:r w:rsidR="00F55F0D">
          <w:rPr>
            <w:rFonts w:ascii="Times New Roman" w:eastAsia="Times New Roman" w:hAnsi="Times New Roman" w:cs="Times New Roman"/>
            <w:sz w:val="24"/>
            <w:szCs w:val="24"/>
          </w:rPr>
          <w:t>B</w:t>
        </w:r>
      </w:ins>
      <w:r w:rsidR="00D8535D" w:rsidRPr="007418CF">
        <w:rPr>
          <w:rFonts w:ascii="Times New Roman" w:eastAsia="Times New Roman" w:hAnsi="Times New Roman" w:cs="Times New Roman"/>
          <w:sz w:val="24"/>
          <w:szCs w:val="24"/>
        </w:rPr>
        <w:t xml:space="preserve">), </w:t>
      </w:r>
      <w:r w:rsidR="009E35A7" w:rsidRPr="007418CF">
        <w:rPr>
          <w:rFonts w:ascii="Times New Roman" w:eastAsia="Times New Roman" w:hAnsi="Times New Roman" w:cs="Times New Roman"/>
          <w:sz w:val="24"/>
          <w:szCs w:val="24"/>
        </w:rPr>
        <w:t>total phosphorus (R</w:t>
      </w:r>
      <w:r w:rsidR="009E35A7" w:rsidRPr="007418CF">
        <w:rPr>
          <w:rFonts w:ascii="Times New Roman" w:eastAsia="Times New Roman" w:hAnsi="Times New Roman" w:cs="Times New Roman"/>
          <w:sz w:val="24"/>
          <w:szCs w:val="24"/>
          <w:vertAlign w:val="superscript"/>
        </w:rPr>
        <w:t>2</w:t>
      </w:r>
      <w:r w:rsidR="009E35A7" w:rsidRPr="007418CF">
        <w:rPr>
          <w:rFonts w:ascii="Times New Roman" w:eastAsia="Times New Roman" w:hAnsi="Times New Roman" w:cs="Times New Roman"/>
          <w:sz w:val="24"/>
          <w:szCs w:val="24"/>
        </w:rPr>
        <w:t xml:space="preserve"> = 0.</w:t>
      </w:r>
      <w:r w:rsidR="00787F74" w:rsidRPr="007418CF">
        <w:rPr>
          <w:rFonts w:ascii="Times New Roman" w:eastAsia="Times New Roman" w:hAnsi="Times New Roman" w:cs="Times New Roman"/>
          <w:sz w:val="24"/>
          <w:szCs w:val="24"/>
        </w:rPr>
        <w:t>14</w:t>
      </w:r>
      <w:r w:rsidR="009E35A7" w:rsidRPr="007418CF">
        <w:rPr>
          <w:rFonts w:ascii="Times New Roman" w:eastAsia="Times New Roman" w:hAnsi="Times New Roman" w:cs="Times New Roman"/>
          <w:sz w:val="24"/>
          <w:szCs w:val="24"/>
        </w:rPr>
        <w:t>, p = 0.14</w:t>
      </w:r>
      <w:ins w:id="485" w:author="Meyer, Michael Frederick" w:date="2021-08-19T13:44:00Z">
        <w:r w:rsidR="00E04D6D">
          <w:rPr>
            <w:rFonts w:ascii="Times New Roman" w:eastAsia="Times New Roman" w:hAnsi="Times New Roman" w:cs="Times New Roman"/>
            <w:sz w:val="24"/>
            <w:szCs w:val="24"/>
          </w:rPr>
          <w:t xml:space="preserve">; Figure </w:t>
        </w:r>
      </w:ins>
      <w:ins w:id="486" w:author="Meyer, Michael Frederick" w:date="2021-09-23T16:31:00Z">
        <w:r w:rsidR="00FF6B7A">
          <w:rPr>
            <w:rFonts w:ascii="Times New Roman" w:eastAsia="Times New Roman" w:hAnsi="Times New Roman" w:cs="Times New Roman"/>
            <w:sz w:val="24"/>
            <w:szCs w:val="24"/>
          </w:rPr>
          <w:t>2</w:t>
        </w:r>
      </w:ins>
      <w:ins w:id="487" w:author="Meyer, Michael Frederick" w:date="2021-08-19T13:44:00Z">
        <w:r w:rsidR="00E04D6D">
          <w:rPr>
            <w:rFonts w:ascii="Times New Roman" w:eastAsia="Times New Roman" w:hAnsi="Times New Roman" w:cs="Times New Roman"/>
            <w:sz w:val="24"/>
            <w:szCs w:val="24"/>
          </w:rPr>
          <w:t>C</w:t>
        </w:r>
      </w:ins>
      <w:r w:rsidR="009E35A7"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and chlorophyll a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0.</w:t>
      </w:r>
      <w:r w:rsidR="00787F74" w:rsidRPr="007418CF">
        <w:rPr>
          <w:rFonts w:ascii="Times New Roman" w:eastAsia="Times New Roman" w:hAnsi="Times New Roman" w:cs="Times New Roman"/>
          <w:sz w:val="24"/>
          <w:szCs w:val="24"/>
        </w:rPr>
        <w:t>11</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w:t>
      </w:r>
      <w:r w:rsidR="009E35A7" w:rsidRPr="007418CF">
        <w:rPr>
          <w:rFonts w:ascii="Times New Roman" w:eastAsia="Times New Roman" w:hAnsi="Times New Roman" w:cs="Times New Roman"/>
          <w:sz w:val="24"/>
          <w:szCs w:val="24"/>
        </w:rPr>
        <w:t>20</w:t>
      </w:r>
      <w:ins w:id="488" w:author="Meyer, Michael Frederick" w:date="2021-08-19T13:44:00Z">
        <w:r w:rsidR="00E04D6D">
          <w:rPr>
            <w:rFonts w:ascii="Times New Roman" w:eastAsia="Times New Roman" w:hAnsi="Times New Roman" w:cs="Times New Roman"/>
            <w:sz w:val="24"/>
            <w:szCs w:val="24"/>
          </w:rPr>
          <w:t xml:space="preserve">; Figure </w:t>
        </w:r>
      </w:ins>
      <w:ins w:id="489" w:author="Meyer, Michael Frederick" w:date="2021-09-23T16:31:00Z">
        <w:r w:rsidR="00FF6B7A">
          <w:rPr>
            <w:rFonts w:ascii="Times New Roman" w:eastAsia="Times New Roman" w:hAnsi="Times New Roman" w:cs="Times New Roman"/>
            <w:sz w:val="24"/>
            <w:szCs w:val="24"/>
          </w:rPr>
          <w:t>2</w:t>
        </w:r>
      </w:ins>
      <w:ins w:id="490" w:author="Meyer, Michael Frederick" w:date="2021-08-19T13:44:00Z">
        <w:r w:rsidR="00E04D6D">
          <w:rPr>
            <w:rFonts w:ascii="Times New Roman" w:eastAsia="Times New Roman" w:hAnsi="Times New Roman" w:cs="Times New Roman"/>
            <w:sz w:val="24"/>
            <w:szCs w:val="24"/>
          </w:rPr>
          <w:t>D</w:t>
        </w:r>
      </w:ins>
      <w:r w:rsidR="00D8535D"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concentrations </w:t>
      </w:r>
      <w:r w:rsidR="00D8535D" w:rsidRPr="007418CF">
        <w:rPr>
          <w:rFonts w:ascii="Times New Roman" w:eastAsia="Times New Roman" w:hAnsi="Times New Roman" w:cs="Times New Roman"/>
          <w:sz w:val="24"/>
          <w:szCs w:val="24"/>
        </w:rPr>
        <w:t xml:space="preserve">were not significantly correlated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w:t>
      </w:r>
      <w:del w:id="491" w:author="Meyer, Michael Frederick" w:date="2021-08-19T13:45:00Z">
        <w:r w:rsidR="00D8535D" w:rsidRPr="007418CF" w:rsidDel="00E04D6D">
          <w:rPr>
            <w:rFonts w:ascii="Times New Roman" w:eastAsia="Times New Roman" w:hAnsi="Times New Roman" w:cs="Times New Roman"/>
            <w:sz w:val="24"/>
            <w:szCs w:val="24"/>
          </w:rPr>
          <w:delText xml:space="preserve"> (</w:delText>
        </w:r>
        <w:r w:rsidR="00E01811" w:rsidRPr="007418CF" w:rsidDel="00E04D6D">
          <w:rPr>
            <w:rFonts w:ascii="Times New Roman" w:eastAsia="Times New Roman" w:hAnsi="Times New Roman" w:cs="Times New Roman"/>
            <w:sz w:val="24"/>
            <w:szCs w:val="24"/>
          </w:rPr>
          <w:delText>Figure 3</w:delText>
        </w:r>
        <w:r w:rsidR="00D8535D" w:rsidRPr="007418CF" w:rsidDel="00E04D6D">
          <w:rPr>
            <w:rFonts w:ascii="Times New Roman" w:eastAsia="Times New Roman" w:hAnsi="Times New Roman" w:cs="Times New Roman"/>
            <w:sz w:val="24"/>
            <w:szCs w:val="24"/>
          </w:rPr>
          <w:delText>)</w:delText>
        </w:r>
      </w:del>
      <w:r w:rsidR="00D8535D" w:rsidRPr="007418CF">
        <w:rPr>
          <w:rFonts w:ascii="Times New Roman" w:eastAsia="Times New Roman" w:hAnsi="Times New Roman" w:cs="Times New Roman"/>
          <w:sz w:val="24"/>
          <w:szCs w:val="24"/>
        </w:rPr>
        <w:t xml:space="preserve">. </w:t>
      </w:r>
      <w:r w:rsidR="009E35A7" w:rsidRPr="007418CF">
        <w:rPr>
          <w:rFonts w:ascii="Times New Roman" w:eastAsia="Times New Roman" w:hAnsi="Times New Roman" w:cs="Times New Roman"/>
          <w:sz w:val="24"/>
          <w:szCs w:val="24"/>
        </w:rPr>
        <w:t>T</w:t>
      </w:r>
      <w:r w:rsidR="00D8535D" w:rsidRPr="007418CF">
        <w:rPr>
          <w:rFonts w:ascii="Times New Roman" w:eastAsia="Times New Roman" w:hAnsi="Times New Roman" w:cs="Times New Roman"/>
          <w:sz w:val="24"/>
          <w:szCs w:val="24"/>
        </w:rPr>
        <w:t xml:space="preserve">otal PPCP </w:t>
      </w:r>
      <w:r w:rsidR="000C51CF">
        <w:rPr>
          <w:rFonts w:ascii="Times New Roman" w:eastAsia="Times New Roman" w:hAnsi="Times New Roman" w:cs="Times New Roman"/>
          <w:sz w:val="24"/>
          <w:szCs w:val="24"/>
        </w:rPr>
        <w:t xml:space="preserve">concentrations </w:t>
      </w:r>
      <w:r w:rsidR="00D8535D" w:rsidRPr="007418CF">
        <w:rPr>
          <w:rFonts w:ascii="Times New Roman" w:eastAsia="Times New Roman" w:hAnsi="Times New Roman" w:cs="Times New Roman"/>
          <w:sz w:val="24"/>
          <w:szCs w:val="24"/>
        </w:rPr>
        <w:t>(</w:t>
      </w:r>
      <w:r w:rsidR="005308B4" w:rsidRPr="007418CF">
        <w:rPr>
          <w:rFonts w:ascii="Times New Roman" w:eastAsia="Times New Roman" w:hAnsi="Times New Roman" w:cs="Times New Roman"/>
          <w:sz w:val="24"/>
          <w:szCs w:val="24"/>
        </w:rPr>
        <w:t>R</w:t>
      </w:r>
      <w:r w:rsidR="005308B4" w:rsidRPr="007418CF">
        <w:rPr>
          <w:rFonts w:ascii="Times New Roman" w:eastAsia="Times New Roman" w:hAnsi="Times New Roman" w:cs="Times New Roman"/>
          <w:sz w:val="24"/>
          <w:szCs w:val="24"/>
          <w:vertAlign w:val="superscript"/>
        </w:rPr>
        <w:t>2</w:t>
      </w:r>
      <w:r w:rsidR="005308B4" w:rsidRPr="007418CF">
        <w:rPr>
          <w:rFonts w:ascii="Times New Roman" w:eastAsia="Times New Roman" w:hAnsi="Times New Roman" w:cs="Times New Roman"/>
          <w:sz w:val="24"/>
          <w:szCs w:val="24"/>
        </w:rPr>
        <w:t xml:space="preserve"> =</w:t>
      </w:r>
      <w:r w:rsidR="001C6CA2" w:rsidRPr="007418CF">
        <w:rPr>
          <w:rFonts w:ascii="Times New Roman" w:eastAsia="Times New Roman" w:hAnsi="Times New Roman" w:cs="Times New Roman"/>
          <w:sz w:val="24"/>
          <w:szCs w:val="24"/>
        </w:rPr>
        <w:t xml:space="preserve"> </w:t>
      </w:r>
      <w:r w:rsidR="005308B4" w:rsidRPr="007418CF">
        <w:rPr>
          <w:rFonts w:ascii="Times New Roman" w:eastAsia="Times New Roman" w:hAnsi="Times New Roman" w:cs="Times New Roman"/>
          <w:sz w:val="24"/>
          <w:szCs w:val="24"/>
        </w:rPr>
        <w:t>0.</w:t>
      </w:r>
      <w:r w:rsidR="009E35A7" w:rsidRPr="007418CF">
        <w:rPr>
          <w:rFonts w:ascii="Times New Roman" w:eastAsia="Times New Roman" w:hAnsi="Times New Roman" w:cs="Times New Roman"/>
          <w:sz w:val="24"/>
          <w:szCs w:val="24"/>
        </w:rPr>
        <w:t>2</w:t>
      </w:r>
      <w:r w:rsidR="00787F74" w:rsidRPr="007418CF">
        <w:rPr>
          <w:rFonts w:ascii="Times New Roman" w:eastAsia="Times New Roman" w:hAnsi="Times New Roman" w:cs="Times New Roman"/>
          <w:sz w:val="24"/>
          <w:szCs w:val="24"/>
        </w:rPr>
        <w:t>6</w:t>
      </w:r>
      <w:r w:rsidR="005308B4"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0.0</w:t>
      </w:r>
      <w:r w:rsidR="009E35A7" w:rsidRPr="007418CF">
        <w:rPr>
          <w:rFonts w:ascii="Times New Roman" w:eastAsia="Times New Roman" w:hAnsi="Times New Roman" w:cs="Times New Roman"/>
          <w:sz w:val="24"/>
          <w:szCs w:val="24"/>
        </w:rPr>
        <w:t>4</w:t>
      </w:r>
      <w:ins w:id="492" w:author="Meyer, Michael Frederick" w:date="2021-08-19T13:45:00Z">
        <w:r w:rsidR="00E04D6D">
          <w:rPr>
            <w:rFonts w:ascii="Times New Roman" w:eastAsia="Times New Roman" w:hAnsi="Times New Roman" w:cs="Times New Roman"/>
            <w:sz w:val="24"/>
            <w:szCs w:val="24"/>
          </w:rPr>
          <w:t xml:space="preserve">; Figure </w:t>
        </w:r>
      </w:ins>
      <w:ins w:id="493" w:author="Meyer, Michael Frederick" w:date="2021-09-23T16:31:00Z">
        <w:r w:rsidR="00FF6B7A">
          <w:rPr>
            <w:rFonts w:ascii="Times New Roman" w:eastAsia="Times New Roman" w:hAnsi="Times New Roman" w:cs="Times New Roman"/>
            <w:sz w:val="24"/>
            <w:szCs w:val="24"/>
          </w:rPr>
          <w:t>2</w:t>
        </w:r>
      </w:ins>
      <w:ins w:id="494" w:author="Meyer, Michael Frederick" w:date="2021-09-23T11:44:00Z">
        <w:r w:rsidR="00F55F0D">
          <w:rPr>
            <w:rFonts w:ascii="Times New Roman" w:eastAsia="Times New Roman" w:hAnsi="Times New Roman" w:cs="Times New Roman"/>
            <w:sz w:val="24"/>
            <w:szCs w:val="24"/>
          </w:rPr>
          <w:t>E</w:t>
        </w:r>
      </w:ins>
      <w:r w:rsidR="00D8535D" w:rsidRPr="007418CF">
        <w:rPr>
          <w:rFonts w:ascii="Times New Roman" w:eastAsia="Times New Roman" w:hAnsi="Times New Roman" w:cs="Times New Roman"/>
          <w:sz w:val="24"/>
          <w:szCs w:val="24"/>
        </w:rPr>
        <w:t xml:space="preserve">) </w:t>
      </w:r>
      <w:r w:rsidR="000C51CF">
        <w:rPr>
          <w:rFonts w:ascii="Times New Roman" w:eastAsia="Times New Roman" w:hAnsi="Times New Roman" w:cs="Times New Roman"/>
          <w:sz w:val="24"/>
          <w:szCs w:val="24"/>
        </w:rPr>
        <w:t xml:space="preserve">and </w:t>
      </w:r>
      <w:r w:rsidR="000C51CF" w:rsidRPr="007418CF">
        <w:rPr>
          <w:rFonts w:ascii="Times New Roman" w:eastAsia="Times New Roman" w:hAnsi="Times New Roman" w:cs="Times New Roman"/>
          <w:color w:val="212121"/>
          <w:sz w:val="24"/>
          <w:szCs w:val="24"/>
        </w:rPr>
        <w:t>δ</w:t>
      </w:r>
      <w:r w:rsidR="000C51CF" w:rsidRPr="007418CF">
        <w:rPr>
          <w:rFonts w:ascii="Times New Roman" w:eastAsia="Times New Roman" w:hAnsi="Times New Roman" w:cs="Times New Roman"/>
          <w:color w:val="212121"/>
          <w:sz w:val="24"/>
          <w:szCs w:val="24"/>
          <w:vertAlign w:val="superscript"/>
        </w:rPr>
        <w:t>15</w:t>
      </w:r>
      <w:r w:rsidR="000C51CF" w:rsidRPr="007418CF">
        <w:rPr>
          <w:rFonts w:ascii="Times New Roman" w:eastAsia="Times New Roman" w:hAnsi="Times New Roman" w:cs="Times New Roman"/>
          <w:color w:val="212121"/>
          <w:sz w:val="24"/>
          <w:szCs w:val="24"/>
        </w:rPr>
        <w:t>N</w:t>
      </w:r>
      <w:r w:rsidR="000C51CF" w:rsidRPr="007418CF">
        <w:rPr>
          <w:rFonts w:ascii="Times New Roman" w:eastAsia="Times New Roman" w:hAnsi="Times New Roman" w:cs="Times New Roman"/>
          <w:sz w:val="24"/>
          <w:szCs w:val="24"/>
        </w:rPr>
        <w:t xml:space="preserve"> </w:t>
      </w:r>
      <w:r w:rsidR="000C51CF">
        <w:rPr>
          <w:rFonts w:ascii="Times New Roman" w:eastAsia="Times New Roman" w:hAnsi="Times New Roman" w:cs="Times New Roman"/>
          <w:sz w:val="24"/>
          <w:szCs w:val="24"/>
        </w:rPr>
        <w:t xml:space="preserve">values in macroinvertebrate tissue </w:t>
      </w:r>
      <w:r w:rsidR="000C51CF" w:rsidRPr="007418CF">
        <w:rPr>
          <w:rFonts w:ascii="Times New Roman" w:eastAsia="Times New Roman" w:hAnsi="Times New Roman" w:cs="Times New Roman"/>
          <w:sz w:val="24"/>
          <w:szCs w:val="24"/>
        </w:rPr>
        <w:t>(R</w:t>
      </w:r>
      <w:r w:rsidR="000C51CF" w:rsidRPr="007418CF">
        <w:rPr>
          <w:rFonts w:ascii="Times New Roman" w:eastAsia="Times New Roman" w:hAnsi="Times New Roman" w:cs="Times New Roman"/>
          <w:sz w:val="24"/>
          <w:szCs w:val="24"/>
          <w:vertAlign w:val="superscript"/>
        </w:rPr>
        <w:t>2</w:t>
      </w:r>
      <w:r w:rsidR="000C51CF" w:rsidRPr="007418CF">
        <w:rPr>
          <w:rFonts w:ascii="Times New Roman" w:eastAsia="Times New Roman" w:hAnsi="Times New Roman" w:cs="Times New Roman"/>
          <w:sz w:val="24"/>
          <w:szCs w:val="24"/>
        </w:rPr>
        <w:t xml:space="preserve"> = 0.</w:t>
      </w:r>
      <w:r w:rsidR="000C51CF">
        <w:rPr>
          <w:rFonts w:ascii="Times New Roman" w:eastAsia="Times New Roman" w:hAnsi="Times New Roman" w:cs="Times New Roman"/>
          <w:sz w:val="24"/>
          <w:szCs w:val="24"/>
        </w:rPr>
        <w:t>33</w:t>
      </w:r>
      <w:r w:rsidR="000C51CF" w:rsidRPr="007418CF">
        <w:rPr>
          <w:rFonts w:ascii="Times New Roman" w:eastAsia="Times New Roman" w:hAnsi="Times New Roman" w:cs="Times New Roman"/>
          <w:sz w:val="24"/>
          <w:szCs w:val="24"/>
        </w:rPr>
        <w:t>, p = 0.0</w:t>
      </w:r>
      <w:r w:rsidR="000C51CF">
        <w:rPr>
          <w:rFonts w:ascii="Times New Roman" w:eastAsia="Times New Roman" w:hAnsi="Times New Roman" w:cs="Times New Roman"/>
          <w:sz w:val="24"/>
          <w:szCs w:val="24"/>
        </w:rPr>
        <w:t>2</w:t>
      </w:r>
      <w:ins w:id="495" w:author="Meyer, Michael Frederick" w:date="2021-08-19T13:45:00Z">
        <w:r w:rsidR="00E04D6D">
          <w:rPr>
            <w:rFonts w:ascii="Times New Roman" w:eastAsia="Times New Roman" w:hAnsi="Times New Roman" w:cs="Times New Roman"/>
            <w:sz w:val="24"/>
            <w:szCs w:val="24"/>
          </w:rPr>
          <w:t xml:space="preserve">; Figure </w:t>
        </w:r>
      </w:ins>
      <w:ins w:id="496" w:author="Meyer, Michael Frederick" w:date="2021-09-23T16:31:00Z">
        <w:r w:rsidR="00FF6B7A">
          <w:rPr>
            <w:rFonts w:ascii="Times New Roman" w:eastAsia="Times New Roman" w:hAnsi="Times New Roman" w:cs="Times New Roman"/>
            <w:sz w:val="24"/>
            <w:szCs w:val="24"/>
          </w:rPr>
          <w:t>2</w:t>
        </w:r>
      </w:ins>
      <w:ins w:id="497" w:author="Meyer, Michael Frederick" w:date="2021-09-23T11:45:00Z">
        <w:r w:rsidR="00DE20F1">
          <w:rPr>
            <w:rFonts w:ascii="Times New Roman" w:eastAsia="Times New Roman" w:hAnsi="Times New Roman" w:cs="Times New Roman"/>
            <w:sz w:val="24"/>
            <w:szCs w:val="24"/>
          </w:rPr>
          <w:t>F</w:t>
        </w:r>
      </w:ins>
      <w:r w:rsidR="000C51CF" w:rsidRPr="007418CF">
        <w:rPr>
          <w:rFonts w:ascii="Times New Roman" w:eastAsia="Times New Roman" w:hAnsi="Times New Roman" w:cs="Times New Roman"/>
          <w:sz w:val="24"/>
          <w:szCs w:val="24"/>
        </w:rPr>
        <w:t>)</w:t>
      </w:r>
      <w:r w:rsidR="000C51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were significantly </w:t>
      </w:r>
      <w:r w:rsidR="005308B4" w:rsidRPr="007418CF">
        <w:rPr>
          <w:rFonts w:ascii="Times New Roman" w:eastAsia="Times New Roman" w:hAnsi="Times New Roman" w:cs="Times New Roman"/>
          <w:sz w:val="24"/>
          <w:szCs w:val="24"/>
        </w:rPr>
        <w:t>related</w:t>
      </w:r>
      <w:r w:rsidR="00D8535D" w:rsidRPr="007418CF">
        <w:rPr>
          <w:rFonts w:ascii="Times New Roman" w:eastAsia="Times New Roman" w:hAnsi="Times New Roman" w:cs="Times New Roman"/>
          <w:sz w:val="24"/>
          <w:szCs w:val="24"/>
        </w:rPr>
        <w:t xml:space="preserve">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w:t>
      </w:r>
      <w:del w:id="498" w:author="Meyer, Michael Frederick" w:date="2021-08-19T13:45:00Z">
        <w:r w:rsidR="00D8535D" w:rsidRPr="007418CF" w:rsidDel="00E04D6D">
          <w:rPr>
            <w:rFonts w:ascii="Times New Roman" w:eastAsia="Times New Roman" w:hAnsi="Times New Roman" w:cs="Times New Roman"/>
            <w:sz w:val="24"/>
            <w:szCs w:val="24"/>
          </w:rPr>
          <w:delText xml:space="preserve"> (</w:delText>
        </w:r>
        <w:r w:rsidR="00E01811" w:rsidRPr="007418CF" w:rsidDel="00E04D6D">
          <w:rPr>
            <w:rFonts w:ascii="Times New Roman" w:eastAsia="Times New Roman" w:hAnsi="Times New Roman" w:cs="Times New Roman"/>
            <w:sz w:val="24"/>
            <w:szCs w:val="24"/>
          </w:rPr>
          <w:delText>Figure 3</w:delText>
        </w:r>
        <w:r w:rsidR="00D8535D" w:rsidRPr="007418CF" w:rsidDel="00E04D6D">
          <w:rPr>
            <w:rFonts w:ascii="Times New Roman" w:eastAsia="Times New Roman" w:hAnsi="Times New Roman" w:cs="Times New Roman"/>
            <w:sz w:val="24"/>
            <w:szCs w:val="24"/>
          </w:rPr>
          <w:delText>)</w:delText>
        </w:r>
      </w:del>
      <w:r w:rsidR="00D8535D"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In </w:t>
      </w:r>
      <w:r w:rsidR="00D8535D" w:rsidRPr="007418CF">
        <w:rPr>
          <w:rFonts w:ascii="Times New Roman" w:eastAsia="Times New Roman" w:hAnsi="Times New Roman" w:cs="Times New Roman"/>
          <w:sz w:val="24"/>
          <w:szCs w:val="24"/>
        </w:rPr>
        <w:t xml:space="preserve">the littoral zone, </w:t>
      </w:r>
      <w:ins w:id="499" w:author="Tedy Ozersky" w:date="2022-02-05T16:08:00Z">
        <w:r w:rsidR="00AC0BEF">
          <w:rPr>
            <w:rFonts w:ascii="Times New Roman" w:eastAsia="Times New Roman" w:hAnsi="Times New Roman" w:cs="Times New Roman"/>
            <w:sz w:val="24"/>
            <w:szCs w:val="24"/>
          </w:rPr>
          <w:t xml:space="preserve">detected </w:t>
        </w:r>
      </w:ins>
      <w:r w:rsidR="00F62B41" w:rsidRPr="007418CF">
        <w:rPr>
          <w:rFonts w:ascii="Times New Roman" w:eastAsia="Times New Roman" w:hAnsi="Times New Roman" w:cs="Times New Roman"/>
          <w:sz w:val="24"/>
          <w:szCs w:val="24"/>
        </w:rPr>
        <w:t>PPCPs</w:t>
      </w:r>
      <w:del w:id="500" w:author="Tedy Ozersky" w:date="2022-02-05T16:08:00Z">
        <w:r w:rsidR="00F62B41" w:rsidRPr="007418CF" w:rsidDel="00AC0BEF">
          <w:rPr>
            <w:rFonts w:ascii="Times New Roman" w:eastAsia="Times New Roman" w:hAnsi="Times New Roman" w:cs="Times New Roman"/>
            <w:sz w:val="24"/>
            <w:szCs w:val="24"/>
          </w:rPr>
          <w:delText xml:space="preserve"> </w:delText>
        </w:r>
        <w:r w:rsidR="002309D1" w:rsidRPr="007418CF" w:rsidDel="00AC0BEF">
          <w:rPr>
            <w:rFonts w:ascii="Times New Roman" w:eastAsia="Times New Roman" w:hAnsi="Times New Roman" w:cs="Times New Roman"/>
            <w:sz w:val="24"/>
            <w:szCs w:val="24"/>
          </w:rPr>
          <w:delText>detected</w:delText>
        </w:r>
      </w:del>
      <w:r w:rsidR="002309D1"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included caffeine, 1,7-dimethylxanthine</w:t>
      </w:r>
      <w:r w:rsidR="008D10F0" w:rsidRPr="007418CF">
        <w:rPr>
          <w:rFonts w:ascii="Times New Roman" w:eastAsia="Times New Roman" w:hAnsi="Times New Roman" w:cs="Times New Roman"/>
          <w:sz w:val="24"/>
          <w:szCs w:val="24"/>
        </w:rPr>
        <w:t>/paraxanthine</w:t>
      </w:r>
      <w:r w:rsidR="00D8535D" w:rsidRPr="007418CF">
        <w:rPr>
          <w:rFonts w:ascii="Times New Roman" w:eastAsia="Times New Roman" w:hAnsi="Times New Roman" w:cs="Times New Roman"/>
          <w:sz w:val="24"/>
          <w:szCs w:val="24"/>
        </w:rPr>
        <w:t xml:space="preserve"> (main human metabolite of caffeine), cotinine (main human metabolite of nicotine), and acetaminophen</w:t>
      </w:r>
      <w:r w:rsidR="008D10F0" w:rsidRPr="007418CF">
        <w:rPr>
          <w:rFonts w:ascii="Times New Roman" w:eastAsia="Times New Roman" w:hAnsi="Times New Roman" w:cs="Times New Roman"/>
          <w:sz w:val="24"/>
          <w:szCs w:val="24"/>
        </w:rPr>
        <w:t>/paracetamol</w:t>
      </w:r>
      <w:r w:rsidR="00D8535D" w:rsidRPr="007418CF">
        <w:rPr>
          <w:rFonts w:ascii="Times New Roman" w:eastAsia="Times New Roman" w:hAnsi="Times New Roman" w:cs="Times New Roman"/>
          <w:sz w:val="24"/>
          <w:szCs w:val="24"/>
        </w:rPr>
        <w:t xml:space="preserve"> (Table </w:t>
      </w:r>
      <w:ins w:id="501" w:author="Meyer, Michael Frederick" w:date="2022-01-11T13:08:00Z">
        <w:r w:rsidR="004F75EE">
          <w:rPr>
            <w:rFonts w:ascii="Times New Roman" w:eastAsia="Times New Roman" w:hAnsi="Times New Roman" w:cs="Times New Roman"/>
            <w:sz w:val="24"/>
            <w:szCs w:val="24"/>
          </w:rPr>
          <w:t>S2</w:t>
        </w:r>
      </w:ins>
      <w:del w:id="502" w:author="Meyer, Michael Frederick" w:date="2021-08-19T16:57:00Z">
        <w:r w:rsidR="00D8535D" w:rsidRPr="007418CF" w:rsidDel="00A048F5">
          <w:rPr>
            <w:rFonts w:ascii="Times New Roman" w:eastAsia="Times New Roman" w:hAnsi="Times New Roman" w:cs="Times New Roman"/>
            <w:sz w:val="24"/>
            <w:szCs w:val="24"/>
          </w:rPr>
          <w:delText>3</w:delText>
        </w:r>
      </w:del>
      <w:r w:rsidR="00D8535D" w:rsidRPr="007418CF">
        <w:rPr>
          <w:rFonts w:ascii="Times New Roman" w:eastAsia="Times New Roman" w:hAnsi="Times New Roman" w:cs="Times New Roman"/>
          <w:sz w:val="24"/>
          <w:szCs w:val="24"/>
        </w:rPr>
        <w:t xml:space="preserve">). </w:t>
      </w:r>
      <w:r w:rsidR="001768AC" w:rsidRPr="007418CF">
        <w:rPr>
          <w:rFonts w:ascii="Times New Roman" w:eastAsia="Times New Roman" w:hAnsi="Times New Roman" w:cs="Times New Roman"/>
          <w:sz w:val="24"/>
          <w:szCs w:val="24"/>
        </w:rPr>
        <w:t>Other</w:t>
      </w:r>
      <w:ins w:id="503" w:author="Ted" w:date="2021-10-13T16:46:00Z">
        <w:r w:rsidR="00275891">
          <w:rPr>
            <w:rFonts w:ascii="Times New Roman" w:eastAsia="Times New Roman" w:hAnsi="Times New Roman" w:cs="Times New Roman"/>
            <w:sz w:val="24"/>
            <w:szCs w:val="24"/>
          </w:rPr>
          <w:t xml:space="preserve"> </w:t>
        </w:r>
      </w:ins>
      <w:ins w:id="504" w:author="Meyer, Michael Frederick" w:date="2021-11-01T14:55:00Z">
        <w:r w:rsidR="00E207E2">
          <w:rPr>
            <w:rFonts w:ascii="Times New Roman" w:eastAsia="Times New Roman" w:hAnsi="Times New Roman" w:cs="Times New Roman"/>
            <w:sz w:val="24"/>
            <w:szCs w:val="24"/>
          </w:rPr>
          <w:t xml:space="preserve">measured </w:t>
        </w:r>
      </w:ins>
      <w:ins w:id="505" w:author="Ted" w:date="2021-10-13T16:46:00Z">
        <w:del w:id="506" w:author="Meyer, Michael Frederick" w:date="2021-11-01T14:55:00Z">
          <w:r w:rsidR="00275891" w:rsidDel="00E207E2">
            <w:rPr>
              <w:rFonts w:ascii="Times New Roman" w:eastAsia="Times New Roman" w:hAnsi="Times New Roman" w:cs="Times New Roman"/>
              <w:sz w:val="24"/>
              <w:szCs w:val="24"/>
            </w:rPr>
            <w:delText>te</w:delText>
          </w:r>
        </w:del>
      </w:ins>
      <w:ins w:id="507" w:author="Ted" w:date="2021-10-13T16:47:00Z">
        <w:del w:id="508" w:author="Meyer, Michael Frederick" w:date="2021-11-01T14:55:00Z">
          <w:r w:rsidR="00275891" w:rsidDel="00E207E2">
            <w:rPr>
              <w:rFonts w:ascii="Times New Roman" w:eastAsia="Times New Roman" w:hAnsi="Times New Roman" w:cs="Times New Roman"/>
              <w:sz w:val="24"/>
              <w:szCs w:val="24"/>
            </w:rPr>
            <w:delText>sted</w:delText>
          </w:r>
        </w:del>
      </w:ins>
      <w:del w:id="509" w:author="Meyer, Michael Frederick" w:date="2021-11-01T14:55:00Z">
        <w:r w:rsidR="001768AC" w:rsidRPr="007418CF" w:rsidDel="00E207E2">
          <w:rPr>
            <w:rFonts w:ascii="Times New Roman" w:eastAsia="Times New Roman" w:hAnsi="Times New Roman" w:cs="Times New Roman"/>
            <w:sz w:val="24"/>
            <w:szCs w:val="24"/>
          </w:rPr>
          <w:delText xml:space="preserve"> </w:delText>
        </w:r>
      </w:del>
      <w:r w:rsidR="001768AC" w:rsidRPr="007418CF">
        <w:rPr>
          <w:rFonts w:ascii="Times New Roman" w:eastAsia="Times New Roman" w:hAnsi="Times New Roman" w:cs="Times New Roman"/>
          <w:sz w:val="24"/>
          <w:szCs w:val="24"/>
        </w:rPr>
        <w:t xml:space="preserve">PPCPs, including carbamazepine, diphenhydramine, thiabendazole, amphetamine, methamphetamine, </w:t>
      </w:r>
      <w:r w:rsidR="008D10F0" w:rsidRPr="007418CF">
        <w:rPr>
          <w:rFonts w:ascii="Times New Roman" w:eastAsia="Times New Roman" w:hAnsi="Times New Roman" w:cs="Times New Roman"/>
          <w:sz w:val="24"/>
          <w:szCs w:val="24"/>
        </w:rPr>
        <w:t xml:space="preserve">MDA, </w:t>
      </w:r>
      <w:commentRangeStart w:id="510"/>
      <w:r w:rsidR="001768AC" w:rsidRPr="007418CF">
        <w:rPr>
          <w:rFonts w:ascii="Times New Roman" w:eastAsia="Times New Roman" w:hAnsi="Times New Roman" w:cs="Times New Roman"/>
          <w:sz w:val="24"/>
          <w:szCs w:val="24"/>
        </w:rPr>
        <w:t>MDMA</w:t>
      </w:r>
      <w:commentRangeEnd w:id="510"/>
      <w:r w:rsidR="00AC0BEF">
        <w:rPr>
          <w:rStyle w:val="CommentReference"/>
        </w:rPr>
        <w:commentReference w:id="510"/>
      </w:r>
      <w:r w:rsidR="001768AC" w:rsidRPr="007418CF">
        <w:rPr>
          <w:rFonts w:ascii="Times New Roman" w:eastAsia="Times New Roman" w:hAnsi="Times New Roman" w:cs="Times New Roman"/>
          <w:sz w:val="24"/>
          <w:szCs w:val="24"/>
        </w:rPr>
        <w:t xml:space="preserve">, morphine, </w:t>
      </w:r>
      <w:r w:rsidR="008D10F0" w:rsidRPr="007418CF">
        <w:rPr>
          <w:rFonts w:ascii="Times New Roman" w:eastAsia="Times New Roman" w:hAnsi="Times New Roman" w:cs="Times New Roman"/>
          <w:sz w:val="24"/>
          <w:szCs w:val="24"/>
        </w:rPr>
        <w:t xml:space="preserve">phenazone, </w:t>
      </w:r>
      <w:proofErr w:type="spellStart"/>
      <w:r w:rsidR="008D10F0" w:rsidRPr="007418CF">
        <w:rPr>
          <w:rFonts w:ascii="Times New Roman" w:eastAsia="Times New Roman" w:hAnsi="Times New Roman" w:cs="Times New Roman"/>
          <w:sz w:val="24"/>
          <w:szCs w:val="24"/>
        </w:rPr>
        <w:t>sulfachloropyridazine</w:t>
      </w:r>
      <w:proofErr w:type="spellEnd"/>
      <w:r w:rsidR="008D10F0" w:rsidRPr="007418CF">
        <w:rPr>
          <w:rFonts w:ascii="Times New Roman" w:eastAsia="Times New Roman" w:hAnsi="Times New Roman" w:cs="Times New Roman"/>
          <w:sz w:val="24"/>
          <w:szCs w:val="24"/>
        </w:rPr>
        <w:t xml:space="preserve">, </w:t>
      </w:r>
      <w:r w:rsidR="001768AC" w:rsidRPr="007418CF">
        <w:rPr>
          <w:rFonts w:ascii="Times New Roman" w:eastAsia="Times New Roman" w:hAnsi="Times New Roman" w:cs="Times New Roman"/>
          <w:sz w:val="24"/>
          <w:szCs w:val="24"/>
        </w:rPr>
        <w:t xml:space="preserve">sulfamethazine, </w:t>
      </w:r>
      <w:proofErr w:type="spellStart"/>
      <w:r w:rsidR="001768AC" w:rsidRPr="007418CF">
        <w:rPr>
          <w:rFonts w:ascii="Times New Roman" w:eastAsia="Times New Roman" w:hAnsi="Times New Roman" w:cs="Times New Roman"/>
          <w:sz w:val="24"/>
          <w:szCs w:val="24"/>
        </w:rPr>
        <w:t>sulfadimethoxine</w:t>
      </w:r>
      <w:proofErr w:type="spellEnd"/>
      <w:r w:rsidR="001768AC" w:rsidRPr="007418CF">
        <w:rPr>
          <w:rFonts w:ascii="Times New Roman" w:eastAsia="Times New Roman" w:hAnsi="Times New Roman" w:cs="Times New Roman"/>
          <w:sz w:val="24"/>
          <w:szCs w:val="24"/>
        </w:rPr>
        <w:t xml:space="preserve">, </w:t>
      </w:r>
      <w:proofErr w:type="spellStart"/>
      <w:r w:rsidR="001768AC" w:rsidRPr="007418CF">
        <w:rPr>
          <w:rFonts w:ascii="Times New Roman" w:eastAsia="Times New Roman" w:hAnsi="Times New Roman" w:cs="Times New Roman"/>
          <w:sz w:val="24"/>
          <w:szCs w:val="24"/>
        </w:rPr>
        <w:t>sulfamethazole</w:t>
      </w:r>
      <w:proofErr w:type="spellEnd"/>
      <w:r w:rsidR="008D10F0" w:rsidRPr="007418CF">
        <w:rPr>
          <w:rFonts w:ascii="Times New Roman" w:eastAsia="Times New Roman" w:hAnsi="Times New Roman" w:cs="Times New Roman"/>
          <w:sz w:val="24"/>
          <w:szCs w:val="24"/>
        </w:rPr>
        <w:t>, trimethoprim,</w:t>
      </w:r>
      <w:r w:rsidR="001768AC" w:rsidRPr="007418CF">
        <w:rPr>
          <w:rFonts w:ascii="Times New Roman" w:eastAsia="Times New Roman" w:hAnsi="Times New Roman" w:cs="Times New Roman"/>
          <w:sz w:val="24"/>
          <w:szCs w:val="24"/>
        </w:rPr>
        <w:t xml:space="preserve"> and cimetidine, were not detected.</w:t>
      </w:r>
    </w:p>
    <w:p w14:paraId="2D1FE83A" w14:textId="77777777" w:rsidR="00715D55" w:rsidRPr="007418CF" w:rsidRDefault="00715D55" w:rsidP="00F31B90">
      <w:pPr>
        <w:spacing w:line="480" w:lineRule="auto"/>
        <w:rPr>
          <w:rFonts w:ascii="Times New Roman" w:eastAsia="Times New Roman" w:hAnsi="Times New Roman" w:cs="Times New Roman"/>
          <w:sz w:val="24"/>
          <w:szCs w:val="24"/>
        </w:rPr>
      </w:pPr>
    </w:p>
    <w:p w14:paraId="3C1CBBAF" w14:textId="210643F8" w:rsidR="00715D55"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Microplastics were detected in </w:t>
      </w:r>
      <w:r w:rsidR="00F62B41" w:rsidRPr="007418CF">
        <w:rPr>
          <w:rFonts w:ascii="Times New Roman" w:eastAsia="Times New Roman" w:hAnsi="Times New Roman" w:cs="Times New Roman"/>
          <w:sz w:val="24"/>
          <w:szCs w:val="24"/>
        </w:rPr>
        <w:t>sample</w:t>
      </w:r>
      <w:r w:rsidR="000B5B9E" w:rsidRPr="007418CF">
        <w:rPr>
          <w:rFonts w:ascii="Times New Roman" w:eastAsia="Times New Roman" w:hAnsi="Times New Roman" w:cs="Times New Roman"/>
          <w:sz w:val="24"/>
          <w:szCs w:val="24"/>
        </w:rPr>
        <w:t>s</w:t>
      </w:r>
      <w:r w:rsidR="00F62B41" w:rsidRPr="007418CF">
        <w:rPr>
          <w:rFonts w:ascii="Times New Roman" w:eastAsia="Times New Roman" w:hAnsi="Times New Roman" w:cs="Times New Roman"/>
          <w:sz w:val="24"/>
          <w:szCs w:val="24"/>
        </w:rPr>
        <w:t xml:space="preserve"> from </w:t>
      </w:r>
      <w:r w:rsidRPr="007418CF">
        <w:rPr>
          <w:rFonts w:ascii="Times New Roman" w:eastAsia="Times New Roman" w:hAnsi="Times New Roman" w:cs="Times New Roman"/>
          <w:sz w:val="24"/>
          <w:szCs w:val="24"/>
        </w:rPr>
        <w:t xml:space="preserve">both littoral and pelagic </w:t>
      </w:r>
      <w:r w:rsidR="00F62B41" w:rsidRPr="007418CF">
        <w:rPr>
          <w:rFonts w:ascii="Times New Roman" w:eastAsia="Times New Roman" w:hAnsi="Times New Roman" w:cs="Times New Roman"/>
          <w:sz w:val="24"/>
          <w:szCs w:val="24"/>
        </w:rPr>
        <w:t>sites</w:t>
      </w:r>
      <w:ins w:id="511" w:author="Meyer, Michael Frederick" w:date="2021-09-24T13:02:00Z">
        <w:r w:rsidR="00D36C68">
          <w:rPr>
            <w:rFonts w:ascii="Times New Roman" w:eastAsia="Times New Roman" w:hAnsi="Times New Roman" w:cs="Times New Roman"/>
            <w:sz w:val="24"/>
            <w:szCs w:val="24"/>
          </w:rPr>
          <w:t xml:space="preserve"> (Table </w:t>
        </w:r>
      </w:ins>
      <w:ins w:id="512" w:author="Meyer, Michael Frederick" w:date="2022-01-11T13:08:00Z">
        <w:r w:rsidR="004F75EE">
          <w:rPr>
            <w:rFonts w:ascii="Times New Roman" w:eastAsia="Times New Roman" w:hAnsi="Times New Roman" w:cs="Times New Roman"/>
            <w:sz w:val="24"/>
            <w:szCs w:val="24"/>
          </w:rPr>
          <w:t>S2</w:t>
        </w:r>
      </w:ins>
      <w:ins w:id="513" w:author="Meyer, Michael Frederick" w:date="2021-09-24T13:02:00Z">
        <w:r w:rsidR="00D36C68">
          <w:rPr>
            <w:rFonts w:ascii="Times New Roman" w:eastAsia="Times New Roman" w:hAnsi="Times New Roman" w:cs="Times New Roman"/>
            <w:sz w:val="24"/>
            <w:szCs w:val="24"/>
          </w:rPr>
          <w:t>)</w:t>
        </w:r>
      </w:ins>
      <w:r w:rsidRPr="007418CF">
        <w:rPr>
          <w:rFonts w:ascii="Times New Roman" w:eastAsia="Times New Roman" w:hAnsi="Times New Roman" w:cs="Times New Roman"/>
          <w:sz w:val="24"/>
          <w:szCs w:val="24"/>
        </w:rPr>
        <w:t xml:space="preserve">. Bead microplastics were only detected </w:t>
      </w:r>
      <w:r w:rsidR="002309D1" w:rsidRPr="007418CF">
        <w:rPr>
          <w:rFonts w:ascii="Times New Roman" w:eastAsia="Times New Roman" w:hAnsi="Times New Roman" w:cs="Times New Roman"/>
          <w:sz w:val="24"/>
          <w:szCs w:val="24"/>
        </w:rPr>
        <w:t>near</w:t>
      </w:r>
      <w:r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sz w:val="24"/>
          <w:szCs w:val="24"/>
        </w:rPr>
        <w:t>Listvyanka</w:t>
      </w:r>
      <w:proofErr w:type="spellEnd"/>
      <w:r w:rsidRPr="007418CF">
        <w:rPr>
          <w:rFonts w:ascii="Times New Roman" w:eastAsia="Times New Roman" w:hAnsi="Times New Roman" w:cs="Times New Roman"/>
          <w:sz w:val="24"/>
          <w:szCs w:val="24"/>
        </w:rPr>
        <w:t xml:space="preserve">. Fibers </w:t>
      </w:r>
      <w:r w:rsidR="007E2F25" w:rsidRPr="007418CF">
        <w:rPr>
          <w:rFonts w:ascii="Times New Roman" w:eastAsia="Times New Roman" w:hAnsi="Times New Roman" w:cs="Times New Roman"/>
          <w:sz w:val="24"/>
          <w:szCs w:val="24"/>
        </w:rPr>
        <w:t>(</w:t>
      </w:r>
      <w:r w:rsidR="001C6CA2" w:rsidRPr="007418CF">
        <w:rPr>
          <w:rFonts w:ascii="Times New Roman" w:eastAsia="Times New Roman" w:hAnsi="Times New Roman" w:cs="Times New Roman"/>
          <w:sz w:val="24"/>
          <w:szCs w:val="24"/>
        </w:rPr>
        <w:t>mean</w:t>
      </w:r>
      <w:r w:rsidR="007E2F25" w:rsidRPr="007418CF">
        <w:rPr>
          <w:rFonts w:ascii="Times New Roman" w:eastAsia="Times New Roman" w:hAnsi="Times New Roman" w:cs="Times New Roman"/>
          <w:sz w:val="24"/>
          <w:szCs w:val="24"/>
        </w:rPr>
        <w:t xml:space="preserve"> = 0.85 microplastics/L, </w:t>
      </w:r>
      <w:proofErr w:type="spellStart"/>
      <w:r w:rsidR="007E2F25" w:rsidRPr="007418CF">
        <w:rPr>
          <w:rFonts w:ascii="Times New Roman" w:eastAsia="Times New Roman" w:hAnsi="Times New Roman" w:cs="Times New Roman"/>
          <w:sz w:val="24"/>
          <w:szCs w:val="24"/>
        </w:rPr>
        <w:t>std</w:t>
      </w:r>
      <w:proofErr w:type="spellEnd"/>
      <w:r w:rsidR="007E2F25" w:rsidRPr="007418CF">
        <w:rPr>
          <w:rFonts w:ascii="Times New Roman" w:eastAsia="Times New Roman" w:hAnsi="Times New Roman" w:cs="Times New Roman"/>
          <w:sz w:val="24"/>
          <w:szCs w:val="24"/>
        </w:rPr>
        <w:t xml:space="preserve"> dev = 1.21 microplastics/L) and fragments (</w:t>
      </w:r>
      <w:r w:rsidR="001C6CA2" w:rsidRPr="007418CF">
        <w:rPr>
          <w:rFonts w:ascii="Times New Roman" w:eastAsia="Times New Roman" w:hAnsi="Times New Roman" w:cs="Times New Roman"/>
          <w:sz w:val="24"/>
          <w:szCs w:val="24"/>
        </w:rPr>
        <w:t xml:space="preserve">mean </w:t>
      </w:r>
      <w:r w:rsidR="007E2F25" w:rsidRPr="007418CF">
        <w:rPr>
          <w:rFonts w:ascii="Times New Roman" w:eastAsia="Times New Roman" w:hAnsi="Times New Roman" w:cs="Times New Roman"/>
          <w:sz w:val="24"/>
          <w:szCs w:val="24"/>
        </w:rPr>
        <w:t xml:space="preserve">= 0.83 microplastics/L, </w:t>
      </w:r>
      <w:proofErr w:type="spellStart"/>
      <w:r w:rsidR="007E2F25" w:rsidRPr="007418CF">
        <w:rPr>
          <w:rFonts w:ascii="Times New Roman" w:eastAsia="Times New Roman" w:hAnsi="Times New Roman" w:cs="Times New Roman"/>
          <w:sz w:val="24"/>
          <w:szCs w:val="24"/>
        </w:rPr>
        <w:t>std</w:t>
      </w:r>
      <w:proofErr w:type="spellEnd"/>
      <w:r w:rsidR="007E2F25" w:rsidRPr="007418CF">
        <w:rPr>
          <w:rFonts w:ascii="Times New Roman" w:eastAsia="Times New Roman" w:hAnsi="Times New Roman" w:cs="Times New Roman"/>
          <w:sz w:val="24"/>
          <w:szCs w:val="24"/>
        </w:rPr>
        <w:t xml:space="preserve"> dev = 1.35 microplastics/L) </w:t>
      </w:r>
      <w:r w:rsidRPr="007418CF">
        <w:rPr>
          <w:rFonts w:ascii="Times New Roman" w:eastAsia="Times New Roman" w:hAnsi="Times New Roman" w:cs="Times New Roman"/>
          <w:sz w:val="24"/>
          <w:szCs w:val="24"/>
        </w:rPr>
        <w:t>were the most abundant type</w:t>
      </w:r>
      <w:r w:rsidR="007E2F25"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of microplastics across all sites, </w:t>
      </w:r>
      <w:r w:rsidR="007E2F25" w:rsidRPr="007418CF">
        <w:rPr>
          <w:rFonts w:ascii="Times New Roman" w:eastAsia="Times New Roman" w:hAnsi="Times New Roman" w:cs="Times New Roman"/>
          <w:sz w:val="24"/>
          <w:szCs w:val="24"/>
        </w:rPr>
        <w:t xml:space="preserve">whereas beads </w:t>
      </w:r>
      <w:r w:rsidR="007E2F25" w:rsidRPr="007418CF">
        <w:rPr>
          <w:rFonts w:ascii="Times New Roman" w:eastAsia="Times New Roman" w:hAnsi="Times New Roman" w:cs="Times New Roman"/>
          <w:sz w:val="24"/>
          <w:szCs w:val="24"/>
        </w:rPr>
        <w:lastRenderedPageBreak/>
        <w:t>were relatively rare</w:t>
      </w:r>
      <w:r w:rsidRPr="007418CF">
        <w:rPr>
          <w:rFonts w:ascii="Times New Roman" w:eastAsia="Times New Roman" w:hAnsi="Times New Roman" w:cs="Times New Roman"/>
          <w:sz w:val="24"/>
          <w:szCs w:val="24"/>
        </w:rPr>
        <w:t xml:space="preserve"> (</w:t>
      </w:r>
      <w:r w:rsidR="001C6CA2" w:rsidRPr="007418CF">
        <w:rPr>
          <w:rFonts w:ascii="Times New Roman" w:eastAsia="Times New Roman" w:hAnsi="Times New Roman" w:cs="Times New Roman"/>
          <w:sz w:val="24"/>
          <w:szCs w:val="24"/>
        </w:rPr>
        <w:t xml:space="preserve">mean </w:t>
      </w:r>
      <w:r w:rsidRPr="007418CF">
        <w:rPr>
          <w:rFonts w:ascii="Times New Roman" w:eastAsia="Times New Roman" w:hAnsi="Times New Roman" w:cs="Times New Roman"/>
          <w:sz w:val="24"/>
          <w:szCs w:val="24"/>
        </w:rPr>
        <w:t>= 0.0</w:t>
      </w:r>
      <w:r w:rsidR="007E2F25" w:rsidRPr="007418CF">
        <w:rPr>
          <w:rFonts w:ascii="Times New Roman" w:eastAsia="Times New Roman" w:hAnsi="Times New Roman" w:cs="Times New Roman"/>
          <w:sz w:val="24"/>
          <w:szCs w:val="24"/>
        </w:rPr>
        <w:t>8</w:t>
      </w:r>
      <w:r w:rsidRPr="007418CF">
        <w:rPr>
          <w:rFonts w:ascii="Times New Roman" w:eastAsia="Times New Roman" w:hAnsi="Times New Roman" w:cs="Times New Roman"/>
          <w:sz w:val="24"/>
          <w:szCs w:val="24"/>
        </w:rPr>
        <w:t xml:space="preserve"> microplastics/L</w:t>
      </w:r>
      <w:r w:rsidR="007E2F25" w:rsidRPr="007418CF">
        <w:rPr>
          <w:rFonts w:ascii="Times New Roman" w:eastAsia="Times New Roman" w:hAnsi="Times New Roman" w:cs="Times New Roman"/>
          <w:sz w:val="24"/>
          <w:szCs w:val="24"/>
        </w:rPr>
        <w:t xml:space="preserve">, </w:t>
      </w:r>
      <w:proofErr w:type="spellStart"/>
      <w:r w:rsidR="007E2F25" w:rsidRPr="007418CF">
        <w:rPr>
          <w:rFonts w:ascii="Times New Roman" w:eastAsia="Times New Roman" w:hAnsi="Times New Roman" w:cs="Times New Roman"/>
          <w:sz w:val="24"/>
          <w:szCs w:val="24"/>
        </w:rPr>
        <w:t>std</w:t>
      </w:r>
      <w:proofErr w:type="spellEnd"/>
      <w:r w:rsidR="007E2F25" w:rsidRPr="007418CF">
        <w:rPr>
          <w:rFonts w:ascii="Times New Roman" w:eastAsia="Times New Roman" w:hAnsi="Times New Roman" w:cs="Times New Roman"/>
          <w:sz w:val="24"/>
          <w:szCs w:val="24"/>
        </w:rPr>
        <w:t xml:space="preserve"> dev = 0.31 microplastics/L</w:t>
      </w:r>
      <w:r w:rsidRPr="007418CF">
        <w:rPr>
          <w:rFonts w:ascii="Times New Roman" w:eastAsia="Times New Roman" w:hAnsi="Times New Roman" w:cs="Times New Roman"/>
          <w:sz w:val="24"/>
          <w:szCs w:val="24"/>
        </w:rPr>
        <w:t xml:space="preserve">). </w:t>
      </w:r>
      <w:del w:id="514" w:author="Meyer, Michael Frederick" w:date="2022-01-06T10:21:00Z">
        <w:r w:rsidRPr="007418CF" w:rsidDel="009257F2">
          <w:rPr>
            <w:rFonts w:ascii="Times New Roman" w:eastAsia="Times New Roman" w:hAnsi="Times New Roman" w:cs="Times New Roman"/>
            <w:sz w:val="24"/>
            <w:szCs w:val="24"/>
          </w:rPr>
          <w:delText>Total m</w:delText>
        </w:r>
      </w:del>
      <w:ins w:id="515" w:author="Meyer, Michael Frederick" w:date="2022-01-06T10:21:00Z">
        <w:r w:rsidR="009257F2">
          <w:rPr>
            <w:rFonts w:ascii="Times New Roman" w:eastAsia="Times New Roman" w:hAnsi="Times New Roman" w:cs="Times New Roman"/>
            <w:sz w:val="24"/>
            <w:szCs w:val="24"/>
          </w:rPr>
          <w:t>M</w:t>
        </w:r>
      </w:ins>
      <w:r w:rsidRPr="007418CF">
        <w:rPr>
          <w:rFonts w:ascii="Times New Roman" w:eastAsia="Times New Roman" w:hAnsi="Times New Roman" w:cs="Times New Roman"/>
          <w:sz w:val="24"/>
          <w:szCs w:val="24"/>
        </w:rPr>
        <w:t xml:space="preserve">icroplastic densities were not significantly correlated with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w:t>
      </w:r>
      <w:r w:rsidR="00650752" w:rsidRPr="007418CF">
        <w:rPr>
          <w:rFonts w:ascii="Times New Roman" w:eastAsia="Times New Roman" w:hAnsi="Times New Roman" w:cs="Times New Roman"/>
          <w:sz w:val="24"/>
          <w:szCs w:val="24"/>
        </w:rPr>
        <w:t>R</w:t>
      </w:r>
      <w:r w:rsidR="00650752" w:rsidRPr="007418CF">
        <w:rPr>
          <w:rFonts w:ascii="Times New Roman" w:eastAsia="Times New Roman" w:hAnsi="Times New Roman" w:cs="Times New Roman"/>
          <w:sz w:val="24"/>
          <w:szCs w:val="24"/>
          <w:vertAlign w:val="superscript"/>
        </w:rPr>
        <w:t>2</w:t>
      </w:r>
      <w:r w:rsidR="00650752" w:rsidRPr="007418CF">
        <w:rPr>
          <w:rFonts w:ascii="Times New Roman" w:eastAsia="Times New Roman" w:hAnsi="Times New Roman" w:cs="Times New Roman"/>
          <w:sz w:val="24"/>
          <w:szCs w:val="24"/>
        </w:rPr>
        <w:t xml:space="preserve"> = 0.0</w:t>
      </w:r>
      <w:r w:rsidR="009E35A7" w:rsidRPr="007418CF">
        <w:rPr>
          <w:rFonts w:ascii="Times New Roman" w:eastAsia="Times New Roman" w:hAnsi="Times New Roman" w:cs="Times New Roman"/>
          <w:sz w:val="24"/>
          <w:szCs w:val="24"/>
        </w:rPr>
        <w:t>1</w:t>
      </w:r>
      <w:r w:rsidR="00650752"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p = 0.</w:t>
      </w:r>
      <w:r w:rsidR="009E35A7" w:rsidRPr="007418CF">
        <w:rPr>
          <w:rFonts w:ascii="Times New Roman" w:eastAsia="Times New Roman" w:hAnsi="Times New Roman" w:cs="Times New Roman"/>
          <w:sz w:val="24"/>
          <w:szCs w:val="24"/>
        </w:rPr>
        <w:t>65</w:t>
      </w:r>
      <w:r w:rsidRPr="007418CF">
        <w:rPr>
          <w:rFonts w:ascii="Times New Roman" w:eastAsia="Times New Roman" w:hAnsi="Times New Roman" w:cs="Times New Roman"/>
          <w:sz w:val="24"/>
          <w:szCs w:val="24"/>
        </w:rPr>
        <w:t xml:space="preserve">; </w:t>
      </w:r>
      <w:r w:rsidR="00E01811" w:rsidRPr="007418CF">
        <w:rPr>
          <w:rFonts w:ascii="Times New Roman" w:eastAsia="Times New Roman" w:hAnsi="Times New Roman" w:cs="Times New Roman"/>
          <w:sz w:val="24"/>
          <w:szCs w:val="24"/>
        </w:rPr>
        <w:t xml:space="preserve">Figure </w:t>
      </w:r>
      <w:ins w:id="516" w:author="Meyer, Michael Frederick" w:date="2021-09-23T16:31:00Z">
        <w:r w:rsidR="00FF6B7A">
          <w:rPr>
            <w:rFonts w:ascii="Times New Roman" w:eastAsia="Times New Roman" w:hAnsi="Times New Roman" w:cs="Times New Roman"/>
            <w:sz w:val="24"/>
            <w:szCs w:val="24"/>
          </w:rPr>
          <w:t>2</w:t>
        </w:r>
      </w:ins>
      <w:del w:id="517" w:author="Meyer, Michael Frederick" w:date="2021-09-23T16:31:00Z">
        <w:r w:rsidR="00E01811" w:rsidRPr="007418CF" w:rsidDel="00FF6B7A">
          <w:rPr>
            <w:rFonts w:ascii="Times New Roman" w:eastAsia="Times New Roman" w:hAnsi="Times New Roman" w:cs="Times New Roman"/>
            <w:sz w:val="24"/>
            <w:szCs w:val="24"/>
          </w:rPr>
          <w:delText>3</w:delText>
        </w:r>
      </w:del>
      <w:ins w:id="518" w:author="Meyer, Michael Frederick" w:date="2021-09-23T11:45:00Z">
        <w:r w:rsidR="00DE20F1">
          <w:rPr>
            <w:rFonts w:ascii="Times New Roman" w:eastAsia="Times New Roman" w:hAnsi="Times New Roman" w:cs="Times New Roman"/>
            <w:sz w:val="24"/>
            <w:szCs w:val="24"/>
          </w:rPr>
          <w:t>G</w:t>
        </w:r>
      </w:ins>
      <w:r w:rsidRPr="007418CF">
        <w:rPr>
          <w:rFonts w:ascii="Times New Roman" w:eastAsia="Times New Roman" w:hAnsi="Times New Roman" w:cs="Times New Roman"/>
          <w:sz w:val="24"/>
          <w:szCs w:val="24"/>
        </w:rPr>
        <w:t xml:space="preserve">), although more types of microplastics were generally observed near areas with higher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such as </w:t>
      </w:r>
      <w:proofErr w:type="spellStart"/>
      <w:r w:rsidRPr="007418CF">
        <w:rPr>
          <w:rFonts w:ascii="Times New Roman" w:eastAsia="Times New Roman" w:hAnsi="Times New Roman" w:cs="Times New Roman"/>
          <w:sz w:val="24"/>
          <w:szCs w:val="24"/>
        </w:rPr>
        <w:t>Listvyanka</w:t>
      </w:r>
      <w:proofErr w:type="spellEnd"/>
      <w:r w:rsidRPr="007418CF">
        <w:rPr>
          <w:rFonts w:ascii="Times New Roman" w:eastAsia="Times New Roman" w:hAnsi="Times New Roman" w:cs="Times New Roman"/>
          <w:sz w:val="24"/>
          <w:szCs w:val="24"/>
        </w:rPr>
        <w:t>.</w:t>
      </w:r>
    </w:p>
    <w:p w14:paraId="3F0162C6" w14:textId="2487BE39" w:rsidR="00831A4F" w:rsidRPr="007418CF" w:rsidRDefault="00831A4F" w:rsidP="00F31B90">
      <w:pPr>
        <w:spacing w:line="480" w:lineRule="auto"/>
        <w:rPr>
          <w:rFonts w:ascii="Times New Roman" w:eastAsia="Times New Roman" w:hAnsi="Times New Roman" w:cs="Times New Roman"/>
          <w:sz w:val="24"/>
          <w:szCs w:val="24"/>
        </w:rPr>
      </w:pPr>
    </w:p>
    <w:p w14:paraId="3558EE69" w14:textId="3EA070B6" w:rsidR="00715D55" w:rsidRDefault="000C51CF" w:rsidP="00F31B90">
      <w:p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sz w:val="24"/>
          <w:szCs w:val="24"/>
        </w:rPr>
        <w:t>Permutational analyses corroborated these findings</w:t>
      </w:r>
      <w:r w:rsidR="008B13CC">
        <w:rPr>
          <w:rFonts w:ascii="Times New Roman" w:eastAsia="Times New Roman" w:hAnsi="Times New Roman" w:cs="Times New Roman"/>
          <w:sz w:val="24"/>
          <w:szCs w:val="24"/>
        </w:rPr>
        <w:t xml:space="preserve">. Model estimates for total PPCP concentrations and </w:t>
      </w:r>
      <w:r w:rsidR="008B13CC" w:rsidRPr="007418CF">
        <w:rPr>
          <w:rFonts w:ascii="Times New Roman" w:eastAsia="Times New Roman" w:hAnsi="Times New Roman" w:cs="Times New Roman"/>
          <w:color w:val="212121"/>
          <w:sz w:val="24"/>
          <w:szCs w:val="24"/>
        </w:rPr>
        <w:t>δ</w:t>
      </w:r>
      <w:r w:rsidR="008B13CC" w:rsidRPr="007418CF">
        <w:rPr>
          <w:rFonts w:ascii="Times New Roman" w:eastAsia="Times New Roman" w:hAnsi="Times New Roman" w:cs="Times New Roman"/>
          <w:color w:val="212121"/>
          <w:sz w:val="24"/>
          <w:szCs w:val="24"/>
          <w:vertAlign w:val="superscript"/>
        </w:rPr>
        <w:t>15</w:t>
      </w:r>
      <w:r w:rsidR="008B13CC" w:rsidRPr="007418CF">
        <w:rPr>
          <w:rFonts w:ascii="Times New Roman" w:eastAsia="Times New Roman" w:hAnsi="Times New Roman" w:cs="Times New Roman"/>
          <w:color w:val="212121"/>
          <w:sz w:val="24"/>
          <w:szCs w:val="24"/>
        </w:rPr>
        <w:t>N</w:t>
      </w:r>
      <w:r w:rsidR="008B13CC">
        <w:rPr>
          <w:rFonts w:ascii="Times New Roman" w:eastAsia="Times New Roman" w:hAnsi="Times New Roman" w:cs="Times New Roman"/>
          <w:color w:val="212121"/>
          <w:sz w:val="24"/>
          <w:szCs w:val="24"/>
        </w:rPr>
        <w:t xml:space="preserve"> values were both within </w:t>
      </w:r>
      <w:r w:rsidR="00816AA4">
        <w:rPr>
          <w:rFonts w:ascii="Times New Roman" w:eastAsia="Times New Roman" w:hAnsi="Times New Roman" w:cs="Times New Roman"/>
          <w:color w:val="212121"/>
          <w:sz w:val="24"/>
          <w:szCs w:val="24"/>
        </w:rPr>
        <w:t xml:space="preserve">the </w:t>
      </w:r>
      <w:r w:rsidR="008B13CC">
        <w:rPr>
          <w:rFonts w:ascii="Times New Roman" w:eastAsia="Times New Roman" w:hAnsi="Times New Roman" w:cs="Times New Roman"/>
          <w:color w:val="212121"/>
          <w:sz w:val="24"/>
          <w:szCs w:val="24"/>
        </w:rPr>
        <w:t>tail 5% of values generated from permuted data (Figure S</w:t>
      </w:r>
      <w:r w:rsidR="001F0548">
        <w:rPr>
          <w:rFonts w:ascii="Times New Roman" w:eastAsia="Times New Roman" w:hAnsi="Times New Roman" w:cs="Times New Roman"/>
          <w:color w:val="212121"/>
          <w:sz w:val="24"/>
          <w:szCs w:val="24"/>
        </w:rPr>
        <w:t>9</w:t>
      </w:r>
      <w:r w:rsidR="008B13CC">
        <w:rPr>
          <w:rFonts w:ascii="Times New Roman" w:eastAsia="Times New Roman" w:hAnsi="Times New Roman" w:cs="Times New Roman"/>
          <w:color w:val="212121"/>
          <w:sz w:val="24"/>
          <w:szCs w:val="24"/>
        </w:rPr>
        <w:t xml:space="preserve">). </w:t>
      </w:r>
      <w:r w:rsidR="00FC3CB6">
        <w:rPr>
          <w:rFonts w:ascii="Times New Roman" w:eastAsia="Times New Roman" w:hAnsi="Times New Roman" w:cs="Times New Roman"/>
          <w:color w:val="212121"/>
          <w:sz w:val="24"/>
          <w:szCs w:val="24"/>
        </w:rPr>
        <w:t>M</w:t>
      </w:r>
      <w:r w:rsidR="008B13CC">
        <w:rPr>
          <w:rFonts w:ascii="Times New Roman" w:eastAsia="Times New Roman" w:hAnsi="Times New Roman" w:cs="Times New Roman"/>
          <w:color w:val="212121"/>
          <w:sz w:val="24"/>
          <w:szCs w:val="24"/>
        </w:rPr>
        <w:t>odels using total phosphorus, nitrate, ammonium, chlorophyll a, and microplastics tended to have R</w:t>
      </w:r>
      <w:r w:rsidR="008B13CC">
        <w:rPr>
          <w:rFonts w:ascii="Times New Roman" w:eastAsia="Times New Roman" w:hAnsi="Times New Roman" w:cs="Times New Roman"/>
          <w:color w:val="212121"/>
          <w:sz w:val="24"/>
          <w:szCs w:val="24"/>
          <w:vertAlign w:val="superscript"/>
        </w:rPr>
        <w:t>2</w:t>
      </w:r>
      <w:r w:rsidR="008B13CC">
        <w:rPr>
          <w:rFonts w:ascii="Times New Roman" w:eastAsia="Times New Roman" w:hAnsi="Times New Roman" w:cs="Times New Roman"/>
          <w:color w:val="212121"/>
          <w:sz w:val="24"/>
          <w:szCs w:val="24"/>
        </w:rPr>
        <w:t xml:space="preserve"> and p-values similar to randomized datasets (Figure S</w:t>
      </w:r>
      <w:r w:rsidR="001F0548">
        <w:rPr>
          <w:rFonts w:ascii="Times New Roman" w:eastAsia="Times New Roman" w:hAnsi="Times New Roman" w:cs="Times New Roman"/>
          <w:color w:val="212121"/>
          <w:sz w:val="24"/>
          <w:szCs w:val="24"/>
        </w:rPr>
        <w:t>9</w:t>
      </w:r>
      <w:r w:rsidR="008B13CC">
        <w:rPr>
          <w:rFonts w:ascii="Times New Roman" w:eastAsia="Times New Roman" w:hAnsi="Times New Roman" w:cs="Times New Roman"/>
          <w:color w:val="212121"/>
          <w:sz w:val="24"/>
          <w:szCs w:val="24"/>
        </w:rPr>
        <w:t xml:space="preserve">). </w:t>
      </w:r>
    </w:p>
    <w:p w14:paraId="1BE96C70" w14:textId="77777777" w:rsidR="008B13CC" w:rsidRPr="007418CF" w:rsidRDefault="008B13CC" w:rsidP="00F31B90">
      <w:pPr>
        <w:spacing w:line="480" w:lineRule="auto"/>
        <w:rPr>
          <w:rFonts w:ascii="Times New Roman" w:eastAsia="Times New Roman" w:hAnsi="Times New Roman" w:cs="Times New Roman"/>
          <w:sz w:val="24"/>
          <w:szCs w:val="24"/>
        </w:rPr>
      </w:pPr>
    </w:p>
    <w:p w14:paraId="4B25434B" w14:textId="215321E6" w:rsidR="00715D55" w:rsidRPr="007418CF" w:rsidDel="00E207E2" w:rsidRDefault="00D8535D" w:rsidP="00F31B90">
      <w:pPr>
        <w:spacing w:line="480" w:lineRule="auto"/>
        <w:rPr>
          <w:del w:id="519" w:author="Meyer, Michael Frederick" w:date="2021-11-01T11:01:00Z"/>
          <w:rFonts w:ascii="Times New Roman" w:eastAsia="Times New Roman" w:hAnsi="Times New Roman" w:cs="Times New Roman"/>
          <w:sz w:val="24"/>
          <w:szCs w:val="24"/>
        </w:rPr>
      </w:pPr>
      <w:del w:id="520" w:author="Meyer, Michael Frederick" w:date="2021-11-01T11:01:00Z">
        <w:r w:rsidRPr="007418CF" w:rsidDel="00E207E2">
          <w:rPr>
            <w:rFonts w:ascii="Times New Roman" w:eastAsia="Times New Roman" w:hAnsi="Times New Roman" w:cs="Times New Roman"/>
            <w:i/>
            <w:sz w:val="24"/>
            <w:szCs w:val="24"/>
          </w:rPr>
          <w:delText>Benthic biological samples</w:delText>
        </w:r>
      </w:del>
    </w:p>
    <w:p w14:paraId="06774DB8" w14:textId="35C03E6F"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 xml:space="preserve">Periphyton </w:t>
      </w:r>
    </w:p>
    <w:p w14:paraId="29ED411F" w14:textId="660826D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Major taxonomic groupings of periphyton consisted of diatoms, </w:t>
      </w:r>
      <w:proofErr w:type="spellStart"/>
      <w:r w:rsidRPr="00181C34">
        <w:rPr>
          <w:rFonts w:ascii="Times New Roman" w:eastAsia="Times New Roman" w:hAnsi="Times New Roman" w:cs="Times New Roman"/>
          <w:sz w:val="24"/>
          <w:szCs w:val="24"/>
        </w:rPr>
        <w:t>Tetrasporales</w:t>
      </w:r>
      <w:proofErr w:type="spellEnd"/>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Spirogyra</w:t>
      </w:r>
      <w:r w:rsidR="00F62B41" w:rsidRPr="007418CF">
        <w:rPr>
          <w:rFonts w:ascii="Times New Roman" w:eastAsia="Times New Roman" w:hAnsi="Times New Roman" w:cs="Times New Roman"/>
          <w:i/>
          <w:sz w:val="24"/>
          <w:szCs w:val="24"/>
        </w:rPr>
        <w:t xml:space="preserve"> </w:t>
      </w:r>
      <w:r w:rsidR="00F62B41" w:rsidRPr="007418CF">
        <w:rPr>
          <w:rFonts w:ascii="Times New Roman" w:eastAsia="Times New Roman" w:hAnsi="Times New Roman" w:cs="Times New Roman"/>
          <w:sz w:val="24"/>
          <w:szCs w:val="24"/>
        </w:rPr>
        <w:t>spp.</w:t>
      </w:r>
      <w:r w:rsidRPr="007418CF">
        <w:rPr>
          <w:rFonts w:ascii="Times New Roman" w:eastAsia="Times New Roman" w:hAnsi="Times New Roman" w:cs="Times New Roman"/>
          <w:sz w:val="24"/>
          <w:szCs w:val="24"/>
        </w:rPr>
        <w:t xml:space="preserve">, and </w:t>
      </w:r>
      <w:proofErr w:type="spellStart"/>
      <w:r w:rsidRPr="007418CF">
        <w:rPr>
          <w:rFonts w:ascii="Times New Roman" w:eastAsia="Times New Roman" w:hAnsi="Times New Roman" w:cs="Times New Roman"/>
          <w:i/>
          <w:sz w:val="24"/>
          <w:szCs w:val="24"/>
        </w:rPr>
        <w:t>Ulothrix</w:t>
      </w:r>
      <w:proofErr w:type="spellEnd"/>
      <w:r w:rsidR="00F62B41" w:rsidRPr="007418CF">
        <w:rPr>
          <w:rFonts w:ascii="Times New Roman" w:eastAsia="Times New Roman" w:hAnsi="Times New Roman" w:cs="Times New Roman"/>
          <w:i/>
          <w:sz w:val="24"/>
          <w:szCs w:val="24"/>
        </w:rPr>
        <w:t xml:space="preserve"> </w:t>
      </w:r>
      <w:r w:rsidR="00F62B41" w:rsidRPr="007418CF">
        <w:rPr>
          <w:rFonts w:ascii="Times New Roman" w:eastAsia="Times New Roman" w:hAnsi="Times New Roman" w:cs="Times New Roman"/>
          <w:sz w:val="24"/>
          <w:szCs w:val="24"/>
        </w:rPr>
        <w:t>spp</w:t>
      </w:r>
      <w:r w:rsidRPr="007418CF">
        <w:rPr>
          <w:rFonts w:ascii="Times New Roman" w:eastAsia="Times New Roman" w:hAnsi="Times New Roman" w:cs="Times New Roman"/>
          <w:sz w:val="24"/>
          <w:szCs w:val="24"/>
        </w:rPr>
        <w:t>. K-</w:t>
      </w:r>
      <w:proofErr w:type="spellStart"/>
      <w:r w:rsidR="008601A5" w:rsidRPr="007418CF">
        <w:rPr>
          <w:rFonts w:ascii="Times New Roman" w:eastAsia="Times New Roman" w:hAnsi="Times New Roman" w:cs="Times New Roman"/>
          <w:sz w:val="24"/>
          <w:szCs w:val="24"/>
        </w:rPr>
        <w:t>mediods</w:t>
      </w:r>
      <w:proofErr w:type="spellEnd"/>
      <w:r w:rsidR="008601A5" w:rsidRPr="007418CF">
        <w:rPr>
          <w:rFonts w:ascii="Times New Roman" w:eastAsia="Times New Roman" w:hAnsi="Times New Roman" w:cs="Times New Roman"/>
          <w:sz w:val="24"/>
          <w:szCs w:val="24"/>
        </w:rPr>
        <w:t xml:space="preserve"> </w:t>
      </w:r>
      <w:r w:rsidR="00A61F66" w:rsidRPr="007418CF">
        <w:rPr>
          <w:rFonts w:ascii="Times New Roman" w:eastAsia="Times New Roman" w:hAnsi="Times New Roman" w:cs="Times New Roman"/>
          <w:sz w:val="24"/>
          <w:szCs w:val="24"/>
        </w:rPr>
        <w:t>(Figures S</w:t>
      </w:r>
      <w:r w:rsidR="001F0548">
        <w:rPr>
          <w:rFonts w:ascii="Times New Roman" w:eastAsia="Times New Roman" w:hAnsi="Times New Roman" w:cs="Times New Roman"/>
          <w:sz w:val="24"/>
          <w:szCs w:val="24"/>
        </w:rPr>
        <w:t>2</w:t>
      </w:r>
      <w:ins w:id="521" w:author="Meyer, Michael Frederick" w:date="2022-01-12T13:43:00Z">
        <w:r w:rsidR="00C1398B">
          <w:rPr>
            <w:rFonts w:ascii="Times New Roman" w:eastAsia="Times New Roman" w:hAnsi="Times New Roman" w:cs="Times New Roman"/>
            <w:sz w:val="24"/>
            <w:szCs w:val="24"/>
          </w:rPr>
          <w:t>A</w:t>
        </w:r>
      </w:ins>
      <w:del w:id="522" w:author="Meyer, Michael Frederick" w:date="2022-01-12T13:43:00Z">
        <w:r w:rsidR="00A61F66" w:rsidRPr="007418CF" w:rsidDel="00C1398B">
          <w:rPr>
            <w:rFonts w:ascii="Times New Roman" w:eastAsia="Times New Roman" w:hAnsi="Times New Roman" w:cs="Times New Roman"/>
            <w:sz w:val="24"/>
            <w:szCs w:val="24"/>
          </w:rPr>
          <w:delText>a</w:delText>
        </w:r>
      </w:del>
      <w:r w:rsidR="00A61F66" w:rsidRPr="007418CF">
        <w:rPr>
          <w:rFonts w:ascii="Times New Roman" w:eastAsia="Times New Roman" w:hAnsi="Times New Roman" w:cs="Times New Roman"/>
          <w:sz w:val="24"/>
          <w:szCs w:val="24"/>
        </w:rPr>
        <w:t>; S</w:t>
      </w:r>
      <w:r w:rsidR="001F0548">
        <w:rPr>
          <w:rFonts w:ascii="Times New Roman" w:eastAsia="Times New Roman" w:hAnsi="Times New Roman" w:cs="Times New Roman"/>
          <w:sz w:val="24"/>
          <w:szCs w:val="24"/>
        </w:rPr>
        <w:t>3</w:t>
      </w:r>
      <w:ins w:id="523" w:author="Meyer, Michael Frederick" w:date="2022-01-12T13:43:00Z">
        <w:r w:rsidR="00C1398B">
          <w:rPr>
            <w:rFonts w:ascii="Times New Roman" w:eastAsia="Times New Roman" w:hAnsi="Times New Roman" w:cs="Times New Roman"/>
            <w:sz w:val="24"/>
            <w:szCs w:val="24"/>
          </w:rPr>
          <w:t>A</w:t>
        </w:r>
      </w:ins>
      <w:del w:id="524" w:author="Meyer, Michael Frederick" w:date="2022-01-12T13:43:00Z">
        <w:r w:rsidR="00A61F66" w:rsidRPr="007418CF" w:rsidDel="00C1398B">
          <w:rPr>
            <w:rFonts w:ascii="Times New Roman" w:eastAsia="Times New Roman" w:hAnsi="Times New Roman" w:cs="Times New Roman"/>
            <w:sz w:val="24"/>
            <w:szCs w:val="24"/>
          </w:rPr>
          <w:delText>a</w:delText>
        </w:r>
      </w:del>
      <w:r w:rsidR="00A61F66" w:rsidRPr="007418CF">
        <w:rPr>
          <w:rFonts w:ascii="Times New Roman" w:eastAsia="Times New Roman" w:hAnsi="Times New Roman" w:cs="Times New Roman"/>
          <w:sz w:val="24"/>
          <w:szCs w:val="24"/>
        </w:rPr>
        <w:t xml:space="preserve">) </w:t>
      </w:r>
      <w:r w:rsidR="008601A5" w:rsidRPr="007418CF">
        <w:rPr>
          <w:rFonts w:ascii="Times New Roman" w:eastAsia="Times New Roman" w:hAnsi="Times New Roman" w:cs="Times New Roman"/>
          <w:sz w:val="24"/>
          <w:szCs w:val="24"/>
        </w:rPr>
        <w:t xml:space="preserve">and WPGMC </w:t>
      </w:r>
      <w:r w:rsidR="00A61F66" w:rsidRPr="007418CF">
        <w:rPr>
          <w:rFonts w:ascii="Times New Roman" w:eastAsia="Times New Roman" w:hAnsi="Times New Roman" w:cs="Times New Roman"/>
          <w:sz w:val="24"/>
          <w:szCs w:val="24"/>
        </w:rPr>
        <w:t>(Figure S</w:t>
      </w:r>
      <w:r w:rsidR="001F0548">
        <w:rPr>
          <w:rFonts w:ascii="Times New Roman" w:eastAsia="Times New Roman" w:hAnsi="Times New Roman" w:cs="Times New Roman"/>
          <w:sz w:val="24"/>
          <w:szCs w:val="24"/>
        </w:rPr>
        <w:t>4</w:t>
      </w:r>
      <w:ins w:id="525" w:author="Meyer, Michael Frederick" w:date="2022-01-12T13:42:00Z">
        <w:r w:rsidR="00C1398B">
          <w:rPr>
            <w:rFonts w:ascii="Times New Roman" w:eastAsia="Times New Roman" w:hAnsi="Times New Roman" w:cs="Times New Roman"/>
            <w:sz w:val="24"/>
            <w:szCs w:val="24"/>
          </w:rPr>
          <w:t>A</w:t>
        </w:r>
      </w:ins>
      <w:del w:id="526" w:author="Meyer, Michael Frederick" w:date="2022-01-12T13:42:00Z">
        <w:r w:rsidR="00A61F66" w:rsidRPr="007418CF" w:rsidDel="00C1398B">
          <w:rPr>
            <w:rFonts w:ascii="Times New Roman" w:eastAsia="Times New Roman" w:hAnsi="Times New Roman" w:cs="Times New Roman"/>
            <w:sz w:val="24"/>
            <w:szCs w:val="24"/>
          </w:rPr>
          <w:delText>a</w:delText>
        </w:r>
      </w:del>
      <w:r w:rsidR="00A61F66" w:rsidRPr="007418CF">
        <w:rPr>
          <w:rFonts w:ascii="Times New Roman" w:eastAsia="Times New Roman" w:hAnsi="Times New Roman" w:cs="Times New Roman"/>
          <w:sz w:val="24"/>
          <w:szCs w:val="24"/>
        </w:rPr>
        <w:t xml:space="preserve">) </w:t>
      </w:r>
      <w:r w:rsidR="00731C73" w:rsidRPr="007418CF">
        <w:rPr>
          <w:rFonts w:ascii="Times New Roman" w:eastAsia="Times New Roman" w:hAnsi="Times New Roman" w:cs="Times New Roman"/>
          <w:sz w:val="24"/>
          <w:szCs w:val="24"/>
        </w:rPr>
        <w:t xml:space="preserve">cluster </w:t>
      </w:r>
      <w:r w:rsidRPr="007418CF">
        <w:rPr>
          <w:rFonts w:ascii="Times New Roman" w:eastAsia="Times New Roman" w:hAnsi="Times New Roman" w:cs="Times New Roman"/>
          <w:sz w:val="24"/>
          <w:szCs w:val="24"/>
        </w:rPr>
        <w:t>analys</w:t>
      </w:r>
      <w:r w:rsidR="008601A5" w:rsidRPr="007418CF">
        <w:rPr>
          <w:rFonts w:ascii="Times New Roman" w:eastAsia="Times New Roman" w:hAnsi="Times New Roman" w:cs="Times New Roman"/>
          <w:sz w:val="24"/>
          <w:szCs w:val="24"/>
        </w:rPr>
        <w:t>e</w:t>
      </w:r>
      <w:r w:rsidRPr="007418CF">
        <w:rPr>
          <w:rFonts w:ascii="Times New Roman" w:eastAsia="Times New Roman" w:hAnsi="Times New Roman" w:cs="Times New Roman"/>
          <w:sz w:val="24"/>
          <w:szCs w:val="24"/>
        </w:rPr>
        <w:t xml:space="preserve">s of periphyton abundance demonstrated </w:t>
      </w:r>
      <w:r w:rsidR="008601A5" w:rsidRPr="007418CF">
        <w:rPr>
          <w:rFonts w:ascii="Times New Roman" w:eastAsia="Times New Roman" w:hAnsi="Times New Roman" w:cs="Times New Roman"/>
          <w:sz w:val="24"/>
          <w:szCs w:val="24"/>
        </w:rPr>
        <w:t xml:space="preserve">two </w:t>
      </w:r>
      <w:r w:rsidRPr="007418CF">
        <w:rPr>
          <w:rFonts w:ascii="Times New Roman" w:eastAsia="Times New Roman" w:hAnsi="Times New Roman" w:cs="Times New Roman"/>
          <w:sz w:val="24"/>
          <w:szCs w:val="24"/>
        </w:rPr>
        <w:t xml:space="preserve">groupings capture most variance, and visual inspection of </w:t>
      </w:r>
      <w:r w:rsidR="00F97DF1" w:rsidRPr="007418CF">
        <w:rPr>
          <w:rFonts w:ascii="Times New Roman" w:eastAsia="Times New Roman" w:hAnsi="Times New Roman" w:cs="Times New Roman"/>
          <w:sz w:val="24"/>
          <w:szCs w:val="24"/>
        </w:rPr>
        <w:t xml:space="preserve">relative </w:t>
      </w:r>
      <w:r w:rsidRPr="007418CF">
        <w:rPr>
          <w:rFonts w:ascii="Times New Roman" w:eastAsia="Times New Roman" w:hAnsi="Times New Roman" w:cs="Times New Roman"/>
          <w:sz w:val="24"/>
          <w:szCs w:val="24"/>
        </w:rPr>
        <w:t xml:space="preserve">periphyton community </w:t>
      </w:r>
      <w:r w:rsidR="00F97DF1" w:rsidRPr="007418CF">
        <w:rPr>
          <w:rFonts w:ascii="Times New Roman" w:eastAsia="Times New Roman" w:hAnsi="Times New Roman" w:cs="Times New Roman"/>
          <w:sz w:val="24"/>
          <w:szCs w:val="24"/>
        </w:rPr>
        <w:t xml:space="preserve">abundance </w:t>
      </w:r>
      <w:r w:rsidRPr="007418CF">
        <w:rPr>
          <w:rFonts w:ascii="Times New Roman" w:eastAsia="Times New Roman" w:hAnsi="Times New Roman" w:cs="Times New Roman"/>
          <w:sz w:val="24"/>
          <w:szCs w:val="24"/>
        </w:rPr>
        <w:t xml:space="preserve">NMDS suggested groupings were related to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w:t>
      </w:r>
      <w:r w:rsidR="00E01811" w:rsidRPr="007418CF">
        <w:rPr>
          <w:rFonts w:ascii="Times New Roman" w:eastAsia="Times New Roman" w:hAnsi="Times New Roman" w:cs="Times New Roman"/>
          <w:sz w:val="24"/>
          <w:szCs w:val="24"/>
        </w:rPr>
        <w:t xml:space="preserve">Figure </w:t>
      </w:r>
      <w:ins w:id="527" w:author="Meyer, Michael Frederick" w:date="2021-09-23T16:32:00Z">
        <w:r w:rsidR="00FF6B7A">
          <w:rPr>
            <w:rFonts w:ascii="Times New Roman" w:eastAsia="Times New Roman" w:hAnsi="Times New Roman" w:cs="Times New Roman"/>
            <w:sz w:val="24"/>
            <w:szCs w:val="24"/>
          </w:rPr>
          <w:t>3</w:t>
        </w:r>
      </w:ins>
      <w:ins w:id="528" w:author="Meyer, Michael Frederick" w:date="2021-09-24T13:06:00Z">
        <w:r w:rsidR="00D36C68">
          <w:rPr>
            <w:rFonts w:ascii="Times New Roman" w:eastAsia="Times New Roman" w:hAnsi="Times New Roman" w:cs="Times New Roman"/>
            <w:sz w:val="24"/>
            <w:szCs w:val="24"/>
          </w:rPr>
          <w:t>A</w:t>
        </w:r>
      </w:ins>
      <w:del w:id="529" w:author="Meyer, Michael Frederick" w:date="2021-09-23T16:32:00Z">
        <w:r w:rsidR="00E01811" w:rsidRPr="007418CF" w:rsidDel="00FF6B7A">
          <w:rPr>
            <w:rFonts w:ascii="Times New Roman" w:eastAsia="Times New Roman" w:hAnsi="Times New Roman" w:cs="Times New Roman"/>
            <w:sz w:val="24"/>
            <w:szCs w:val="24"/>
          </w:rPr>
          <w:delText>4</w:delText>
        </w:r>
      </w:del>
      <w:r w:rsidRPr="007418CF">
        <w:rPr>
          <w:rFonts w:ascii="Times New Roman" w:eastAsia="Times New Roman" w:hAnsi="Times New Roman" w:cs="Times New Roman"/>
          <w:sz w:val="24"/>
          <w:szCs w:val="24"/>
        </w:rPr>
        <w:t xml:space="preserve">). PERMANOVA results demonstrated that periphyton communities were significantly different based on </w:t>
      </w:r>
      <w:r w:rsidR="00B05791"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w:t>
      </w:r>
      <w:r w:rsidR="00A61F66" w:rsidRPr="007418CF">
        <w:rPr>
          <w:rFonts w:ascii="Times New Roman" w:eastAsia="Times New Roman" w:hAnsi="Times New Roman" w:cs="Times New Roman"/>
          <w:sz w:val="24"/>
          <w:szCs w:val="24"/>
        </w:rPr>
        <w:t xml:space="preserve"> groupings</w:t>
      </w:r>
      <w:r w:rsidRPr="007418CF">
        <w:rPr>
          <w:rFonts w:ascii="Times New Roman" w:eastAsia="Times New Roman" w:hAnsi="Times New Roman" w:cs="Times New Roman"/>
          <w:sz w:val="24"/>
          <w:szCs w:val="24"/>
        </w:rPr>
        <w:t xml:space="preserve"> (</w:t>
      </w:r>
      <w:r w:rsidR="000F601A" w:rsidRPr="007418CF">
        <w:rPr>
          <w:rFonts w:ascii="Times New Roman" w:eastAsia="Times New Roman" w:hAnsi="Times New Roman" w:cs="Times New Roman"/>
          <w:sz w:val="24"/>
          <w:szCs w:val="24"/>
        </w:rPr>
        <w:t>R</w:t>
      </w:r>
      <w:r w:rsidR="000F601A" w:rsidRPr="007418CF">
        <w:rPr>
          <w:rFonts w:ascii="Times New Roman" w:eastAsia="Times New Roman" w:hAnsi="Times New Roman" w:cs="Times New Roman"/>
          <w:sz w:val="24"/>
          <w:szCs w:val="24"/>
          <w:vertAlign w:val="superscript"/>
        </w:rPr>
        <w:t>2</w:t>
      </w:r>
      <w:r w:rsidR="000F601A" w:rsidRPr="007418CF">
        <w:rPr>
          <w:rFonts w:ascii="Times New Roman" w:eastAsia="Times New Roman" w:hAnsi="Times New Roman" w:cs="Times New Roman"/>
          <w:sz w:val="24"/>
          <w:szCs w:val="24"/>
        </w:rPr>
        <w:t xml:space="preserve"> = 0.</w:t>
      </w:r>
      <w:r w:rsidR="00430D67" w:rsidRPr="007418CF">
        <w:rPr>
          <w:rFonts w:ascii="Times New Roman" w:eastAsia="Times New Roman" w:hAnsi="Times New Roman" w:cs="Times New Roman"/>
          <w:sz w:val="24"/>
          <w:szCs w:val="24"/>
        </w:rPr>
        <w:t>52</w:t>
      </w:r>
      <w:r w:rsidR="000F601A"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p = 0.0</w:t>
      </w:r>
      <w:r w:rsidR="00362BC4" w:rsidRPr="007418CF">
        <w:rPr>
          <w:rFonts w:ascii="Times New Roman" w:eastAsia="Times New Roman" w:hAnsi="Times New Roman" w:cs="Times New Roman"/>
          <w:sz w:val="24"/>
          <w:szCs w:val="24"/>
        </w:rPr>
        <w:t>0</w:t>
      </w:r>
      <w:r w:rsidR="00430D67" w:rsidRPr="007418CF">
        <w:rPr>
          <w:rFonts w:ascii="Times New Roman" w:eastAsia="Times New Roman" w:hAnsi="Times New Roman" w:cs="Times New Roman"/>
          <w:sz w:val="24"/>
          <w:szCs w:val="24"/>
        </w:rPr>
        <w:t>1</w:t>
      </w:r>
      <w:r w:rsidRPr="007418CF">
        <w:rPr>
          <w:rFonts w:ascii="Times New Roman" w:eastAsia="Times New Roman" w:hAnsi="Times New Roman" w:cs="Times New Roman"/>
          <w:sz w:val="24"/>
          <w:szCs w:val="24"/>
        </w:rPr>
        <w:t>)</w:t>
      </w:r>
      <w:r w:rsidR="00A61F66" w:rsidRPr="007418CF">
        <w:rPr>
          <w:rFonts w:ascii="Times New Roman" w:eastAsia="Times New Roman" w:hAnsi="Times New Roman" w:cs="Times New Roman"/>
          <w:sz w:val="24"/>
          <w:szCs w:val="24"/>
        </w:rPr>
        <w:t xml:space="preserve"> and the continuous IDW population (R</w:t>
      </w:r>
      <w:r w:rsidR="00A61F66" w:rsidRPr="007418CF">
        <w:rPr>
          <w:rFonts w:ascii="Times New Roman" w:eastAsia="Times New Roman" w:hAnsi="Times New Roman" w:cs="Times New Roman"/>
          <w:sz w:val="24"/>
          <w:szCs w:val="24"/>
          <w:vertAlign w:val="superscript"/>
        </w:rPr>
        <w:t>2</w:t>
      </w:r>
      <w:r w:rsidR="00A61F66" w:rsidRPr="007418CF">
        <w:rPr>
          <w:rFonts w:ascii="Times New Roman" w:eastAsia="Times New Roman" w:hAnsi="Times New Roman" w:cs="Times New Roman"/>
          <w:sz w:val="24"/>
          <w:szCs w:val="24"/>
        </w:rPr>
        <w:t xml:space="preserve"> = 0.</w:t>
      </w:r>
      <w:r w:rsidR="000A76EA" w:rsidRPr="007418CF">
        <w:rPr>
          <w:rFonts w:ascii="Times New Roman" w:eastAsia="Times New Roman" w:hAnsi="Times New Roman" w:cs="Times New Roman"/>
          <w:sz w:val="24"/>
          <w:szCs w:val="24"/>
        </w:rPr>
        <w:t>43</w:t>
      </w:r>
      <w:r w:rsidR="00A61F66" w:rsidRPr="007418CF">
        <w:rPr>
          <w:rFonts w:ascii="Times New Roman" w:eastAsia="Times New Roman" w:hAnsi="Times New Roman" w:cs="Times New Roman"/>
          <w:sz w:val="24"/>
          <w:szCs w:val="24"/>
        </w:rPr>
        <w:t>, p = 0.001)</w:t>
      </w:r>
      <w:ins w:id="530" w:author="Meyer, Michael Frederick" w:date="2021-09-23T15:43:00Z">
        <w:r w:rsidR="00986202">
          <w:rPr>
            <w:rFonts w:ascii="Times New Roman" w:eastAsia="Times New Roman" w:hAnsi="Times New Roman" w:cs="Times New Roman"/>
            <w:sz w:val="24"/>
            <w:szCs w:val="24"/>
          </w:rPr>
          <w:t xml:space="preserve">, but not with increasing PPCP concentrations </w:t>
        </w:r>
        <w:r w:rsidR="00986202" w:rsidRPr="007418CF">
          <w:rPr>
            <w:rFonts w:ascii="Times New Roman" w:eastAsia="Times New Roman" w:hAnsi="Times New Roman" w:cs="Times New Roman"/>
            <w:sz w:val="24"/>
            <w:szCs w:val="24"/>
          </w:rPr>
          <w:t>(R</w:t>
        </w:r>
        <w:r w:rsidR="00986202" w:rsidRPr="007418CF">
          <w:rPr>
            <w:rFonts w:ascii="Times New Roman" w:eastAsia="Times New Roman" w:hAnsi="Times New Roman" w:cs="Times New Roman"/>
            <w:sz w:val="24"/>
            <w:szCs w:val="24"/>
            <w:vertAlign w:val="superscript"/>
          </w:rPr>
          <w:t>2</w:t>
        </w:r>
        <w:r w:rsidR="00986202" w:rsidRPr="007418CF">
          <w:rPr>
            <w:rFonts w:ascii="Times New Roman" w:eastAsia="Times New Roman" w:hAnsi="Times New Roman" w:cs="Times New Roman"/>
            <w:sz w:val="24"/>
            <w:szCs w:val="24"/>
          </w:rPr>
          <w:t xml:space="preserve"> = 0.</w:t>
        </w:r>
        <w:r w:rsidR="00986202">
          <w:rPr>
            <w:rFonts w:ascii="Times New Roman" w:eastAsia="Times New Roman" w:hAnsi="Times New Roman" w:cs="Times New Roman"/>
            <w:sz w:val="24"/>
            <w:szCs w:val="24"/>
          </w:rPr>
          <w:t>56</w:t>
        </w:r>
        <w:r w:rsidR="00986202" w:rsidRPr="007418CF">
          <w:rPr>
            <w:rFonts w:ascii="Times New Roman" w:eastAsia="Times New Roman" w:hAnsi="Times New Roman" w:cs="Times New Roman"/>
            <w:sz w:val="24"/>
            <w:szCs w:val="24"/>
          </w:rPr>
          <w:t>, p = 0.</w:t>
        </w:r>
        <w:r w:rsidR="00986202">
          <w:rPr>
            <w:rFonts w:ascii="Times New Roman" w:eastAsia="Times New Roman" w:hAnsi="Times New Roman" w:cs="Times New Roman"/>
            <w:sz w:val="24"/>
            <w:szCs w:val="24"/>
          </w:rPr>
          <w:t>26</w:t>
        </w:r>
        <w:r w:rsidR="00986202" w:rsidRPr="007418CF">
          <w:rPr>
            <w:rFonts w:ascii="Times New Roman" w:eastAsia="Times New Roman" w:hAnsi="Times New Roman" w:cs="Times New Roman"/>
            <w:sz w:val="24"/>
            <w:szCs w:val="24"/>
          </w:rPr>
          <w:t>)</w:t>
        </w:r>
      </w:ins>
      <w:r w:rsidRPr="007418CF">
        <w:rPr>
          <w:rFonts w:ascii="Times New Roman" w:eastAsia="Times New Roman" w:hAnsi="Times New Roman" w:cs="Times New Roman"/>
          <w:sz w:val="24"/>
          <w:szCs w:val="24"/>
        </w:rPr>
        <w:t xml:space="preserve">. </w:t>
      </w:r>
      <w:r w:rsidR="00B05791" w:rsidRPr="007418CF">
        <w:rPr>
          <w:rFonts w:ascii="Times New Roman" w:eastAsia="Times New Roman" w:hAnsi="Times New Roman" w:cs="Times New Roman"/>
          <w:sz w:val="24"/>
          <w:szCs w:val="24"/>
        </w:rPr>
        <w:t xml:space="preserve">Post-hoc SIMPER results </w:t>
      </w:r>
      <w:ins w:id="531" w:author="Meyer, Michael Frederick" w:date="2021-09-23T16:01:00Z">
        <w:r w:rsidR="004109D3">
          <w:rPr>
            <w:rFonts w:ascii="Times New Roman" w:eastAsia="Times New Roman" w:hAnsi="Times New Roman" w:cs="Times New Roman"/>
            <w:sz w:val="24"/>
            <w:szCs w:val="24"/>
          </w:rPr>
          <w:t xml:space="preserve">with IDW population groupings </w:t>
        </w:r>
      </w:ins>
      <w:r w:rsidR="00B05791" w:rsidRPr="007418CF">
        <w:rPr>
          <w:rFonts w:ascii="Times New Roman" w:eastAsia="Times New Roman" w:hAnsi="Times New Roman" w:cs="Times New Roman"/>
          <w:sz w:val="24"/>
          <w:szCs w:val="24"/>
        </w:rPr>
        <w:t>suggested</w:t>
      </w:r>
      <w:r w:rsidR="00191FD0" w:rsidRPr="007418CF">
        <w:rPr>
          <w:rFonts w:ascii="Times New Roman" w:eastAsia="Times New Roman" w:hAnsi="Times New Roman" w:cs="Times New Roman"/>
          <w:sz w:val="24"/>
          <w:szCs w:val="24"/>
        </w:rPr>
        <w:t xml:space="preserve"> that these differences were primarily associated with</w:t>
      </w:r>
      <w:r w:rsidR="00205279" w:rsidRPr="007418CF">
        <w:rPr>
          <w:rFonts w:ascii="Times New Roman" w:eastAsia="Times New Roman" w:hAnsi="Times New Roman" w:cs="Times New Roman"/>
          <w:sz w:val="24"/>
          <w:szCs w:val="24"/>
        </w:rPr>
        <w:t xml:space="preserve"> sites that had higher</w:t>
      </w:r>
      <w:r w:rsidR="00E9349B" w:rsidRPr="007418CF">
        <w:rPr>
          <w:rFonts w:ascii="Times New Roman" w:eastAsia="Times New Roman" w:hAnsi="Times New Roman" w:cs="Times New Roman"/>
          <w:sz w:val="24"/>
          <w:szCs w:val="24"/>
        </w:rPr>
        <w:t xml:space="preserve"> </w:t>
      </w:r>
      <w:proofErr w:type="spellStart"/>
      <w:r w:rsidR="00E9349B" w:rsidRPr="007418CF">
        <w:rPr>
          <w:rFonts w:ascii="Times New Roman" w:eastAsia="Times New Roman" w:hAnsi="Times New Roman" w:cs="Times New Roman"/>
          <w:i/>
          <w:sz w:val="24"/>
          <w:szCs w:val="24"/>
        </w:rPr>
        <w:t>Ulothrix</w:t>
      </w:r>
      <w:proofErr w:type="spellEnd"/>
      <w:r w:rsidR="00E9349B" w:rsidRPr="007418CF">
        <w:rPr>
          <w:rFonts w:ascii="Times New Roman" w:eastAsia="Times New Roman" w:hAnsi="Times New Roman" w:cs="Times New Roman"/>
          <w:sz w:val="24"/>
          <w:szCs w:val="24"/>
        </w:rPr>
        <w:t xml:space="preserve"> spp. </w:t>
      </w:r>
      <w:r w:rsidR="00731C73" w:rsidRPr="007418CF">
        <w:rPr>
          <w:rFonts w:ascii="Times New Roman" w:eastAsia="Times New Roman" w:hAnsi="Times New Roman" w:cs="Times New Roman"/>
          <w:sz w:val="24"/>
          <w:szCs w:val="24"/>
        </w:rPr>
        <w:t xml:space="preserve">and </w:t>
      </w:r>
      <w:r w:rsidR="00731C73" w:rsidRPr="007418CF">
        <w:rPr>
          <w:rFonts w:ascii="Times New Roman" w:eastAsia="Times New Roman" w:hAnsi="Times New Roman" w:cs="Times New Roman"/>
          <w:i/>
          <w:sz w:val="24"/>
          <w:szCs w:val="24"/>
        </w:rPr>
        <w:t xml:space="preserve">Spirogyra </w:t>
      </w:r>
      <w:r w:rsidR="00731C73" w:rsidRPr="007418CF">
        <w:rPr>
          <w:rFonts w:ascii="Times New Roman" w:eastAsia="Times New Roman" w:hAnsi="Times New Roman" w:cs="Times New Roman"/>
          <w:sz w:val="24"/>
          <w:szCs w:val="24"/>
        </w:rPr>
        <w:t xml:space="preserve">spp. </w:t>
      </w:r>
      <w:r w:rsidR="00B05791" w:rsidRPr="007418CF">
        <w:rPr>
          <w:rFonts w:ascii="Times New Roman" w:eastAsia="Times New Roman" w:hAnsi="Times New Roman" w:cs="Times New Roman"/>
          <w:sz w:val="24"/>
          <w:szCs w:val="24"/>
        </w:rPr>
        <w:t>relative</w:t>
      </w:r>
      <w:r w:rsidR="002309D1" w:rsidRPr="007418CF">
        <w:rPr>
          <w:rFonts w:ascii="Times New Roman" w:eastAsia="Times New Roman" w:hAnsi="Times New Roman" w:cs="Times New Roman"/>
          <w:sz w:val="24"/>
          <w:szCs w:val="24"/>
        </w:rPr>
        <w:t xml:space="preserve"> abundance</w:t>
      </w:r>
      <w:r w:rsidR="00E9349B" w:rsidRPr="007418CF">
        <w:rPr>
          <w:rFonts w:ascii="Times New Roman" w:eastAsia="Times New Roman" w:hAnsi="Times New Roman" w:cs="Times New Roman"/>
          <w:sz w:val="24"/>
          <w:szCs w:val="24"/>
        </w:rPr>
        <w:t xml:space="preserve">. </w:t>
      </w:r>
    </w:p>
    <w:p w14:paraId="0DE7FB5C" w14:textId="77777777" w:rsidR="00715D55" w:rsidRPr="007418CF" w:rsidRDefault="00715D55" w:rsidP="00F31B90">
      <w:pPr>
        <w:spacing w:line="480" w:lineRule="auto"/>
        <w:rPr>
          <w:rFonts w:ascii="Times New Roman" w:eastAsia="Times New Roman" w:hAnsi="Times New Roman" w:cs="Times New Roman"/>
          <w:sz w:val="24"/>
          <w:szCs w:val="24"/>
        </w:rPr>
      </w:pPr>
    </w:p>
    <w:p w14:paraId="59050D11" w14:textId="776BA8DA" w:rsidR="00715D55" w:rsidRPr="00C9702D"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Macroinvertebrates </w:t>
      </w:r>
    </w:p>
    <w:p w14:paraId="31D32F80" w14:textId="3C891816" w:rsidR="00715D55" w:rsidRPr="007418CF" w:rsidRDefault="00B0579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T</w:t>
      </w:r>
      <w:r w:rsidR="00D8535D" w:rsidRPr="007418CF">
        <w:rPr>
          <w:rFonts w:ascii="Times New Roman" w:eastAsia="Times New Roman" w:hAnsi="Times New Roman" w:cs="Times New Roman"/>
          <w:sz w:val="24"/>
          <w:szCs w:val="24"/>
        </w:rPr>
        <w:t xml:space="preserve">axonomic groupings included </w:t>
      </w:r>
      <w:r w:rsidR="008A4A9B" w:rsidRPr="007418CF">
        <w:rPr>
          <w:rFonts w:ascii="Times New Roman" w:eastAsia="Times New Roman" w:hAnsi="Times New Roman" w:cs="Times New Roman"/>
          <w:sz w:val="24"/>
          <w:szCs w:val="24"/>
        </w:rPr>
        <w:t xml:space="preserve">five </w:t>
      </w:r>
      <w:r w:rsidR="00D8535D" w:rsidRPr="007418CF">
        <w:rPr>
          <w:rFonts w:ascii="Times New Roman" w:eastAsia="Times New Roman" w:hAnsi="Times New Roman" w:cs="Times New Roman"/>
          <w:sz w:val="24"/>
          <w:szCs w:val="24"/>
        </w:rPr>
        <w:t xml:space="preserve">amphipod genera: </w:t>
      </w:r>
      <w:proofErr w:type="spellStart"/>
      <w:r w:rsidR="00D8535D" w:rsidRPr="007418CF">
        <w:rPr>
          <w:rFonts w:ascii="Times New Roman" w:eastAsia="Times New Roman" w:hAnsi="Times New Roman" w:cs="Times New Roman"/>
          <w:i/>
          <w:sz w:val="24"/>
          <w:szCs w:val="24"/>
        </w:rPr>
        <w:t>Eulimnogammarus</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i/>
          <w:sz w:val="24"/>
          <w:szCs w:val="24"/>
        </w:rPr>
        <w:t>Poekilogammarus</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i/>
          <w:sz w:val="24"/>
          <w:szCs w:val="24"/>
        </w:rPr>
        <w:t>Cryptoropus</w:t>
      </w:r>
      <w:proofErr w:type="spellEnd"/>
      <w:r w:rsidR="00D8535D"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i/>
          <w:sz w:val="24"/>
          <w:szCs w:val="24"/>
        </w:rPr>
        <w:t>Brandtia</w:t>
      </w:r>
      <w:proofErr w:type="spellEnd"/>
      <w:r w:rsidRPr="007418CF">
        <w:rPr>
          <w:rFonts w:ascii="Times New Roman" w:eastAsia="Times New Roman" w:hAnsi="Times New Roman" w:cs="Times New Roman"/>
          <w:i/>
          <w:sz w:val="24"/>
          <w:szCs w:val="24"/>
        </w:rPr>
        <w:t xml:space="preserve"> </w:t>
      </w:r>
      <w:r w:rsidR="00D8535D" w:rsidRPr="00152099">
        <w:rPr>
          <w:rFonts w:ascii="Times New Roman" w:eastAsia="Times New Roman" w:hAnsi="Times New Roman" w:cs="Times New Roman"/>
          <w:sz w:val="24"/>
          <w:szCs w:val="24"/>
        </w:rPr>
        <w:t>and</w:t>
      </w:r>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i/>
          <w:sz w:val="24"/>
          <w:szCs w:val="24"/>
        </w:rPr>
        <w:t>Pallasea</w:t>
      </w:r>
      <w:proofErr w:type="spellEnd"/>
      <w:r w:rsidR="00D8535D" w:rsidRPr="007418CF">
        <w:rPr>
          <w:rFonts w:ascii="Times New Roman" w:eastAsia="Times New Roman" w:hAnsi="Times New Roman" w:cs="Times New Roman"/>
          <w:sz w:val="24"/>
          <w:szCs w:val="24"/>
        </w:rPr>
        <w:t xml:space="preserve">; </w:t>
      </w:r>
      <w:r w:rsidR="008A4A9B" w:rsidRPr="007418CF">
        <w:rPr>
          <w:rFonts w:ascii="Times New Roman" w:eastAsia="Times New Roman" w:hAnsi="Times New Roman" w:cs="Times New Roman"/>
          <w:sz w:val="24"/>
          <w:szCs w:val="24"/>
        </w:rPr>
        <w:t xml:space="preserve">six </w:t>
      </w:r>
      <w:r w:rsidR="004D2297" w:rsidRPr="007418CF">
        <w:rPr>
          <w:rFonts w:ascii="Times New Roman" w:eastAsia="Times New Roman" w:hAnsi="Times New Roman" w:cs="Times New Roman"/>
          <w:sz w:val="24"/>
          <w:szCs w:val="24"/>
        </w:rPr>
        <w:t>mollusk</w:t>
      </w:r>
      <w:r w:rsidR="00D8535D" w:rsidRPr="007418CF">
        <w:rPr>
          <w:rFonts w:ascii="Times New Roman" w:eastAsia="Times New Roman" w:hAnsi="Times New Roman" w:cs="Times New Roman"/>
          <w:sz w:val="24"/>
          <w:szCs w:val="24"/>
        </w:rPr>
        <w:t xml:space="preserve"> families: </w:t>
      </w:r>
      <w:proofErr w:type="spellStart"/>
      <w:r w:rsidR="00D8535D" w:rsidRPr="007418CF">
        <w:rPr>
          <w:rFonts w:ascii="Times New Roman" w:eastAsia="Times New Roman" w:hAnsi="Times New Roman" w:cs="Times New Roman"/>
          <w:sz w:val="24"/>
          <w:szCs w:val="24"/>
        </w:rPr>
        <w:t>Planorbidae</w:t>
      </w:r>
      <w:proofErr w:type="spellEnd"/>
      <w:r w:rsidR="00E9349B"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Valvatidae</w:t>
      </w:r>
      <w:proofErr w:type="spellEnd"/>
      <w:r w:rsidR="00E9349B" w:rsidRPr="007418CF">
        <w:rPr>
          <w:rFonts w:ascii="Times New Roman" w:eastAsia="Times New Roman" w:hAnsi="Times New Roman" w:cs="Times New Roman"/>
          <w:sz w:val="24"/>
          <w:szCs w:val="24"/>
        </w:rPr>
        <w:t xml:space="preserve">, </w:t>
      </w:r>
      <w:proofErr w:type="spellStart"/>
      <w:r w:rsidR="00E9349B" w:rsidRPr="007418CF">
        <w:rPr>
          <w:rFonts w:ascii="Times New Roman" w:eastAsia="Times New Roman" w:hAnsi="Times New Roman" w:cs="Times New Roman"/>
          <w:sz w:val="24"/>
          <w:szCs w:val="24"/>
        </w:rPr>
        <w:t>Baicaliidae</w:t>
      </w:r>
      <w:proofErr w:type="spellEnd"/>
      <w:r w:rsidR="00E9349B" w:rsidRPr="007418CF">
        <w:rPr>
          <w:rFonts w:ascii="Times New Roman" w:eastAsia="Times New Roman" w:hAnsi="Times New Roman" w:cs="Times New Roman"/>
          <w:sz w:val="24"/>
          <w:szCs w:val="24"/>
        </w:rPr>
        <w:t xml:space="preserve">, </w:t>
      </w:r>
      <w:proofErr w:type="spellStart"/>
      <w:r w:rsidR="00D96D3B" w:rsidRPr="007418CF">
        <w:rPr>
          <w:rFonts w:ascii="Times New Roman" w:eastAsia="Times New Roman" w:hAnsi="Times New Roman" w:cs="Times New Roman"/>
          <w:sz w:val="24"/>
          <w:szCs w:val="24"/>
        </w:rPr>
        <w:t>Benedictidae</w:t>
      </w:r>
      <w:proofErr w:type="spellEnd"/>
      <w:r w:rsidR="00D96D3B" w:rsidRPr="007418CF">
        <w:rPr>
          <w:rFonts w:ascii="Times New Roman" w:eastAsia="Times New Roman" w:hAnsi="Times New Roman" w:cs="Times New Roman"/>
          <w:sz w:val="24"/>
          <w:szCs w:val="24"/>
        </w:rPr>
        <w:t xml:space="preserve">, </w:t>
      </w:r>
      <w:proofErr w:type="spellStart"/>
      <w:r w:rsidR="00D96D3B" w:rsidRPr="007418CF">
        <w:rPr>
          <w:rFonts w:ascii="Times New Roman" w:eastAsia="Times New Roman" w:hAnsi="Times New Roman" w:cs="Times New Roman"/>
          <w:sz w:val="24"/>
          <w:szCs w:val="24"/>
        </w:rPr>
        <w:t>Acroloxidae</w:t>
      </w:r>
      <w:proofErr w:type="spellEnd"/>
      <w:r w:rsidR="00D96D3B" w:rsidRPr="007418CF">
        <w:rPr>
          <w:rFonts w:ascii="Times New Roman" w:eastAsia="Times New Roman" w:hAnsi="Times New Roman" w:cs="Times New Roman"/>
          <w:sz w:val="24"/>
          <w:szCs w:val="24"/>
        </w:rPr>
        <w:t xml:space="preserve">, </w:t>
      </w:r>
      <w:r w:rsidR="008A6554">
        <w:rPr>
          <w:rFonts w:ascii="Times New Roman" w:eastAsia="Times New Roman" w:hAnsi="Times New Roman" w:cs="Times New Roman"/>
          <w:sz w:val="24"/>
          <w:szCs w:val="24"/>
        </w:rPr>
        <w:t xml:space="preserve">and </w:t>
      </w:r>
      <w:proofErr w:type="spellStart"/>
      <w:r w:rsidR="00D96D3B" w:rsidRPr="007418CF">
        <w:rPr>
          <w:rFonts w:ascii="Times New Roman" w:eastAsia="Times New Roman" w:hAnsi="Times New Roman" w:cs="Times New Roman"/>
          <w:sz w:val="24"/>
          <w:szCs w:val="24"/>
        </w:rPr>
        <w:t>Maackia</w:t>
      </w:r>
      <w:proofErr w:type="spellEnd"/>
      <w:r w:rsidR="00D8535D" w:rsidRPr="007418CF">
        <w:rPr>
          <w:rFonts w:ascii="Times New Roman" w:eastAsia="Times New Roman" w:hAnsi="Times New Roman" w:cs="Times New Roman"/>
          <w:sz w:val="24"/>
          <w:szCs w:val="24"/>
        </w:rPr>
        <w:t xml:space="preserve">; flatworms; caddisflies; </w:t>
      </w:r>
      <w:r w:rsidR="006501C2">
        <w:rPr>
          <w:rFonts w:ascii="Times New Roman" w:eastAsia="Times New Roman" w:hAnsi="Times New Roman" w:cs="Times New Roman"/>
          <w:sz w:val="24"/>
          <w:szCs w:val="24"/>
        </w:rPr>
        <w:t xml:space="preserve">isopods; </w:t>
      </w:r>
      <w:r w:rsidR="00D8535D" w:rsidRPr="007418CF">
        <w:rPr>
          <w:rFonts w:ascii="Times New Roman" w:eastAsia="Times New Roman" w:hAnsi="Times New Roman" w:cs="Times New Roman"/>
          <w:sz w:val="24"/>
          <w:szCs w:val="24"/>
        </w:rPr>
        <w:t xml:space="preserve">and leeches (summarized in Table </w:t>
      </w:r>
      <w:r w:rsidR="00A61F66" w:rsidRPr="007418CF">
        <w:rPr>
          <w:rFonts w:ascii="Times New Roman" w:eastAsia="Times New Roman" w:hAnsi="Times New Roman" w:cs="Times New Roman"/>
          <w:sz w:val="24"/>
          <w:szCs w:val="24"/>
        </w:rPr>
        <w:t>S</w:t>
      </w:r>
      <w:ins w:id="532" w:author="Meyer, Michael Frederick" w:date="2022-01-11T13:08:00Z">
        <w:r w:rsidR="004F75EE">
          <w:rPr>
            <w:rFonts w:ascii="Times New Roman" w:eastAsia="Times New Roman" w:hAnsi="Times New Roman" w:cs="Times New Roman"/>
            <w:sz w:val="24"/>
            <w:szCs w:val="24"/>
          </w:rPr>
          <w:t>3</w:t>
        </w:r>
      </w:ins>
      <w:del w:id="533" w:author="Meyer, Michael Frederick" w:date="2021-09-24T13:03:00Z">
        <w:r w:rsidR="00A61F66" w:rsidRPr="007418CF" w:rsidDel="00D36C68">
          <w:rPr>
            <w:rFonts w:ascii="Times New Roman" w:eastAsia="Times New Roman" w:hAnsi="Times New Roman" w:cs="Times New Roman"/>
            <w:sz w:val="24"/>
            <w:szCs w:val="24"/>
          </w:rPr>
          <w:delText>1</w:delText>
        </w:r>
      </w:del>
      <w:r w:rsidR="00D8535D" w:rsidRPr="007418CF">
        <w:rPr>
          <w:rFonts w:ascii="Times New Roman" w:eastAsia="Times New Roman" w:hAnsi="Times New Roman" w:cs="Times New Roman"/>
          <w:sz w:val="24"/>
          <w:szCs w:val="24"/>
        </w:rPr>
        <w:t>). K-</w:t>
      </w:r>
      <w:proofErr w:type="spellStart"/>
      <w:r w:rsidR="00731C73" w:rsidRPr="007418CF">
        <w:rPr>
          <w:rFonts w:ascii="Times New Roman" w:eastAsia="Times New Roman" w:hAnsi="Times New Roman" w:cs="Times New Roman"/>
          <w:sz w:val="24"/>
          <w:szCs w:val="24"/>
        </w:rPr>
        <w:t>mediod</w:t>
      </w:r>
      <w:proofErr w:type="spellEnd"/>
      <w:r w:rsidR="00D8535D" w:rsidRPr="007418CF">
        <w:rPr>
          <w:rFonts w:ascii="Times New Roman" w:eastAsia="Times New Roman" w:hAnsi="Times New Roman" w:cs="Times New Roman"/>
          <w:sz w:val="24"/>
          <w:szCs w:val="24"/>
        </w:rPr>
        <w:t xml:space="preserve"> cluster analysis of macroinvertebrate community composition </w:t>
      </w:r>
      <w:r w:rsidR="00A61F66" w:rsidRPr="007418CF">
        <w:rPr>
          <w:rFonts w:ascii="Times New Roman" w:eastAsia="Times New Roman" w:hAnsi="Times New Roman" w:cs="Times New Roman"/>
          <w:sz w:val="24"/>
          <w:szCs w:val="24"/>
        </w:rPr>
        <w:t xml:space="preserve">suggested </w:t>
      </w:r>
      <w:r w:rsidR="00271F4F" w:rsidRPr="007418CF">
        <w:rPr>
          <w:rFonts w:ascii="Times New Roman" w:eastAsia="Times New Roman" w:hAnsi="Times New Roman" w:cs="Times New Roman"/>
          <w:sz w:val="24"/>
          <w:szCs w:val="24"/>
        </w:rPr>
        <w:t>2</w:t>
      </w:r>
      <w:r w:rsidR="00A61F66" w:rsidRPr="007418CF">
        <w:rPr>
          <w:rFonts w:ascii="Times New Roman" w:eastAsia="Times New Roman" w:hAnsi="Times New Roman" w:cs="Times New Roman"/>
          <w:sz w:val="24"/>
          <w:szCs w:val="24"/>
        </w:rPr>
        <w:t xml:space="preserve"> or 3</w:t>
      </w:r>
      <w:r w:rsidR="00D8535D" w:rsidRPr="007418CF">
        <w:rPr>
          <w:rFonts w:ascii="Times New Roman" w:eastAsia="Times New Roman" w:hAnsi="Times New Roman" w:cs="Times New Roman"/>
          <w:sz w:val="24"/>
          <w:szCs w:val="24"/>
        </w:rPr>
        <w:t xml:space="preserve"> major groupings would capture most variance</w:t>
      </w:r>
      <w:r w:rsidR="00F62F7F" w:rsidRPr="007418CF">
        <w:rPr>
          <w:rFonts w:ascii="Times New Roman" w:eastAsia="Times New Roman" w:hAnsi="Times New Roman" w:cs="Times New Roman"/>
          <w:sz w:val="24"/>
          <w:szCs w:val="24"/>
        </w:rPr>
        <w:t xml:space="preserve"> (Figure S</w:t>
      </w:r>
      <w:r w:rsidR="001F0548">
        <w:rPr>
          <w:rFonts w:ascii="Times New Roman" w:eastAsia="Times New Roman" w:hAnsi="Times New Roman" w:cs="Times New Roman"/>
          <w:sz w:val="24"/>
          <w:szCs w:val="24"/>
        </w:rPr>
        <w:t>2</w:t>
      </w:r>
      <w:ins w:id="534" w:author="Meyer, Michael Frederick" w:date="2022-01-12T13:43:00Z">
        <w:r w:rsidR="00C1398B">
          <w:rPr>
            <w:rFonts w:ascii="Times New Roman" w:eastAsia="Times New Roman" w:hAnsi="Times New Roman" w:cs="Times New Roman"/>
            <w:sz w:val="24"/>
            <w:szCs w:val="24"/>
          </w:rPr>
          <w:t>B</w:t>
        </w:r>
      </w:ins>
      <w:del w:id="535" w:author="Meyer, Michael Frederick" w:date="2022-01-12T13:43:00Z">
        <w:r w:rsidR="00F62F7F" w:rsidRPr="007418CF" w:rsidDel="00C1398B">
          <w:rPr>
            <w:rFonts w:ascii="Times New Roman" w:eastAsia="Times New Roman" w:hAnsi="Times New Roman" w:cs="Times New Roman"/>
            <w:sz w:val="24"/>
            <w:szCs w:val="24"/>
          </w:rPr>
          <w:delText>b</w:delText>
        </w:r>
      </w:del>
      <w:r w:rsidR="00F62F7F" w:rsidRPr="007418CF">
        <w:rPr>
          <w:rFonts w:ascii="Times New Roman" w:eastAsia="Times New Roman" w:hAnsi="Times New Roman" w:cs="Times New Roman"/>
          <w:sz w:val="24"/>
          <w:szCs w:val="24"/>
        </w:rPr>
        <w:t>; S</w:t>
      </w:r>
      <w:r w:rsidR="001F0548">
        <w:rPr>
          <w:rFonts w:ascii="Times New Roman" w:eastAsia="Times New Roman" w:hAnsi="Times New Roman" w:cs="Times New Roman"/>
          <w:sz w:val="24"/>
          <w:szCs w:val="24"/>
        </w:rPr>
        <w:t>3</w:t>
      </w:r>
      <w:ins w:id="536" w:author="Meyer, Michael Frederick" w:date="2022-01-12T13:43:00Z">
        <w:r w:rsidR="00C1398B">
          <w:rPr>
            <w:rFonts w:ascii="Times New Roman" w:eastAsia="Times New Roman" w:hAnsi="Times New Roman" w:cs="Times New Roman"/>
            <w:sz w:val="24"/>
            <w:szCs w:val="24"/>
          </w:rPr>
          <w:t>B</w:t>
        </w:r>
      </w:ins>
      <w:del w:id="537" w:author="Meyer, Michael Frederick" w:date="2022-01-12T13:43:00Z">
        <w:r w:rsidR="00F62F7F" w:rsidRPr="007418CF" w:rsidDel="00C1398B">
          <w:rPr>
            <w:rFonts w:ascii="Times New Roman" w:eastAsia="Times New Roman" w:hAnsi="Times New Roman" w:cs="Times New Roman"/>
            <w:sz w:val="24"/>
            <w:szCs w:val="24"/>
          </w:rPr>
          <w:delText>b</w:delText>
        </w:r>
      </w:del>
      <w:r w:rsidR="00F62F7F" w:rsidRPr="007418CF">
        <w:rPr>
          <w:rFonts w:ascii="Times New Roman" w:eastAsia="Times New Roman" w:hAnsi="Times New Roman" w:cs="Times New Roman"/>
          <w:sz w:val="24"/>
          <w:szCs w:val="24"/>
        </w:rPr>
        <w:t>)</w:t>
      </w:r>
      <w:r w:rsidR="00A61F66" w:rsidRPr="007418CF">
        <w:rPr>
          <w:rFonts w:ascii="Times New Roman" w:eastAsia="Times New Roman" w:hAnsi="Times New Roman" w:cs="Times New Roman"/>
          <w:sz w:val="24"/>
          <w:szCs w:val="24"/>
        </w:rPr>
        <w:t>, whereas WPGMC analyses suggested 2 groupings would enable all sites except for one to be assigned a cluster</w:t>
      </w:r>
      <w:r w:rsidR="00F62F7F" w:rsidRPr="007418CF">
        <w:rPr>
          <w:rFonts w:ascii="Times New Roman" w:eastAsia="Times New Roman" w:hAnsi="Times New Roman" w:cs="Times New Roman"/>
          <w:sz w:val="24"/>
          <w:szCs w:val="24"/>
        </w:rPr>
        <w:t xml:space="preserve"> (</w:t>
      </w:r>
      <w:r w:rsidR="00247590">
        <w:rPr>
          <w:rFonts w:ascii="Times New Roman" w:eastAsia="Times New Roman" w:hAnsi="Times New Roman" w:cs="Times New Roman"/>
          <w:sz w:val="24"/>
          <w:szCs w:val="24"/>
        </w:rPr>
        <w:t xml:space="preserve">Figure </w:t>
      </w:r>
      <w:r w:rsidR="00F62F7F" w:rsidRPr="007418CF">
        <w:rPr>
          <w:rFonts w:ascii="Times New Roman" w:eastAsia="Times New Roman" w:hAnsi="Times New Roman" w:cs="Times New Roman"/>
          <w:sz w:val="24"/>
          <w:szCs w:val="24"/>
        </w:rPr>
        <w:t>S</w:t>
      </w:r>
      <w:r w:rsidR="001F0548">
        <w:rPr>
          <w:rFonts w:ascii="Times New Roman" w:eastAsia="Times New Roman" w:hAnsi="Times New Roman" w:cs="Times New Roman"/>
          <w:sz w:val="24"/>
          <w:szCs w:val="24"/>
        </w:rPr>
        <w:t>4</w:t>
      </w:r>
      <w:ins w:id="538" w:author="Meyer, Michael Frederick" w:date="2022-01-12T13:43:00Z">
        <w:r w:rsidR="00C1398B">
          <w:rPr>
            <w:rFonts w:ascii="Times New Roman" w:eastAsia="Times New Roman" w:hAnsi="Times New Roman" w:cs="Times New Roman"/>
            <w:sz w:val="24"/>
            <w:szCs w:val="24"/>
          </w:rPr>
          <w:t>B</w:t>
        </w:r>
      </w:ins>
      <w:del w:id="539" w:author="Meyer, Michael Frederick" w:date="2022-01-12T13:43:00Z">
        <w:r w:rsidR="00F62F7F" w:rsidRPr="007418CF" w:rsidDel="00C1398B">
          <w:rPr>
            <w:rFonts w:ascii="Times New Roman" w:eastAsia="Times New Roman" w:hAnsi="Times New Roman" w:cs="Times New Roman"/>
            <w:sz w:val="24"/>
            <w:szCs w:val="24"/>
          </w:rPr>
          <w:delText>b</w:delText>
        </w:r>
      </w:del>
      <w:r w:rsidR="00F62F7F" w:rsidRPr="007418CF">
        <w:rPr>
          <w:rFonts w:ascii="Times New Roman" w:eastAsia="Times New Roman" w:hAnsi="Times New Roman" w:cs="Times New Roman"/>
          <w:sz w:val="24"/>
          <w:szCs w:val="24"/>
        </w:rPr>
        <w:t>)</w:t>
      </w:r>
      <w:r w:rsidR="00A61F66" w:rsidRPr="007418CF">
        <w:rPr>
          <w:rFonts w:ascii="Times New Roman" w:eastAsia="Times New Roman" w:hAnsi="Times New Roman" w:cs="Times New Roman"/>
          <w:sz w:val="24"/>
          <w:szCs w:val="24"/>
        </w:rPr>
        <w:t xml:space="preserve">. Because both forms of hierarchical and non-hierarchical clustering suggested two groupings as optimal, we proceeded using two groupings. </w:t>
      </w:r>
      <w:del w:id="540" w:author="Hampton, Stephanie" w:date="2021-12-08T19:05:00Z">
        <w:r w:rsidR="00A61F66" w:rsidRPr="007418CF" w:rsidDel="00770BEA">
          <w:rPr>
            <w:rFonts w:ascii="Times New Roman" w:eastAsia="Times New Roman" w:hAnsi="Times New Roman" w:cs="Times New Roman"/>
            <w:sz w:val="24"/>
            <w:szCs w:val="24"/>
          </w:rPr>
          <w:delText>V</w:delText>
        </w:r>
        <w:r w:rsidR="00D8535D" w:rsidRPr="007418CF" w:rsidDel="00770BEA">
          <w:rPr>
            <w:rFonts w:ascii="Times New Roman" w:eastAsia="Times New Roman" w:hAnsi="Times New Roman" w:cs="Times New Roman"/>
            <w:sz w:val="24"/>
            <w:szCs w:val="24"/>
          </w:rPr>
          <w:delText xml:space="preserve">isual inspection of </w:delText>
        </w:r>
      </w:del>
      <w:r w:rsidR="00D8535D" w:rsidRPr="007418CF">
        <w:rPr>
          <w:rFonts w:ascii="Times New Roman" w:eastAsia="Times New Roman" w:hAnsi="Times New Roman" w:cs="Times New Roman"/>
          <w:sz w:val="24"/>
          <w:szCs w:val="24"/>
        </w:rPr>
        <w:t xml:space="preserve">NMDS suggested clusters </w:t>
      </w:r>
      <w:r w:rsidR="00F62B41" w:rsidRPr="007418CF">
        <w:rPr>
          <w:rFonts w:ascii="Times New Roman" w:eastAsia="Times New Roman" w:hAnsi="Times New Roman" w:cs="Times New Roman"/>
          <w:sz w:val="24"/>
          <w:szCs w:val="24"/>
        </w:rPr>
        <w:t xml:space="preserve">were </w:t>
      </w:r>
      <w:r w:rsidR="00D8535D" w:rsidRPr="007418CF">
        <w:rPr>
          <w:rFonts w:ascii="Times New Roman" w:eastAsia="Times New Roman" w:hAnsi="Times New Roman" w:cs="Times New Roman"/>
          <w:sz w:val="24"/>
          <w:szCs w:val="24"/>
        </w:rPr>
        <w:t xml:space="preserve">related to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E01811" w:rsidRPr="007418CF">
        <w:rPr>
          <w:rFonts w:ascii="Times New Roman" w:eastAsia="Times New Roman" w:hAnsi="Times New Roman" w:cs="Times New Roman"/>
          <w:sz w:val="24"/>
          <w:szCs w:val="24"/>
        </w:rPr>
        <w:t xml:space="preserve">Figure </w:t>
      </w:r>
      <w:ins w:id="541" w:author="Meyer, Michael Frederick" w:date="2021-09-23T16:32:00Z">
        <w:r w:rsidR="00FF6B7A">
          <w:rPr>
            <w:rFonts w:ascii="Times New Roman" w:eastAsia="Times New Roman" w:hAnsi="Times New Roman" w:cs="Times New Roman"/>
            <w:sz w:val="24"/>
            <w:szCs w:val="24"/>
          </w:rPr>
          <w:t>3</w:t>
        </w:r>
      </w:ins>
      <w:ins w:id="542" w:author="Meyer, Michael Frederick" w:date="2021-09-24T13:06:00Z">
        <w:r w:rsidR="00D36C68">
          <w:rPr>
            <w:rFonts w:ascii="Times New Roman" w:eastAsia="Times New Roman" w:hAnsi="Times New Roman" w:cs="Times New Roman"/>
            <w:sz w:val="24"/>
            <w:szCs w:val="24"/>
          </w:rPr>
          <w:t>B</w:t>
        </w:r>
      </w:ins>
      <w:del w:id="543" w:author="Meyer, Michael Frederick" w:date="2021-09-23T16:32:00Z">
        <w:r w:rsidR="009B3B57" w:rsidRPr="007418CF" w:rsidDel="00FF6B7A">
          <w:rPr>
            <w:rFonts w:ascii="Times New Roman" w:eastAsia="Times New Roman" w:hAnsi="Times New Roman" w:cs="Times New Roman"/>
            <w:sz w:val="24"/>
            <w:szCs w:val="24"/>
          </w:rPr>
          <w:delText>5</w:delText>
        </w:r>
      </w:del>
      <w:r w:rsidR="00D8535D" w:rsidRPr="007418CF">
        <w:rPr>
          <w:rFonts w:ascii="Times New Roman" w:eastAsia="Times New Roman" w:hAnsi="Times New Roman" w:cs="Times New Roman"/>
          <w:sz w:val="24"/>
          <w:szCs w:val="24"/>
        </w:rPr>
        <w:t xml:space="preserve">). PERMANOVA results supported the hypothesis that macroinvertebrate communities </w:t>
      </w:r>
      <w:r w:rsidR="001B7B02" w:rsidRPr="007418CF">
        <w:rPr>
          <w:rFonts w:ascii="Times New Roman" w:eastAsia="Times New Roman" w:hAnsi="Times New Roman" w:cs="Times New Roman"/>
          <w:sz w:val="24"/>
          <w:szCs w:val="24"/>
        </w:rPr>
        <w:t xml:space="preserve">significantly differed </w:t>
      </w:r>
      <w:r w:rsidR="00F315BA" w:rsidRPr="007418CF">
        <w:rPr>
          <w:rFonts w:ascii="Times New Roman" w:eastAsia="Times New Roman" w:hAnsi="Times New Roman" w:cs="Times New Roman"/>
          <w:sz w:val="24"/>
          <w:szCs w:val="24"/>
        </w:rPr>
        <w:t xml:space="preserve">both </w:t>
      </w:r>
      <w:r w:rsidR="00A61F66" w:rsidRPr="007418CF">
        <w:rPr>
          <w:rFonts w:ascii="Times New Roman" w:eastAsia="Times New Roman" w:hAnsi="Times New Roman" w:cs="Times New Roman"/>
          <w:sz w:val="24"/>
          <w:szCs w:val="24"/>
        </w:rPr>
        <w:t xml:space="preserve">among our IDW population groupings </w:t>
      </w:r>
      <w:r w:rsidR="00F315BA" w:rsidRPr="007418CF">
        <w:rPr>
          <w:rFonts w:ascii="Times New Roman" w:eastAsia="Times New Roman" w:hAnsi="Times New Roman" w:cs="Times New Roman"/>
          <w:sz w:val="24"/>
          <w:szCs w:val="24"/>
        </w:rPr>
        <w:t>(R</w:t>
      </w:r>
      <w:r w:rsidR="00F315BA" w:rsidRPr="007418CF">
        <w:rPr>
          <w:rFonts w:ascii="Times New Roman" w:eastAsia="Times New Roman" w:hAnsi="Times New Roman" w:cs="Times New Roman"/>
          <w:sz w:val="24"/>
          <w:szCs w:val="24"/>
          <w:vertAlign w:val="superscript"/>
        </w:rPr>
        <w:t>2</w:t>
      </w:r>
      <w:r w:rsidR="00F315BA" w:rsidRPr="007418CF">
        <w:rPr>
          <w:rFonts w:ascii="Times New Roman" w:eastAsia="Times New Roman" w:hAnsi="Times New Roman" w:cs="Times New Roman"/>
          <w:sz w:val="24"/>
          <w:szCs w:val="24"/>
        </w:rPr>
        <w:t xml:space="preserve"> = 0.19, p = 0.02) and </w:t>
      </w:r>
      <w:r w:rsidR="001B7B02" w:rsidRPr="007418CF">
        <w:rPr>
          <w:rFonts w:ascii="Times New Roman" w:eastAsia="Times New Roman" w:hAnsi="Times New Roman" w:cs="Times New Roman"/>
          <w:sz w:val="24"/>
          <w:szCs w:val="24"/>
        </w:rPr>
        <w:t xml:space="preserve">along </w:t>
      </w:r>
      <w:r w:rsidR="00F315BA" w:rsidRPr="007418CF">
        <w:rPr>
          <w:rFonts w:ascii="Times New Roman" w:eastAsia="Times New Roman" w:hAnsi="Times New Roman" w:cs="Times New Roman"/>
          <w:sz w:val="24"/>
          <w:szCs w:val="24"/>
        </w:rPr>
        <w:t>our</w:t>
      </w:r>
      <w:r w:rsidR="001B7B02" w:rsidRPr="007418CF">
        <w:rPr>
          <w:rFonts w:ascii="Times New Roman" w:eastAsia="Times New Roman" w:hAnsi="Times New Roman" w:cs="Times New Roman"/>
          <w:sz w:val="24"/>
          <w:szCs w:val="24"/>
        </w:rPr>
        <w:t xml:space="preserve"> </w:t>
      </w:r>
      <w:r w:rsidR="00F62F7F" w:rsidRPr="007418CF">
        <w:rPr>
          <w:rFonts w:ascii="Times New Roman" w:eastAsia="Times New Roman" w:hAnsi="Times New Roman" w:cs="Times New Roman"/>
          <w:sz w:val="24"/>
          <w:szCs w:val="24"/>
        </w:rPr>
        <w:t xml:space="preserve">continuous </w:t>
      </w:r>
      <w:r w:rsidR="001B7B02" w:rsidRPr="007418CF">
        <w:rPr>
          <w:rFonts w:ascii="Times New Roman" w:eastAsia="Times New Roman" w:hAnsi="Times New Roman" w:cs="Times New Roman"/>
          <w:sz w:val="24"/>
          <w:szCs w:val="24"/>
        </w:rPr>
        <w:t xml:space="preserve">gradient of </w:t>
      </w:r>
      <w:r w:rsidR="00F315BA" w:rsidRPr="007418CF">
        <w:rPr>
          <w:rFonts w:ascii="Times New Roman" w:eastAsia="Times New Roman" w:hAnsi="Times New Roman" w:cs="Times New Roman"/>
          <w:sz w:val="24"/>
          <w:szCs w:val="24"/>
        </w:rPr>
        <w:t xml:space="preserve">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8A4A9B" w:rsidRPr="007418CF">
        <w:rPr>
          <w:rFonts w:ascii="Times New Roman" w:eastAsia="Times New Roman" w:hAnsi="Times New Roman" w:cs="Times New Roman"/>
          <w:sz w:val="24"/>
          <w:szCs w:val="24"/>
        </w:rPr>
        <w:t>R</w:t>
      </w:r>
      <w:r w:rsidR="008A4A9B" w:rsidRPr="007418CF">
        <w:rPr>
          <w:rFonts w:ascii="Times New Roman" w:eastAsia="Times New Roman" w:hAnsi="Times New Roman" w:cs="Times New Roman"/>
          <w:sz w:val="24"/>
          <w:szCs w:val="24"/>
          <w:vertAlign w:val="superscript"/>
        </w:rPr>
        <w:t>2</w:t>
      </w:r>
      <w:r w:rsidR="008A4A9B" w:rsidRPr="007418CF">
        <w:rPr>
          <w:rFonts w:ascii="Times New Roman" w:eastAsia="Times New Roman" w:hAnsi="Times New Roman" w:cs="Times New Roman"/>
          <w:sz w:val="24"/>
          <w:szCs w:val="24"/>
        </w:rPr>
        <w:t xml:space="preserve"> = </w:t>
      </w:r>
      <w:r w:rsidR="00F11593" w:rsidRPr="007418CF">
        <w:rPr>
          <w:rFonts w:ascii="Times New Roman" w:eastAsia="Times New Roman" w:hAnsi="Times New Roman" w:cs="Times New Roman"/>
          <w:sz w:val="24"/>
          <w:szCs w:val="24"/>
        </w:rPr>
        <w:t>0.19</w:t>
      </w:r>
      <w:r w:rsidR="008A4A9B"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0.0</w:t>
      </w:r>
      <w:r w:rsidR="00362BC4" w:rsidRPr="007418CF">
        <w:rPr>
          <w:rFonts w:ascii="Times New Roman" w:eastAsia="Times New Roman" w:hAnsi="Times New Roman" w:cs="Times New Roman"/>
          <w:sz w:val="24"/>
          <w:szCs w:val="24"/>
        </w:rPr>
        <w:t>2</w:t>
      </w:r>
      <w:ins w:id="544" w:author="Meyer, Michael Frederick" w:date="2021-09-23T15:44:00Z">
        <w:r w:rsidR="0017283C">
          <w:rPr>
            <w:rFonts w:ascii="Times New Roman" w:eastAsia="Times New Roman" w:hAnsi="Times New Roman" w:cs="Times New Roman"/>
            <w:sz w:val="24"/>
            <w:szCs w:val="24"/>
          </w:rPr>
          <w:t>) and total PPCP concentrations (</w:t>
        </w:r>
        <w:r w:rsidR="0017283C" w:rsidRPr="007418CF">
          <w:rPr>
            <w:rFonts w:ascii="Times New Roman" w:eastAsia="Times New Roman" w:hAnsi="Times New Roman" w:cs="Times New Roman"/>
            <w:sz w:val="24"/>
            <w:szCs w:val="24"/>
          </w:rPr>
          <w:t>R</w:t>
        </w:r>
        <w:r w:rsidR="0017283C" w:rsidRPr="007418CF">
          <w:rPr>
            <w:rFonts w:ascii="Times New Roman" w:eastAsia="Times New Roman" w:hAnsi="Times New Roman" w:cs="Times New Roman"/>
            <w:sz w:val="24"/>
            <w:szCs w:val="24"/>
            <w:vertAlign w:val="superscript"/>
          </w:rPr>
          <w:t>2</w:t>
        </w:r>
        <w:r w:rsidR="0017283C" w:rsidRPr="007418CF">
          <w:rPr>
            <w:rFonts w:ascii="Times New Roman" w:eastAsia="Times New Roman" w:hAnsi="Times New Roman" w:cs="Times New Roman"/>
            <w:sz w:val="24"/>
            <w:szCs w:val="24"/>
          </w:rPr>
          <w:t xml:space="preserve"> = 0.19, p = 0.02</w:t>
        </w:r>
        <w:r w:rsidR="0017283C">
          <w:rPr>
            <w:rFonts w:ascii="Times New Roman" w:eastAsia="Times New Roman" w:hAnsi="Times New Roman" w:cs="Times New Roman"/>
            <w:sz w:val="24"/>
            <w:szCs w:val="24"/>
          </w:rPr>
          <w:t>)</w:t>
        </w:r>
      </w:ins>
      <w:del w:id="545" w:author="Meyer, Michael Frederick" w:date="2021-09-23T15:43:00Z">
        <w:r w:rsidR="00D8535D" w:rsidRPr="007418CF" w:rsidDel="00986202">
          <w:rPr>
            <w:rFonts w:ascii="Times New Roman" w:eastAsia="Times New Roman" w:hAnsi="Times New Roman" w:cs="Times New Roman"/>
            <w:sz w:val="24"/>
            <w:szCs w:val="24"/>
          </w:rPr>
          <w:delText>)</w:delText>
        </w:r>
      </w:del>
      <w:r w:rsidR="00D8535D" w:rsidRPr="007418CF">
        <w:rPr>
          <w:rFonts w:ascii="Times New Roman" w:eastAsia="Times New Roman" w:hAnsi="Times New Roman" w:cs="Times New Roman"/>
          <w:sz w:val="24"/>
          <w:szCs w:val="24"/>
        </w:rPr>
        <w:t xml:space="preserve">. </w:t>
      </w:r>
      <w:r w:rsidR="00B2468C" w:rsidRPr="007418CF">
        <w:rPr>
          <w:rFonts w:ascii="Times New Roman" w:eastAsia="Times New Roman" w:hAnsi="Times New Roman" w:cs="Times New Roman"/>
          <w:sz w:val="24"/>
          <w:szCs w:val="24"/>
        </w:rPr>
        <w:t xml:space="preserve">Post-hoc SIMPER analyses </w:t>
      </w:r>
      <w:ins w:id="546" w:author="Meyer, Michael Frederick" w:date="2021-08-20T10:40:00Z">
        <w:r w:rsidR="00A97164">
          <w:rPr>
            <w:rFonts w:ascii="Times New Roman" w:eastAsia="Times New Roman" w:hAnsi="Times New Roman" w:cs="Times New Roman"/>
            <w:sz w:val="24"/>
            <w:szCs w:val="24"/>
          </w:rPr>
          <w:t xml:space="preserve">with IDW groupings </w:t>
        </w:r>
      </w:ins>
      <w:r w:rsidR="00B2468C" w:rsidRPr="007418CF">
        <w:rPr>
          <w:rFonts w:ascii="Times New Roman" w:eastAsia="Times New Roman" w:hAnsi="Times New Roman" w:cs="Times New Roman"/>
          <w:sz w:val="24"/>
          <w:szCs w:val="24"/>
        </w:rPr>
        <w:t xml:space="preserve">suggested </w:t>
      </w:r>
      <w:r w:rsidR="00205279" w:rsidRPr="007418CF">
        <w:rPr>
          <w:rFonts w:ascii="Times New Roman" w:eastAsia="Times New Roman" w:hAnsi="Times New Roman" w:cs="Times New Roman"/>
          <w:sz w:val="24"/>
          <w:szCs w:val="24"/>
        </w:rPr>
        <w:t xml:space="preserve">that </w:t>
      </w:r>
      <w:proofErr w:type="spellStart"/>
      <w:r w:rsidR="00A87BAC" w:rsidRPr="007418CF">
        <w:rPr>
          <w:rFonts w:ascii="Times New Roman" w:eastAsia="Times New Roman" w:hAnsi="Times New Roman" w:cs="Times New Roman"/>
          <w:i/>
          <w:sz w:val="24"/>
          <w:szCs w:val="24"/>
        </w:rPr>
        <w:t>Poekilogammarus</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i/>
          <w:sz w:val="24"/>
          <w:szCs w:val="24"/>
        </w:rPr>
        <w:t>Eulimnogammarus</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sz w:val="24"/>
          <w:szCs w:val="24"/>
        </w:rPr>
        <w:t>Valvatidae</w:t>
      </w:r>
      <w:proofErr w:type="spellEnd"/>
      <w:r w:rsidR="00A87BAC" w:rsidRPr="007418CF">
        <w:rPr>
          <w:rFonts w:ascii="Times New Roman" w:eastAsia="Times New Roman" w:hAnsi="Times New Roman" w:cs="Times New Roman"/>
          <w:sz w:val="24"/>
          <w:szCs w:val="24"/>
        </w:rPr>
        <w:t xml:space="preserve">, Caddisflies, </w:t>
      </w:r>
      <w:proofErr w:type="spellStart"/>
      <w:r w:rsidR="00A87BAC" w:rsidRPr="007418CF">
        <w:rPr>
          <w:rFonts w:ascii="Times New Roman" w:eastAsia="Times New Roman" w:hAnsi="Times New Roman" w:cs="Times New Roman"/>
          <w:i/>
          <w:sz w:val="24"/>
          <w:szCs w:val="24"/>
        </w:rPr>
        <w:t>Brandtia</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sz w:val="24"/>
          <w:szCs w:val="24"/>
        </w:rPr>
        <w:t>Baicaliidae</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sz w:val="24"/>
          <w:szCs w:val="24"/>
        </w:rPr>
        <w:t>P</w:t>
      </w:r>
      <w:r w:rsidR="006D4ADB" w:rsidRPr="007418CF">
        <w:rPr>
          <w:rFonts w:ascii="Times New Roman" w:eastAsia="Times New Roman" w:hAnsi="Times New Roman" w:cs="Times New Roman"/>
          <w:sz w:val="24"/>
          <w:szCs w:val="24"/>
        </w:rPr>
        <w:t>l</w:t>
      </w:r>
      <w:r w:rsidR="00A87BAC" w:rsidRPr="007418CF">
        <w:rPr>
          <w:rFonts w:ascii="Times New Roman" w:eastAsia="Times New Roman" w:hAnsi="Times New Roman" w:cs="Times New Roman"/>
          <w:sz w:val="24"/>
          <w:szCs w:val="24"/>
        </w:rPr>
        <w:t>anorbidae</w:t>
      </w:r>
      <w:proofErr w:type="spellEnd"/>
      <w:r w:rsidR="00430D67" w:rsidRPr="007418CF">
        <w:rPr>
          <w:rFonts w:ascii="Times New Roman" w:eastAsia="Times New Roman" w:hAnsi="Times New Roman" w:cs="Times New Roman"/>
          <w:sz w:val="24"/>
          <w:szCs w:val="24"/>
        </w:rPr>
        <w:t xml:space="preserve">, </w:t>
      </w:r>
      <w:proofErr w:type="spellStart"/>
      <w:r w:rsidR="00430D67" w:rsidRPr="007418CF">
        <w:rPr>
          <w:rFonts w:ascii="Times New Roman" w:eastAsia="Times New Roman" w:hAnsi="Times New Roman" w:cs="Times New Roman"/>
          <w:i/>
          <w:sz w:val="24"/>
          <w:szCs w:val="24"/>
        </w:rPr>
        <w:t>Cryptoropus</w:t>
      </w:r>
      <w:proofErr w:type="spellEnd"/>
      <w:r w:rsidR="00430D67" w:rsidRPr="007418CF">
        <w:rPr>
          <w:rFonts w:ascii="Times New Roman" w:eastAsia="Times New Roman" w:hAnsi="Times New Roman" w:cs="Times New Roman"/>
          <w:sz w:val="24"/>
          <w:szCs w:val="24"/>
        </w:rPr>
        <w:t>, and flatworms</w:t>
      </w:r>
      <w:r w:rsidR="00A87BAC" w:rsidRPr="007418CF">
        <w:rPr>
          <w:rFonts w:ascii="Times New Roman" w:eastAsia="Times New Roman" w:hAnsi="Times New Roman" w:cs="Times New Roman"/>
          <w:sz w:val="24"/>
          <w:szCs w:val="24"/>
        </w:rPr>
        <w:t xml:space="preserve"> contributed the greatest differences between IDW population groupings</w:t>
      </w:r>
      <w:del w:id="547" w:author="Meyer, Michael Frederick" w:date="2021-09-24T13:04:00Z">
        <w:r w:rsidR="00E366DA" w:rsidRPr="007418CF" w:rsidDel="00D36C68">
          <w:rPr>
            <w:rFonts w:ascii="Times New Roman" w:eastAsia="Times New Roman" w:hAnsi="Times New Roman" w:cs="Times New Roman"/>
            <w:sz w:val="24"/>
            <w:szCs w:val="24"/>
          </w:rPr>
          <w:delText xml:space="preserve"> (see Table 2)</w:delText>
        </w:r>
      </w:del>
      <w:r w:rsidR="00A87BAC" w:rsidRPr="007418CF">
        <w:rPr>
          <w:rFonts w:ascii="Times New Roman" w:eastAsia="Times New Roman" w:hAnsi="Times New Roman" w:cs="Times New Roman"/>
          <w:sz w:val="24"/>
          <w:szCs w:val="24"/>
        </w:rPr>
        <w:t xml:space="preserve">. </w:t>
      </w:r>
    </w:p>
    <w:p w14:paraId="0DD211AD" w14:textId="77777777" w:rsidR="00715D55" w:rsidRPr="007418CF" w:rsidRDefault="00715D55" w:rsidP="00F31B90">
      <w:pPr>
        <w:spacing w:line="480" w:lineRule="auto"/>
        <w:rPr>
          <w:rFonts w:ascii="Times New Roman" w:eastAsia="Times New Roman" w:hAnsi="Times New Roman" w:cs="Times New Roman"/>
          <w:sz w:val="24"/>
          <w:szCs w:val="24"/>
        </w:rPr>
      </w:pPr>
    </w:p>
    <w:p w14:paraId="59301B20" w14:textId="2AFA9208" w:rsidR="00715D55" w:rsidRPr="007C3FBB"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Food web characterization</w:t>
      </w:r>
      <w:r w:rsidR="0044127F" w:rsidRPr="007418CF">
        <w:rPr>
          <w:rFonts w:ascii="Times New Roman" w:eastAsia="Times New Roman" w:hAnsi="Times New Roman" w:cs="Times New Roman"/>
          <w:i/>
          <w:sz w:val="24"/>
          <w:szCs w:val="24"/>
        </w:rPr>
        <w:t>: stable isotopes and fatty acids</w:t>
      </w:r>
    </w:p>
    <w:p w14:paraId="7A55F260" w14:textId="49B854F5" w:rsidR="00C332CF" w:rsidRPr="007418CF" w:rsidDel="00D86500" w:rsidRDefault="00D8535D" w:rsidP="00F31B90">
      <w:pPr>
        <w:spacing w:line="480" w:lineRule="auto"/>
        <w:rPr>
          <w:del w:id="548" w:author="Meyer, Michael Frederick" w:date="2021-12-09T14:22:00Z"/>
          <w:rFonts w:ascii="Times New Roman" w:eastAsia="Times New Roman" w:hAnsi="Times New Roman" w:cs="Times New Roman"/>
          <w:b/>
          <w:sz w:val="24"/>
          <w:szCs w:val="24"/>
        </w:rPr>
      </w:pPr>
      <w:del w:id="549" w:author="Meyer, Michael Frederick" w:date="2021-12-09T14:22:00Z">
        <w:r w:rsidRPr="007418CF" w:rsidDel="00D86500">
          <w:rPr>
            <w:rFonts w:ascii="Times New Roman" w:eastAsia="Times New Roman" w:hAnsi="Times New Roman" w:cs="Times New Roman"/>
            <w:sz w:val="24"/>
            <w:szCs w:val="24"/>
          </w:rPr>
          <w:delText xml:space="preserve">Among periphyton and amphipod samples, </w:delText>
        </w:r>
        <w:r w:rsidR="00F62B41" w:rsidRPr="007418CF" w:rsidDel="00D86500">
          <w:rPr>
            <w:rFonts w:ascii="Times New Roman" w:eastAsia="Times New Roman" w:hAnsi="Times New Roman" w:cs="Times New Roman"/>
            <w:sz w:val="24"/>
            <w:szCs w:val="24"/>
          </w:rPr>
          <w:delText>δ</w:delText>
        </w:r>
        <w:r w:rsidR="00F62B41" w:rsidRPr="007418CF" w:rsidDel="00D86500">
          <w:rPr>
            <w:rFonts w:ascii="Times New Roman" w:eastAsia="Times New Roman" w:hAnsi="Times New Roman" w:cs="Times New Roman"/>
            <w:sz w:val="24"/>
            <w:szCs w:val="24"/>
            <w:vertAlign w:val="superscript"/>
          </w:rPr>
          <w:delText xml:space="preserve"> </w:delText>
        </w:r>
        <w:r w:rsidRPr="007418CF" w:rsidDel="00D86500">
          <w:rPr>
            <w:rFonts w:ascii="Times New Roman" w:eastAsia="Times New Roman" w:hAnsi="Times New Roman" w:cs="Times New Roman"/>
            <w:sz w:val="24"/>
            <w:szCs w:val="24"/>
            <w:vertAlign w:val="superscript"/>
          </w:rPr>
          <w:delText>13</w:delText>
        </w:r>
        <w:r w:rsidRPr="007418CF" w:rsidDel="00D86500">
          <w:rPr>
            <w:rFonts w:ascii="Times New Roman" w:eastAsia="Times New Roman" w:hAnsi="Times New Roman" w:cs="Times New Roman"/>
            <w:sz w:val="24"/>
            <w:szCs w:val="24"/>
          </w:rPr>
          <w:delText>C values ranged from -19.5 to -9.5</w:delText>
        </w:r>
        <w:r w:rsidR="00271F4F" w:rsidRPr="007418CF" w:rsidDel="00D86500">
          <w:rPr>
            <w:rFonts w:ascii="Times New Roman" w:eastAsia="Times New Roman" w:hAnsi="Times New Roman" w:cs="Times New Roman"/>
            <w:sz w:val="24"/>
            <w:szCs w:val="24"/>
          </w:rPr>
          <w:delText xml:space="preserve"> </w:delText>
        </w:r>
        <w:r w:rsidR="00271F4F" w:rsidRPr="007418CF" w:rsidDel="00D86500">
          <w:rPr>
            <w:rFonts w:ascii="Times New Roman" w:eastAsia="Times New Roman" w:hAnsi="Times New Roman" w:cs="Times New Roman"/>
            <w:color w:val="212121"/>
            <w:sz w:val="24"/>
            <w:szCs w:val="24"/>
          </w:rPr>
          <w:delText>‰</w:delText>
        </w:r>
        <w:r w:rsidR="00381463" w:rsidRPr="007418CF" w:rsidDel="00D86500">
          <w:rPr>
            <w:rFonts w:ascii="Times New Roman" w:eastAsia="Times New Roman" w:hAnsi="Times New Roman" w:cs="Times New Roman"/>
            <w:sz w:val="24"/>
            <w:szCs w:val="24"/>
          </w:rPr>
          <w:delText xml:space="preserve"> </w:delText>
        </w:r>
        <w:r w:rsidRPr="007418CF" w:rsidDel="00D86500">
          <w:rPr>
            <w:rFonts w:ascii="Times New Roman" w:eastAsia="Times New Roman" w:hAnsi="Times New Roman" w:cs="Times New Roman"/>
            <w:sz w:val="24"/>
            <w:szCs w:val="24"/>
          </w:rPr>
          <w:delText>(</w:delText>
        </w:r>
        <w:r w:rsidR="00E01811" w:rsidRPr="007418CF" w:rsidDel="00D86500">
          <w:rPr>
            <w:rFonts w:ascii="Times New Roman" w:eastAsia="Times New Roman" w:hAnsi="Times New Roman" w:cs="Times New Roman"/>
            <w:sz w:val="24"/>
            <w:szCs w:val="24"/>
          </w:rPr>
          <w:delText xml:space="preserve">Figure </w:delText>
        </w:r>
      </w:del>
      <w:del w:id="550" w:author="Meyer, Michael Frederick" w:date="2021-09-23T16:32:00Z">
        <w:r w:rsidR="009B3B57" w:rsidRPr="007418CF" w:rsidDel="00FF6B7A">
          <w:rPr>
            <w:rFonts w:ascii="Times New Roman" w:eastAsia="Times New Roman" w:hAnsi="Times New Roman" w:cs="Times New Roman"/>
            <w:sz w:val="24"/>
            <w:szCs w:val="24"/>
          </w:rPr>
          <w:delText>6</w:delText>
        </w:r>
      </w:del>
      <w:del w:id="551" w:author="Meyer, Michael Frederick" w:date="2021-12-09T14:22:00Z">
        <w:r w:rsidR="006501C2" w:rsidDel="00D86500">
          <w:rPr>
            <w:rFonts w:ascii="Times New Roman" w:eastAsia="Times New Roman" w:hAnsi="Times New Roman" w:cs="Times New Roman"/>
            <w:sz w:val="24"/>
            <w:szCs w:val="24"/>
          </w:rPr>
          <w:delText>A</w:delText>
        </w:r>
        <w:r w:rsidRPr="007418CF" w:rsidDel="00D86500">
          <w:rPr>
            <w:rFonts w:ascii="Times New Roman" w:eastAsia="Times New Roman" w:hAnsi="Times New Roman" w:cs="Times New Roman"/>
            <w:sz w:val="24"/>
            <w:szCs w:val="24"/>
          </w:rPr>
          <w:delText xml:space="preserve">). </w:delText>
        </w:r>
        <w:r w:rsidR="00C10024" w:rsidRPr="007418CF" w:rsidDel="00D86500">
          <w:rPr>
            <w:rFonts w:ascii="Times New Roman" w:eastAsia="Times New Roman" w:hAnsi="Times New Roman" w:cs="Times New Roman"/>
            <w:sz w:val="24"/>
            <w:szCs w:val="24"/>
          </w:rPr>
          <w:delText>Among periphyton samples, δ</w:delText>
        </w:r>
        <w:r w:rsidR="00C10024" w:rsidRPr="007418CF" w:rsidDel="00D86500">
          <w:rPr>
            <w:rFonts w:ascii="Times New Roman" w:eastAsia="Times New Roman" w:hAnsi="Times New Roman" w:cs="Times New Roman"/>
            <w:sz w:val="24"/>
            <w:szCs w:val="24"/>
            <w:vertAlign w:val="superscript"/>
          </w:rPr>
          <w:delText>15</w:delText>
        </w:r>
        <w:r w:rsidR="00C10024" w:rsidRPr="007418CF" w:rsidDel="00D86500">
          <w:rPr>
            <w:rFonts w:ascii="Times New Roman" w:eastAsia="Times New Roman" w:hAnsi="Times New Roman" w:cs="Times New Roman"/>
            <w:sz w:val="24"/>
            <w:szCs w:val="24"/>
          </w:rPr>
          <w:delText>N values ranged from 0.77 to 3.76</w:delText>
        </w:r>
        <w:r w:rsidR="00271F4F" w:rsidRPr="007418CF" w:rsidDel="00D86500">
          <w:rPr>
            <w:rFonts w:ascii="Times New Roman" w:eastAsia="Times New Roman" w:hAnsi="Times New Roman" w:cs="Times New Roman"/>
            <w:sz w:val="24"/>
            <w:szCs w:val="24"/>
          </w:rPr>
          <w:delText xml:space="preserve"> </w:delText>
        </w:r>
        <w:r w:rsidR="00271F4F" w:rsidRPr="007418CF" w:rsidDel="00D86500">
          <w:rPr>
            <w:rFonts w:ascii="Times New Roman" w:eastAsia="Times New Roman" w:hAnsi="Times New Roman" w:cs="Times New Roman"/>
            <w:color w:val="212121"/>
            <w:sz w:val="24"/>
            <w:szCs w:val="24"/>
          </w:rPr>
          <w:delText>‰</w:delText>
        </w:r>
        <w:r w:rsidR="00C10024" w:rsidRPr="007418CF" w:rsidDel="00D86500">
          <w:rPr>
            <w:rFonts w:ascii="Times New Roman" w:eastAsia="Times New Roman" w:hAnsi="Times New Roman" w:cs="Times New Roman"/>
            <w:sz w:val="24"/>
            <w:szCs w:val="24"/>
          </w:rPr>
          <w:delText>, whereas amphipod δ</w:delText>
        </w:r>
        <w:r w:rsidR="00C10024" w:rsidRPr="007418CF" w:rsidDel="00D86500">
          <w:rPr>
            <w:rFonts w:ascii="Times New Roman" w:eastAsia="Times New Roman" w:hAnsi="Times New Roman" w:cs="Times New Roman"/>
            <w:sz w:val="24"/>
            <w:szCs w:val="24"/>
            <w:vertAlign w:val="superscript"/>
          </w:rPr>
          <w:delText>15</w:delText>
        </w:r>
        <w:r w:rsidR="00C10024" w:rsidRPr="007418CF" w:rsidDel="00D86500">
          <w:rPr>
            <w:rFonts w:ascii="Times New Roman" w:eastAsia="Times New Roman" w:hAnsi="Times New Roman" w:cs="Times New Roman"/>
            <w:sz w:val="24"/>
            <w:szCs w:val="24"/>
          </w:rPr>
          <w:delText>N values ranged from 6.42 to 7.92</w:delText>
        </w:r>
        <w:r w:rsidR="00271F4F" w:rsidRPr="007418CF" w:rsidDel="00D86500">
          <w:rPr>
            <w:rFonts w:ascii="Times New Roman" w:eastAsia="Times New Roman" w:hAnsi="Times New Roman" w:cs="Times New Roman"/>
            <w:sz w:val="24"/>
            <w:szCs w:val="24"/>
          </w:rPr>
          <w:delText xml:space="preserve"> </w:delText>
        </w:r>
        <w:r w:rsidR="00271F4F" w:rsidRPr="007418CF" w:rsidDel="00D86500">
          <w:rPr>
            <w:rFonts w:ascii="Times New Roman" w:eastAsia="Times New Roman" w:hAnsi="Times New Roman" w:cs="Times New Roman"/>
            <w:color w:val="212121"/>
            <w:sz w:val="24"/>
            <w:szCs w:val="24"/>
          </w:rPr>
          <w:delText>‰</w:delText>
        </w:r>
        <w:r w:rsidR="00C10024" w:rsidRPr="007418CF" w:rsidDel="00D86500">
          <w:rPr>
            <w:rFonts w:ascii="Times New Roman" w:eastAsia="Times New Roman" w:hAnsi="Times New Roman" w:cs="Times New Roman"/>
            <w:sz w:val="24"/>
            <w:szCs w:val="24"/>
          </w:rPr>
          <w:delText>.</w:delText>
        </w:r>
        <w:r w:rsidR="00C10024" w:rsidRPr="007418CF" w:rsidDel="00D86500">
          <w:rPr>
            <w:rFonts w:ascii="Times New Roman" w:eastAsia="Times New Roman" w:hAnsi="Times New Roman" w:cs="Times New Roman"/>
            <w:b/>
            <w:sz w:val="24"/>
            <w:szCs w:val="24"/>
          </w:rPr>
          <w:delText xml:space="preserve"> </w:delText>
        </w:r>
      </w:del>
    </w:p>
    <w:p w14:paraId="6F0C615B" w14:textId="77777777" w:rsidR="00C332CF" w:rsidRPr="007418CF" w:rsidRDefault="00C332CF" w:rsidP="00F31B90">
      <w:pPr>
        <w:spacing w:line="480" w:lineRule="auto"/>
        <w:rPr>
          <w:rFonts w:ascii="Times New Roman" w:eastAsia="Times New Roman" w:hAnsi="Times New Roman" w:cs="Times New Roman"/>
          <w:sz w:val="24"/>
          <w:szCs w:val="24"/>
        </w:rPr>
      </w:pPr>
    </w:p>
    <w:p w14:paraId="1A362177" w14:textId="49C1E8BD" w:rsidR="00715D55" w:rsidRPr="007418CF" w:rsidRDefault="00C332CF"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sz w:val="24"/>
          <w:szCs w:val="24"/>
        </w:rPr>
        <w:t xml:space="preserve">For grazers, </w:t>
      </w:r>
      <w:r w:rsidR="00D8535D" w:rsidRPr="007418CF">
        <w:rPr>
          <w:rFonts w:ascii="Times New Roman" w:eastAsia="Times New Roman" w:hAnsi="Times New Roman" w:cs="Times New Roman"/>
          <w:sz w:val="24"/>
          <w:szCs w:val="24"/>
        </w:rPr>
        <w:t>δ</w:t>
      </w:r>
      <w:r w:rsidR="00D8535D" w:rsidRPr="007418CF">
        <w:rPr>
          <w:rFonts w:ascii="Times New Roman" w:eastAsia="Times New Roman" w:hAnsi="Times New Roman" w:cs="Times New Roman"/>
          <w:sz w:val="24"/>
          <w:szCs w:val="24"/>
          <w:vertAlign w:val="superscript"/>
        </w:rPr>
        <w:t>15</w:t>
      </w:r>
      <w:r w:rsidR="00D8535D" w:rsidRPr="007418CF">
        <w:rPr>
          <w:rFonts w:ascii="Times New Roman" w:eastAsia="Times New Roman" w:hAnsi="Times New Roman" w:cs="Times New Roman"/>
          <w:sz w:val="24"/>
          <w:szCs w:val="24"/>
        </w:rPr>
        <w:t xml:space="preserve">N </w:t>
      </w:r>
      <w:r w:rsidR="009179AA">
        <w:rPr>
          <w:rFonts w:ascii="Times New Roman" w:eastAsia="Times New Roman" w:hAnsi="Times New Roman" w:cs="Times New Roman"/>
          <w:sz w:val="24"/>
          <w:szCs w:val="24"/>
        </w:rPr>
        <w:t xml:space="preserve">values </w:t>
      </w:r>
      <w:r w:rsidR="00D8535D" w:rsidRPr="007418CF">
        <w:rPr>
          <w:rFonts w:ascii="Times New Roman" w:eastAsia="Times New Roman" w:hAnsi="Times New Roman" w:cs="Times New Roman"/>
          <w:sz w:val="24"/>
          <w:szCs w:val="24"/>
        </w:rPr>
        <w:t xml:space="preserve">significantly increased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(p = 0.</w:t>
      </w:r>
      <w:r w:rsidR="007D12DB" w:rsidRPr="007418CF">
        <w:rPr>
          <w:rFonts w:ascii="Times New Roman" w:eastAsia="Times New Roman" w:hAnsi="Times New Roman" w:cs="Times New Roman"/>
          <w:sz w:val="24"/>
          <w:szCs w:val="24"/>
        </w:rPr>
        <w:t>01</w:t>
      </w:r>
      <w:r w:rsidR="00D8535D" w:rsidRPr="007418CF">
        <w:rPr>
          <w:rFonts w:ascii="Times New Roman" w:eastAsia="Times New Roman" w:hAnsi="Times New Roman" w:cs="Times New Roman"/>
          <w:sz w:val="24"/>
          <w:szCs w:val="24"/>
        </w:rPr>
        <w:t xml:space="preserve">; </w:t>
      </w:r>
      <w:r w:rsidR="00E01811" w:rsidRPr="007418CF">
        <w:rPr>
          <w:rFonts w:ascii="Times New Roman" w:eastAsia="Times New Roman" w:hAnsi="Times New Roman" w:cs="Times New Roman"/>
          <w:sz w:val="24"/>
          <w:szCs w:val="24"/>
        </w:rPr>
        <w:t xml:space="preserve">Figure </w:t>
      </w:r>
      <w:ins w:id="552" w:author="Meyer, Michael Frederick" w:date="2021-09-23T16:32:00Z">
        <w:r w:rsidR="00FF6B7A">
          <w:rPr>
            <w:rFonts w:ascii="Times New Roman" w:eastAsia="Times New Roman" w:hAnsi="Times New Roman" w:cs="Times New Roman"/>
            <w:sz w:val="24"/>
            <w:szCs w:val="24"/>
          </w:rPr>
          <w:t>2</w:t>
        </w:r>
      </w:ins>
      <w:del w:id="553" w:author="Meyer, Michael Frederick" w:date="2021-09-23T16:32:00Z">
        <w:r w:rsidR="00E01811" w:rsidRPr="007418CF" w:rsidDel="00FF6B7A">
          <w:rPr>
            <w:rFonts w:ascii="Times New Roman" w:eastAsia="Times New Roman" w:hAnsi="Times New Roman" w:cs="Times New Roman"/>
            <w:sz w:val="24"/>
            <w:szCs w:val="24"/>
          </w:rPr>
          <w:delText>3</w:delText>
        </w:r>
      </w:del>
      <w:ins w:id="554" w:author="Meyer, Michael Frederick" w:date="2021-08-19T13:46:00Z">
        <w:r w:rsidR="00E04D6D">
          <w:rPr>
            <w:rFonts w:ascii="Times New Roman" w:eastAsia="Times New Roman" w:hAnsi="Times New Roman" w:cs="Times New Roman"/>
            <w:sz w:val="24"/>
            <w:szCs w:val="24"/>
          </w:rPr>
          <w:t>B</w:t>
        </w:r>
      </w:ins>
      <w:r w:rsidR="00D8535D"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 xml:space="preserve">Figure </w:t>
      </w:r>
      <w:ins w:id="555" w:author="Meyer, Michael Frederick" w:date="2021-09-24T13:06:00Z">
        <w:r w:rsidR="00D36C68">
          <w:rPr>
            <w:rFonts w:ascii="Times New Roman" w:eastAsia="Times New Roman" w:hAnsi="Times New Roman" w:cs="Times New Roman"/>
            <w:sz w:val="24"/>
            <w:szCs w:val="24"/>
          </w:rPr>
          <w:t>4</w:t>
        </w:r>
      </w:ins>
      <w:del w:id="556" w:author="Meyer, Michael Frederick" w:date="2021-09-23T16:32:00Z">
        <w:r w:rsidR="009B3B57" w:rsidRPr="007418CF" w:rsidDel="00FF6B7A">
          <w:rPr>
            <w:rFonts w:ascii="Times New Roman" w:eastAsia="Times New Roman" w:hAnsi="Times New Roman" w:cs="Times New Roman"/>
            <w:sz w:val="24"/>
            <w:szCs w:val="24"/>
          </w:rPr>
          <w:delText>6</w:delText>
        </w:r>
      </w:del>
      <w:r w:rsidR="006501C2">
        <w:rPr>
          <w:rFonts w:ascii="Times New Roman" w:eastAsia="Times New Roman" w:hAnsi="Times New Roman" w:cs="Times New Roman"/>
          <w:sz w:val="24"/>
          <w:szCs w:val="24"/>
        </w:rPr>
        <w:t>A</w:t>
      </w:r>
      <w:r w:rsidR="00D8535D" w:rsidRPr="007418CF">
        <w:rPr>
          <w:rFonts w:ascii="Times New Roman" w:eastAsia="Times New Roman" w:hAnsi="Times New Roman" w:cs="Times New Roman"/>
          <w:sz w:val="24"/>
          <w:szCs w:val="24"/>
        </w:rPr>
        <w:t>). Periphyton δ</w:t>
      </w:r>
      <w:r w:rsidR="00D8535D" w:rsidRPr="007418CF">
        <w:rPr>
          <w:rFonts w:ascii="Times New Roman" w:eastAsia="Times New Roman" w:hAnsi="Times New Roman" w:cs="Times New Roman"/>
          <w:sz w:val="24"/>
          <w:szCs w:val="24"/>
          <w:vertAlign w:val="superscript"/>
        </w:rPr>
        <w:t>15</w:t>
      </w:r>
      <w:r w:rsidR="00D8535D" w:rsidRPr="007418CF">
        <w:rPr>
          <w:rFonts w:ascii="Times New Roman" w:eastAsia="Times New Roman" w:hAnsi="Times New Roman" w:cs="Times New Roman"/>
          <w:sz w:val="24"/>
          <w:szCs w:val="24"/>
        </w:rPr>
        <w:t xml:space="preserve">N signatures did not significantly increase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(p = 0.</w:t>
      </w:r>
      <w:r w:rsidR="007D12DB" w:rsidRPr="007418CF">
        <w:rPr>
          <w:rFonts w:ascii="Times New Roman" w:eastAsia="Times New Roman" w:hAnsi="Times New Roman" w:cs="Times New Roman"/>
          <w:sz w:val="24"/>
          <w:szCs w:val="24"/>
        </w:rPr>
        <w:t>27</w:t>
      </w:r>
      <w:r w:rsidR="007E1244"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In contrast, </w:t>
      </w:r>
      <w:r w:rsidR="00F62B41" w:rsidRPr="007418CF">
        <w:rPr>
          <w:rFonts w:ascii="Times New Roman" w:eastAsia="Times New Roman" w:hAnsi="Times New Roman" w:cs="Times New Roman"/>
          <w:sz w:val="24"/>
          <w:szCs w:val="24"/>
        </w:rPr>
        <w:t>δ</w:t>
      </w:r>
      <w:r w:rsidR="00D8535D" w:rsidRPr="007418CF">
        <w:rPr>
          <w:rFonts w:ascii="Times New Roman" w:eastAsia="Times New Roman" w:hAnsi="Times New Roman" w:cs="Times New Roman"/>
          <w:sz w:val="24"/>
          <w:szCs w:val="24"/>
          <w:vertAlign w:val="superscript"/>
        </w:rPr>
        <w:t>13</w:t>
      </w:r>
      <w:r w:rsidR="00D8535D" w:rsidRPr="007418CF">
        <w:rPr>
          <w:rFonts w:ascii="Times New Roman" w:eastAsia="Times New Roman" w:hAnsi="Times New Roman" w:cs="Times New Roman"/>
          <w:sz w:val="24"/>
          <w:szCs w:val="24"/>
        </w:rPr>
        <w:t xml:space="preserve">C </w:t>
      </w:r>
      <w:r w:rsidR="005C01F1">
        <w:rPr>
          <w:rFonts w:ascii="Times New Roman" w:eastAsia="Times New Roman" w:hAnsi="Times New Roman" w:cs="Times New Roman"/>
          <w:sz w:val="24"/>
          <w:szCs w:val="24"/>
        </w:rPr>
        <w:t>values</w:t>
      </w:r>
      <w:r w:rsidR="005C01F1"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were not related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for either periphyton or macroinvertebrates. </w:t>
      </w:r>
    </w:p>
    <w:p w14:paraId="7BF57C41" w14:textId="6DDDB803" w:rsidR="00766DEE" w:rsidRPr="007418CF" w:rsidRDefault="00766DEE" w:rsidP="00F31B90">
      <w:pPr>
        <w:spacing w:line="480" w:lineRule="auto"/>
        <w:rPr>
          <w:rFonts w:ascii="Times New Roman" w:eastAsia="Times New Roman" w:hAnsi="Times New Roman" w:cs="Times New Roman"/>
          <w:sz w:val="24"/>
          <w:szCs w:val="24"/>
        </w:rPr>
      </w:pPr>
    </w:p>
    <w:p w14:paraId="6DE94C90" w14:textId="530C336D" w:rsidR="008C659A" w:rsidRPr="007418CF" w:rsidRDefault="008C659A"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With respect to fatty acids, macroinvertebrates tended to be characterized by mono-unsaturated fatty acids (MUFAs) and long-chain (i.e. ≥ 20-Carbons) polyunsaturated fatty acids (LCPUFAs), whereas periphyton tended to be characterized by short-chain (i.e., 16- and 18-Carbons) polyunsaturated fatty acids (SCPUFAs)</w:t>
      </w:r>
      <w:r w:rsidR="00BD3693" w:rsidRPr="007418CF">
        <w:rPr>
          <w:rFonts w:ascii="Times New Roman" w:eastAsia="Times New Roman" w:hAnsi="Times New Roman" w:cs="Times New Roman"/>
          <w:sz w:val="24"/>
          <w:szCs w:val="24"/>
        </w:rPr>
        <w:t xml:space="preserve"> (Table </w:t>
      </w:r>
      <w:ins w:id="557" w:author="Meyer, Michael Frederick" w:date="2022-01-11T13:09:00Z">
        <w:r w:rsidR="004F75EE">
          <w:rPr>
            <w:rFonts w:ascii="Times New Roman" w:eastAsia="Times New Roman" w:hAnsi="Times New Roman" w:cs="Times New Roman"/>
            <w:sz w:val="24"/>
            <w:szCs w:val="24"/>
          </w:rPr>
          <w:t>1, S4; Figure S5-6</w:t>
        </w:r>
      </w:ins>
      <w:del w:id="558" w:author="Meyer, Michael Frederick" w:date="2021-09-24T13:04:00Z">
        <w:r w:rsidR="00814CE9" w:rsidRPr="007418CF" w:rsidDel="00D36C68">
          <w:rPr>
            <w:rFonts w:ascii="Times New Roman" w:eastAsia="Times New Roman" w:hAnsi="Times New Roman" w:cs="Times New Roman"/>
            <w:sz w:val="24"/>
            <w:szCs w:val="24"/>
          </w:rPr>
          <w:delText>3</w:delText>
        </w:r>
      </w:del>
      <w:r w:rsidR="00BD369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7D7916" w:rsidRPr="007418CF">
        <w:rPr>
          <w:rFonts w:ascii="Times New Roman" w:eastAsia="Times New Roman" w:hAnsi="Times New Roman" w:cs="Times New Roman"/>
          <w:sz w:val="24"/>
          <w:szCs w:val="24"/>
        </w:rPr>
        <w:t xml:space="preserve">When comparing proportions within taxa across </w:t>
      </w:r>
      <w:commentRangeStart w:id="559"/>
      <w:r w:rsidR="007D7916" w:rsidRPr="007418CF">
        <w:rPr>
          <w:rFonts w:ascii="Times New Roman" w:eastAsia="Times New Roman" w:hAnsi="Times New Roman" w:cs="Times New Roman"/>
          <w:sz w:val="24"/>
          <w:szCs w:val="24"/>
        </w:rPr>
        <w:t>the sewage gradient</w:t>
      </w:r>
      <w:commentRangeEnd w:id="559"/>
      <w:r w:rsidR="0089254B">
        <w:rPr>
          <w:rStyle w:val="CommentReference"/>
        </w:rPr>
        <w:commentReference w:id="559"/>
      </w:r>
      <w:r w:rsidR="007D7916" w:rsidRPr="007418CF">
        <w:rPr>
          <w:rFonts w:ascii="Times New Roman" w:eastAsia="Times New Roman" w:hAnsi="Times New Roman" w:cs="Times New Roman"/>
          <w:sz w:val="24"/>
          <w:szCs w:val="24"/>
        </w:rPr>
        <w:t>, periphyton SCPUFA proportion</w:t>
      </w:r>
      <w:r w:rsidR="006501C2">
        <w:rPr>
          <w:rFonts w:ascii="Times New Roman" w:eastAsia="Times New Roman" w:hAnsi="Times New Roman" w:cs="Times New Roman"/>
          <w:sz w:val="24"/>
          <w:szCs w:val="24"/>
        </w:rPr>
        <w:t>s</w:t>
      </w:r>
      <w:r w:rsidR="007D7916" w:rsidRPr="007418CF">
        <w:rPr>
          <w:rFonts w:ascii="Times New Roman" w:eastAsia="Times New Roman" w:hAnsi="Times New Roman" w:cs="Times New Roman"/>
          <w:sz w:val="24"/>
          <w:szCs w:val="24"/>
        </w:rPr>
        <w:t xml:space="preserve"> tended to increase</w:t>
      </w:r>
      <w:del w:id="560" w:author="Meyer, Michael Frederick" w:date="2022-02-04T09:37:00Z">
        <w:r w:rsidR="007D7916" w:rsidRPr="007418CF" w:rsidDel="00CE2B5E">
          <w:rPr>
            <w:rFonts w:ascii="Times New Roman" w:eastAsia="Times New Roman" w:hAnsi="Times New Roman" w:cs="Times New Roman"/>
            <w:sz w:val="24"/>
            <w:szCs w:val="24"/>
          </w:rPr>
          <w:delText xml:space="preserve"> </w:delText>
        </w:r>
      </w:del>
      <w:del w:id="561" w:author="Meyer, Michael Frederick" w:date="2021-11-01T15:02:00Z">
        <w:r w:rsidR="007D7916" w:rsidRPr="007418CF" w:rsidDel="00E207E2">
          <w:rPr>
            <w:rFonts w:ascii="Times New Roman" w:eastAsia="Times New Roman" w:hAnsi="Times New Roman" w:cs="Times New Roman"/>
            <w:sz w:val="24"/>
            <w:szCs w:val="24"/>
          </w:rPr>
          <w:delText>(Figure S</w:delText>
        </w:r>
        <w:r w:rsidR="001F0548" w:rsidDel="00E207E2">
          <w:rPr>
            <w:rFonts w:ascii="Times New Roman" w:eastAsia="Times New Roman" w:hAnsi="Times New Roman" w:cs="Times New Roman"/>
            <w:sz w:val="24"/>
            <w:szCs w:val="24"/>
          </w:rPr>
          <w:delText>10</w:delText>
        </w:r>
        <w:r w:rsidR="007D7916" w:rsidRPr="007418CF" w:rsidDel="00E207E2">
          <w:rPr>
            <w:rFonts w:ascii="Times New Roman" w:eastAsia="Times New Roman" w:hAnsi="Times New Roman" w:cs="Times New Roman"/>
            <w:sz w:val="24"/>
            <w:szCs w:val="24"/>
          </w:rPr>
          <w:delText>)</w:delText>
        </w:r>
      </w:del>
      <w:r w:rsidR="007D7916" w:rsidRPr="007418CF">
        <w:rPr>
          <w:rFonts w:ascii="Times New Roman" w:eastAsia="Times New Roman" w:hAnsi="Times New Roman" w:cs="Times New Roman"/>
          <w:sz w:val="24"/>
          <w:szCs w:val="24"/>
        </w:rPr>
        <w:t xml:space="preserve"> and </w:t>
      </w:r>
      <w:r w:rsidR="00CF5EC2" w:rsidRPr="007418CF">
        <w:rPr>
          <w:rFonts w:ascii="Times New Roman" w:eastAsia="Times New Roman" w:hAnsi="Times New Roman" w:cs="Times New Roman"/>
          <w:sz w:val="24"/>
          <w:szCs w:val="24"/>
        </w:rPr>
        <w:t>periphyton</w:t>
      </w:r>
      <w:r w:rsidR="007D7916" w:rsidRPr="007418CF">
        <w:rPr>
          <w:rFonts w:ascii="Times New Roman" w:eastAsia="Times New Roman" w:hAnsi="Times New Roman" w:cs="Times New Roman"/>
          <w:sz w:val="24"/>
          <w:szCs w:val="24"/>
        </w:rPr>
        <w:t xml:space="preserve"> SAFA proportions generally decreased</w:t>
      </w:r>
      <w:ins w:id="562" w:author="Meyer, Michael Frederick" w:date="2021-11-01T15:02:00Z">
        <w:r w:rsidR="00E207E2">
          <w:rPr>
            <w:rFonts w:ascii="Times New Roman" w:eastAsia="Times New Roman" w:hAnsi="Times New Roman" w:cs="Times New Roman"/>
            <w:sz w:val="24"/>
            <w:szCs w:val="24"/>
          </w:rPr>
          <w:t xml:space="preserve"> </w:t>
        </w:r>
        <w:r w:rsidR="00E207E2" w:rsidRPr="007418CF">
          <w:rPr>
            <w:rFonts w:ascii="Times New Roman" w:eastAsia="Times New Roman" w:hAnsi="Times New Roman" w:cs="Times New Roman"/>
            <w:sz w:val="24"/>
            <w:szCs w:val="24"/>
          </w:rPr>
          <w:t>(Figure S</w:t>
        </w:r>
        <w:r w:rsidR="00E207E2">
          <w:rPr>
            <w:rFonts w:ascii="Times New Roman" w:eastAsia="Times New Roman" w:hAnsi="Times New Roman" w:cs="Times New Roman"/>
            <w:sz w:val="24"/>
            <w:szCs w:val="24"/>
          </w:rPr>
          <w:t>10</w:t>
        </w:r>
        <w:r w:rsidR="00E207E2" w:rsidRPr="007418CF">
          <w:rPr>
            <w:rFonts w:ascii="Times New Roman" w:eastAsia="Times New Roman" w:hAnsi="Times New Roman" w:cs="Times New Roman"/>
            <w:sz w:val="24"/>
            <w:szCs w:val="24"/>
          </w:rPr>
          <w:t>)</w:t>
        </w:r>
      </w:ins>
      <w:r w:rsidR="007D7916" w:rsidRPr="007418CF">
        <w:rPr>
          <w:rFonts w:ascii="Times New Roman" w:eastAsia="Times New Roman" w:hAnsi="Times New Roman" w:cs="Times New Roman"/>
          <w:sz w:val="24"/>
          <w:szCs w:val="24"/>
        </w:rPr>
        <w:t>. In contrast, benthic macroinvertebrate fatty acid proportions tended to remain consistent across the entire gradient (Figure S</w:t>
      </w:r>
      <w:r w:rsidR="001F0548">
        <w:rPr>
          <w:rFonts w:ascii="Times New Roman" w:eastAsia="Times New Roman" w:hAnsi="Times New Roman" w:cs="Times New Roman"/>
          <w:sz w:val="24"/>
          <w:szCs w:val="24"/>
        </w:rPr>
        <w:t>10</w:t>
      </w:r>
      <w:r w:rsidR="007D7916" w:rsidRPr="007418CF">
        <w:rPr>
          <w:rFonts w:ascii="Times New Roman" w:eastAsia="Times New Roman" w:hAnsi="Times New Roman" w:cs="Times New Roman"/>
          <w:sz w:val="24"/>
          <w:szCs w:val="24"/>
        </w:rPr>
        <w:t xml:space="preserve">). </w:t>
      </w:r>
    </w:p>
    <w:p w14:paraId="7508B260" w14:textId="3272BD7B" w:rsidR="00766DEE" w:rsidRDefault="00766DEE" w:rsidP="00F31B90">
      <w:pPr>
        <w:spacing w:line="480" w:lineRule="auto"/>
        <w:rPr>
          <w:rFonts w:ascii="Times New Roman" w:eastAsia="Times New Roman" w:hAnsi="Times New Roman" w:cs="Times New Roman"/>
          <w:sz w:val="24"/>
          <w:szCs w:val="24"/>
        </w:rPr>
      </w:pPr>
    </w:p>
    <w:p w14:paraId="76DBE635" w14:textId="3E510191" w:rsidR="008B13CC" w:rsidRDefault="008B13CC"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respect to food web structure, stable isotope </w:t>
      </w:r>
      <w:proofErr w:type="spellStart"/>
      <w:r w:rsidR="00CC0DDD">
        <w:rPr>
          <w:rFonts w:ascii="Times New Roman" w:eastAsia="Times New Roman" w:hAnsi="Times New Roman" w:cs="Times New Roman"/>
          <w:sz w:val="24"/>
          <w:szCs w:val="24"/>
        </w:rPr>
        <w:t>isospaces</w:t>
      </w:r>
      <w:proofErr w:type="spellEnd"/>
      <w:r w:rsidR="002D3984">
        <w:rPr>
          <w:rFonts w:ascii="Times New Roman" w:eastAsia="Times New Roman" w:hAnsi="Times New Roman" w:cs="Times New Roman"/>
          <w:sz w:val="24"/>
          <w:szCs w:val="24"/>
        </w:rPr>
        <w:t xml:space="preserve"> suggested that amphipods along our transect likely consume</w:t>
      </w:r>
      <w:r w:rsidR="00CC0DDD">
        <w:rPr>
          <w:rFonts w:ascii="Times New Roman" w:eastAsia="Times New Roman" w:hAnsi="Times New Roman" w:cs="Times New Roman"/>
          <w:sz w:val="24"/>
          <w:szCs w:val="24"/>
        </w:rPr>
        <w:t>d</w:t>
      </w:r>
      <w:r w:rsidR="002D3984">
        <w:rPr>
          <w:rFonts w:ascii="Times New Roman" w:eastAsia="Times New Roman" w:hAnsi="Times New Roman" w:cs="Times New Roman"/>
          <w:sz w:val="24"/>
          <w:szCs w:val="24"/>
        </w:rPr>
        <w:t xml:space="preserve"> periphyton (Figure </w:t>
      </w:r>
      <w:ins w:id="563" w:author="Meyer, Michael Frederick" w:date="2021-09-24T13:06:00Z">
        <w:r w:rsidR="00D36C68">
          <w:rPr>
            <w:rFonts w:ascii="Times New Roman" w:eastAsia="Times New Roman" w:hAnsi="Times New Roman" w:cs="Times New Roman"/>
            <w:sz w:val="24"/>
            <w:szCs w:val="24"/>
          </w:rPr>
          <w:t>4</w:t>
        </w:r>
      </w:ins>
      <w:del w:id="564" w:author="Meyer, Michael Frederick" w:date="2021-09-23T16:32:00Z">
        <w:r w:rsidR="001F0548" w:rsidDel="00FF6B7A">
          <w:rPr>
            <w:rFonts w:ascii="Times New Roman" w:eastAsia="Times New Roman" w:hAnsi="Times New Roman" w:cs="Times New Roman"/>
            <w:sz w:val="24"/>
            <w:szCs w:val="24"/>
          </w:rPr>
          <w:delText>6</w:delText>
        </w:r>
      </w:del>
      <w:r w:rsidR="006501C2">
        <w:rPr>
          <w:rFonts w:ascii="Times New Roman" w:eastAsia="Times New Roman" w:hAnsi="Times New Roman" w:cs="Times New Roman"/>
          <w:sz w:val="24"/>
          <w:szCs w:val="24"/>
        </w:rPr>
        <w:t>A</w:t>
      </w:r>
      <w:r w:rsidR="002D3984">
        <w:rPr>
          <w:rFonts w:ascii="Times New Roman" w:eastAsia="Times New Roman" w:hAnsi="Times New Roman" w:cs="Times New Roman"/>
          <w:sz w:val="24"/>
          <w:szCs w:val="24"/>
        </w:rPr>
        <w:t xml:space="preserve">). Results from our Bayesian mixing model </w:t>
      </w:r>
      <w:ins w:id="565" w:author="Meyer, Michael Frederick" w:date="2022-01-03T18:59:00Z">
        <w:r w:rsidR="00576028">
          <w:rPr>
            <w:rFonts w:ascii="Times New Roman" w:eastAsia="Times New Roman" w:hAnsi="Times New Roman" w:cs="Times New Roman"/>
            <w:sz w:val="24"/>
            <w:szCs w:val="24"/>
          </w:rPr>
          <w:t>(</w:t>
        </w:r>
      </w:ins>
      <w:ins w:id="566" w:author="Meyer, Michael Frederick" w:date="2022-01-03T19:00:00Z">
        <w:r w:rsidR="00576028">
          <w:rPr>
            <w:rFonts w:ascii="Times New Roman" w:eastAsia="Times New Roman" w:hAnsi="Times New Roman" w:cs="Times New Roman"/>
            <w:sz w:val="24"/>
            <w:szCs w:val="24"/>
          </w:rPr>
          <w:t xml:space="preserve">Figure </w:t>
        </w:r>
      </w:ins>
      <w:ins w:id="567" w:author="Meyer, Michael Frederick" w:date="2022-01-11T13:10:00Z">
        <w:r w:rsidR="004F75EE">
          <w:rPr>
            <w:rFonts w:ascii="Times New Roman" w:eastAsia="Times New Roman" w:hAnsi="Times New Roman" w:cs="Times New Roman"/>
            <w:sz w:val="24"/>
            <w:szCs w:val="24"/>
          </w:rPr>
          <w:t>S11</w:t>
        </w:r>
      </w:ins>
      <w:ins w:id="568" w:author="Meyer, Michael Frederick" w:date="2022-01-03T19:00:00Z">
        <w:r w:rsidR="00576028">
          <w:rPr>
            <w:rFonts w:ascii="Times New Roman" w:eastAsia="Times New Roman" w:hAnsi="Times New Roman" w:cs="Times New Roman"/>
            <w:sz w:val="24"/>
            <w:szCs w:val="24"/>
          </w:rPr>
          <w:t xml:space="preserve">; </w:t>
        </w:r>
      </w:ins>
      <w:ins w:id="569" w:author="Meyer, Michael Frederick" w:date="2022-01-03T18:59:00Z">
        <w:r w:rsidR="00576028">
          <w:rPr>
            <w:rFonts w:ascii="Times New Roman" w:eastAsia="Times New Roman" w:hAnsi="Times New Roman" w:cs="Times New Roman"/>
            <w:sz w:val="24"/>
            <w:szCs w:val="24"/>
          </w:rPr>
          <w:t xml:space="preserve">RMSE = 0.105) </w:t>
        </w:r>
      </w:ins>
      <w:r w:rsidR="002D3984">
        <w:rPr>
          <w:rFonts w:ascii="Times New Roman" w:eastAsia="Times New Roman" w:hAnsi="Times New Roman" w:cs="Times New Roman"/>
          <w:sz w:val="24"/>
          <w:szCs w:val="24"/>
        </w:rPr>
        <w:t xml:space="preserve">further </w:t>
      </w:r>
      <w:r w:rsidR="000519E8">
        <w:rPr>
          <w:rFonts w:ascii="Times New Roman" w:eastAsia="Times New Roman" w:hAnsi="Times New Roman" w:cs="Times New Roman"/>
          <w:sz w:val="24"/>
          <w:szCs w:val="24"/>
        </w:rPr>
        <w:t>implied</w:t>
      </w:r>
      <w:r w:rsidR="002D3984">
        <w:rPr>
          <w:rFonts w:ascii="Times New Roman" w:eastAsia="Times New Roman" w:hAnsi="Times New Roman" w:cs="Times New Roman"/>
          <w:sz w:val="24"/>
          <w:szCs w:val="24"/>
        </w:rPr>
        <w:t xml:space="preserve"> that diatom</w:t>
      </w:r>
      <w:r w:rsidR="003B079F">
        <w:rPr>
          <w:rFonts w:ascii="Times New Roman" w:eastAsia="Times New Roman" w:hAnsi="Times New Roman" w:cs="Times New Roman"/>
          <w:sz w:val="24"/>
          <w:szCs w:val="24"/>
        </w:rPr>
        <w:t>-associated fatty acids</w:t>
      </w:r>
      <w:r w:rsidR="002D3984">
        <w:rPr>
          <w:rFonts w:ascii="Times New Roman" w:eastAsia="Times New Roman" w:hAnsi="Times New Roman" w:cs="Times New Roman"/>
          <w:sz w:val="24"/>
          <w:szCs w:val="24"/>
        </w:rPr>
        <w:t xml:space="preserve"> constitute</w:t>
      </w:r>
      <w:r w:rsidR="00FC3CB6">
        <w:rPr>
          <w:rFonts w:ascii="Times New Roman" w:eastAsia="Times New Roman" w:hAnsi="Times New Roman" w:cs="Times New Roman"/>
          <w:sz w:val="24"/>
          <w:szCs w:val="24"/>
        </w:rPr>
        <w:t>d</w:t>
      </w:r>
      <w:r w:rsidR="002D3984">
        <w:rPr>
          <w:rFonts w:ascii="Times New Roman" w:eastAsia="Times New Roman" w:hAnsi="Times New Roman" w:cs="Times New Roman"/>
          <w:sz w:val="24"/>
          <w:szCs w:val="24"/>
        </w:rPr>
        <w:t xml:space="preserve"> approximately 8</w:t>
      </w:r>
      <w:ins w:id="570" w:author="Meyer, Michael Frederick" w:date="2022-01-11T13:10:00Z">
        <w:r w:rsidR="004F75EE">
          <w:rPr>
            <w:rFonts w:ascii="Times New Roman" w:eastAsia="Times New Roman" w:hAnsi="Times New Roman" w:cs="Times New Roman"/>
            <w:sz w:val="24"/>
            <w:szCs w:val="24"/>
          </w:rPr>
          <w:t>4.6</w:t>
        </w:r>
      </w:ins>
      <w:del w:id="571" w:author="Meyer, Michael Frederick" w:date="2021-08-19T14:02:00Z">
        <w:r w:rsidR="002D3984" w:rsidDel="00E26F5A">
          <w:rPr>
            <w:rFonts w:ascii="Times New Roman" w:eastAsia="Times New Roman" w:hAnsi="Times New Roman" w:cs="Times New Roman"/>
            <w:sz w:val="24"/>
            <w:szCs w:val="24"/>
          </w:rPr>
          <w:delText>0</w:delText>
        </w:r>
      </w:del>
      <w:r w:rsidR="002D3984">
        <w:rPr>
          <w:rFonts w:ascii="Times New Roman" w:eastAsia="Times New Roman" w:hAnsi="Times New Roman" w:cs="Times New Roman"/>
          <w:sz w:val="24"/>
          <w:szCs w:val="24"/>
        </w:rPr>
        <w:t xml:space="preserve">% </w:t>
      </w:r>
      <w:ins w:id="572" w:author="Meyer, Michael Frederick" w:date="2021-08-19T14:02:00Z">
        <w:r w:rsidR="00E26F5A">
          <w:rPr>
            <w:rFonts w:ascii="Times New Roman" w:eastAsia="Times New Roman" w:hAnsi="Times New Roman" w:cs="Times New Roman"/>
            <w:sz w:val="24"/>
            <w:szCs w:val="24"/>
          </w:rPr>
          <w:t>(</w:t>
        </w:r>
        <w:proofErr w:type="spellStart"/>
        <w:r w:rsidR="00E26F5A">
          <w:rPr>
            <w:rFonts w:ascii="Times New Roman" w:eastAsia="Times New Roman" w:hAnsi="Times New Roman" w:cs="Times New Roman"/>
            <w:sz w:val="24"/>
            <w:szCs w:val="24"/>
          </w:rPr>
          <w:t>std</w:t>
        </w:r>
        <w:proofErr w:type="spellEnd"/>
        <w:r w:rsidR="00E26F5A">
          <w:rPr>
            <w:rFonts w:ascii="Times New Roman" w:eastAsia="Times New Roman" w:hAnsi="Times New Roman" w:cs="Times New Roman"/>
            <w:sz w:val="24"/>
            <w:szCs w:val="24"/>
          </w:rPr>
          <w:t xml:space="preserve"> dev = 2.</w:t>
        </w:r>
      </w:ins>
      <w:ins w:id="573" w:author="Meyer, Michael Frederick" w:date="2022-01-11T13:10:00Z">
        <w:r w:rsidR="004F75EE">
          <w:rPr>
            <w:rFonts w:ascii="Times New Roman" w:eastAsia="Times New Roman" w:hAnsi="Times New Roman" w:cs="Times New Roman"/>
            <w:sz w:val="24"/>
            <w:szCs w:val="24"/>
          </w:rPr>
          <w:t>3</w:t>
        </w:r>
      </w:ins>
      <w:ins w:id="574" w:author="Meyer, Michael Frederick" w:date="2021-08-19T14:02:00Z">
        <w:r w:rsidR="00E26F5A">
          <w:rPr>
            <w:rFonts w:ascii="Times New Roman" w:eastAsia="Times New Roman" w:hAnsi="Times New Roman" w:cs="Times New Roman"/>
            <w:sz w:val="24"/>
            <w:szCs w:val="24"/>
          </w:rPr>
          <w:t xml:space="preserve">8%) </w:t>
        </w:r>
      </w:ins>
      <w:r w:rsidR="002D3984">
        <w:rPr>
          <w:rFonts w:ascii="Times New Roman" w:eastAsia="Times New Roman" w:hAnsi="Times New Roman" w:cs="Times New Roman"/>
          <w:sz w:val="24"/>
          <w:szCs w:val="24"/>
        </w:rPr>
        <w:t xml:space="preserve">of amphipods’ diets, whereas </w:t>
      </w:r>
      <w:proofErr w:type="spellStart"/>
      <w:r w:rsidR="002D3984" w:rsidRPr="00104F77">
        <w:rPr>
          <w:rFonts w:ascii="Times New Roman" w:eastAsia="Times New Roman" w:hAnsi="Times New Roman" w:cs="Times New Roman"/>
          <w:i/>
          <w:sz w:val="24"/>
          <w:szCs w:val="24"/>
        </w:rPr>
        <w:t>Draparnaldia</w:t>
      </w:r>
      <w:proofErr w:type="spellEnd"/>
      <w:r w:rsidR="002D3984" w:rsidRPr="00104F77">
        <w:rPr>
          <w:rFonts w:ascii="Times New Roman" w:eastAsia="Times New Roman" w:hAnsi="Times New Roman" w:cs="Times New Roman"/>
          <w:i/>
          <w:sz w:val="24"/>
          <w:szCs w:val="24"/>
        </w:rPr>
        <w:t xml:space="preserve"> </w:t>
      </w:r>
      <w:r w:rsidR="002D3984" w:rsidRPr="00816AA4">
        <w:rPr>
          <w:rFonts w:ascii="Times New Roman" w:eastAsia="Times New Roman" w:hAnsi="Times New Roman" w:cs="Times New Roman"/>
          <w:sz w:val="24"/>
          <w:szCs w:val="24"/>
        </w:rPr>
        <w:t>spp.</w:t>
      </w:r>
      <w:r w:rsidR="002D3984" w:rsidRPr="00104F77">
        <w:rPr>
          <w:rFonts w:ascii="Times New Roman" w:eastAsia="Times New Roman" w:hAnsi="Times New Roman" w:cs="Times New Roman"/>
          <w:i/>
          <w:sz w:val="24"/>
          <w:szCs w:val="24"/>
        </w:rPr>
        <w:t xml:space="preserve"> </w:t>
      </w:r>
      <w:r w:rsidR="002D3984">
        <w:rPr>
          <w:rFonts w:ascii="Times New Roman" w:eastAsia="Times New Roman" w:hAnsi="Times New Roman" w:cs="Times New Roman"/>
          <w:sz w:val="24"/>
          <w:szCs w:val="24"/>
        </w:rPr>
        <w:t xml:space="preserve">and </w:t>
      </w:r>
      <w:proofErr w:type="spellStart"/>
      <w:r w:rsidR="002D3984" w:rsidRPr="00104F77">
        <w:rPr>
          <w:rFonts w:ascii="Times New Roman" w:eastAsia="Times New Roman" w:hAnsi="Times New Roman" w:cs="Times New Roman"/>
          <w:i/>
          <w:sz w:val="24"/>
          <w:szCs w:val="24"/>
        </w:rPr>
        <w:t>Ulothrix</w:t>
      </w:r>
      <w:proofErr w:type="spellEnd"/>
      <w:r w:rsidR="002D3984" w:rsidRPr="00104F77">
        <w:rPr>
          <w:rFonts w:ascii="Times New Roman" w:eastAsia="Times New Roman" w:hAnsi="Times New Roman" w:cs="Times New Roman"/>
          <w:i/>
          <w:sz w:val="24"/>
          <w:szCs w:val="24"/>
        </w:rPr>
        <w:t xml:space="preserve"> </w:t>
      </w:r>
      <w:r w:rsidR="002D3984" w:rsidRPr="00816AA4">
        <w:rPr>
          <w:rFonts w:ascii="Times New Roman" w:eastAsia="Times New Roman" w:hAnsi="Times New Roman" w:cs="Times New Roman"/>
          <w:sz w:val="24"/>
          <w:szCs w:val="24"/>
        </w:rPr>
        <w:t>spp.</w:t>
      </w:r>
      <w:r w:rsidR="002D3984">
        <w:rPr>
          <w:rFonts w:ascii="Times New Roman" w:eastAsia="Times New Roman" w:hAnsi="Times New Roman" w:cs="Times New Roman"/>
          <w:sz w:val="24"/>
          <w:szCs w:val="24"/>
        </w:rPr>
        <w:t xml:space="preserve"> </w:t>
      </w:r>
      <w:r w:rsidR="003B079F">
        <w:rPr>
          <w:rFonts w:ascii="Times New Roman" w:eastAsia="Times New Roman" w:hAnsi="Times New Roman" w:cs="Times New Roman"/>
          <w:sz w:val="24"/>
          <w:szCs w:val="24"/>
        </w:rPr>
        <w:t xml:space="preserve">fatty acid signatures </w:t>
      </w:r>
      <w:r w:rsidR="002D3984">
        <w:rPr>
          <w:rFonts w:ascii="Times New Roman" w:eastAsia="Times New Roman" w:hAnsi="Times New Roman" w:cs="Times New Roman"/>
          <w:sz w:val="24"/>
          <w:szCs w:val="24"/>
        </w:rPr>
        <w:t xml:space="preserve">constituted </w:t>
      </w:r>
      <w:ins w:id="575" w:author="Meyer, Michael Frederick" w:date="2022-01-11T13:10:00Z">
        <w:r w:rsidR="004F75EE">
          <w:rPr>
            <w:rFonts w:ascii="Times New Roman" w:eastAsia="Times New Roman" w:hAnsi="Times New Roman" w:cs="Times New Roman"/>
            <w:sz w:val="24"/>
            <w:szCs w:val="24"/>
          </w:rPr>
          <w:t>8.7%</w:t>
        </w:r>
      </w:ins>
      <w:del w:id="576" w:author="Meyer, Michael Frederick" w:date="2022-01-11T13:10:00Z">
        <w:r w:rsidR="002D3984" w:rsidDel="004F75EE">
          <w:rPr>
            <w:rFonts w:ascii="Times New Roman" w:eastAsia="Times New Roman" w:hAnsi="Times New Roman" w:cs="Times New Roman"/>
            <w:sz w:val="24"/>
            <w:szCs w:val="24"/>
          </w:rPr>
          <w:delText>1</w:delText>
        </w:r>
      </w:del>
      <w:del w:id="577" w:author="Meyer, Michael Frederick" w:date="2021-08-19T14:03:00Z">
        <w:r w:rsidR="002D3984" w:rsidDel="00E26F5A">
          <w:rPr>
            <w:rFonts w:ascii="Times New Roman" w:eastAsia="Times New Roman" w:hAnsi="Times New Roman" w:cs="Times New Roman"/>
            <w:sz w:val="24"/>
            <w:szCs w:val="24"/>
          </w:rPr>
          <w:delText>2.5</w:delText>
        </w:r>
      </w:del>
      <w:r w:rsidR="002D3984">
        <w:rPr>
          <w:rFonts w:ascii="Times New Roman" w:eastAsia="Times New Roman" w:hAnsi="Times New Roman" w:cs="Times New Roman"/>
          <w:sz w:val="24"/>
          <w:szCs w:val="24"/>
        </w:rPr>
        <w:t xml:space="preserve">% </w:t>
      </w:r>
      <w:ins w:id="578" w:author="Meyer, Michael Frederick" w:date="2021-08-19T14:03:00Z">
        <w:r w:rsidR="00E26F5A">
          <w:rPr>
            <w:rFonts w:ascii="Times New Roman" w:eastAsia="Times New Roman" w:hAnsi="Times New Roman" w:cs="Times New Roman"/>
            <w:sz w:val="24"/>
            <w:szCs w:val="24"/>
          </w:rPr>
          <w:t>(</w:t>
        </w:r>
        <w:proofErr w:type="spellStart"/>
        <w:r w:rsidR="00E26F5A">
          <w:rPr>
            <w:rFonts w:ascii="Times New Roman" w:eastAsia="Times New Roman" w:hAnsi="Times New Roman" w:cs="Times New Roman"/>
            <w:sz w:val="24"/>
            <w:szCs w:val="24"/>
          </w:rPr>
          <w:t>std</w:t>
        </w:r>
        <w:proofErr w:type="spellEnd"/>
        <w:r w:rsidR="00E26F5A">
          <w:rPr>
            <w:rFonts w:ascii="Times New Roman" w:eastAsia="Times New Roman" w:hAnsi="Times New Roman" w:cs="Times New Roman"/>
            <w:sz w:val="24"/>
            <w:szCs w:val="24"/>
          </w:rPr>
          <w:t xml:space="preserve"> dev = 2.</w:t>
        </w:r>
      </w:ins>
      <w:ins w:id="579" w:author="Meyer, Michael Frederick" w:date="2022-01-11T13:10:00Z">
        <w:r w:rsidR="004F75EE">
          <w:rPr>
            <w:rFonts w:ascii="Times New Roman" w:eastAsia="Times New Roman" w:hAnsi="Times New Roman" w:cs="Times New Roman"/>
            <w:sz w:val="24"/>
            <w:szCs w:val="24"/>
          </w:rPr>
          <w:t>39</w:t>
        </w:r>
      </w:ins>
      <w:ins w:id="580" w:author="Meyer, Michael Frederick" w:date="2021-08-19T14:03:00Z">
        <w:r w:rsidR="00E26F5A">
          <w:rPr>
            <w:rFonts w:ascii="Times New Roman" w:eastAsia="Times New Roman" w:hAnsi="Times New Roman" w:cs="Times New Roman"/>
            <w:sz w:val="24"/>
            <w:szCs w:val="24"/>
          </w:rPr>
          <w:t xml:space="preserve">%) </w:t>
        </w:r>
      </w:ins>
      <w:r w:rsidR="002D3984">
        <w:rPr>
          <w:rFonts w:ascii="Times New Roman" w:eastAsia="Times New Roman" w:hAnsi="Times New Roman" w:cs="Times New Roman"/>
          <w:sz w:val="24"/>
          <w:szCs w:val="24"/>
        </w:rPr>
        <w:t>and 6.</w:t>
      </w:r>
      <w:ins w:id="581" w:author="Meyer, Michael Frederick" w:date="2022-01-11T13:10:00Z">
        <w:r w:rsidR="004F75EE">
          <w:rPr>
            <w:rFonts w:ascii="Times New Roman" w:eastAsia="Times New Roman" w:hAnsi="Times New Roman" w:cs="Times New Roman"/>
            <w:sz w:val="24"/>
            <w:szCs w:val="24"/>
          </w:rPr>
          <w:t>7</w:t>
        </w:r>
      </w:ins>
      <w:del w:id="582" w:author="Meyer, Michael Frederick" w:date="2022-01-11T13:10:00Z">
        <w:r w:rsidR="002D3984" w:rsidDel="004F75EE">
          <w:rPr>
            <w:rFonts w:ascii="Times New Roman" w:eastAsia="Times New Roman" w:hAnsi="Times New Roman" w:cs="Times New Roman"/>
            <w:sz w:val="24"/>
            <w:szCs w:val="24"/>
          </w:rPr>
          <w:delText>4</w:delText>
        </w:r>
      </w:del>
      <w:r w:rsidR="002D3984">
        <w:rPr>
          <w:rFonts w:ascii="Times New Roman" w:eastAsia="Times New Roman" w:hAnsi="Times New Roman" w:cs="Times New Roman"/>
          <w:sz w:val="24"/>
          <w:szCs w:val="24"/>
        </w:rPr>
        <w:t>%</w:t>
      </w:r>
      <w:ins w:id="583" w:author="Meyer, Michael Frederick" w:date="2021-08-19T14:03:00Z">
        <w:r w:rsidR="00E26F5A">
          <w:rPr>
            <w:rFonts w:ascii="Times New Roman" w:eastAsia="Times New Roman" w:hAnsi="Times New Roman" w:cs="Times New Roman"/>
            <w:sz w:val="24"/>
            <w:szCs w:val="24"/>
          </w:rPr>
          <w:t xml:space="preserve"> (</w:t>
        </w:r>
        <w:proofErr w:type="spellStart"/>
        <w:r w:rsidR="00E26F5A">
          <w:rPr>
            <w:rFonts w:ascii="Times New Roman" w:eastAsia="Times New Roman" w:hAnsi="Times New Roman" w:cs="Times New Roman"/>
            <w:sz w:val="24"/>
            <w:szCs w:val="24"/>
          </w:rPr>
          <w:t>std</w:t>
        </w:r>
        <w:proofErr w:type="spellEnd"/>
        <w:r w:rsidR="00E26F5A">
          <w:rPr>
            <w:rFonts w:ascii="Times New Roman" w:eastAsia="Times New Roman" w:hAnsi="Times New Roman" w:cs="Times New Roman"/>
            <w:sz w:val="24"/>
            <w:szCs w:val="24"/>
          </w:rPr>
          <w:t xml:space="preserve"> dev = </w:t>
        </w:r>
      </w:ins>
      <w:ins w:id="584" w:author="Meyer, Michael Frederick" w:date="2022-01-11T13:10:00Z">
        <w:r w:rsidR="004F75EE">
          <w:rPr>
            <w:rFonts w:ascii="Times New Roman" w:eastAsia="Times New Roman" w:hAnsi="Times New Roman" w:cs="Times New Roman"/>
            <w:sz w:val="24"/>
            <w:szCs w:val="24"/>
          </w:rPr>
          <w:t>2.03</w:t>
        </w:r>
      </w:ins>
      <w:ins w:id="585" w:author="Meyer, Michael Frederick" w:date="2021-08-19T14:03:00Z">
        <w:r w:rsidR="00E26F5A">
          <w:rPr>
            <w:rFonts w:ascii="Times New Roman" w:eastAsia="Times New Roman" w:hAnsi="Times New Roman" w:cs="Times New Roman"/>
            <w:sz w:val="24"/>
            <w:szCs w:val="24"/>
          </w:rPr>
          <w:t>%)</w:t>
        </w:r>
      </w:ins>
      <w:r w:rsidR="002D3984">
        <w:rPr>
          <w:rFonts w:ascii="Times New Roman" w:eastAsia="Times New Roman" w:hAnsi="Times New Roman" w:cs="Times New Roman"/>
          <w:sz w:val="24"/>
          <w:szCs w:val="24"/>
        </w:rPr>
        <w:t>, respectively</w:t>
      </w:r>
      <w:r w:rsidR="006501C2">
        <w:rPr>
          <w:rFonts w:ascii="Times New Roman" w:eastAsia="Times New Roman" w:hAnsi="Times New Roman" w:cs="Times New Roman"/>
          <w:sz w:val="24"/>
          <w:szCs w:val="24"/>
        </w:rPr>
        <w:t xml:space="preserve"> (Figure </w:t>
      </w:r>
      <w:ins w:id="586" w:author="Meyer, Michael Frederick" w:date="2021-09-24T13:07:00Z">
        <w:r w:rsidR="00D36C68">
          <w:rPr>
            <w:rFonts w:ascii="Times New Roman" w:eastAsia="Times New Roman" w:hAnsi="Times New Roman" w:cs="Times New Roman"/>
            <w:sz w:val="24"/>
            <w:szCs w:val="24"/>
          </w:rPr>
          <w:t>4</w:t>
        </w:r>
      </w:ins>
      <w:del w:id="587" w:author="Meyer, Michael Frederick" w:date="2021-09-23T16:32:00Z">
        <w:r w:rsidR="006501C2" w:rsidDel="00FF6B7A">
          <w:rPr>
            <w:rFonts w:ascii="Times New Roman" w:eastAsia="Times New Roman" w:hAnsi="Times New Roman" w:cs="Times New Roman"/>
            <w:sz w:val="24"/>
            <w:szCs w:val="24"/>
          </w:rPr>
          <w:delText>6</w:delText>
        </w:r>
      </w:del>
      <w:r w:rsidR="006501C2">
        <w:rPr>
          <w:rFonts w:ascii="Times New Roman" w:eastAsia="Times New Roman" w:hAnsi="Times New Roman" w:cs="Times New Roman"/>
          <w:sz w:val="24"/>
          <w:szCs w:val="24"/>
        </w:rPr>
        <w:t>B)</w:t>
      </w:r>
      <w:r w:rsidR="002D3984">
        <w:rPr>
          <w:rFonts w:ascii="Times New Roman" w:eastAsia="Times New Roman" w:hAnsi="Times New Roman" w:cs="Times New Roman"/>
          <w:sz w:val="24"/>
          <w:szCs w:val="24"/>
        </w:rPr>
        <w:t xml:space="preserve">. </w:t>
      </w:r>
    </w:p>
    <w:p w14:paraId="5F1EAD2F" w14:textId="77777777" w:rsidR="008B13CC" w:rsidRPr="007418CF" w:rsidRDefault="008B13CC" w:rsidP="00F31B90">
      <w:pPr>
        <w:spacing w:line="480" w:lineRule="auto"/>
        <w:rPr>
          <w:rFonts w:ascii="Times New Roman" w:eastAsia="Times New Roman" w:hAnsi="Times New Roman" w:cs="Times New Roman"/>
          <w:sz w:val="24"/>
          <w:szCs w:val="24"/>
        </w:rPr>
      </w:pPr>
    </w:p>
    <w:p w14:paraId="560291FF" w14:textId="268DB072" w:rsidR="00715D55" w:rsidRPr="002D3984" w:rsidRDefault="002D3984"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assessing how grazing patterns may change over disturbance gradients</w:t>
      </w:r>
      <w:r w:rsidR="00D8535D" w:rsidRPr="007418CF">
        <w:rPr>
          <w:rFonts w:ascii="Times New Roman" w:eastAsia="Times New Roman" w:hAnsi="Times New Roman" w:cs="Times New Roman"/>
          <w:sz w:val="24"/>
          <w:szCs w:val="24"/>
        </w:rPr>
        <w:t xml:space="preserve">, our analyses focused mainly on the fatty acids </w:t>
      </w:r>
      <w:r w:rsidR="00057DED" w:rsidRPr="007418CF">
        <w:rPr>
          <w:rFonts w:ascii="Times New Roman" w:eastAsia="Times New Roman" w:hAnsi="Times New Roman" w:cs="Times New Roman"/>
          <w:sz w:val="24"/>
          <w:szCs w:val="24"/>
        </w:rPr>
        <w:t xml:space="preserve">consistently associated with filamentous green algae (i.e., </w:t>
      </w:r>
      <w:r w:rsidR="00D8535D" w:rsidRPr="007418CF">
        <w:rPr>
          <w:rFonts w:ascii="Times New Roman" w:eastAsia="Times New Roman" w:hAnsi="Times New Roman" w:cs="Times New Roman"/>
          <w:sz w:val="24"/>
          <w:szCs w:val="24"/>
        </w:rPr>
        <w:t>18:3ω3, 18:</w:t>
      </w:r>
      <w:r w:rsidR="00057DED" w:rsidRPr="007418CF">
        <w:rPr>
          <w:rFonts w:ascii="Times New Roman" w:eastAsia="Times New Roman" w:hAnsi="Times New Roman" w:cs="Times New Roman"/>
          <w:sz w:val="24"/>
          <w:szCs w:val="24"/>
        </w:rPr>
        <w:t>1</w:t>
      </w:r>
      <w:r w:rsidR="00D8535D" w:rsidRPr="007418CF">
        <w:rPr>
          <w:rFonts w:ascii="Times New Roman" w:eastAsia="Times New Roman" w:hAnsi="Times New Roman" w:cs="Times New Roman"/>
          <w:sz w:val="24"/>
          <w:szCs w:val="24"/>
        </w:rPr>
        <w:t>ω</w:t>
      </w:r>
      <w:r w:rsidR="00057DED" w:rsidRPr="007418CF">
        <w:rPr>
          <w:rFonts w:ascii="Times New Roman" w:eastAsia="Times New Roman" w:hAnsi="Times New Roman" w:cs="Times New Roman"/>
          <w:sz w:val="24"/>
          <w:szCs w:val="24"/>
        </w:rPr>
        <w:t>9</w:t>
      </w:r>
      <w:r w:rsidR="00D8535D" w:rsidRPr="007418CF">
        <w:rPr>
          <w:rFonts w:ascii="Times New Roman" w:eastAsia="Times New Roman" w:hAnsi="Times New Roman" w:cs="Times New Roman"/>
          <w:sz w:val="24"/>
          <w:szCs w:val="24"/>
        </w:rPr>
        <w:t xml:space="preserve">, </w:t>
      </w:r>
      <w:r w:rsidR="00057DED" w:rsidRPr="007418CF">
        <w:rPr>
          <w:rFonts w:ascii="Times New Roman" w:eastAsia="Times New Roman" w:hAnsi="Times New Roman" w:cs="Times New Roman"/>
          <w:sz w:val="24"/>
          <w:szCs w:val="24"/>
        </w:rPr>
        <w:t xml:space="preserve">18:2ω6, and 16:0) as well as diatoms (i.e., </w:t>
      </w:r>
      <w:r w:rsidR="00D8535D" w:rsidRPr="007418CF">
        <w:rPr>
          <w:rFonts w:ascii="Times New Roman" w:eastAsia="Times New Roman" w:hAnsi="Times New Roman" w:cs="Times New Roman"/>
          <w:sz w:val="24"/>
          <w:szCs w:val="24"/>
        </w:rPr>
        <w:t>20:5ω3,</w:t>
      </w:r>
      <w:r w:rsidR="00057DED" w:rsidRPr="007418CF">
        <w:rPr>
          <w:rFonts w:ascii="Times New Roman" w:eastAsia="Times New Roman" w:hAnsi="Times New Roman" w:cs="Times New Roman"/>
          <w:sz w:val="24"/>
          <w:szCs w:val="24"/>
        </w:rPr>
        <w:t xml:space="preserve"> 16:1ω7, 14:0, and 16:0)</w:t>
      </w:r>
      <w:r w:rsidR="00D8535D" w:rsidRPr="007418CF">
        <w:rPr>
          <w:rFonts w:ascii="Times New Roman" w:eastAsia="Times New Roman" w:hAnsi="Times New Roman" w:cs="Times New Roman"/>
          <w:sz w:val="24"/>
          <w:szCs w:val="24"/>
        </w:rPr>
        <w:t>.</w:t>
      </w:r>
      <w:r w:rsidR="0065075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For periphyton, the ratio of </w:t>
      </w:r>
      <w:r w:rsidR="00057DED" w:rsidRPr="007418CF">
        <w:rPr>
          <w:rFonts w:ascii="Times New Roman" w:eastAsia="Times New Roman" w:hAnsi="Times New Roman" w:cs="Times New Roman"/>
          <w:sz w:val="24"/>
          <w:szCs w:val="24"/>
        </w:rPr>
        <w:t xml:space="preserve">green </w:t>
      </w:r>
      <w:proofErr w:type="spellStart"/>
      <w:r w:rsidR="00057DED" w:rsidRPr="007418CF">
        <w:rPr>
          <w:rFonts w:ascii="Times New Roman" w:eastAsia="Times New Roman" w:hAnsi="Times New Roman" w:cs="Times New Roman"/>
          <w:sz w:val="24"/>
          <w:szCs w:val="24"/>
        </w:rPr>
        <w:t>filamentous:diatom-associated</w:t>
      </w:r>
      <w:proofErr w:type="spellEnd"/>
      <w:r w:rsidR="00057DED" w:rsidRPr="007418CF">
        <w:rPr>
          <w:rFonts w:ascii="Times New Roman" w:eastAsia="Times New Roman" w:hAnsi="Times New Roman" w:cs="Times New Roman"/>
          <w:sz w:val="24"/>
          <w:szCs w:val="24"/>
        </w:rPr>
        <w:t xml:space="preserve"> fatty acids</w:t>
      </w:r>
      <w:r w:rsidR="00C332CF"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significantly increased with an increasing PPCP concentration (</w:t>
      </w:r>
      <w:r w:rsidR="006D4ADB" w:rsidRPr="007418CF">
        <w:rPr>
          <w:rFonts w:ascii="Times New Roman" w:eastAsia="Times New Roman" w:hAnsi="Times New Roman" w:cs="Times New Roman"/>
          <w:sz w:val="24"/>
          <w:szCs w:val="24"/>
        </w:rPr>
        <w:t>R</w:t>
      </w:r>
      <w:r w:rsidR="006D4ADB" w:rsidRPr="007418CF">
        <w:rPr>
          <w:rFonts w:ascii="Times New Roman" w:eastAsia="Times New Roman" w:hAnsi="Times New Roman" w:cs="Times New Roman"/>
          <w:sz w:val="24"/>
          <w:szCs w:val="24"/>
          <w:vertAlign w:val="superscript"/>
        </w:rPr>
        <w:t xml:space="preserve">2 </w:t>
      </w:r>
      <w:r w:rsidR="006D4ADB" w:rsidRPr="007418CF">
        <w:rPr>
          <w:rFonts w:ascii="Times New Roman" w:eastAsia="Times New Roman" w:hAnsi="Times New Roman" w:cs="Times New Roman"/>
          <w:sz w:val="24"/>
          <w:szCs w:val="24"/>
        </w:rPr>
        <w:t>= 0.</w:t>
      </w:r>
      <w:r w:rsidR="00057DED" w:rsidRPr="007418CF">
        <w:rPr>
          <w:rFonts w:ascii="Times New Roman" w:eastAsia="Times New Roman" w:hAnsi="Times New Roman" w:cs="Times New Roman"/>
          <w:sz w:val="24"/>
          <w:szCs w:val="24"/>
        </w:rPr>
        <w:t>62</w:t>
      </w:r>
      <w:r w:rsidR="006D4ADB"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0.0</w:t>
      </w:r>
      <w:r w:rsidR="00057DED" w:rsidRPr="007418CF">
        <w:rPr>
          <w:rFonts w:ascii="Times New Roman" w:eastAsia="Times New Roman" w:hAnsi="Times New Roman" w:cs="Times New Roman"/>
          <w:sz w:val="24"/>
          <w:szCs w:val="24"/>
        </w:rPr>
        <w:t>4</w:t>
      </w:r>
      <w:r w:rsidR="00D8535D"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 xml:space="preserve">Figure </w:t>
      </w:r>
      <w:ins w:id="588" w:author="Meyer, Michael Frederick" w:date="2021-09-24T13:07:00Z">
        <w:r w:rsidR="00D36C68">
          <w:rPr>
            <w:rFonts w:ascii="Times New Roman" w:eastAsia="Times New Roman" w:hAnsi="Times New Roman" w:cs="Times New Roman"/>
            <w:sz w:val="24"/>
            <w:szCs w:val="24"/>
          </w:rPr>
          <w:t>5</w:t>
        </w:r>
      </w:ins>
      <w:del w:id="589" w:author="Meyer, Michael Frederick" w:date="2021-09-23T16:32:00Z">
        <w:r w:rsidR="009B3B57" w:rsidRPr="007418CF" w:rsidDel="00FF6B7A">
          <w:rPr>
            <w:rFonts w:ascii="Times New Roman" w:eastAsia="Times New Roman" w:hAnsi="Times New Roman" w:cs="Times New Roman"/>
            <w:sz w:val="24"/>
            <w:szCs w:val="24"/>
          </w:rPr>
          <w:delText>7</w:delText>
        </w:r>
      </w:del>
      <w:r w:rsidR="00BD3693" w:rsidRPr="007418CF">
        <w:rPr>
          <w:rFonts w:ascii="Times New Roman" w:eastAsia="Times New Roman" w:hAnsi="Times New Roman" w:cs="Times New Roman"/>
          <w:sz w:val="24"/>
          <w:szCs w:val="24"/>
        </w:rPr>
        <w:t>; S</w:t>
      </w:r>
      <w:r w:rsidR="009B1EA1">
        <w:rPr>
          <w:rFonts w:ascii="Times New Roman" w:eastAsia="Times New Roman" w:hAnsi="Times New Roman" w:cs="Times New Roman"/>
          <w:sz w:val="24"/>
          <w:szCs w:val="24"/>
        </w:rPr>
        <w:t>1</w:t>
      </w:r>
      <w:ins w:id="590" w:author="Meyer, Michael Frederick" w:date="2022-01-11T13:11:00Z">
        <w:r w:rsidR="001B3ED5">
          <w:rPr>
            <w:rFonts w:ascii="Times New Roman" w:eastAsia="Times New Roman" w:hAnsi="Times New Roman" w:cs="Times New Roman"/>
            <w:sz w:val="24"/>
            <w:szCs w:val="24"/>
          </w:rPr>
          <w:t>2</w:t>
        </w:r>
      </w:ins>
      <w:del w:id="591" w:author="Meyer, Michael Frederick" w:date="2022-01-11T13:11:00Z">
        <w:r w:rsidR="00B23999" w:rsidDel="001B3ED5">
          <w:rPr>
            <w:rFonts w:ascii="Times New Roman" w:eastAsia="Times New Roman" w:hAnsi="Times New Roman" w:cs="Times New Roman"/>
            <w:sz w:val="24"/>
            <w:szCs w:val="24"/>
          </w:rPr>
          <w:delText>1</w:delText>
        </w:r>
      </w:del>
      <w:r w:rsidR="00B23999">
        <w:rPr>
          <w:rFonts w:ascii="Times New Roman" w:eastAsia="Times New Roman" w:hAnsi="Times New Roman" w:cs="Times New Roman"/>
          <w:sz w:val="24"/>
          <w:szCs w:val="24"/>
        </w:rPr>
        <w:t>-1</w:t>
      </w:r>
      <w:ins w:id="592" w:author="Meyer, Michael Frederick" w:date="2022-01-11T13:11:00Z">
        <w:r w:rsidR="001B3ED5">
          <w:rPr>
            <w:rFonts w:ascii="Times New Roman" w:eastAsia="Times New Roman" w:hAnsi="Times New Roman" w:cs="Times New Roman"/>
            <w:sz w:val="24"/>
            <w:szCs w:val="24"/>
          </w:rPr>
          <w:t>3</w:t>
        </w:r>
      </w:ins>
      <w:del w:id="593" w:author="Meyer, Michael Frederick" w:date="2022-01-11T13:11:00Z">
        <w:r w:rsidR="00B23999" w:rsidDel="001B3ED5">
          <w:rPr>
            <w:rFonts w:ascii="Times New Roman" w:eastAsia="Times New Roman" w:hAnsi="Times New Roman" w:cs="Times New Roman"/>
            <w:sz w:val="24"/>
            <w:szCs w:val="24"/>
          </w:rPr>
          <w:delText>2</w:delText>
        </w:r>
      </w:del>
      <w:r w:rsidR="00D8535D" w:rsidRPr="007418CF">
        <w:rPr>
          <w:rFonts w:ascii="Times New Roman" w:eastAsia="Times New Roman" w:hAnsi="Times New Roman" w:cs="Times New Roman"/>
          <w:sz w:val="24"/>
          <w:szCs w:val="24"/>
        </w:rPr>
        <w:t xml:space="preserve">) </w:t>
      </w:r>
      <w:r w:rsidR="00CC0DDD">
        <w:rPr>
          <w:rFonts w:ascii="Times New Roman" w:eastAsia="Times New Roman" w:hAnsi="Times New Roman" w:cs="Times New Roman"/>
          <w:sz w:val="24"/>
          <w:szCs w:val="24"/>
        </w:rPr>
        <w:t>and to some extent</w:t>
      </w:r>
      <w:r w:rsidR="00D8535D" w:rsidRPr="007418CF">
        <w:rPr>
          <w:rFonts w:ascii="Times New Roman" w:eastAsia="Times New Roman" w:hAnsi="Times New Roman" w:cs="Times New Roman"/>
          <w:sz w:val="24"/>
          <w:szCs w:val="24"/>
        </w:rPr>
        <w:t xml:space="preserve"> with an 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(p = 0.</w:t>
      </w:r>
      <w:r w:rsidR="007D12DB" w:rsidRPr="007418CF">
        <w:rPr>
          <w:rFonts w:ascii="Times New Roman" w:eastAsia="Times New Roman" w:hAnsi="Times New Roman" w:cs="Times New Roman"/>
          <w:sz w:val="24"/>
          <w:szCs w:val="24"/>
        </w:rPr>
        <w:t>08</w:t>
      </w:r>
      <w:r w:rsidR="00CC0DDD">
        <w:rPr>
          <w:rFonts w:ascii="Times New Roman" w:eastAsia="Times New Roman" w:hAnsi="Times New Roman" w:cs="Times New Roman"/>
          <w:sz w:val="24"/>
          <w:szCs w:val="24"/>
        </w:rPr>
        <w:t>; Figure S</w:t>
      </w:r>
      <w:r w:rsidR="009B1EA1">
        <w:rPr>
          <w:rFonts w:ascii="Times New Roman" w:eastAsia="Times New Roman" w:hAnsi="Times New Roman" w:cs="Times New Roman"/>
          <w:sz w:val="24"/>
          <w:szCs w:val="24"/>
        </w:rPr>
        <w:t>1</w:t>
      </w:r>
      <w:ins w:id="594" w:author="Meyer, Michael Frederick" w:date="2022-01-11T13:11:00Z">
        <w:r w:rsidR="001B3ED5">
          <w:rPr>
            <w:rFonts w:ascii="Times New Roman" w:eastAsia="Times New Roman" w:hAnsi="Times New Roman" w:cs="Times New Roman"/>
            <w:sz w:val="24"/>
            <w:szCs w:val="24"/>
          </w:rPr>
          <w:t>4</w:t>
        </w:r>
      </w:ins>
      <w:del w:id="595" w:author="Meyer, Michael Frederick" w:date="2022-01-11T13:11:00Z">
        <w:r w:rsidR="00B23999" w:rsidDel="001B3ED5">
          <w:rPr>
            <w:rFonts w:ascii="Times New Roman" w:eastAsia="Times New Roman" w:hAnsi="Times New Roman" w:cs="Times New Roman"/>
            <w:sz w:val="24"/>
            <w:szCs w:val="24"/>
          </w:rPr>
          <w:delText>3</w:delText>
        </w:r>
      </w:del>
      <w:r w:rsidR="00B23999">
        <w:rPr>
          <w:rFonts w:ascii="Times New Roman" w:eastAsia="Times New Roman" w:hAnsi="Times New Roman" w:cs="Times New Roman"/>
          <w:sz w:val="24"/>
          <w:szCs w:val="24"/>
        </w:rPr>
        <w:t>-</w:t>
      </w:r>
      <w:r w:rsidR="009B1EA1">
        <w:rPr>
          <w:rFonts w:ascii="Times New Roman" w:eastAsia="Times New Roman" w:hAnsi="Times New Roman" w:cs="Times New Roman"/>
          <w:sz w:val="24"/>
          <w:szCs w:val="24"/>
        </w:rPr>
        <w:t>1</w:t>
      </w:r>
      <w:ins w:id="596" w:author="Meyer, Michael Frederick" w:date="2022-01-11T13:11:00Z">
        <w:r w:rsidR="001B3ED5">
          <w:rPr>
            <w:rFonts w:ascii="Times New Roman" w:eastAsia="Times New Roman" w:hAnsi="Times New Roman" w:cs="Times New Roman"/>
            <w:sz w:val="24"/>
            <w:szCs w:val="24"/>
          </w:rPr>
          <w:t>6</w:t>
        </w:r>
      </w:ins>
      <w:del w:id="597" w:author="Meyer, Michael Frederick" w:date="2022-01-11T13:11:00Z">
        <w:r w:rsidR="00B23999" w:rsidDel="001B3ED5">
          <w:rPr>
            <w:rFonts w:ascii="Times New Roman" w:eastAsia="Times New Roman" w:hAnsi="Times New Roman" w:cs="Times New Roman"/>
            <w:sz w:val="24"/>
            <w:szCs w:val="24"/>
          </w:rPr>
          <w:delText>5</w:delText>
        </w:r>
      </w:del>
      <w:r w:rsidR="00D8535D" w:rsidRPr="007418CF">
        <w:rPr>
          <w:rFonts w:ascii="Times New Roman" w:eastAsia="Times New Roman" w:hAnsi="Times New Roman" w:cs="Times New Roman"/>
          <w:sz w:val="24"/>
          <w:szCs w:val="24"/>
        </w:rPr>
        <w:t xml:space="preserve">). </w:t>
      </w:r>
      <w:proofErr w:type="spellStart"/>
      <w:r w:rsidR="00CC0DDD">
        <w:rPr>
          <w:rFonts w:ascii="Times New Roman" w:eastAsia="Times New Roman" w:hAnsi="Times New Roman" w:cs="Times New Roman"/>
          <w:i/>
          <w:sz w:val="24"/>
          <w:szCs w:val="24"/>
        </w:rPr>
        <w:t>Eulimnogammarus</w:t>
      </w:r>
      <w:proofErr w:type="spellEnd"/>
      <w:r w:rsidR="00CC0DDD">
        <w:rPr>
          <w:rFonts w:ascii="Times New Roman" w:eastAsia="Times New Roman" w:hAnsi="Times New Roman" w:cs="Times New Roman"/>
          <w:i/>
          <w:sz w:val="24"/>
          <w:szCs w:val="24"/>
        </w:rPr>
        <w:t xml:space="preserve"> </w:t>
      </w:r>
      <w:proofErr w:type="spellStart"/>
      <w:r w:rsidR="00CC0DDD">
        <w:rPr>
          <w:rFonts w:ascii="Times New Roman" w:eastAsia="Times New Roman" w:hAnsi="Times New Roman" w:cs="Times New Roman"/>
          <w:i/>
          <w:sz w:val="24"/>
          <w:szCs w:val="24"/>
        </w:rPr>
        <w:t>verrucosus</w:t>
      </w:r>
      <w:proofErr w:type="spellEnd"/>
      <w:r w:rsidR="00CC0DDD"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fatty acid ratios were not significantly related with either 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CC0DDD">
        <w:rPr>
          <w:rFonts w:ascii="Times New Roman" w:eastAsia="Times New Roman" w:hAnsi="Times New Roman" w:cs="Times New Roman"/>
          <w:sz w:val="24"/>
          <w:szCs w:val="24"/>
        </w:rPr>
        <w:lastRenderedPageBreak/>
        <w:t>(Figure S</w:t>
      </w:r>
      <w:r w:rsidR="009B1EA1">
        <w:rPr>
          <w:rFonts w:ascii="Times New Roman" w:eastAsia="Times New Roman" w:hAnsi="Times New Roman" w:cs="Times New Roman"/>
          <w:sz w:val="24"/>
          <w:szCs w:val="24"/>
        </w:rPr>
        <w:t>1</w:t>
      </w:r>
      <w:ins w:id="598" w:author="Meyer, Michael Frederick" w:date="2022-01-11T13:11:00Z">
        <w:r w:rsidR="001B3ED5">
          <w:rPr>
            <w:rFonts w:ascii="Times New Roman" w:eastAsia="Times New Roman" w:hAnsi="Times New Roman" w:cs="Times New Roman"/>
            <w:sz w:val="24"/>
            <w:szCs w:val="24"/>
          </w:rPr>
          <w:t>4</w:t>
        </w:r>
      </w:ins>
      <w:del w:id="599" w:author="Meyer, Michael Frederick" w:date="2022-01-11T13:11:00Z">
        <w:r w:rsidR="00B23999" w:rsidDel="001B3ED5">
          <w:rPr>
            <w:rFonts w:ascii="Times New Roman" w:eastAsia="Times New Roman" w:hAnsi="Times New Roman" w:cs="Times New Roman"/>
            <w:sz w:val="24"/>
            <w:szCs w:val="24"/>
          </w:rPr>
          <w:delText>3</w:delText>
        </w:r>
      </w:del>
      <w:r w:rsidR="00CC0DDD">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or increasing PPCP concentrations</w:t>
      </w:r>
      <w:r w:rsidR="00057DED"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 xml:space="preserve">Figure </w:t>
      </w:r>
      <w:ins w:id="600" w:author="Meyer, Michael Frederick" w:date="2021-09-24T13:07:00Z">
        <w:r w:rsidR="00D36C68">
          <w:rPr>
            <w:rFonts w:ascii="Times New Roman" w:eastAsia="Times New Roman" w:hAnsi="Times New Roman" w:cs="Times New Roman"/>
            <w:sz w:val="24"/>
            <w:szCs w:val="24"/>
          </w:rPr>
          <w:t>5</w:t>
        </w:r>
      </w:ins>
      <w:del w:id="601" w:author="Meyer, Michael Frederick" w:date="2021-09-23T16:33:00Z">
        <w:r w:rsidR="009B3B57" w:rsidRPr="007418CF" w:rsidDel="00FF6B7A">
          <w:rPr>
            <w:rFonts w:ascii="Times New Roman" w:eastAsia="Times New Roman" w:hAnsi="Times New Roman" w:cs="Times New Roman"/>
            <w:sz w:val="24"/>
            <w:szCs w:val="24"/>
          </w:rPr>
          <w:delText>7</w:delText>
        </w:r>
      </w:del>
      <w:r w:rsidR="00057DED" w:rsidRPr="007418CF">
        <w:rPr>
          <w:rFonts w:ascii="Times New Roman" w:eastAsia="Times New Roman" w:hAnsi="Times New Roman" w:cs="Times New Roman"/>
          <w:sz w:val="24"/>
          <w:szCs w:val="24"/>
        </w:rPr>
        <w:t>)</w:t>
      </w:r>
      <w:r w:rsidR="00CC0DDD">
        <w:rPr>
          <w:rFonts w:ascii="Times New Roman" w:eastAsia="Times New Roman" w:hAnsi="Times New Roman" w:cs="Times New Roman"/>
          <w:sz w:val="24"/>
          <w:szCs w:val="24"/>
        </w:rPr>
        <w:t xml:space="preserve">, but </w:t>
      </w:r>
      <w:proofErr w:type="spellStart"/>
      <w:r w:rsidR="00CC0DDD">
        <w:rPr>
          <w:rFonts w:ascii="Times New Roman" w:eastAsia="Times New Roman" w:hAnsi="Times New Roman" w:cs="Times New Roman"/>
          <w:i/>
          <w:sz w:val="24"/>
          <w:szCs w:val="24"/>
        </w:rPr>
        <w:t>Eulimnogammaurus</w:t>
      </w:r>
      <w:proofErr w:type="spellEnd"/>
      <w:r w:rsidR="00CC0DDD">
        <w:rPr>
          <w:rFonts w:ascii="Times New Roman" w:eastAsia="Times New Roman" w:hAnsi="Times New Roman" w:cs="Times New Roman"/>
          <w:i/>
          <w:sz w:val="24"/>
          <w:szCs w:val="24"/>
        </w:rPr>
        <w:t xml:space="preserve"> </w:t>
      </w:r>
      <w:proofErr w:type="spellStart"/>
      <w:r w:rsidR="00CC0DDD">
        <w:rPr>
          <w:rFonts w:ascii="Times New Roman" w:eastAsia="Times New Roman" w:hAnsi="Times New Roman" w:cs="Times New Roman"/>
          <w:i/>
          <w:sz w:val="24"/>
          <w:szCs w:val="24"/>
        </w:rPr>
        <w:t>vittatus</w:t>
      </w:r>
      <w:proofErr w:type="spellEnd"/>
      <w:r w:rsidR="00CC0DDD">
        <w:rPr>
          <w:rFonts w:ascii="Times New Roman" w:eastAsia="Times New Roman" w:hAnsi="Times New Roman" w:cs="Times New Roman"/>
          <w:sz w:val="24"/>
          <w:szCs w:val="24"/>
        </w:rPr>
        <w:t xml:space="preserve"> </w:t>
      </w:r>
      <w:proofErr w:type="spellStart"/>
      <w:r w:rsidR="00CC0DDD">
        <w:rPr>
          <w:rFonts w:ascii="Times New Roman" w:eastAsia="Times New Roman" w:hAnsi="Times New Roman" w:cs="Times New Roman"/>
          <w:sz w:val="24"/>
          <w:szCs w:val="24"/>
        </w:rPr>
        <w:t>filamentous:diatom</w:t>
      </w:r>
      <w:proofErr w:type="spellEnd"/>
      <w:r w:rsidR="00CC0DDD">
        <w:rPr>
          <w:rFonts w:ascii="Times New Roman" w:eastAsia="Times New Roman" w:hAnsi="Times New Roman" w:cs="Times New Roman"/>
          <w:sz w:val="24"/>
          <w:szCs w:val="24"/>
        </w:rPr>
        <w:t xml:space="preserve"> ratios decreased with an increasing IDW population (p = </w:t>
      </w:r>
      <w:r w:rsidR="009B1EA1">
        <w:rPr>
          <w:rFonts w:ascii="Times New Roman" w:eastAsia="Times New Roman" w:hAnsi="Times New Roman" w:cs="Times New Roman"/>
          <w:sz w:val="24"/>
          <w:szCs w:val="24"/>
        </w:rPr>
        <w:t>0.01</w:t>
      </w:r>
      <w:r w:rsidR="00CC0DDD">
        <w:rPr>
          <w:rFonts w:ascii="Times New Roman" w:eastAsia="Times New Roman" w:hAnsi="Times New Roman" w:cs="Times New Roman"/>
          <w:sz w:val="24"/>
          <w:szCs w:val="24"/>
        </w:rPr>
        <w:t>; Figure S</w:t>
      </w:r>
      <w:r w:rsidR="009B1EA1">
        <w:rPr>
          <w:rFonts w:ascii="Times New Roman" w:eastAsia="Times New Roman" w:hAnsi="Times New Roman" w:cs="Times New Roman"/>
          <w:sz w:val="24"/>
          <w:szCs w:val="24"/>
        </w:rPr>
        <w:t>1</w:t>
      </w:r>
      <w:ins w:id="602" w:author="Meyer, Michael Frederick" w:date="2022-01-11T13:11:00Z">
        <w:r w:rsidR="001B3ED5">
          <w:rPr>
            <w:rFonts w:ascii="Times New Roman" w:eastAsia="Times New Roman" w:hAnsi="Times New Roman" w:cs="Times New Roman"/>
            <w:sz w:val="24"/>
            <w:szCs w:val="24"/>
          </w:rPr>
          <w:t>4</w:t>
        </w:r>
      </w:ins>
      <w:del w:id="603" w:author="Meyer, Michael Frederick" w:date="2022-01-11T13:11:00Z">
        <w:r w:rsidR="00B23999" w:rsidDel="001B3ED5">
          <w:rPr>
            <w:rFonts w:ascii="Times New Roman" w:eastAsia="Times New Roman" w:hAnsi="Times New Roman" w:cs="Times New Roman"/>
            <w:sz w:val="24"/>
            <w:szCs w:val="24"/>
          </w:rPr>
          <w:delText>3</w:delText>
        </w:r>
      </w:del>
      <w:r w:rsidR="00CC0DDD">
        <w:rPr>
          <w:rFonts w:ascii="Times New Roman" w:eastAsia="Times New Roman" w:hAnsi="Times New Roman" w:cs="Times New Roman"/>
          <w:sz w:val="24"/>
          <w:szCs w:val="24"/>
        </w:rPr>
        <w:t xml:space="preserve">) but not PPCP concentrations </w:t>
      </w:r>
      <w:r w:rsidR="00CC0DDD" w:rsidRPr="007418CF">
        <w:rPr>
          <w:rFonts w:ascii="Times New Roman" w:eastAsia="Times New Roman" w:hAnsi="Times New Roman" w:cs="Times New Roman"/>
          <w:sz w:val="24"/>
          <w:szCs w:val="24"/>
        </w:rPr>
        <w:t xml:space="preserve">(Figure </w:t>
      </w:r>
      <w:ins w:id="604" w:author="Meyer, Michael Frederick" w:date="2021-09-24T13:07:00Z">
        <w:r w:rsidR="00D36C68">
          <w:rPr>
            <w:rFonts w:ascii="Times New Roman" w:eastAsia="Times New Roman" w:hAnsi="Times New Roman" w:cs="Times New Roman"/>
            <w:sz w:val="24"/>
            <w:szCs w:val="24"/>
          </w:rPr>
          <w:t>5</w:t>
        </w:r>
      </w:ins>
      <w:del w:id="605" w:author="Meyer, Michael Frederick" w:date="2021-09-23T16:33:00Z">
        <w:r w:rsidR="00CC0DDD" w:rsidDel="00FF6B7A">
          <w:rPr>
            <w:rFonts w:ascii="Times New Roman" w:eastAsia="Times New Roman" w:hAnsi="Times New Roman" w:cs="Times New Roman"/>
            <w:sz w:val="24"/>
            <w:szCs w:val="24"/>
          </w:rPr>
          <w:delText>7</w:delText>
        </w:r>
      </w:del>
      <w:r w:rsidR="00CC0DDD"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r w:rsidR="003C79ED" w:rsidRPr="007418CF">
        <w:rPr>
          <w:rFonts w:ascii="Times New Roman" w:eastAsia="Times New Roman" w:hAnsi="Times New Roman" w:cs="Times New Roman"/>
          <w:sz w:val="24"/>
          <w:szCs w:val="24"/>
        </w:rPr>
        <w:t>W</w:t>
      </w:r>
      <w:r w:rsidR="00057DED" w:rsidRPr="007418CF">
        <w:rPr>
          <w:rFonts w:ascii="Times New Roman" w:eastAsia="Times New Roman" w:hAnsi="Times New Roman" w:cs="Times New Roman"/>
          <w:sz w:val="24"/>
          <w:szCs w:val="24"/>
        </w:rPr>
        <w:t>hen focusing solely on the es</w:t>
      </w:r>
      <w:r w:rsidR="003C79ED" w:rsidRPr="007418CF">
        <w:rPr>
          <w:rFonts w:ascii="Times New Roman" w:eastAsia="Times New Roman" w:hAnsi="Times New Roman" w:cs="Times New Roman"/>
          <w:sz w:val="24"/>
          <w:szCs w:val="24"/>
        </w:rPr>
        <w:t>sential fatty acids 18:3ω3</w:t>
      </w:r>
      <w:r w:rsidR="00BD3693" w:rsidRPr="007418CF">
        <w:rPr>
          <w:rFonts w:ascii="Times New Roman" w:eastAsia="Times New Roman" w:hAnsi="Times New Roman" w:cs="Times New Roman"/>
          <w:sz w:val="24"/>
          <w:szCs w:val="24"/>
        </w:rPr>
        <w:t>, 18:</w:t>
      </w:r>
      <w:r w:rsidR="00F233B5" w:rsidRPr="007418CF">
        <w:rPr>
          <w:rFonts w:ascii="Times New Roman" w:eastAsia="Times New Roman" w:hAnsi="Times New Roman" w:cs="Times New Roman"/>
          <w:sz w:val="24"/>
          <w:szCs w:val="24"/>
        </w:rPr>
        <w:t>2</w:t>
      </w:r>
      <w:r w:rsidR="00BD3693" w:rsidRPr="007418CF">
        <w:rPr>
          <w:rFonts w:ascii="Times New Roman" w:eastAsia="Times New Roman" w:hAnsi="Times New Roman" w:cs="Times New Roman"/>
          <w:sz w:val="24"/>
          <w:szCs w:val="24"/>
        </w:rPr>
        <w:t>ω</w:t>
      </w:r>
      <w:r w:rsidR="00F233B5" w:rsidRPr="007418CF">
        <w:rPr>
          <w:rFonts w:ascii="Times New Roman" w:eastAsia="Times New Roman" w:hAnsi="Times New Roman" w:cs="Times New Roman"/>
          <w:sz w:val="24"/>
          <w:szCs w:val="24"/>
        </w:rPr>
        <w:t>6</w:t>
      </w:r>
      <w:r w:rsidR="00FB5D5F" w:rsidRPr="007418CF">
        <w:rPr>
          <w:rFonts w:ascii="Times New Roman" w:eastAsia="Times New Roman" w:hAnsi="Times New Roman" w:cs="Times New Roman"/>
          <w:sz w:val="24"/>
          <w:szCs w:val="24"/>
        </w:rPr>
        <w:t>,</w:t>
      </w:r>
      <w:r w:rsidR="003C79ED" w:rsidRPr="007418CF">
        <w:rPr>
          <w:rFonts w:ascii="Times New Roman" w:eastAsia="Times New Roman" w:hAnsi="Times New Roman" w:cs="Times New Roman"/>
          <w:sz w:val="24"/>
          <w:szCs w:val="24"/>
        </w:rPr>
        <w:t xml:space="preserve"> and 20:5ω3, the same pattern</w:t>
      </w:r>
      <w:r w:rsidR="00CC0DDD">
        <w:rPr>
          <w:rFonts w:ascii="Times New Roman" w:eastAsia="Times New Roman" w:hAnsi="Times New Roman" w:cs="Times New Roman"/>
          <w:sz w:val="24"/>
          <w:szCs w:val="24"/>
        </w:rPr>
        <w:t>s</w:t>
      </w:r>
      <w:r w:rsidR="003C79ED" w:rsidRPr="007418CF">
        <w:rPr>
          <w:rFonts w:ascii="Times New Roman" w:eastAsia="Times New Roman" w:hAnsi="Times New Roman" w:cs="Times New Roman"/>
          <w:sz w:val="24"/>
          <w:szCs w:val="24"/>
        </w:rPr>
        <w:t xml:space="preserve"> w</w:t>
      </w:r>
      <w:r w:rsidR="00FB748C">
        <w:rPr>
          <w:rFonts w:ascii="Times New Roman" w:eastAsia="Times New Roman" w:hAnsi="Times New Roman" w:cs="Times New Roman"/>
          <w:sz w:val="24"/>
          <w:szCs w:val="24"/>
        </w:rPr>
        <w:t>ere</w:t>
      </w:r>
      <w:r w:rsidR="003C79ED" w:rsidRPr="007418CF">
        <w:rPr>
          <w:rFonts w:ascii="Times New Roman" w:eastAsia="Times New Roman" w:hAnsi="Times New Roman" w:cs="Times New Roman"/>
          <w:sz w:val="24"/>
          <w:szCs w:val="24"/>
        </w:rPr>
        <w:t xml:space="preserve"> observed in both periphyton </w:t>
      </w:r>
      <w:del w:id="606" w:author="Meyer, Michael Frederick" w:date="2022-01-10T10:09:00Z">
        <w:r w:rsidR="003C79ED" w:rsidRPr="007418CF" w:rsidDel="0010466A">
          <w:rPr>
            <w:rFonts w:ascii="Times New Roman" w:eastAsia="Times New Roman" w:hAnsi="Times New Roman" w:cs="Times New Roman"/>
            <w:sz w:val="24"/>
            <w:szCs w:val="24"/>
          </w:rPr>
          <w:delText>(R</w:delText>
        </w:r>
        <w:r w:rsidR="003C79ED" w:rsidRPr="007418CF" w:rsidDel="0010466A">
          <w:rPr>
            <w:rFonts w:ascii="Times New Roman" w:eastAsia="Times New Roman" w:hAnsi="Times New Roman" w:cs="Times New Roman"/>
            <w:sz w:val="24"/>
            <w:szCs w:val="24"/>
            <w:vertAlign w:val="superscript"/>
          </w:rPr>
          <w:delText xml:space="preserve">2 </w:delText>
        </w:r>
        <w:r w:rsidR="003C79ED" w:rsidRPr="007418CF" w:rsidDel="0010466A">
          <w:rPr>
            <w:rFonts w:ascii="Times New Roman" w:eastAsia="Times New Roman" w:hAnsi="Times New Roman" w:cs="Times New Roman"/>
            <w:sz w:val="24"/>
            <w:szCs w:val="24"/>
          </w:rPr>
          <w:delText xml:space="preserve">= 0.73; p = 0.02) </w:delText>
        </w:r>
      </w:del>
      <w:r w:rsidR="003C79ED" w:rsidRPr="007418CF">
        <w:rPr>
          <w:rFonts w:ascii="Times New Roman" w:eastAsia="Times New Roman" w:hAnsi="Times New Roman" w:cs="Times New Roman"/>
          <w:sz w:val="24"/>
          <w:szCs w:val="24"/>
        </w:rPr>
        <w:t>and amphipods (</w:t>
      </w:r>
      <w:r w:rsidR="009B3B57" w:rsidRPr="007418CF">
        <w:rPr>
          <w:rFonts w:ascii="Times New Roman" w:eastAsia="Times New Roman" w:hAnsi="Times New Roman" w:cs="Times New Roman"/>
          <w:sz w:val="24"/>
          <w:szCs w:val="24"/>
        </w:rPr>
        <w:t xml:space="preserve">Figure </w:t>
      </w:r>
      <w:ins w:id="607" w:author="Meyer, Michael Frederick" w:date="2021-09-24T13:07:00Z">
        <w:r w:rsidR="00D36C68">
          <w:rPr>
            <w:rFonts w:ascii="Times New Roman" w:eastAsia="Times New Roman" w:hAnsi="Times New Roman" w:cs="Times New Roman"/>
            <w:sz w:val="24"/>
            <w:szCs w:val="24"/>
          </w:rPr>
          <w:t>5</w:t>
        </w:r>
      </w:ins>
      <w:del w:id="608" w:author="Meyer, Michael Frederick" w:date="2021-09-23T16:33:00Z">
        <w:r w:rsidR="009B3B57" w:rsidRPr="007418CF" w:rsidDel="00FF6B7A">
          <w:rPr>
            <w:rFonts w:ascii="Times New Roman" w:eastAsia="Times New Roman" w:hAnsi="Times New Roman" w:cs="Times New Roman"/>
            <w:sz w:val="24"/>
            <w:szCs w:val="24"/>
          </w:rPr>
          <w:delText>7</w:delText>
        </w:r>
      </w:del>
      <w:r w:rsidR="00CC0DDD">
        <w:rPr>
          <w:rFonts w:ascii="Times New Roman" w:eastAsia="Times New Roman" w:hAnsi="Times New Roman" w:cs="Times New Roman"/>
          <w:sz w:val="24"/>
          <w:szCs w:val="24"/>
        </w:rPr>
        <w:t>; S</w:t>
      </w:r>
      <w:r w:rsidR="009B1EA1">
        <w:rPr>
          <w:rFonts w:ascii="Times New Roman" w:eastAsia="Times New Roman" w:hAnsi="Times New Roman" w:cs="Times New Roman"/>
          <w:sz w:val="24"/>
          <w:szCs w:val="24"/>
        </w:rPr>
        <w:t>1</w:t>
      </w:r>
      <w:ins w:id="609" w:author="Meyer, Michael Frederick" w:date="2022-01-11T13:11:00Z">
        <w:r w:rsidR="001B3ED5">
          <w:rPr>
            <w:rFonts w:ascii="Times New Roman" w:eastAsia="Times New Roman" w:hAnsi="Times New Roman" w:cs="Times New Roman"/>
            <w:sz w:val="24"/>
            <w:szCs w:val="24"/>
          </w:rPr>
          <w:t>4</w:t>
        </w:r>
      </w:ins>
      <w:del w:id="610" w:author="Meyer, Michael Frederick" w:date="2022-01-11T13:11:00Z">
        <w:r w:rsidR="00D96BE2" w:rsidDel="001B3ED5">
          <w:rPr>
            <w:rFonts w:ascii="Times New Roman" w:eastAsia="Times New Roman" w:hAnsi="Times New Roman" w:cs="Times New Roman"/>
            <w:sz w:val="24"/>
            <w:szCs w:val="24"/>
          </w:rPr>
          <w:delText>3</w:delText>
        </w:r>
      </w:del>
      <w:r w:rsidR="003C79ED" w:rsidRPr="007418CF">
        <w:rPr>
          <w:rFonts w:ascii="Times New Roman" w:eastAsia="Times New Roman" w:hAnsi="Times New Roman" w:cs="Times New Roman"/>
          <w:sz w:val="24"/>
          <w:szCs w:val="24"/>
        </w:rPr>
        <w:t>).</w:t>
      </w:r>
      <w:r w:rsidR="007D12DB" w:rsidRPr="007418C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Permutational analyses for both regression analyses supported these trends. P- and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values estimated for periphyton models were within the </w:t>
      </w:r>
      <w:r w:rsidR="00FC3CB6">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margins in </w:t>
      </w:r>
      <w:r w:rsidR="00CC0DDD">
        <w:rPr>
          <w:rFonts w:ascii="Times New Roman" w:eastAsia="Times New Roman" w:hAnsi="Times New Roman" w:cs="Times New Roman"/>
          <w:sz w:val="24"/>
          <w:szCs w:val="24"/>
        </w:rPr>
        <w:t>comparison</w:t>
      </w:r>
      <w:r>
        <w:rPr>
          <w:rFonts w:ascii="Times New Roman" w:eastAsia="Times New Roman" w:hAnsi="Times New Roman" w:cs="Times New Roman"/>
          <w:sz w:val="24"/>
          <w:szCs w:val="24"/>
        </w:rPr>
        <w:t xml:space="preserve"> to models produced with a randomized dataset (Figure </w:t>
      </w:r>
      <w:r w:rsidR="00447FAC">
        <w:rPr>
          <w:rFonts w:ascii="Times New Roman" w:eastAsia="Times New Roman" w:hAnsi="Times New Roman" w:cs="Times New Roman"/>
          <w:sz w:val="24"/>
          <w:szCs w:val="24"/>
        </w:rPr>
        <w:t>S1</w:t>
      </w:r>
      <w:ins w:id="611" w:author="Meyer, Michael Frederick" w:date="2022-01-11T13:12:00Z">
        <w:r w:rsidR="001B3ED5">
          <w:rPr>
            <w:rFonts w:ascii="Times New Roman" w:eastAsia="Times New Roman" w:hAnsi="Times New Roman" w:cs="Times New Roman"/>
            <w:sz w:val="24"/>
            <w:szCs w:val="24"/>
          </w:rPr>
          <w:t>2</w:t>
        </w:r>
      </w:ins>
      <w:del w:id="612" w:author="Meyer, Michael Frederick" w:date="2022-01-11T13:12:00Z">
        <w:r w:rsidR="00102EC9" w:rsidDel="001B3ED5">
          <w:rPr>
            <w:rFonts w:ascii="Times New Roman" w:eastAsia="Times New Roman" w:hAnsi="Times New Roman" w:cs="Times New Roman"/>
            <w:sz w:val="24"/>
            <w:szCs w:val="24"/>
          </w:rPr>
          <w:delText>1</w:delText>
        </w:r>
      </w:del>
      <w:r w:rsidR="00B23999">
        <w:rPr>
          <w:rFonts w:ascii="Times New Roman" w:eastAsia="Times New Roman" w:hAnsi="Times New Roman" w:cs="Times New Roman"/>
          <w:sz w:val="24"/>
          <w:szCs w:val="24"/>
        </w:rPr>
        <w:t>-1</w:t>
      </w:r>
      <w:ins w:id="613" w:author="Meyer, Michael Frederick" w:date="2022-01-11T13:12:00Z">
        <w:r w:rsidR="001B3ED5">
          <w:rPr>
            <w:rFonts w:ascii="Times New Roman" w:eastAsia="Times New Roman" w:hAnsi="Times New Roman" w:cs="Times New Roman"/>
            <w:sz w:val="24"/>
            <w:szCs w:val="24"/>
          </w:rPr>
          <w:t>3</w:t>
        </w:r>
      </w:ins>
      <w:del w:id="614" w:author="Meyer, Michael Frederick" w:date="2022-01-11T13:12:00Z">
        <w:r w:rsidR="00102EC9" w:rsidDel="001B3ED5">
          <w:rPr>
            <w:rFonts w:ascii="Times New Roman" w:eastAsia="Times New Roman" w:hAnsi="Times New Roman" w:cs="Times New Roman"/>
            <w:sz w:val="24"/>
            <w:szCs w:val="24"/>
          </w:rPr>
          <w:delText>2</w:delText>
        </w:r>
      </w:del>
      <w:r w:rsidR="00447FAC">
        <w:rPr>
          <w:rFonts w:ascii="Times New Roman" w:eastAsia="Times New Roman" w:hAnsi="Times New Roman" w:cs="Times New Roman"/>
          <w:sz w:val="24"/>
          <w:szCs w:val="24"/>
        </w:rPr>
        <w:t>; S1</w:t>
      </w:r>
      <w:ins w:id="615" w:author="Meyer, Michael Frederick" w:date="2022-01-11T13:12:00Z">
        <w:r w:rsidR="001B3ED5">
          <w:rPr>
            <w:rFonts w:ascii="Times New Roman" w:eastAsia="Times New Roman" w:hAnsi="Times New Roman" w:cs="Times New Roman"/>
            <w:sz w:val="24"/>
            <w:szCs w:val="24"/>
          </w:rPr>
          <w:t>5</w:t>
        </w:r>
      </w:ins>
      <w:del w:id="616" w:author="Meyer, Michael Frederick" w:date="2022-01-11T13:12:00Z">
        <w:r w:rsidR="00B23999" w:rsidDel="001B3ED5">
          <w:rPr>
            <w:rFonts w:ascii="Times New Roman" w:eastAsia="Times New Roman" w:hAnsi="Times New Roman" w:cs="Times New Roman"/>
            <w:sz w:val="24"/>
            <w:szCs w:val="24"/>
          </w:rPr>
          <w:delText>4</w:delText>
        </w:r>
      </w:del>
      <w:r w:rsidR="00447FAC">
        <w:rPr>
          <w:rFonts w:ascii="Times New Roman" w:eastAsia="Times New Roman" w:hAnsi="Times New Roman" w:cs="Times New Roman"/>
          <w:sz w:val="24"/>
          <w:szCs w:val="24"/>
        </w:rPr>
        <w:t>-1</w:t>
      </w:r>
      <w:ins w:id="617" w:author="Meyer, Michael Frederick" w:date="2022-01-11T13:12:00Z">
        <w:r w:rsidR="001B3ED5">
          <w:rPr>
            <w:rFonts w:ascii="Times New Roman" w:eastAsia="Times New Roman" w:hAnsi="Times New Roman" w:cs="Times New Roman"/>
            <w:sz w:val="24"/>
            <w:szCs w:val="24"/>
          </w:rPr>
          <w:t>6</w:t>
        </w:r>
      </w:ins>
      <w:del w:id="618" w:author="Meyer, Michael Frederick" w:date="2022-01-11T13:12:00Z">
        <w:r w:rsidR="00447FAC" w:rsidDel="001B3ED5">
          <w:rPr>
            <w:rFonts w:ascii="Times New Roman" w:eastAsia="Times New Roman" w:hAnsi="Times New Roman" w:cs="Times New Roman"/>
            <w:sz w:val="24"/>
            <w:szCs w:val="24"/>
          </w:rPr>
          <w:delText>5</w:delText>
        </w:r>
      </w:del>
      <w:r>
        <w:rPr>
          <w:rFonts w:ascii="Times New Roman" w:eastAsia="Times New Roman" w:hAnsi="Times New Roman" w:cs="Times New Roman"/>
          <w:sz w:val="24"/>
          <w:szCs w:val="24"/>
        </w:rPr>
        <w:t xml:space="preserve">). </w:t>
      </w:r>
      <w:r w:rsidR="006501C2">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odel estimates for both </w:t>
      </w:r>
      <w:r w:rsidRPr="00104F77">
        <w:rPr>
          <w:rFonts w:ascii="Times New Roman" w:eastAsia="Times New Roman" w:hAnsi="Times New Roman" w:cs="Times New Roman"/>
          <w:i/>
          <w:sz w:val="24"/>
          <w:szCs w:val="24"/>
        </w:rPr>
        <w:t xml:space="preserve">E. </w:t>
      </w:r>
      <w:proofErr w:type="spellStart"/>
      <w:r w:rsidRPr="00104F77">
        <w:rPr>
          <w:rFonts w:ascii="Times New Roman" w:eastAsia="Times New Roman" w:hAnsi="Times New Roman" w:cs="Times New Roman"/>
          <w:i/>
          <w:sz w:val="24"/>
          <w:szCs w:val="24"/>
        </w:rPr>
        <w:t>verr</w:t>
      </w:r>
      <w:r w:rsidR="006501C2">
        <w:rPr>
          <w:rFonts w:ascii="Times New Roman" w:eastAsia="Times New Roman" w:hAnsi="Times New Roman" w:cs="Times New Roman"/>
          <w:i/>
          <w:sz w:val="24"/>
          <w:szCs w:val="24"/>
        </w:rPr>
        <w:t>u</w:t>
      </w:r>
      <w:r w:rsidRPr="00104F77">
        <w:rPr>
          <w:rFonts w:ascii="Times New Roman" w:eastAsia="Times New Roman" w:hAnsi="Times New Roman" w:cs="Times New Roman"/>
          <w:i/>
          <w:sz w:val="24"/>
          <w:szCs w:val="24"/>
        </w:rPr>
        <w:t>c</w:t>
      </w:r>
      <w:r w:rsidR="006501C2">
        <w:rPr>
          <w:rFonts w:ascii="Times New Roman" w:eastAsia="Times New Roman" w:hAnsi="Times New Roman" w:cs="Times New Roman"/>
          <w:i/>
          <w:sz w:val="24"/>
          <w:szCs w:val="24"/>
        </w:rPr>
        <w:t>osu</w:t>
      </w:r>
      <w:r w:rsidRPr="00104F77">
        <w:rPr>
          <w:rFonts w:ascii="Times New Roman" w:eastAsia="Times New Roman" w:hAnsi="Times New Roman" w:cs="Times New Roman"/>
          <w:i/>
          <w:sz w:val="24"/>
          <w:szCs w:val="24"/>
        </w:rPr>
        <w:t>s</w:t>
      </w:r>
      <w:proofErr w:type="spellEnd"/>
      <w:r>
        <w:rPr>
          <w:rFonts w:ascii="Times New Roman" w:eastAsia="Times New Roman" w:hAnsi="Times New Roman" w:cs="Times New Roman"/>
          <w:sz w:val="24"/>
          <w:szCs w:val="24"/>
        </w:rPr>
        <w:t xml:space="preserve"> and </w:t>
      </w:r>
      <w:r w:rsidRPr="00104F77">
        <w:rPr>
          <w:rFonts w:ascii="Times New Roman" w:eastAsia="Times New Roman" w:hAnsi="Times New Roman" w:cs="Times New Roman"/>
          <w:i/>
          <w:sz w:val="24"/>
          <w:szCs w:val="24"/>
        </w:rPr>
        <w:t xml:space="preserve">E. </w:t>
      </w:r>
      <w:proofErr w:type="spellStart"/>
      <w:r w:rsidRPr="00104F77">
        <w:rPr>
          <w:rFonts w:ascii="Times New Roman" w:eastAsia="Times New Roman" w:hAnsi="Times New Roman" w:cs="Times New Roman"/>
          <w:i/>
          <w:sz w:val="24"/>
          <w:szCs w:val="24"/>
        </w:rPr>
        <w:t>vittatus</w:t>
      </w:r>
      <w:proofErr w:type="spellEnd"/>
      <w:r>
        <w:rPr>
          <w:rFonts w:ascii="Times New Roman" w:eastAsia="Times New Roman" w:hAnsi="Times New Roman" w:cs="Times New Roman"/>
          <w:sz w:val="24"/>
          <w:szCs w:val="24"/>
        </w:rPr>
        <w:t xml:space="preserve"> were more reflective of those observed from randomized datasets</w:t>
      </w:r>
      <w:r w:rsidR="00447FAC">
        <w:rPr>
          <w:rFonts w:ascii="Times New Roman" w:eastAsia="Times New Roman" w:hAnsi="Times New Roman" w:cs="Times New Roman"/>
          <w:sz w:val="24"/>
          <w:szCs w:val="24"/>
        </w:rPr>
        <w:t xml:space="preserve"> (Figure S1</w:t>
      </w:r>
      <w:ins w:id="619" w:author="Meyer, Michael Frederick" w:date="2022-01-11T13:12:00Z">
        <w:r w:rsidR="001B3ED5">
          <w:rPr>
            <w:rFonts w:ascii="Times New Roman" w:eastAsia="Times New Roman" w:hAnsi="Times New Roman" w:cs="Times New Roman"/>
            <w:sz w:val="24"/>
            <w:szCs w:val="24"/>
          </w:rPr>
          <w:t>2</w:t>
        </w:r>
      </w:ins>
      <w:del w:id="620" w:author="Meyer, Michael Frederick" w:date="2022-01-11T13:12:00Z">
        <w:r w:rsidR="00102EC9" w:rsidDel="001B3ED5">
          <w:rPr>
            <w:rFonts w:ascii="Times New Roman" w:eastAsia="Times New Roman" w:hAnsi="Times New Roman" w:cs="Times New Roman"/>
            <w:sz w:val="24"/>
            <w:szCs w:val="24"/>
          </w:rPr>
          <w:delText>1</w:delText>
        </w:r>
      </w:del>
      <w:r w:rsidR="00B23999">
        <w:rPr>
          <w:rFonts w:ascii="Times New Roman" w:eastAsia="Times New Roman" w:hAnsi="Times New Roman" w:cs="Times New Roman"/>
          <w:sz w:val="24"/>
          <w:szCs w:val="24"/>
        </w:rPr>
        <w:t>-1</w:t>
      </w:r>
      <w:ins w:id="621" w:author="Meyer, Michael Frederick" w:date="2022-01-11T13:12:00Z">
        <w:r w:rsidR="001B3ED5">
          <w:rPr>
            <w:rFonts w:ascii="Times New Roman" w:eastAsia="Times New Roman" w:hAnsi="Times New Roman" w:cs="Times New Roman"/>
            <w:sz w:val="24"/>
            <w:szCs w:val="24"/>
          </w:rPr>
          <w:t>3</w:t>
        </w:r>
      </w:ins>
      <w:del w:id="622" w:author="Meyer, Michael Frederick" w:date="2022-01-11T13:12:00Z">
        <w:r w:rsidR="00102EC9" w:rsidDel="001B3ED5">
          <w:rPr>
            <w:rFonts w:ascii="Times New Roman" w:eastAsia="Times New Roman" w:hAnsi="Times New Roman" w:cs="Times New Roman"/>
            <w:sz w:val="24"/>
            <w:szCs w:val="24"/>
          </w:rPr>
          <w:delText>2</w:delText>
        </w:r>
      </w:del>
      <w:r w:rsidR="00447FAC">
        <w:rPr>
          <w:rFonts w:ascii="Times New Roman" w:eastAsia="Times New Roman" w:hAnsi="Times New Roman" w:cs="Times New Roman"/>
          <w:sz w:val="24"/>
          <w:szCs w:val="24"/>
        </w:rPr>
        <w:t>; S1</w:t>
      </w:r>
      <w:ins w:id="623" w:author="Meyer, Michael Frederick" w:date="2022-01-11T13:12:00Z">
        <w:r w:rsidR="001B3ED5">
          <w:rPr>
            <w:rFonts w:ascii="Times New Roman" w:eastAsia="Times New Roman" w:hAnsi="Times New Roman" w:cs="Times New Roman"/>
            <w:sz w:val="24"/>
            <w:szCs w:val="24"/>
          </w:rPr>
          <w:t>5</w:t>
        </w:r>
      </w:ins>
      <w:del w:id="624" w:author="Meyer, Michael Frederick" w:date="2022-01-11T13:12:00Z">
        <w:r w:rsidR="00B23999" w:rsidDel="001B3ED5">
          <w:rPr>
            <w:rFonts w:ascii="Times New Roman" w:eastAsia="Times New Roman" w:hAnsi="Times New Roman" w:cs="Times New Roman"/>
            <w:sz w:val="24"/>
            <w:szCs w:val="24"/>
          </w:rPr>
          <w:delText>4</w:delText>
        </w:r>
      </w:del>
      <w:r w:rsidR="00447FAC">
        <w:rPr>
          <w:rFonts w:ascii="Times New Roman" w:eastAsia="Times New Roman" w:hAnsi="Times New Roman" w:cs="Times New Roman"/>
          <w:sz w:val="24"/>
          <w:szCs w:val="24"/>
        </w:rPr>
        <w:t>-1</w:t>
      </w:r>
      <w:ins w:id="625" w:author="Meyer, Michael Frederick" w:date="2022-01-11T13:12:00Z">
        <w:r w:rsidR="001B3ED5">
          <w:rPr>
            <w:rFonts w:ascii="Times New Roman" w:eastAsia="Times New Roman" w:hAnsi="Times New Roman" w:cs="Times New Roman"/>
            <w:sz w:val="24"/>
            <w:szCs w:val="24"/>
          </w:rPr>
          <w:t>6</w:t>
        </w:r>
      </w:ins>
      <w:del w:id="626" w:author="Meyer, Michael Frederick" w:date="2022-01-11T13:12:00Z">
        <w:r w:rsidR="00447FAC" w:rsidDel="001B3ED5">
          <w:rPr>
            <w:rFonts w:ascii="Times New Roman" w:eastAsia="Times New Roman" w:hAnsi="Times New Roman" w:cs="Times New Roman"/>
            <w:sz w:val="24"/>
            <w:szCs w:val="24"/>
          </w:rPr>
          <w:delText>5</w:delText>
        </w:r>
      </w:del>
      <w:r w:rsidR="00447FA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3BA7C917" w14:textId="77777777" w:rsidR="00715D55" w:rsidRPr="007418CF" w:rsidRDefault="00715D55" w:rsidP="00F31B90">
      <w:pPr>
        <w:spacing w:line="480" w:lineRule="auto"/>
        <w:rPr>
          <w:rFonts w:ascii="Times New Roman" w:eastAsia="Times New Roman" w:hAnsi="Times New Roman" w:cs="Times New Roman"/>
          <w:sz w:val="24"/>
          <w:szCs w:val="24"/>
        </w:rPr>
      </w:pPr>
    </w:p>
    <w:p w14:paraId="34328415" w14:textId="523F10EB" w:rsidR="00685D80"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b/>
          <w:sz w:val="24"/>
          <w:szCs w:val="24"/>
        </w:rPr>
        <w:t>Discussion</w:t>
      </w:r>
    </w:p>
    <w:p w14:paraId="2598C525" w14:textId="5561ED90" w:rsidR="006B1D2B" w:rsidRPr="007418CF" w:rsidRDefault="006B1D2B"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Our combined results </w:t>
      </w:r>
      <w:r w:rsidR="00C239E7" w:rsidRPr="007418CF">
        <w:rPr>
          <w:rFonts w:ascii="Times New Roman" w:eastAsia="Times New Roman" w:hAnsi="Times New Roman" w:cs="Times New Roman"/>
          <w:sz w:val="24"/>
          <w:szCs w:val="24"/>
        </w:rPr>
        <w:t>corrob</w:t>
      </w:r>
      <w:r w:rsidR="004668F9" w:rsidRPr="007418CF">
        <w:rPr>
          <w:rFonts w:ascii="Times New Roman" w:eastAsia="Times New Roman" w:hAnsi="Times New Roman" w:cs="Times New Roman"/>
          <w:sz w:val="24"/>
          <w:szCs w:val="24"/>
        </w:rPr>
        <w:t xml:space="preserve">orate previous </w:t>
      </w:r>
      <w:r w:rsidR="00854325" w:rsidRPr="007418CF">
        <w:rPr>
          <w:rFonts w:ascii="Times New Roman" w:eastAsia="Times New Roman" w:hAnsi="Times New Roman" w:cs="Times New Roman"/>
          <w:sz w:val="24"/>
          <w:szCs w:val="24"/>
        </w:rPr>
        <w:t xml:space="preserve">findings </w:t>
      </w:r>
      <w:r w:rsidR="004668F9" w:rsidRPr="007418CF">
        <w:rPr>
          <w:rFonts w:ascii="Times New Roman" w:eastAsia="Times New Roman" w:hAnsi="Times New Roman" w:cs="Times New Roman"/>
          <w:sz w:val="24"/>
          <w:szCs w:val="24"/>
        </w:rPr>
        <w:t xml:space="preserve">(e.g., </w:t>
      </w:r>
      <w:proofErr w:type="spellStart"/>
      <w:r w:rsidR="004668F9" w:rsidRPr="007418CF">
        <w:rPr>
          <w:rFonts w:ascii="Times New Roman" w:eastAsia="Times New Roman" w:hAnsi="Times New Roman" w:cs="Times New Roman"/>
          <w:sz w:val="24"/>
          <w:szCs w:val="24"/>
        </w:rPr>
        <w:t>Timoshkin</w:t>
      </w:r>
      <w:proofErr w:type="spellEnd"/>
      <w:r w:rsidR="004668F9" w:rsidRPr="007418CF">
        <w:rPr>
          <w:rFonts w:ascii="Times New Roman" w:eastAsia="Times New Roman" w:hAnsi="Times New Roman" w:cs="Times New Roman"/>
          <w:sz w:val="24"/>
          <w:szCs w:val="24"/>
        </w:rPr>
        <w:t xml:space="preserve"> et al., 2016; 2018) that sewage pollution is entering Lake Baikal’s nearshore area and likely </w:t>
      </w:r>
      <w:r w:rsidR="003E64B9" w:rsidRPr="007418CF">
        <w:rPr>
          <w:rFonts w:ascii="Times New Roman" w:eastAsia="Times New Roman" w:hAnsi="Times New Roman" w:cs="Times New Roman"/>
          <w:sz w:val="24"/>
          <w:szCs w:val="24"/>
        </w:rPr>
        <w:t xml:space="preserve">is </w:t>
      </w:r>
      <w:r w:rsidR="00191FD0" w:rsidRPr="007418CF">
        <w:rPr>
          <w:rFonts w:ascii="Times New Roman" w:eastAsia="Times New Roman" w:hAnsi="Times New Roman" w:cs="Times New Roman"/>
          <w:sz w:val="24"/>
          <w:szCs w:val="24"/>
        </w:rPr>
        <w:t xml:space="preserve">responsible for changes in </w:t>
      </w:r>
      <w:r w:rsidR="004668F9" w:rsidRPr="007418CF">
        <w:rPr>
          <w:rFonts w:ascii="Times New Roman" w:eastAsia="Times New Roman" w:hAnsi="Times New Roman" w:cs="Times New Roman"/>
          <w:sz w:val="24"/>
          <w:szCs w:val="24"/>
        </w:rPr>
        <w:t>nearshore benthic communities. Unlike previous studies, we</w:t>
      </w:r>
      <w:r w:rsidR="00190BF3" w:rsidRPr="007418CF">
        <w:rPr>
          <w:rFonts w:ascii="Times New Roman" w:eastAsia="Times New Roman" w:hAnsi="Times New Roman" w:cs="Times New Roman"/>
          <w:sz w:val="24"/>
          <w:szCs w:val="24"/>
        </w:rPr>
        <w:t xml:space="preserve"> were able to</w:t>
      </w:r>
      <w:r w:rsidR="004668F9" w:rsidRPr="007418CF">
        <w:rPr>
          <w:rFonts w:ascii="Times New Roman" w:eastAsia="Times New Roman" w:hAnsi="Times New Roman" w:cs="Times New Roman"/>
          <w:sz w:val="24"/>
          <w:szCs w:val="24"/>
        </w:rPr>
        <w:t xml:space="preserve"> incorporate</w:t>
      </w:r>
      <w:ins w:id="627" w:author="Tedy Ozersky" w:date="2022-02-05T16:20:00Z">
        <w:r w:rsidR="002F22DC">
          <w:rPr>
            <w:rFonts w:ascii="Times New Roman" w:eastAsia="Times New Roman" w:hAnsi="Times New Roman" w:cs="Times New Roman"/>
            <w:sz w:val="24"/>
            <w:szCs w:val="24"/>
          </w:rPr>
          <w:t xml:space="preserve"> several</w:t>
        </w:r>
      </w:ins>
      <w:r w:rsidR="004668F9" w:rsidRPr="007418CF">
        <w:rPr>
          <w:rFonts w:ascii="Times New Roman" w:eastAsia="Times New Roman" w:hAnsi="Times New Roman" w:cs="Times New Roman"/>
          <w:sz w:val="24"/>
          <w:szCs w:val="24"/>
        </w:rPr>
        <w:t xml:space="preserve"> </w:t>
      </w:r>
      <w:r w:rsidR="00CC0FCC" w:rsidRPr="007418CF">
        <w:rPr>
          <w:rFonts w:ascii="Times New Roman" w:eastAsia="Times New Roman" w:hAnsi="Times New Roman" w:cs="Times New Roman"/>
          <w:sz w:val="24"/>
          <w:szCs w:val="24"/>
        </w:rPr>
        <w:t xml:space="preserve">highly </w:t>
      </w:r>
      <w:r w:rsidR="00205279" w:rsidRPr="007418CF">
        <w:rPr>
          <w:rFonts w:ascii="Times New Roman" w:eastAsia="Times New Roman" w:hAnsi="Times New Roman" w:cs="Times New Roman"/>
          <w:sz w:val="24"/>
          <w:szCs w:val="24"/>
        </w:rPr>
        <w:t>specific</w:t>
      </w:r>
      <w:r w:rsidR="00CC0FCC" w:rsidRPr="007418CF">
        <w:rPr>
          <w:rFonts w:ascii="Times New Roman" w:eastAsia="Times New Roman" w:hAnsi="Times New Roman" w:cs="Times New Roman"/>
          <w:sz w:val="24"/>
          <w:szCs w:val="24"/>
        </w:rPr>
        <w:t xml:space="preserve"> indicators of sewage pollution and food web structure to </w:t>
      </w:r>
      <w:r w:rsidR="00181540">
        <w:rPr>
          <w:rFonts w:ascii="Times New Roman" w:eastAsia="Times New Roman" w:hAnsi="Times New Roman" w:cs="Times New Roman"/>
          <w:sz w:val="24"/>
          <w:szCs w:val="24"/>
        </w:rPr>
        <w:t>describe</w:t>
      </w:r>
      <w:r w:rsidR="00181540" w:rsidRPr="007418CF">
        <w:rPr>
          <w:rFonts w:ascii="Times New Roman" w:eastAsia="Times New Roman" w:hAnsi="Times New Roman" w:cs="Times New Roman"/>
          <w:sz w:val="24"/>
          <w:szCs w:val="24"/>
        </w:rPr>
        <w:t xml:space="preserve"> </w:t>
      </w:r>
      <w:r w:rsidR="00765F65" w:rsidRPr="007418CF">
        <w:rPr>
          <w:rFonts w:ascii="Times New Roman" w:eastAsia="Times New Roman" w:hAnsi="Times New Roman" w:cs="Times New Roman"/>
          <w:sz w:val="24"/>
          <w:szCs w:val="24"/>
        </w:rPr>
        <w:t>direct, quantitative relationships between human development and ecological responses</w:t>
      </w:r>
      <w:r w:rsidR="00CC0FCC" w:rsidRPr="007418CF">
        <w:rPr>
          <w:rFonts w:ascii="Times New Roman" w:eastAsia="Times New Roman" w:hAnsi="Times New Roman" w:cs="Times New Roman"/>
          <w:sz w:val="24"/>
          <w:szCs w:val="24"/>
        </w:rPr>
        <w:t xml:space="preserve">. </w:t>
      </w:r>
    </w:p>
    <w:p w14:paraId="5D7A7C51" w14:textId="77777777" w:rsidR="006B1D2B" w:rsidRPr="007418CF" w:rsidRDefault="006B1D2B" w:rsidP="00F31B90">
      <w:pPr>
        <w:spacing w:line="480" w:lineRule="auto"/>
        <w:rPr>
          <w:rFonts w:ascii="Times New Roman" w:eastAsia="Times New Roman" w:hAnsi="Times New Roman" w:cs="Times New Roman"/>
          <w:sz w:val="24"/>
          <w:szCs w:val="24"/>
        </w:rPr>
      </w:pPr>
    </w:p>
    <w:p w14:paraId="79AB3792" w14:textId="6FE40687" w:rsidR="00784575" w:rsidRPr="007418CF" w:rsidRDefault="00784575"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Relating human settlements to sewage indicator concentrations </w:t>
      </w:r>
    </w:p>
    <w:p w14:paraId="2CF767C4" w14:textId="4008B4E8" w:rsidR="00E63B3C" w:rsidRPr="007418CF" w:rsidRDefault="00705FF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 agreement </w:t>
      </w:r>
      <w:r w:rsidR="00D8535D" w:rsidRPr="007418CF">
        <w:rPr>
          <w:rFonts w:ascii="Times New Roman" w:eastAsia="Times New Roman" w:hAnsi="Times New Roman" w:cs="Times New Roman"/>
          <w:sz w:val="24"/>
          <w:szCs w:val="24"/>
        </w:rPr>
        <w:t xml:space="preserve">with our expectations, </w:t>
      </w:r>
      <w:r w:rsidRPr="007418CF">
        <w:rPr>
          <w:rFonts w:ascii="Times New Roman" w:eastAsia="Times New Roman" w:hAnsi="Times New Roman" w:cs="Times New Roman"/>
          <w:sz w:val="24"/>
          <w:szCs w:val="24"/>
        </w:rPr>
        <w:t xml:space="preserve">some </w:t>
      </w:r>
      <w:r w:rsidR="00D8535D" w:rsidRPr="007418CF">
        <w:rPr>
          <w:rFonts w:ascii="Times New Roman" w:eastAsia="Times New Roman" w:hAnsi="Times New Roman" w:cs="Times New Roman"/>
          <w:sz w:val="24"/>
          <w:szCs w:val="24"/>
        </w:rPr>
        <w:t xml:space="preserve">sewage pollution </w:t>
      </w:r>
      <w:r w:rsidR="00491178" w:rsidRPr="007418CF">
        <w:rPr>
          <w:rFonts w:ascii="Times New Roman" w:eastAsia="Times New Roman" w:hAnsi="Times New Roman" w:cs="Times New Roman"/>
          <w:sz w:val="24"/>
          <w:szCs w:val="24"/>
        </w:rPr>
        <w:t xml:space="preserve">indicators in </w:t>
      </w:r>
      <w:r w:rsidR="00D8535D" w:rsidRPr="007418CF">
        <w:rPr>
          <w:rFonts w:ascii="Times New Roman" w:eastAsia="Times New Roman" w:hAnsi="Times New Roman" w:cs="Times New Roman"/>
          <w:sz w:val="24"/>
          <w:szCs w:val="24"/>
        </w:rPr>
        <w:t>the nearshore of Lake Baikal w</w:t>
      </w:r>
      <w:r w:rsidR="00491178" w:rsidRPr="007418CF">
        <w:rPr>
          <w:rFonts w:ascii="Times New Roman" w:eastAsia="Times New Roman" w:hAnsi="Times New Roman" w:cs="Times New Roman"/>
          <w:sz w:val="24"/>
          <w:szCs w:val="24"/>
        </w:rPr>
        <w:t>ere</w:t>
      </w:r>
      <w:r w:rsidR="00D8535D" w:rsidRPr="007418CF">
        <w:rPr>
          <w:rFonts w:ascii="Times New Roman" w:eastAsia="Times New Roman" w:hAnsi="Times New Roman" w:cs="Times New Roman"/>
          <w:sz w:val="24"/>
          <w:szCs w:val="24"/>
        </w:rPr>
        <w:t xml:space="preserve"> associated with size of and distance from human settlements</w:t>
      </w:r>
      <w:r w:rsidR="00123693" w:rsidRPr="007418CF">
        <w:rPr>
          <w:rFonts w:ascii="Times New Roman" w:eastAsia="Times New Roman" w:hAnsi="Times New Roman" w:cs="Times New Roman"/>
          <w:sz w:val="24"/>
          <w:szCs w:val="24"/>
        </w:rPr>
        <w:t xml:space="preserve">. </w:t>
      </w:r>
      <w:r w:rsidR="00383BCD" w:rsidRPr="007418CF">
        <w:rPr>
          <w:rFonts w:ascii="Times New Roman" w:eastAsia="Times New Roman" w:hAnsi="Times New Roman" w:cs="Times New Roman"/>
          <w:sz w:val="24"/>
          <w:szCs w:val="24"/>
        </w:rPr>
        <w:t>Total PPCP</w:t>
      </w:r>
      <w:r w:rsidR="00247590">
        <w:rPr>
          <w:rFonts w:ascii="Times New Roman" w:eastAsia="Times New Roman" w:hAnsi="Times New Roman" w:cs="Times New Roman"/>
          <w:sz w:val="24"/>
          <w:szCs w:val="24"/>
        </w:rPr>
        <w:t xml:space="preserve"> concentrations</w:t>
      </w:r>
      <w:r w:rsidR="00383BCD" w:rsidRPr="007418CF">
        <w:rPr>
          <w:rFonts w:ascii="Times New Roman" w:eastAsia="Times New Roman" w:hAnsi="Times New Roman" w:cs="Times New Roman"/>
          <w:sz w:val="24"/>
          <w:szCs w:val="24"/>
        </w:rPr>
        <w:t>, macroinvertebrate δ</w:t>
      </w:r>
      <w:r w:rsidR="00383BCD" w:rsidRPr="007418CF">
        <w:rPr>
          <w:rFonts w:ascii="Times New Roman" w:eastAsia="Times New Roman" w:hAnsi="Times New Roman" w:cs="Times New Roman"/>
          <w:sz w:val="24"/>
          <w:szCs w:val="24"/>
          <w:vertAlign w:val="superscript"/>
        </w:rPr>
        <w:t>15</w:t>
      </w:r>
      <w:r w:rsidR="00383BCD" w:rsidRPr="007418CF">
        <w:rPr>
          <w:rFonts w:ascii="Times New Roman" w:eastAsia="Times New Roman" w:hAnsi="Times New Roman" w:cs="Times New Roman"/>
          <w:sz w:val="24"/>
          <w:szCs w:val="24"/>
        </w:rPr>
        <w:t>N</w:t>
      </w:r>
      <w:r w:rsidR="00247590">
        <w:rPr>
          <w:rFonts w:ascii="Times New Roman" w:eastAsia="Times New Roman" w:hAnsi="Times New Roman" w:cs="Times New Roman"/>
          <w:sz w:val="24"/>
          <w:szCs w:val="24"/>
        </w:rPr>
        <w:t xml:space="preserve"> values</w:t>
      </w:r>
      <w:r w:rsidR="00383BCD" w:rsidRPr="007418CF">
        <w:rPr>
          <w:rFonts w:ascii="Times New Roman" w:eastAsia="Times New Roman" w:hAnsi="Times New Roman" w:cs="Times New Roman"/>
          <w:sz w:val="24"/>
          <w:szCs w:val="24"/>
        </w:rPr>
        <w:t>, and</w:t>
      </w:r>
      <w:r w:rsidRPr="007418CF">
        <w:rPr>
          <w:rFonts w:ascii="Times New Roman" w:eastAsia="Times New Roman" w:hAnsi="Times New Roman" w:cs="Times New Roman"/>
          <w:sz w:val="24"/>
          <w:szCs w:val="24"/>
        </w:rPr>
        <w:t>,</w:t>
      </w:r>
      <w:r w:rsidR="00383BCD" w:rsidRPr="007418CF">
        <w:rPr>
          <w:rFonts w:ascii="Times New Roman" w:eastAsia="Times New Roman" w:hAnsi="Times New Roman" w:cs="Times New Roman"/>
          <w:sz w:val="24"/>
          <w:szCs w:val="24"/>
        </w:rPr>
        <w:t xml:space="preserve"> to some degree</w:t>
      </w:r>
      <w:r w:rsidRPr="007418CF">
        <w:rPr>
          <w:rFonts w:ascii="Times New Roman" w:eastAsia="Times New Roman" w:hAnsi="Times New Roman" w:cs="Times New Roman"/>
          <w:sz w:val="24"/>
          <w:szCs w:val="24"/>
        </w:rPr>
        <w:t>,</w:t>
      </w:r>
      <w:r w:rsidR="00383BCD" w:rsidRPr="007418CF">
        <w:rPr>
          <w:rFonts w:ascii="Times New Roman" w:eastAsia="Times New Roman" w:hAnsi="Times New Roman" w:cs="Times New Roman"/>
          <w:sz w:val="24"/>
          <w:szCs w:val="24"/>
        </w:rPr>
        <w:t xml:space="preserve"> total phosphorus </w:t>
      </w:r>
      <w:r w:rsidR="00FC3CB6">
        <w:rPr>
          <w:rFonts w:ascii="Times New Roman" w:eastAsia="Times New Roman" w:hAnsi="Times New Roman" w:cs="Times New Roman"/>
          <w:sz w:val="24"/>
          <w:szCs w:val="24"/>
        </w:rPr>
        <w:t xml:space="preserve">as well as ammonium </w:t>
      </w:r>
      <w:r w:rsidR="00383BCD" w:rsidRPr="007418CF">
        <w:rPr>
          <w:rFonts w:ascii="Times New Roman" w:eastAsia="Times New Roman" w:hAnsi="Times New Roman" w:cs="Times New Roman"/>
          <w:sz w:val="24"/>
          <w:szCs w:val="24"/>
        </w:rPr>
        <w:t xml:space="preserve">concentrations increased with </w:t>
      </w:r>
      <w:r w:rsidR="00B63560" w:rsidRPr="007418CF">
        <w:rPr>
          <w:rFonts w:ascii="Times New Roman" w:eastAsia="Times New Roman" w:hAnsi="Times New Roman" w:cs="Times New Roman"/>
          <w:sz w:val="24"/>
          <w:szCs w:val="24"/>
        </w:rPr>
        <w:t>IDW</w:t>
      </w:r>
      <w:r w:rsidR="00383BCD" w:rsidRPr="007418CF">
        <w:rPr>
          <w:rFonts w:ascii="Times New Roman" w:eastAsia="Times New Roman" w:hAnsi="Times New Roman" w:cs="Times New Roman"/>
          <w:sz w:val="24"/>
          <w:szCs w:val="24"/>
        </w:rPr>
        <w:t xml:space="preserve"> population. </w:t>
      </w:r>
      <w:r w:rsidR="00D8535D" w:rsidRPr="007418CF">
        <w:rPr>
          <w:rFonts w:ascii="Times New Roman" w:eastAsia="Times New Roman" w:hAnsi="Times New Roman" w:cs="Times New Roman"/>
          <w:sz w:val="24"/>
          <w:szCs w:val="24"/>
        </w:rPr>
        <w:t>The</w:t>
      </w:r>
      <w:r w:rsidR="00383BCD" w:rsidRPr="007418CF">
        <w:rPr>
          <w:rFonts w:ascii="Times New Roman" w:eastAsia="Times New Roman" w:hAnsi="Times New Roman" w:cs="Times New Roman"/>
          <w:sz w:val="24"/>
          <w:szCs w:val="24"/>
        </w:rPr>
        <w:t>se</w:t>
      </w:r>
      <w:r w:rsidR="00D8535D" w:rsidRPr="007418CF">
        <w:rPr>
          <w:rFonts w:ascii="Times New Roman" w:eastAsia="Times New Roman" w:hAnsi="Times New Roman" w:cs="Times New Roman"/>
          <w:sz w:val="24"/>
          <w:szCs w:val="24"/>
        </w:rPr>
        <w:t xml:space="preserve"> </w:t>
      </w:r>
      <w:r w:rsidR="00BE72A9" w:rsidRPr="007418CF">
        <w:rPr>
          <w:rFonts w:ascii="Times New Roman" w:eastAsia="Times New Roman" w:hAnsi="Times New Roman" w:cs="Times New Roman"/>
          <w:sz w:val="24"/>
          <w:szCs w:val="24"/>
        </w:rPr>
        <w:t xml:space="preserve">sewage </w:t>
      </w:r>
      <w:r w:rsidR="00383BCD" w:rsidRPr="007418CF">
        <w:rPr>
          <w:rFonts w:ascii="Times New Roman" w:eastAsia="Times New Roman" w:hAnsi="Times New Roman" w:cs="Times New Roman"/>
          <w:sz w:val="24"/>
          <w:szCs w:val="24"/>
        </w:rPr>
        <w:t xml:space="preserve">gradients </w:t>
      </w:r>
      <w:r w:rsidR="00BE72A9" w:rsidRPr="007418CF">
        <w:rPr>
          <w:rFonts w:ascii="Times New Roman" w:eastAsia="Times New Roman" w:hAnsi="Times New Roman" w:cs="Times New Roman"/>
          <w:sz w:val="24"/>
          <w:szCs w:val="24"/>
        </w:rPr>
        <w:t>created by</w:t>
      </w:r>
      <w:r w:rsidR="00381463" w:rsidRPr="007418CF">
        <w:rPr>
          <w:rFonts w:ascii="Times New Roman" w:eastAsia="Times New Roman" w:hAnsi="Times New Roman" w:cs="Times New Roman"/>
          <w:sz w:val="24"/>
          <w:szCs w:val="24"/>
        </w:rPr>
        <w:t xml:space="preserve"> highly</w:t>
      </w:r>
      <w:r w:rsidR="00D8535D" w:rsidRPr="007418CF">
        <w:rPr>
          <w:rFonts w:ascii="Times New Roman" w:eastAsia="Times New Roman" w:hAnsi="Times New Roman" w:cs="Times New Roman"/>
          <w:sz w:val="24"/>
          <w:szCs w:val="24"/>
        </w:rPr>
        <w:t xml:space="preserve"> localized settlements</w:t>
      </w:r>
      <w:r w:rsidR="000C2C76" w:rsidRPr="007418CF">
        <w:rPr>
          <w:rFonts w:ascii="Times New Roman" w:eastAsia="Times New Roman" w:hAnsi="Times New Roman" w:cs="Times New Roman"/>
          <w:sz w:val="24"/>
          <w:szCs w:val="24"/>
        </w:rPr>
        <w:t xml:space="preserve"> </w:t>
      </w:r>
      <w:r w:rsidR="00E45EB1" w:rsidRPr="007418CF">
        <w:rPr>
          <w:rFonts w:ascii="Times New Roman" w:eastAsia="Times New Roman" w:hAnsi="Times New Roman" w:cs="Times New Roman"/>
          <w:sz w:val="24"/>
          <w:szCs w:val="24"/>
        </w:rPr>
        <w:t>are</w:t>
      </w:r>
      <w:r w:rsidR="00D8535D" w:rsidRPr="007418CF">
        <w:rPr>
          <w:rFonts w:ascii="Times New Roman" w:eastAsia="Times New Roman" w:hAnsi="Times New Roman" w:cs="Times New Roman"/>
          <w:sz w:val="24"/>
          <w:szCs w:val="24"/>
        </w:rPr>
        <w:t xml:space="preserve"> </w:t>
      </w:r>
      <w:r w:rsidR="00115FCB" w:rsidRPr="007418CF">
        <w:rPr>
          <w:rFonts w:ascii="Times New Roman" w:eastAsia="Times New Roman" w:hAnsi="Times New Roman" w:cs="Times New Roman"/>
          <w:sz w:val="24"/>
          <w:szCs w:val="24"/>
        </w:rPr>
        <w:t>noteworthy</w:t>
      </w:r>
      <w:r w:rsidR="00D8535D" w:rsidRPr="007418CF">
        <w:rPr>
          <w:rFonts w:ascii="Times New Roman" w:eastAsia="Times New Roman" w:hAnsi="Times New Roman" w:cs="Times New Roman"/>
          <w:sz w:val="24"/>
          <w:szCs w:val="24"/>
        </w:rPr>
        <w:t xml:space="preserve"> considering that Baikal’s shoreline</w:t>
      </w:r>
      <w:r w:rsidR="000C2C76" w:rsidRPr="007418CF">
        <w:rPr>
          <w:rFonts w:ascii="Times New Roman" w:eastAsia="Times New Roman" w:hAnsi="Times New Roman" w:cs="Times New Roman"/>
          <w:sz w:val="24"/>
          <w:szCs w:val="24"/>
        </w:rPr>
        <w:t xml:space="preserve">, including our </w:t>
      </w:r>
      <w:r w:rsidR="000C2C76" w:rsidRPr="007418CF">
        <w:rPr>
          <w:rFonts w:ascii="Times New Roman" w:eastAsia="Times New Roman" w:hAnsi="Times New Roman" w:cs="Times New Roman"/>
          <w:sz w:val="24"/>
          <w:szCs w:val="24"/>
        </w:rPr>
        <w:lastRenderedPageBreak/>
        <w:t>study area,</w:t>
      </w:r>
      <w:r w:rsidR="00D8535D" w:rsidRPr="007418CF">
        <w:rPr>
          <w:rFonts w:ascii="Times New Roman" w:eastAsia="Times New Roman" w:hAnsi="Times New Roman" w:cs="Times New Roman"/>
          <w:sz w:val="24"/>
          <w:szCs w:val="24"/>
        </w:rPr>
        <w:t xml:space="preserve"> is largely </w:t>
      </w:r>
      <w:r w:rsidRPr="007418CF">
        <w:rPr>
          <w:rFonts w:ascii="Times New Roman" w:eastAsia="Times New Roman" w:hAnsi="Times New Roman" w:cs="Times New Roman"/>
          <w:sz w:val="24"/>
          <w:szCs w:val="24"/>
        </w:rPr>
        <w:t xml:space="preserve">free </w:t>
      </w:r>
      <w:r w:rsidR="00D8535D" w:rsidRPr="007418CF">
        <w:rPr>
          <w:rFonts w:ascii="Times New Roman" w:eastAsia="Times New Roman" w:hAnsi="Times New Roman" w:cs="Times New Roman"/>
          <w:sz w:val="24"/>
          <w:szCs w:val="24"/>
        </w:rPr>
        <w:t xml:space="preserve">of lakeside development </w:t>
      </w:r>
      <w:r w:rsidR="007E0849" w:rsidRPr="007418CF">
        <w:rPr>
          <w:rFonts w:ascii="Times New Roman" w:eastAsia="Times New Roman" w:hAnsi="Times New Roman" w:cs="Times New Roman"/>
          <w:sz w:val="24"/>
          <w:szCs w:val="24"/>
        </w:rPr>
        <w:fldChar w:fldCharType="begin"/>
      </w:r>
      <w:r w:rsidR="007E0849" w:rsidRPr="007418CF">
        <w:rPr>
          <w:rFonts w:ascii="Times New Roman" w:eastAsia="Times New Roman" w:hAnsi="Times New Roman" w:cs="Times New Roman"/>
          <w:sz w:val="24"/>
          <w:szCs w:val="24"/>
        </w:rPr>
        <w:instrText xml:space="preserve"> ADDIN ZOTERO_ITEM CSL_CITATION {"citationID":"Cr3woZux","properties":{"formattedCitation":"(Moore et al. 2009)","plainCitation":"(Moore et al. 2009)","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K."}],"issued":{"date-parts":[["2009",5]]}}}],"schema":"https://github.com/citation-style-language/schema/raw/master/csl-citation.json"} </w:instrText>
      </w:r>
      <w:r w:rsidR="007E0849" w:rsidRPr="007418CF">
        <w:rPr>
          <w:rFonts w:ascii="Times New Roman" w:eastAsia="Times New Roman" w:hAnsi="Times New Roman" w:cs="Times New Roman"/>
          <w:sz w:val="24"/>
          <w:szCs w:val="24"/>
        </w:rPr>
        <w:fldChar w:fldCharType="separate"/>
      </w:r>
      <w:r w:rsidR="007E0849" w:rsidRPr="007418CF">
        <w:rPr>
          <w:rFonts w:ascii="Times New Roman" w:hAnsi="Times New Roman" w:cs="Times New Roman"/>
          <w:sz w:val="24"/>
        </w:rPr>
        <w:t>(Moore et al. 2009)</w:t>
      </w:r>
      <w:r w:rsidR="007E0849"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w:t>
      </w:r>
      <w:r w:rsidR="00E45EB1" w:rsidRPr="007418CF">
        <w:rPr>
          <w:rFonts w:ascii="Times New Roman" w:eastAsia="Times New Roman" w:hAnsi="Times New Roman" w:cs="Times New Roman"/>
          <w:sz w:val="24"/>
          <w:szCs w:val="24"/>
        </w:rPr>
        <w:t xml:space="preserve"> Further</w:t>
      </w:r>
      <w:del w:id="628" w:author="Hampton, Stephanie" w:date="2021-12-08T19:24:00Z">
        <w:r w:rsidR="00E45EB1" w:rsidRPr="007418CF" w:rsidDel="001D3F95">
          <w:rPr>
            <w:rFonts w:ascii="Times New Roman" w:eastAsia="Times New Roman" w:hAnsi="Times New Roman" w:cs="Times New Roman"/>
            <w:sz w:val="24"/>
            <w:szCs w:val="24"/>
          </w:rPr>
          <w:delText>more</w:delText>
        </w:r>
      </w:del>
      <w:r w:rsidR="00E45EB1" w:rsidRPr="007418CF">
        <w:rPr>
          <w:rFonts w:ascii="Times New Roman" w:eastAsia="Times New Roman" w:hAnsi="Times New Roman" w:cs="Times New Roman"/>
          <w:sz w:val="24"/>
          <w:szCs w:val="24"/>
        </w:rPr>
        <w:t xml:space="preserve">, the use of sewage-associated </w:t>
      </w:r>
      <w:r w:rsidR="00C332CF" w:rsidRPr="007418CF">
        <w:rPr>
          <w:rFonts w:ascii="Times New Roman" w:eastAsia="Times New Roman" w:hAnsi="Times New Roman" w:cs="Times New Roman"/>
          <w:sz w:val="24"/>
          <w:szCs w:val="24"/>
        </w:rPr>
        <w:t>indicators</w:t>
      </w:r>
      <w:r w:rsidR="00E45EB1" w:rsidRPr="007418CF">
        <w:rPr>
          <w:rFonts w:ascii="Times New Roman" w:eastAsia="Times New Roman" w:hAnsi="Times New Roman" w:cs="Times New Roman"/>
          <w:sz w:val="24"/>
          <w:szCs w:val="24"/>
        </w:rPr>
        <w:t>, such as PPCPs and δ</w:t>
      </w:r>
      <w:r w:rsidR="00E45EB1" w:rsidRPr="007418CF">
        <w:rPr>
          <w:rFonts w:ascii="Times New Roman" w:eastAsia="Times New Roman" w:hAnsi="Times New Roman" w:cs="Times New Roman"/>
          <w:sz w:val="24"/>
          <w:szCs w:val="24"/>
          <w:vertAlign w:val="superscript"/>
        </w:rPr>
        <w:t>15</w:t>
      </w:r>
      <w:r w:rsidR="00E45EB1" w:rsidRPr="007418CF">
        <w:rPr>
          <w:rFonts w:ascii="Times New Roman" w:eastAsia="Times New Roman" w:hAnsi="Times New Roman" w:cs="Times New Roman"/>
          <w:sz w:val="24"/>
          <w:szCs w:val="24"/>
        </w:rPr>
        <w:t>N</w:t>
      </w:r>
      <w:r w:rsidR="00C332CF" w:rsidRPr="007418CF">
        <w:rPr>
          <w:rFonts w:ascii="Times New Roman" w:eastAsia="Times New Roman" w:hAnsi="Times New Roman" w:cs="Times New Roman"/>
          <w:sz w:val="24"/>
          <w:szCs w:val="24"/>
        </w:rPr>
        <w:t>,</w:t>
      </w:r>
      <w:r w:rsidR="00E45EB1" w:rsidRPr="007418CF">
        <w:rPr>
          <w:rFonts w:ascii="Times New Roman" w:eastAsia="Times New Roman" w:hAnsi="Times New Roman" w:cs="Times New Roman"/>
          <w:sz w:val="24"/>
          <w:szCs w:val="24"/>
        </w:rPr>
        <w:t xml:space="preserve"> proved necessary for defining sewage gradients. </w:t>
      </w:r>
      <w:r w:rsidR="002C1737" w:rsidRPr="007418CF">
        <w:rPr>
          <w:rFonts w:ascii="Times New Roman" w:eastAsia="Times New Roman" w:hAnsi="Times New Roman" w:cs="Times New Roman"/>
          <w:sz w:val="24"/>
          <w:szCs w:val="24"/>
        </w:rPr>
        <w:t xml:space="preserve">The use of nutrients as indicators </w:t>
      </w:r>
      <w:r w:rsidR="00C332CF" w:rsidRPr="007418CF">
        <w:rPr>
          <w:rFonts w:ascii="Times New Roman" w:eastAsia="Times New Roman" w:hAnsi="Times New Roman" w:cs="Times New Roman"/>
          <w:sz w:val="24"/>
          <w:szCs w:val="24"/>
        </w:rPr>
        <w:t xml:space="preserve">alone </w:t>
      </w:r>
      <w:r w:rsidR="002C1737" w:rsidRPr="007418CF">
        <w:rPr>
          <w:rFonts w:ascii="Times New Roman" w:eastAsia="Times New Roman" w:hAnsi="Times New Roman" w:cs="Times New Roman"/>
          <w:sz w:val="24"/>
          <w:szCs w:val="24"/>
        </w:rPr>
        <w:t>would not reveal sewage pollution</w:t>
      </w:r>
      <w:r w:rsidR="00C332CF" w:rsidRPr="007418CF">
        <w:rPr>
          <w:rFonts w:ascii="Times New Roman" w:eastAsia="Times New Roman" w:hAnsi="Times New Roman" w:cs="Times New Roman"/>
          <w:sz w:val="24"/>
          <w:szCs w:val="24"/>
        </w:rPr>
        <w:t xml:space="preserve"> gradients</w:t>
      </w:r>
      <w:r w:rsidRPr="007418CF">
        <w:rPr>
          <w:rFonts w:ascii="Times New Roman" w:eastAsia="Times New Roman" w:hAnsi="Times New Roman" w:cs="Times New Roman"/>
          <w:sz w:val="24"/>
          <w:szCs w:val="24"/>
        </w:rPr>
        <w:t xml:space="preserve">, since nutrients were not </w:t>
      </w:r>
      <w:r w:rsidR="00C332CF" w:rsidRPr="007418CF">
        <w:rPr>
          <w:rFonts w:ascii="Times New Roman" w:eastAsia="Times New Roman" w:hAnsi="Times New Roman" w:cs="Times New Roman"/>
          <w:sz w:val="24"/>
          <w:szCs w:val="24"/>
        </w:rPr>
        <w:t xml:space="preserve">strongly </w:t>
      </w:r>
      <w:r w:rsidRPr="007418CF">
        <w:rPr>
          <w:rFonts w:ascii="Times New Roman" w:eastAsia="Times New Roman" w:hAnsi="Times New Roman" w:cs="Times New Roman"/>
          <w:sz w:val="24"/>
          <w:szCs w:val="24"/>
        </w:rPr>
        <w:t xml:space="preserve">correlated with </w:t>
      </w:r>
      <w:r w:rsidR="00C332CF" w:rsidRPr="007418CF">
        <w:rPr>
          <w:rFonts w:ascii="Times New Roman" w:eastAsia="Times New Roman" w:hAnsi="Times New Roman" w:cs="Times New Roman"/>
          <w:sz w:val="24"/>
          <w:szCs w:val="24"/>
        </w:rPr>
        <w:t>IDW population</w:t>
      </w:r>
      <w:r w:rsidR="00BE72A9" w:rsidRPr="007418CF">
        <w:rPr>
          <w:rFonts w:ascii="Times New Roman" w:eastAsia="Times New Roman" w:hAnsi="Times New Roman" w:cs="Times New Roman"/>
          <w:sz w:val="24"/>
          <w:szCs w:val="24"/>
        </w:rPr>
        <w:t xml:space="preserve"> and could come from diverse sources</w:t>
      </w:r>
      <w:r w:rsidR="002C1737" w:rsidRPr="007418CF">
        <w:rPr>
          <w:rFonts w:ascii="Times New Roman" w:eastAsia="Times New Roman" w:hAnsi="Times New Roman" w:cs="Times New Roman"/>
          <w:sz w:val="24"/>
          <w:szCs w:val="24"/>
        </w:rPr>
        <w:t xml:space="preserve">. </w:t>
      </w:r>
      <w:r w:rsidR="00C332CF" w:rsidRPr="007418CF">
        <w:rPr>
          <w:rFonts w:ascii="Times New Roman" w:eastAsia="Times New Roman" w:hAnsi="Times New Roman" w:cs="Times New Roman"/>
          <w:sz w:val="24"/>
          <w:szCs w:val="24"/>
        </w:rPr>
        <w:t>For example, m</w:t>
      </w:r>
      <w:r w:rsidR="00FC5D9D" w:rsidRPr="007418CF">
        <w:rPr>
          <w:rFonts w:ascii="Times New Roman" w:eastAsia="Times New Roman" w:hAnsi="Times New Roman" w:cs="Times New Roman"/>
          <w:sz w:val="24"/>
          <w:szCs w:val="24"/>
        </w:rPr>
        <w:t xml:space="preserve">elting permafrost </w:t>
      </w:r>
      <w:r w:rsidR="00EC3D3F" w:rsidRPr="007418CF">
        <w:rPr>
          <w:rFonts w:ascii="Times New Roman" w:eastAsia="Times New Roman" w:hAnsi="Times New Roman" w:cs="Times New Roman"/>
          <w:sz w:val="24"/>
          <w:szCs w:val="24"/>
        </w:rPr>
        <w:t>in</w:t>
      </w:r>
      <w:r w:rsidR="00D53E5C" w:rsidRPr="007418CF">
        <w:rPr>
          <w:rFonts w:ascii="Times New Roman" w:eastAsia="Times New Roman" w:hAnsi="Times New Roman" w:cs="Times New Roman"/>
          <w:sz w:val="24"/>
          <w:szCs w:val="24"/>
        </w:rPr>
        <w:t xml:space="preserve"> Lake Baikal’s </w:t>
      </w:r>
      <w:r w:rsidR="000E7380" w:rsidRPr="007418CF">
        <w:rPr>
          <w:rFonts w:ascii="Times New Roman" w:eastAsia="Times New Roman" w:hAnsi="Times New Roman" w:cs="Times New Roman"/>
          <w:sz w:val="24"/>
          <w:szCs w:val="24"/>
        </w:rPr>
        <w:t xml:space="preserve">watershed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{"citationID":"PReXIHMT","properties":{"formattedCitation":"(Anisimov and Reneva 2006)","plainCitation":"(Anisimov and Reneva 2006)","noteIndex":0},"citationItems":[{"id":3674,"uris":["http://zotero.org/users/2645460/items/AI7ZYT6C"],"uri":["http://zotero.org/users/2645460/items/AI7ZYT6C"],"itemData":{"id":3674,"type":"article-journal","abstract":"The permafrost regions occupy about 25% of the Northern Hemisphere's terrestrial surface, and more than 60% of that of Russia. Warming, thawing, and degradation of permafrost have been observed in many locations in recent decades and are likely to accelerate in the future as a result of climatic change. Changes of permafrost have important implications for natural systems, humans, and the economy of the northern lands. Results from mathematical modeling indicate that by the mid-21st century, near-surface permafrost in the Northern Hemisphere may shrink by 15%-30%, leading to complete thawing of the frozen ground in the upper few meters, while elsewhere the depth of seasonal thawing may increase on average by 15%-25%, and by 50% or more in the northernmost locations. Such changes may shift the balance between the uptake and release of carbon in tundra and facilitate emission of greenhouse gases from the carbon-rich Arctic wetlands. Serious public concerns are associated with the effects that thawing permafrost may have on the infrastructure constructed on it. Climate-induced changes of permafrost properties are potentially detrimental to almost all structures in northern lands, and may render many of them unusable. Degradation of permafrost and ground settlement due to thermokarst may lead to dramatic distortions of terrain and to changes in hydrology and vegetation, and may lead ultimately to transformation of existing landforms. Recent studies indicate that nonclimatic factors, such as changes in vegetation and hydrology, may largely govern the response of permafrost to global warming. More studies are needed to better understand and quantify the effects of multiple factors in the changing northern environment.","archive":"JSTOR","container-title":"Ambio","ISSN":"0044-7447","issue":"4","page":"169-175","source":"JSTOR","title":"Permafrost and Changing Climate: The Russian Perspective","title-short":"Permafrost and Changing Climate","volume":"35","author":[{"family":"Anisimov","given":"Oleg"},{"family":"Reneva","given":"Svetlana"}],"issued":{"date-parts":[["2006"]]}}}],"schema":"https://github.com/citation-style-language/schema/raw/master/csl-citation.json"}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(Anisimov and Reneva 2006)</w:t>
      </w:r>
      <w:r w:rsidR="002774BE" w:rsidRPr="007418CF">
        <w:rPr>
          <w:rFonts w:ascii="Times New Roman" w:eastAsia="Times New Roman" w:hAnsi="Times New Roman" w:cs="Times New Roman"/>
          <w:sz w:val="24"/>
          <w:szCs w:val="24"/>
        </w:rPr>
        <w:fldChar w:fldCharType="end"/>
      </w:r>
      <w:r w:rsidR="00C451C6" w:rsidRPr="007418CF">
        <w:rPr>
          <w:rFonts w:ascii="Times New Roman" w:eastAsia="Times New Roman" w:hAnsi="Times New Roman" w:cs="Times New Roman"/>
          <w:sz w:val="24"/>
          <w:szCs w:val="24"/>
        </w:rPr>
        <w:t xml:space="preserve"> </w:t>
      </w:r>
      <w:r w:rsidR="00D53E5C" w:rsidRPr="007418CF">
        <w:rPr>
          <w:rFonts w:ascii="Times New Roman" w:eastAsia="Times New Roman" w:hAnsi="Times New Roman" w:cs="Times New Roman"/>
          <w:sz w:val="24"/>
          <w:szCs w:val="24"/>
        </w:rPr>
        <w:t>and the Seleng</w:t>
      </w:r>
      <w:r w:rsidR="00C451C6" w:rsidRPr="007418CF">
        <w:rPr>
          <w:rFonts w:ascii="Times New Roman" w:eastAsia="Times New Roman" w:hAnsi="Times New Roman" w:cs="Times New Roman"/>
          <w:sz w:val="24"/>
          <w:szCs w:val="24"/>
        </w:rPr>
        <w:t>a</w:t>
      </w:r>
      <w:r w:rsidR="000E7380" w:rsidRPr="007418CF">
        <w:rPr>
          <w:rFonts w:ascii="Times New Roman" w:eastAsia="Times New Roman" w:hAnsi="Times New Roman" w:cs="Times New Roman"/>
          <w:sz w:val="24"/>
          <w:szCs w:val="24"/>
        </w:rPr>
        <w:t xml:space="preserve"> River</w:t>
      </w:r>
      <w:r w:rsidR="00C451C6" w:rsidRPr="007418CF">
        <w:rPr>
          <w:rFonts w:ascii="Times New Roman" w:eastAsia="Times New Roman" w:hAnsi="Times New Roman" w:cs="Times New Roman"/>
          <w:sz w:val="24"/>
          <w:szCs w:val="24"/>
        </w:rPr>
        <w:t xml:space="preserve"> </w:t>
      </w:r>
      <w:r w:rsidR="0055131D" w:rsidRPr="007418CF">
        <w:rPr>
          <w:rFonts w:ascii="Times New Roman" w:eastAsia="Times New Roman" w:hAnsi="Times New Roman" w:cs="Times New Roman"/>
          <w:sz w:val="24"/>
          <w:szCs w:val="24"/>
        </w:rPr>
        <w:t xml:space="preserve">basin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{"citationID":"vwxa0Qtv","properties":{"formattedCitation":"(Tornqvist et al. 2014)","plainCitation":"(Tornqvist et al. 2014)","noteIndex":0},"citationItems":[{"id":41,"uris":["http://zotero.org/users/2645460/items/R2939BC5"],"uri":["http://zotero.org/users/2645460/items/R2939BC5"],"itemData":{"id":41,"type":"article-journal","container-title":"Journal of Hydrology","DOI":"10.1016/j.jhydrol.2014.09.074","ISSN":"0022-1694","note":"WOS:000347018100059","page":"1953-1962","title":"Evolution of the hydro-climate system in the Lake Baikal basin","volume":"519","author":[{"family":"Tornqvist","given":"Rebecka"},{"family":"Jarsjo","given":"Jerker"},{"family":"Pietron","given":"Jan"},{"family":"Bring","given":"Arvid"},{"family":"Rogberg","given":"Peter"},{"family":"Asokan","given":"Shilpa M."},{"family":"Destouni","given":"Georgia"}],"issued":{"date-parts":[["2014",11,27]]}}}],"schema":"https://github.com/citation-style-language/schema/raw/master/csl-citation.json"}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(Tornqvist et al. 2014)</w:t>
      </w:r>
      <w:r w:rsidR="002774BE" w:rsidRPr="007418CF">
        <w:rPr>
          <w:rFonts w:ascii="Times New Roman" w:eastAsia="Times New Roman" w:hAnsi="Times New Roman" w:cs="Times New Roman"/>
          <w:sz w:val="24"/>
          <w:szCs w:val="24"/>
        </w:rPr>
        <w:fldChar w:fldCharType="end"/>
      </w:r>
      <w:r w:rsidR="00C451C6" w:rsidRPr="007418CF">
        <w:rPr>
          <w:rFonts w:ascii="Times New Roman" w:eastAsia="Times New Roman" w:hAnsi="Times New Roman" w:cs="Times New Roman"/>
          <w:sz w:val="24"/>
          <w:szCs w:val="24"/>
        </w:rPr>
        <w:t xml:space="preserve"> </w:t>
      </w:r>
      <w:r w:rsidR="00ED3462" w:rsidRPr="007418CF">
        <w:rPr>
          <w:rFonts w:ascii="Times New Roman" w:eastAsia="Times New Roman" w:hAnsi="Times New Roman" w:cs="Times New Roman"/>
          <w:sz w:val="24"/>
          <w:szCs w:val="24"/>
        </w:rPr>
        <w:t xml:space="preserve">as well as climate-driven changes in mixing processes </w:t>
      </w:r>
      <w:r w:rsidR="00ED3462" w:rsidRPr="007418CF">
        <w:rPr>
          <w:rFonts w:ascii="Times New Roman" w:eastAsia="Times New Roman" w:hAnsi="Times New Roman" w:cs="Times New Roman"/>
          <w:sz w:val="24"/>
          <w:szCs w:val="24"/>
        </w:rPr>
        <w:fldChar w:fldCharType="begin"/>
      </w:r>
      <w:r w:rsidR="00ED3462" w:rsidRPr="007418CF">
        <w:rPr>
          <w:rFonts w:ascii="Times New Roman" w:eastAsia="Times New Roman" w:hAnsi="Times New Roman" w:cs="Times New Roman"/>
          <w:sz w:val="24"/>
          <w:szCs w:val="24"/>
        </w:rPr>
        <w:instrText xml:space="preserve"> ADDIN ZOTERO_ITEM CSL_CITATION {"citationID":"rfFjB8Qo","properties":{"formattedCitation":"(Swann et al. 2020)","plainCitation":"(Swann et al. 2020)","noteIndex":0},"citationItems":[{"id":4065,"uris":["http://zotero.org/users/2645460/items/BL98N6AM"],"uri":["http://zotero.org/users/2645460/items/BL98N6AM"],"itemData":{"id":4065,"type":"article-journal","abstract":"Lake Baikal, lying in a rift zone in southeastern Siberia, is the world's oldest, deepest, and most voluminous lake that began to form over 30 million years ago. Cited as the “most outstanding example of a freshwater ecosystem” and designated a World Heritage Site in 1996 due to its high level of endemicity, the lake and its ecosystem have become increasingly threatened by both climate change and anthropogenic disturbance. Here, we present a record of nutrient cycling in the lake, derived from the silicon isotope composition of diatoms, which dominate aquatic primary productivity. Using historical records from the region, we assess the extent to which natural and anthropogenic factors have altered biogeochemical cycling in the lake over the last 2,000 y. We show that rates of nutrient supply from deep waters to the photic zone have dramatically increased since the mid-19th century in response to changing wind dynamics, reduced ice cover, and their associated impact on limnological processes in the lake. With stressors linked to untreated sewage and catchment development also now impacting the near-shore region of Lake Baikal, the resilience of the lake’s highly endemic ecosystem to ongoing and future disturbance is increasingly uncertain.","container-title":"Proceedings of the National Academy of Sciences","DOI":"10.1073/pnas.2013181117","ISSN":"0027-8424, 1091-6490","issue":"44","journalAbbreviation":"PNAS","language":"en","note":"PMID: 33077588","page":"27211-27217","source":"www.pnas.org","title":"Changing nutrient cycling in Lake Baikal, the world’s oldest lake","volume":"117","author":[{"family":"Swann","given":"George E. A."},{"family":"Panizzo","given":"Virginia N."},{"family":"Piccolroaz","given":"Sebastiano"},{"family":"Pashley","given":"Vanessa"},{"family":"Horstwood","given":"Matthew S. A."},{"family":"Roberts","given":"Sarah"},{"family":"Vologina","given":"Elena"},{"family":"Piotrowska","given":"Natalia"},{"family":"Sturm","given":"Michael"},{"family":"Zhdanov","given":"Andre"},{"family":"Granin","given":"Nikolay"},{"family":"Norman","given":"Charlotte"},{"family":"McGowan","given":"Suzanne"},{"family":"Mackay","given":"Anson W."}],"issued":{"date-parts":[["2020",11,3]]}}}],"schema":"https://github.com/citation-style-language/schema/raw/master/csl-citation.json"} </w:instrText>
      </w:r>
      <w:r w:rsidR="00ED3462" w:rsidRPr="007418CF">
        <w:rPr>
          <w:rFonts w:ascii="Times New Roman" w:eastAsia="Times New Roman" w:hAnsi="Times New Roman" w:cs="Times New Roman"/>
          <w:sz w:val="24"/>
          <w:szCs w:val="24"/>
        </w:rPr>
        <w:fldChar w:fldCharType="separate"/>
      </w:r>
      <w:r w:rsidR="00ED3462" w:rsidRPr="007418CF">
        <w:rPr>
          <w:rFonts w:ascii="Times New Roman" w:hAnsi="Times New Roman" w:cs="Times New Roman"/>
          <w:sz w:val="24"/>
        </w:rPr>
        <w:t>(Swann et al. 2020)</w:t>
      </w:r>
      <w:r w:rsidR="00ED3462" w:rsidRPr="007418CF">
        <w:rPr>
          <w:rFonts w:ascii="Times New Roman" w:eastAsia="Times New Roman" w:hAnsi="Times New Roman" w:cs="Times New Roman"/>
          <w:sz w:val="24"/>
          <w:szCs w:val="24"/>
        </w:rPr>
        <w:fldChar w:fldCharType="end"/>
      </w:r>
      <w:r w:rsidR="00ED3462" w:rsidRPr="007418CF">
        <w:rPr>
          <w:rFonts w:ascii="Times New Roman" w:eastAsia="Times New Roman" w:hAnsi="Times New Roman" w:cs="Times New Roman"/>
          <w:sz w:val="24"/>
          <w:szCs w:val="24"/>
        </w:rPr>
        <w:t xml:space="preserve"> </w:t>
      </w:r>
      <w:r w:rsidR="00C451C6" w:rsidRPr="007418CF">
        <w:rPr>
          <w:rFonts w:ascii="Times New Roman" w:eastAsia="Times New Roman" w:hAnsi="Times New Roman" w:cs="Times New Roman"/>
          <w:sz w:val="24"/>
          <w:szCs w:val="24"/>
        </w:rPr>
        <w:t>have the potential to contribute substantial nutrient loadings</w:t>
      </w:r>
      <w:r w:rsidR="00ED3462" w:rsidRPr="007418CF">
        <w:rPr>
          <w:rFonts w:ascii="Times New Roman" w:eastAsia="Times New Roman" w:hAnsi="Times New Roman" w:cs="Times New Roman"/>
          <w:sz w:val="24"/>
          <w:szCs w:val="24"/>
        </w:rPr>
        <w:t xml:space="preserve"> to the nearshore</w:t>
      </w:r>
      <w:r w:rsidR="00C451C6"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 xml:space="preserve"> </w:t>
      </w:r>
      <w:r w:rsidR="00157F57" w:rsidRPr="007418CF">
        <w:rPr>
          <w:rFonts w:ascii="Times New Roman" w:eastAsia="Times New Roman" w:hAnsi="Times New Roman" w:cs="Times New Roman"/>
          <w:sz w:val="24"/>
          <w:szCs w:val="24"/>
        </w:rPr>
        <w:t>While n</w:t>
      </w:r>
      <w:r w:rsidR="000E7380" w:rsidRPr="007418CF">
        <w:rPr>
          <w:rFonts w:ascii="Times New Roman" w:eastAsia="Times New Roman" w:hAnsi="Times New Roman" w:cs="Times New Roman"/>
          <w:sz w:val="24"/>
          <w:szCs w:val="24"/>
        </w:rPr>
        <w:t xml:space="preserve">utrients also </w:t>
      </w:r>
      <w:r w:rsidR="00C03D31" w:rsidRPr="007418CF">
        <w:rPr>
          <w:rFonts w:ascii="Times New Roman" w:eastAsia="Times New Roman" w:hAnsi="Times New Roman" w:cs="Times New Roman"/>
          <w:sz w:val="24"/>
          <w:szCs w:val="24"/>
        </w:rPr>
        <w:t xml:space="preserve">could </w:t>
      </w:r>
      <w:r w:rsidR="000E7380" w:rsidRPr="007418CF">
        <w:rPr>
          <w:rFonts w:ascii="Times New Roman" w:eastAsia="Times New Roman" w:hAnsi="Times New Roman" w:cs="Times New Roman"/>
          <w:sz w:val="24"/>
          <w:szCs w:val="24"/>
        </w:rPr>
        <w:t xml:space="preserve">be contributed by </w:t>
      </w:r>
      <w:r w:rsidR="00765F65" w:rsidRPr="007418CF">
        <w:rPr>
          <w:rFonts w:ascii="Times New Roman" w:eastAsia="Times New Roman" w:hAnsi="Times New Roman" w:cs="Times New Roman"/>
          <w:sz w:val="24"/>
          <w:szCs w:val="24"/>
        </w:rPr>
        <w:t xml:space="preserve">agriculture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{"citationID":"sbfH5FI8","properties":{"formattedCitation":"(Powers et al. 2016)","plainCitation":"(Powers et al. 2016)","noteIndex":0},"citationItems":[{"id":2607,"uris":["http://zotero.org/users/2645460/items/BPCR7YDX"],"uri":["http://zotero.org/users/2645460/items/BPCR7YDX"],"itemData":{"id":2607,"type":"article-journal","abstract":"Phosphorus fertilizer use has roughly quadrupled in the past century. Budgets constructed from historical data show that phosphorus rapidly accumulates in river basins during periods of high inputs and continues to mobilize after inputs decline.","container-title":"Nature Geoscience","DOI":"10.1038/ngeo2693","ISSN":"1752-0908","issue":"5","language":"en","page":"353-356","source":"www.nature.com","title":"Long-term accumulation and transport of anthropogenic phosphorus in three river basins","volume":"9","author":[{"family":"Powers","given":"Stephen M."},{"family":"Bruulsema","given":"Thomas W."},{"family":"Burt","given":"Tim P."},{"family":"Chan","given":"Neng Iong"},{"family":"Elser","given":"James J."},{"family":"Haygarth","given":"Philip M."},{"family":"Howden","given":"Nicholas J. K."},{"family":"Jarvie","given":"Helen P."},{"family":"Lyu","given":"Yang"},{"family":"Peterson","given":"Heidi M."},{"family":"Sharpley","given":"Andrew N."},{"family":"Shen","given":"Jianbo"},{"family":"Worrall","given":"Fred"},{"family":"Zhang","given":"Fusuo"}],"issued":{"date-parts":[["2016",5]]}}}],"schema":"https://github.com/citation-style-language/schema/raw/master/csl-citation.json"}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(Powers et al. 2016)</w:t>
      </w:r>
      <w:r w:rsidR="002774BE" w:rsidRPr="007418CF">
        <w:rPr>
          <w:rFonts w:ascii="Times New Roman" w:eastAsia="Times New Roman" w:hAnsi="Times New Roman" w:cs="Times New Roman"/>
          <w:sz w:val="24"/>
          <w:szCs w:val="24"/>
        </w:rPr>
        <w:fldChar w:fldCharType="end"/>
      </w:r>
      <w:r w:rsidR="00A9034F">
        <w:rPr>
          <w:rFonts w:ascii="Times New Roman" w:eastAsia="Times New Roman" w:hAnsi="Times New Roman" w:cs="Times New Roman"/>
          <w:sz w:val="24"/>
          <w:szCs w:val="24"/>
        </w:rPr>
        <w:t xml:space="preserve"> </w:t>
      </w:r>
      <w:r w:rsidR="00157F57" w:rsidRPr="007418CF">
        <w:rPr>
          <w:rFonts w:ascii="Times New Roman" w:eastAsia="Times New Roman" w:hAnsi="Times New Roman" w:cs="Times New Roman"/>
          <w:sz w:val="24"/>
          <w:szCs w:val="24"/>
        </w:rPr>
        <w:t>and</w:t>
      </w:r>
      <w:r w:rsidR="00765F65" w:rsidRPr="007418CF">
        <w:rPr>
          <w:rFonts w:ascii="Times New Roman" w:eastAsia="Times New Roman" w:hAnsi="Times New Roman" w:cs="Times New Roman"/>
          <w:sz w:val="24"/>
          <w:szCs w:val="24"/>
        </w:rPr>
        <w:t xml:space="preserve"> changing terrestrial plant communities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{"citationID":"nDQSYzcr","properties":{"formattedCitation":"(Moran et al. 2012)","plainCitation":"(Moran et al. 2012)","noteIndex":0},"citationItems":[{"id":409,"uris":["http://zotero.org/users/2645460/items/CUXUWPE3"],"uri":["http://zotero.org/users/2645460/items/CUXUWPE3"],"itemData":{"id":409,"type":"report","publisher":"US Geological Survey","source":"Google Scholar","title":"Sources and Sinks of Nitrogen and Phosphorus in a Deep, Oligotrophic Lake, Lake Crescent, Olympic National Park, Washington","URL":"http://pubs.usgs.gov/sir/2012/5107/","author":[{"family":"Moran","given":"P. W."},{"family":"Cox","given":"S. E."},{"family":"Embrey","given":"S. S."},{"family":"Huffman","given":"R. L."},{"family":"Olsen","given":"T. D."},{"family":"Fradkin","given":"S. C."}],"accessed":{"date-parts":[["2017",1,18]]},"issued":{"date-parts":[["2012"]]}}}],"schema":"https://github.com/citation-style-language/schema/raw/master/csl-citation.json"}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(Moran et al. 2012)</w:t>
      </w:r>
      <w:r w:rsidR="002774BE" w:rsidRPr="007418CF">
        <w:rPr>
          <w:rFonts w:ascii="Times New Roman" w:eastAsia="Times New Roman" w:hAnsi="Times New Roman" w:cs="Times New Roman"/>
          <w:sz w:val="24"/>
          <w:szCs w:val="24"/>
        </w:rPr>
        <w:fldChar w:fldCharType="end"/>
      </w:r>
      <w:r w:rsidR="00157F57"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 xml:space="preserve"> these are not </w:t>
      </w:r>
      <w:r w:rsidR="0055131D" w:rsidRPr="007418CF">
        <w:rPr>
          <w:rFonts w:ascii="Times New Roman" w:eastAsia="Times New Roman" w:hAnsi="Times New Roman" w:cs="Times New Roman"/>
          <w:sz w:val="24"/>
          <w:szCs w:val="24"/>
        </w:rPr>
        <w:t xml:space="preserve">currently </w:t>
      </w:r>
      <w:r w:rsidR="00157F57" w:rsidRPr="007418CF">
        <w:rPr>
          <w:rFonts w:ascii="Times New Roman" w:eastAsia="Times New Roman" w:hAnsi="Times New Roman" w:cs="Times New Roman"/>
          <w:sz w:val="24"/>
          <w:szCs w:val="24"/>
        </w:rPr>
        <w:t xml:space="preserve">known </w:t>
      </w:r>
      <w:r w:rsidR="004551F8" w:rsidRPr="007418CF">
        <w:rPr>
          <w:rFonts w:ascii="Times New Roman" w:eastAsia="Times New Roman" w:hAnsi="Times New Roman" w:cs="Times New Roman"/>
          <w:sz w:val="24"/>
          <w:szCs w:val="24"/>
        </w:rPr>
        <w:t xml:space="preserve">to be </w:t>
      </w:r>
      <w:r w:rsidR="000E7380" w:rsidRPr="007418CF">
        <w:rPr>
          <w:rFonts w:ascii="Times New Roman" w:eastAsia="Times New Roman" w:hAnsi="Times New Roman" w:cs="Times New Roman"/>
          <w:sz w:val="24"/>
          <w:szCs w:val="24"/>
        </w:rPr>
        <w:t xml:space="preserve">major </w:t>
      </w:r>
      <w:r w:rsidR="0055131D" w:rsidRPr="007418CF">
        <w:rPr>
          <w:rFonts w:ascii="Times New Roman" w:eastAsia="Times New Roman" w:hAnsi="Times New Roman" w:cs="Times New Roman"/>
          <w:sz w:val="24"/>
          <w:szCs w:val="24"/>
        </w:rPr>
        <w:t xml:space="preserve">sources of elevated nutrients </w:t>
      </w:r>
      <w:r w:rsidR="000E7380" w:rsidRPr="007418CF">
        <w:rPr>
          <w:rFonts w:ascii="Times New Roman" w:eastAsia="Times New Roman" w:hAnsi="Times New Roman" w:cs="Times New Roman"/>
          <w:sz w:val="24"/>
          <w:szCs w:val="24"/>
        </w:rPr>
        <w:t xml:space="preserve">in the Baikal watershed, relative to sewage </w:t>
      </w:r>
      <w:r w:rsidR="00765F65" w:rsidRPr="007418CF">
        <w:rPr>
          <w:rFonts w:ascii="Times New Roman" w:eastAsia="Times New Roman" w:hAnsi="Times New Roman" w:cs="Times New Roman"/>
          <w:sz w:val="24"/>
          <w:szCs w:val="24"/>
        </w:rPr>
        <w:t>(</w:t>
      </w:r>
      <w:proofErr w:type="spellStart"/>
      <w:r w:rsidR="00765F65" w:rsidRPr="007418CF">
        <w:rPr>
          <w:rFonts w:ascii="Times New Roman" w:eastAsia="Times New Roman" w:hAnsi="Times New Roman" w:cs="Times New Roman"/>
          <w:sz w:val="24"/>
          <w:szCs w:val="24"/>
        </w:rPr>
        <w:t>Timoshkin</w:t>
      </w:r>
      <w:proofErr w:type="spellEnd"/>
      <w:r w:rsidR="00765F65" w:rsidRPr="007418CF">
        <w:rPr>
          <w:rFonts w:ascii="Times New Roman" w:eastAsia="Times New Roman" w:hAnsi="Times New Roman" w:cs="Times New Roman"/>
          <w:sz w:val="24"/>
          <w:szCs w:val="24"/>
        </w:rPr>
        <w:t xml:space="preserve"> et al., 2016, </w:t>
      </w:r>
      <w:proofErr w:type="spellStart"/>
      <w:r w:rsidR="00765F65" w:rsidRPr="007418CF">
        <w:rPr>
          <w:rFonts w:ascii="Times New Roman" w:eastAsia="Times New Roman" w:hAnsi="Times New Roman" w:cs="Times New Roman"/>
          <w:sz w:val="24"/>
          <w:szCs w:val="24"/>
        </w:rPr>
        <w:t>Timoshkin</w:t>
      </w:r>
      <w:proofErr w:type="spellEnd"/>
      <w:r w:rsidR="00765F65" w:rsidRPr="007418CF">
        <w:rPr>
          <w:rFonts w:ascii="Times New Roman" w:eastAsia="Times New Roman" w:hAnsi="Times New Roman" w:cs="Times New Roman"/>
          <w:sz w:val="24"/>
          <w:szCs w:val="24"/>
        </w:rPr>
        <w:t xml:space="preserve"> et al., 2018)</w:t>
      </w:r>
      <w:r w:rsidR="00FC3CB6">
        <w:rPr>
          <w:rFonts w:ascii="Times New Roman" w:eastAsia="Times New Roman" w:hAnsi="Times New Roman" w:cs="Times New Roman"/>
          <w:sz w:val="24"/>
          <w:szCs w:val="24"/>
        </w:rPr>
        <w:t xml:space="preserve">, changing mixing patterns </w:t>
      </w:r>
      <w:r w:rsidR="00FC3CB6">
        <w:rPr>
          <w:rFonts w:ascii="Times New Roman" w:eastAsia="Times New Roman" w:hAnsi="Times New Roman" w:cs="Times New Roman"/>
          <w:sz w:val="24"/>
          <w:szCs w:val="24"/>
        </w:rPr>
        <w:fldChar w:fldCharType="begin"/>
      </w:r>
      <w:r w:rsidR="00FC3CB6">
        <w:rPr>
          <w:rFonts w:ascii="Times New Roman" w:eastAsia="Times New Roman" w:hAnsi="Times New Roman" w:cs="Times New Roman"/>
          <w:sz w:val="24"/>
          <w:szCs w:val="24"/>
        </w:rPr>
        <w:instrText xml:space="preserve"> ADDIN ZOTERO_ITEM CSL_CITATION {"citationID":"9bko902W","properties":{"formattedCitation":"(Swann et al. 2020)","plainCitation":"(Swann et al. 2020)","noteIndex":0},"citationItems":[{"id":4065,"uris":["http://zotero.org/users/2645460/items/BL98N6AM"],"uri":["http://zotero.org/users/2645460/items/BL98N6AM"],"itemData":{"id":4065,"type":"article-journal","abstract":"Lake Baikal, lying in a rift zone in southeastern Siberia, is the world's oldest, deepest, and most voluminous lake that began to form over 30 million years ago. Cited as the “most outstanding example of a freshwater ecosystem” and designated a World Heritage Site in 1996 due to its high level of endemicity, the lake and its ecosystem have become increasingly threatened by both climate change and anthropogenic disturbance. Here, we present a record of nutrient cycling in the lake, derived from the silicon isotope composition of diatoms, which dominate aquatic primary productivity. Using historical records from the region, we assess the extent to which natural and anthropogenic factors have altered biogeochemical cycling in the lake over the last 2,000 y. We show that rates of nutrient supply from deep waters to the photic zone have dramatically increased since the mid-19th century in response to changing wind dynamics, reduced ice cover, and their associated impact on limnological processes in the lake. With stressors linked to untreated sewage and catchment development also now impacting the near-shore region of Lake Baikal, the resilience of the lake’s highly endemic ecosystem to ongoing and future disturbance is increasingly uncertain.","container-title":"Proceedings of the National Academy of Sciences","DOI":"10.1073/pnas.2013181117","ISSN":"0027-8424, 1091-6490","issue":"44","journalAbbreviation":"PNAS","language":"en","note":"PMID: 33077588","page":"27211-27217","source":"www.pnas.org","title":"Changing nutrient cycling in Lake Baikal, the world’s oldest lake","volume":"117","author":[{"family":"Swann","given":"George E. A."},{"family":"Panizzo","given":"Virginia N."},{"family":"Piccolroaz","given":"Sebastiano"},{"family":"Pashley","given":"Vanessa"},{"family":"Horstwood","given":"Matthew S. A."},{"family":"Roberts","given":"Sarah"},{"family":"Vologina","given":"Elena"},{"family":"Piotrowska","given":"Natalia"},{"family":"Sturm","given":"Michael"},{"family":"Zhdanov","given":"Andre"},{"family":"Granin","given":"Nikolay"},{"family":"Norman","given":"Charlotte"},{"family":"McGowan","given":"Suzanne"},{"family":"Mackay","given":"Anson W."}],"issued":{"date-parts":[["2020",11,3]]}}}],"schema":"https://github.com/citation-style-language/schema/raw/master/csl-citation.json"} </w:instrText>
      </w:r>
      <w:r w:rsidR="00FC3CB6">
        <w:rPr>
          <w:rFonts w:ascii="Times New Roman" w:eastAsia="Times New Roman" w:hAnsi="Times New Roman" w:cs="Times New Roman"/>
          <w:sz w:val="24"/>
          <w:szCs w:val="24"/>
        </w:rPr>
        <w:fldChar w:fldCharType="separate"/>
      </w:r>
      <w:r w:rsidR="00FC3CB6" w:rsidRPr="00104F77">
        <w:rPr>
          <w:rFonts w:ascii="Times New Roman" w:hAnsi="Times New Roman" w:cs="Times New Roman"/>
          <w:sz w:val="24"/>
        </w:rPr>
        <w:t>(Swann et al. 2020)</w:t>
      </w:r>
      <w:r w:rsidR="00FC3CB6">
        <w:rPr>
          <w:rFonts w:ascii="Times New Roman" w:eastAsia="Times New Roman" w:hAnsi="Times New Roman" w:cs="Times New Roman"/>
          <w:sz w:val="24"/>
          <w:szCs w:val="24"/>
        </w:rPr>
        <w:fldChar w:fldCharType="end"/>
      </w:r>
      <w:r w:rsidR="00FC3CB6">
        <w:rPr>
          <w:rFonts w:ascii="Times New Roman" w:eastAsia="Times New Roman" w:hAnsi="Times New Roman" w:cs="Times New Roman"/>
          <w:sz w:val="24"/>
          <w:szCs w:val="24"/>
        </w:rPr>
        <w:t>,</w:t>
      </w:r>
      <w:r w:rsidR="00765F65" w:rsidRPr="007418CF">
        <w:rPr>
          <w:rFonts w:ascii="Times New Roman" w:eastAsia="Times New Roman" w:hAnsi="Times New Roman" w:cs="Times New Roman"/>
          <w:sz w:val="24"/>
          <w:szCs w:val="24"/>
        </w:rPr>
        <w:t xml:space="preserve"> </w:t>
      </w:r>
      <w:r w:rsidR="000E7380" w:rsidRPr="007418CF">
        <w:rPr>
          <w:rFonts w:ascii="Times New Roman" w:eastAsia="Times New Roman" w:hAnsi="Times New Roman" w:cs="Times New Roman"/>
          <w:sz w:val="24"/>
          <w:szCs w:val="24"/>
        </w:rPr>
        <w:t>and permafrost melt</w:t>
      </w:r>
      <w:r w:rsidR="00765F65" w:rsidRPr="007418CF">
        <w:rPr>
          <w:rFonts w:ascii="Times New Roman" w:eastAsia="Times New Roman" w:hAnsi="Times New Roman" w:cs="Times New Roman"/>
          <w:sz w:val="24"/>
          <w:szCs w:val="24"/>
        </w:rPr>
        <w:t xml:space="preserve"> (</w:t>
      </w:r>
      <w:proofErr w:type="spellStart"/>
      <w:r w:rsidR="003D0265" w:rsidRPr="007418CF">
        <w:rPr>
          <w:rFonts w:ascii="Times New Roman" w:eastAsia="Times New Roman" w:hAnsi="Times New Roman" w:cs="Times New Roman"/>
          <w:sz w:val="24"/>
          <w:szCs w:val="24"/>
        </w:rPr>
        <w:t>Anisimov</w:t>
      </w:r>
      <w:proofErr w:type="spellEnd"/>
      <w:r w:rsidR="003D0265" w:rsidRPr="007418CF">
        <w:rPr>
          <w:rFonts w:ascii="Times New Roman" w:eastAsia="Times New Roman" w:hAnsi="Times New Roman" w:cs="Times New Roman"/>
          <w:sz w:val="24"/>
          <w:szCs w:val="24"/>
        </w:rPr>
        <w:t xml:space="preserve"> &amp; </w:t>
      </w:r>
      <w:proofErr w:type="spellStart"/>
      <w:r w:rsidR="003D0265" w:rsidRPr="007418CF">
        <w:rPr>
          <w:rFonts w:ascii="Times New Roman" w:eastAsia="Times New Roman" w:hAnsi="Times New Roman" w:cs="Times New Roman"/>
          <w:sz w:val="24"/>
          <w:szCs w:val="24"/>
        </w:rPr>
        <w:t>Reneva</w:t>
      </w:r>
      <w:proofErr w:type="spellEnd"/>
      <w:r w:rsidR="003D0265" w:rsidRPr="007418CF">
        <w:rPr>
          <w:rFonts w:ascii="Times New Roman" w:eastAsia="Times New Roman" w:hAnsi="Times New Roman" w:cs="Times New Roman"/>
          <w:sz w:val="24"/>
          <w:szCs w:val="24"/>
        </w:rPr>
        <w:t>, 2006</w:t>
      </w:r>
      <w:r w:rsidR="00765F65"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w:t>
      </w:r>
      <w:r w:rsidR="00C451C6" w:rsidRPr="007418CF">
        <w:rPr>
          <w:rFonts w:ascii="Times New Roman" w:eastAsia="Times New Roman" w:hAnsi="Times New Roman" w:cs="Times New Roman"/>
          <w:sz w:val="24"/>
          <w:szCs w:val="24"/>
        </w:rPr>
        <w:t xml:space="preserve"> </w:t>
      </w:r>
      <w:r w:rsidR="00FF3A56" w:rsidRPr="007418CF" w:rsidDel="00FF3A56">
        <w:rPr>
          <w:rFonts w:ascii="Times New Roman" w:eastAsia="Times New Roman" w:hAnsi="Times New Roman" w:cs="Times New Roman"/>
          <w:sz w:val="24"/>
          <w:szCs w:val="24"/>
        </w:rPr>
        <w:t xml:space="preserve"> </w:t>
      </w:r>
    </w:p>
    <w:p w14:paraId="21A6D87B" w14:textId="334EADB2" w:rsidR="00685D80" w:rsidRPr="007418CF" w:rsidRDefault="00685D80" w:rsidP="00F31B90">
      <w:pPr>
        <w:spacing w:line="480" w:lineRule="auto"/>
        <w:rPr>
          <w:rFonts w:ascii="Times New Roman" w:eastAsia="Times New Roman" w:hAnsi="Times New Roman" w:cs="Times New Roman"/>
          <w:sz w:val="24"/>
          <w:szCs w:val="24"/>
        </w:rPr>
      </w:pPr>
    </w:p>
    <w:p w14:paraId="0836AB66" w14:textId="3A237516" w:rsidR="006F60DC" w:rsidRPr="007418CF" w:rsidRDefault="004A1C07"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w:t>
      </w:r>
      <w:r w:rsidR="009007E8" w:rsidRPr="007418CF">
        <w:rPr>
          <w:rFonts w:ascii="Times New Roman" w:eastAsia="Times New Roman" w:hAnsi="Times New Roman" w:cs="Times New Roman"/>
          <w:sz w:val="24"/>
          <w:szCs w:val="24"/>
        </w:rPr>
        <w:t>his is the first</w:t>
      </w:r>
      <w:r w:rsidR="00EC3D3F" w:rsidRPr="007418CF">
        <w:rPr>
          <w:rFonts w:ascii="Times New Roman" w:eastAsia="Times New Roman" w:hAnsi="Times New Roman" w:cs="Times New Roman"/>
          <w:sz w:val="24"/>
          <w:szCs w:val="24"/>
        </w:rPr>
        <w:t xml:space="preserve"> </w:t>
      </w:r>
      <w:r w:rsidR="007715CA" w:rsidRPr="007418CF">
        <w:rPr>
          <w:rFonts w:ascii="Times New Roman" w:eastAsia="Times New Roman" w:hAnsi="Times New Roman" w:cs="Times New Roman"/>
          <w:sz w:val="24"/>
          <w:szCs w:val="24"/>
        </w:rPr>
        <w:t xml:space="preserve">known </w:t>
      </w:r>
      <w:r w:rsidR="00EC3D3F" w:rsidRPr="007418CF">
        <w:rPr>
          <w:rFonts w:ascii="Times New Roman" w:eastAsia="Times New Roman" w:hAnsi="Times New Roman" w:cs="Times New Roman"/>
          <w:sz w:val="24"/>
          <w:szCs w:val="24"/>
        </w:rPr>
        <w:t>study</w:t>
      </w:r>
      <w:r w:rsidR="009007E8" w:rsidRPr="007418CF">
        <w:rPr>
          <w:rFonts w:ascii="Times New Roman" w:eastAsia="Times New Roman" w:hAnsi="Times New Roman" w:cs="Times New Roman"/>
          <w:sz w:val="24"/>
          <w:szCs w:val="24"/>
        </w:rPr>
        <w:t xml:space="preserve"> to detect PPCPs in Lake Baikal</w:t>
      </w:r>
      <w:r w:rsidR="00191FD0" w:rsidRPr="007418CF">
        <w:rPr>
          <w:rFonts w:ascii="Times New Roman" w:eastAsia="Times New Roman" w:hAnsi="Times New Roman" w:cs="Times New Roman"/>
          <w:sz w:val="24"/>
          <w:szCs w:val="24"/>
        </w:rPr>
        <w:t xml:space="preserve">, a </w:t>
      </w:r>
      <w:ins w:id="629" w:author="Meyer, Michael Frederick" w:date="2021-08-27T15:31:00Z">
        <w:del w:id="630" w:author="Ted" w:date="2021-10-13T17:01:00Z">
          <w:r w:rsidR="00F31561" w:rsidDel="00D4666E">
            <w:rPr>
              <w:rFonts w:ascii="Times New Roman" w:eastAsia="Times New Roman" w:hAnsi="Times New Roman" w:cs="Times New Roman"/>
              <w:sz w:val="24"/>
              <w:szCs w:val="24"/>
            </w:rPr>
            <w:delText xml:space="preserve">highly </w:delText>
          </w:r>
        </w:del>
      </w:ins>
      <w:del w:id="631" w:author="Ted" w:date="2021-10-13T17:01:00Z">
        <w:r w:rsidR="00205279" w:rsidRPr="007418CF" w:rsidDel="00D4666E">
          <w:rPr>
            <w:rFonts w:ascii="Times New Roman" w:eastAsia="Times New Roman" w:hAnsi="Times New Roman" w:cs="Times New Roman"/>
            <w:sz w:val="24"/>
            <w:szCs w:val="24"/>
          </w:rPr>
          <w:delText>voluminous</w:delText>
        </w:r>
      </w:del>
      <w:ins w:id="632" w:author="Ted" w:date="2021-10-13T17:01:00Z">
        <w:r w:rsidR="00D4666E">
          <w:rPr>
            <w:rFonts w:ascii="Times New Roman" w:eastAsia="Times New Roman" w:hAnsi="Times New Roman" w:cs="Times New Roman"/>
            <w:sz w:val="24"/>
            <w:szCs w:val="24"/>
          </w:rPr>
          <w:t>large</w:t>
        </w:r>
      </w:ins>
      <w:r w:rsidR="00191FD0" w:rsidRPr="007418CF">
        <w:rPr>
          <w:rFonts w:ascii="Times New Roman" w:eastAsia="Times New Roman" w:hAnsi="Times New Roman" w:cs="Times New Roman"/>
          <w:sz w:val="24"/>
          <w:szCs w:val="24"/>
        </w:rPr>
        <w:t xml:space="preserve"> lake in a </w:t>
      </w:r>
      <w:del w:id="633" w:author="Ted" w:date="2021-10-13T17:01:00Z">
        <w:r w:rsidR="00205279" w:rsidRPr="007418CF" w:rsidDel="00D4666E">
          <w:rPr>
            <w:rFonts w:ascii="Times New Roman" w:eastAsia="Times New Roman" w:hAnsi="Times New Roman" w:cs="Times New Roman"/>
            <w:sz w:val="24"/>
            <w:szCs w:val="24"/>
          </w:rPr>
          <w:delText>largely unpopulated</w:delText>
        </w:r>
      </w:del>
      <w:ins w:id="634" w:author="Ted" w:date="2021-10-13T17:01:00Z">
        <w:r w:rsidR="00D4666E">
          <w:rPr>
            <w:rFonts w:ascii="Times New Roman" w:eastAsia="Times New Roman" w:hAnsi="Times New Roman" w:cs="Times New Roman"/>
            <w:sz w:val="24"/>
            <w:szCs w:val="24"/>
          </w:rPr>
          <w:t>sparsely populat</w:t>
        </w:r>
      </w:ins>
      <w:ins w:id="635" w:author="Ted" w:date="2021-10-13T17:02:00Z">
        <w:r w:rsidR="00D4666E">
          <w:rPr>
            <w:rFonts w:ascii="Times New Roman" w:eastAsia="Times New Roman" w:hAnsi="Times New Roman" w:cs="Times New Roman"/>
            <w:sz w:val="24"/>
            <w:szCs w:val="24"/>
          </w:rPr>
          <w:t>ed</w:t>
        </w:r>
      </w:ins>
      <w:r w:rsidR="00205279" w:rsidRPr="007418CF">
        <w:rPr>
          <w:rFonts w:ascii="Times New Roman" w:eastAsia="Times New Roman" w:hAnsi="Times New Roman" w:cs="Times New Roman"/>
          <w:sz w:val="24"/>
          <w:szCs w:val="24"/>
        </w:rPr>
        <w:t xml:space="preserve"> watershed</w:t>
      </w:r>
      <w:r w:rsidR="009007E8" w:rsidRPr="007418CF">
        <w:rPr>
          <w:rFonts w:ascii="Times New Roman" w:eastAsia="Times New Roman" w:hAnsi="Times New Roman" w:cs="Times New Roman"/>
          <w:sz w:val="24"/>
          <w:szCs w:val="24"/>
        </w:rPr>
        <w:t xml:space="preserve">. </w:t>
      </w:r>
      <w:r w:rsidR="00EC3D3F" w:rsidRPr="007418CF">
        <w:rPr>
          <w:rFonts w:ascii="Times New Roman" w:eastAsia="Times New Roman" w:hAnsi="Times New Roman" w:cs="Times New Roman"/>
          <w:sz w:val="24"/>
          <w:szCs w:val="24"/>
        </w:rPr>
        <w:t>We detected</w:t>
      </w:r>
      <w:r w:rsidR="00BE27F7" w:rsidRPr="007418CF">
        <w:rPr>
          <w:rFonts w:ascii="Times New Roman" w:eastAsia="Times New Roman" w:hAnsi="Times New Roman" w:cs="Times New Roman"/>
          <w:sz w:val="24"/>
          <w:szCs w:val="24"/>
        </w:rPr>
        <w:t xml:space="preserve"> PPCP</w:t>
      </w:r>
      <w:r w:rsidR="00224E1E" w:rsidRPr="007418CF">
        <w:rPr>
          <w:rFonts w:ascii="Times New Roman" w:eastAsia="Times New Roman" w:hAnsi="Times New Roman" w:cs="Times New Roman"/>
          <w:sz w:val="24"/>
          <w:szCs w:val="24"/>
        </w:rPr>
        <w:t>s</w:t>
      </w:r>
      <w:r w:rsidR="00BE27F7" w:rsidRPr="007418CF">
        <w:rPr>
          <w:rFonts w:ascii="Times New Roman" w:eastAsia="Times New Roman" w:hAnsi="Times New Roman" w:cs="Times New Roman"/>
          <w:sz w:val="24"/>
          <w:szCs w:val="24"/>
        </w:rPr>
        <w:t xml:space="preserve"> </w:t>
      </w:r>
      <w:r w:rsidR="00FE35CB" w:rsidRPr="007418CF">
        <w:rPr>
          <w:rFonts w:ascii="Times New Roman" w:eastAsia="Times New Roman" w:hAnsi="Times New Roman" w:cs="Times New Roman"/>
          <w:sz w:val="24"/>
          <w:szCs w:val="24"/>
        </w:rPr>
        <w:t xml:space="preserve">nearshore </w:t>
      </w:r>
      <w:r w:rsidR="00EC3D3F" w:rsidRPr="007418CF">
        <w:rPr>
          <w:rFonts w:ascii="Times New Roman" w:eastAsia="Times New Roman" w:hAnsi="Times New Roman" w:cs="Times New Roman"/>
          <w:sz w:val="24"/>
          <w:szCs w:val="24"/>
        </w:rPr>
        <w:t>but not at our three</w:t>
      </w:r>
      <w:r w:rsidR="00FE35CB" w:rsidRPr="007418CF">
        <w:rPr>
          <w:rFonts w:ascii="Times New Roman" w:eastAsia="Times New Roman" w:hAnsi="Times New Roman" w:cs="Times New Roman"/>
          <w:sz w:val="24"/>
          <w:szCs w:val="24"/>
        </w:rPr>
        <w:t xml:space="preserve"> offshore</w:t>
      </w:r>
      <w:r w:rsidR="00EC3D3F" w:rsidRPr="007418CF">
        <w:rPr>
          <w:rFonts w:ascii="Times New Roman" w:eastAsia="Times New Roman" w:hAnsi="Times New Roman" w:cs="Times New Roman"/>
          <w:sz w:val="24"/>
          <w:szCs w:val="24"/>
        </w:rPr>
        <w:t xml:space="preserve"> sites</w:t>
      </w:r>
      <w:r w:rsidR="00BE27F7" w:rsidRPr="007418CF">
        <w:rPr>
          <w:rFonts w:ascii="Times New Roman" w:eastAsia="Times New Roman" w:hAnsi="Times New Roman" w:cs="Times New Roman"/>
          <w:sz w:val="24"/>
          <w:szCs w:val="24"/>
        </w:rPr>
        <w:t xml:space="preserve">, suggesting that sewage inputs in Baikal </w:t>
      </w:r>
      <w:r w:rsidR="004D4CDF" w:rsidRPr="007418CF">
        <w:rPr>
          <w:rFonts w:ascii="Times New Roman" w:eastAsia="Times New Roman" w:hAnsi="Times New Roman" w:cs="Times New Roman"/>
          <w:sz w:val="24"/>
          <w:szCs w:val="24"/>
        </w:rPr>
        <w:t>become diluted</w:t>
      </w:r>
      <w:r w:rsidR="00BE27F7" w:rsidRPr="007418CF">
        <w:rPr>
          <w:rFonts w:ascii="Times New Roman" w:eastAsia="Times New Roman" w:hAnsi="Times New Roman" w:cs="Times New Roman"/>
          <w:sz w:val="24"/>
          <w:szCs w:val="24"/>
        </w:rPr>
        <w:t xml:space="preserve"> as pollutants </w:t>
      </w:r>
      <w:r w:rsidR="004D4CDF" w:rsidRPr="007418CF">
        <w:rPr>
          <w:rFonts w:ascii="Times New Roman" w:eastAsia="Times New Roman" w:hAnsi="Times New Roman" w:cs="Times New Roman"/>
          <w:sz w:val="24"/>
          <w:szCs w:val="24"/>
        </w:rPr>
        <w:t xml:space="preserve">move </w:t>
      </w:r>
      <w:r w:rsidR="00BE27F7" w:rsidRPr="007418CF">
        <w:rPr>
          <w:rFonts w:ascii="Times New Roman" w:eastAsia="Times New Roman" w:hAnsi="Times New Roman" w:cs="Times New Roman"/>
          <w:sz w:val="24"/>
          <w:szCs w:val="24"/>
        </w:rPr>
        <w:t>out of the nearshore area</w:t>
      </w:r>
      <w:r w:rsidR="00FE35CB" w:rsidRPr="007418CF">
        <w:rPr>
          <w:rFonts w:ascii="Times New Roman" w:eastAsia="Times New Roman" w:hAnsi="Times New Roman" w:cs="Times New Roman"/>
          <w:sz w:val="24"/>
          <w:szCs w:val="24"/>
        </w:rPr>
        <w:t xml:space="preserve">. </w:t>
      </w:r>
      <w:del w:id="636" w:author="Meyer, Michael Frederick" w:date="2021-11-01T15:13:00Z">
        <w:r w:rsidR="00BE27F7" w:rsidRPr="007418CF" w:rsidDel="00E207E2">
          <w:rPr>
            <w:rFonts w:ascii="Times New Roman" w:eastAsia="Times New Roman" w:hAnsi="Times New Roman" w:cs="Times New Roman"/>
            <w:sz w:val="24"/>
            <w:szCs w:val="24"/>
          </w:rPr>
          <w:delText xml:space="preserve">More generally, these results are important for lake monitoring, as PPCPs </w:delText>
        </w:r>
        <w:r w:rsidR="00224E1E" w:rsidRPr="007418CF" w:rsidDel="00E207E2">
          <w:rPr>
            <w:rFonts w:ascii="Times New Roman" w:eastAsia="Times New Roman" w:hAnsi="Times New Roman" w:cs="Times New Roman"/>
            <w:sz w:val="24"/>
            <w:szCs w:val="24"/>
          </w:rPr>
          <w:delText>are robust</w:delText>
        </w:r>
        <w:r w:rsidR="00BE27F7" w:rsidRPr="007418CF" w:rsidDel="00E207E2">
          <w:rPr>
            <w:rFonts w:ascii="Times New Roman" w:eastAsia="Times New Roman" w:hAnsi="Times New Roman" w:cs="Times New Roman"/>
            <w:sz w:val="24"/>
            <w:szCs w:val="24"/>
          </w:rPr>
          <w:delText xml:space="preserve"> indicators of sewage pollution. </w:delText>
        </w:r>
      </w:del>
      <w:r w:rsidR="00D60710" w:rsidRPr="007418CF">
        <w:rPr>
          <w:rFonts w:ascii="Times New Roman" w:eastAsia="Times New Roman" w:hAnsi="Times New Roman" w:cs="Times New Roman"/>
          <w:sz w:val="24"/>
          <w:szCs w:val="24"/>
        </w:rPr>
        <w:t xml:space="preserve">Beyond Lake Baikal, these data are important </w:t>
      </w:r>
      <w:r w:rsidR="00FB2203" w:rsidRPr="007418CF">
        <w:rPr>
          <w:rFonts w:ascii="Times New Roman" w:eastAsia="Times New Roman" w:hAnsi="Times New Roman" w:cs="Times New Roman"/>
          <w:sz w:val="24"/>
          <w:szCs w:val="24"/>
        </w:rPr>
        <w:t>for</w:t>
      </w:r>
      <w:r w:rsidR="00D60710" w:rsidRPr="007418CF">
        <w:rPr>
          <w:rFonts w:ascii="Times New Roman" w:eastAsia="Times New Roman" w:hAnsi="Times New Roman" w:cs="Times New Roman"/>
          <w:sz w:val="24"/>
          <w:szCs w:val="24"/>
        </w:rPr>
        <w:t xml:space="preserve"> </w:t>
      </w:r>
      <w:ins w:id="637" w:author="Meyer, Michael Frederick" w:date="2021-08-27T15:29:00Z">
        <w:r w:rsidR="00F31561">
          <w:rPr>
            <w:rFonts w:ascii="Times New Roman" w:eastAsia="Times New Roman" w:hAnsi="Times New Roman" w:cs="Times New Roman"/>
            <w:sz w:val="24"/>
            <w:szCs w:val="24"/>
          </w:rPr>
          <w:t xml:space="preserve">furthering our </w:t>
        </w:r>
      </w:ins>
      <w:r w:rsidR="00D60710" w:rsidRPr="007418CF">
        <w:rPr>
          <w:rFonts w:ascii="Times New Roman" w:eastAsia="Times New Roman" w:hAnsi="Times New Roman" w:cs="Times New Roman"/>
          <w:sz w:val="24"/>
          <w:szCs w:val="24"/>
        </w:rPr>
        <w:t xml:space="preserve">understanding </w:t>
      </w:r>
      <w:del w:id="638" w:author="Meyer, Michael Frederick" w:date="2021-08-27T15:29:00Z">
        <w:r w:rsidR="00C62023" w:rsidDel="00F31561">
          <w:rPr>
            <w:rFonts w:ascii="Times New Roman" w:eastAsia="Times New Roman" w:hAnsi="Times New Roman" w:cs="Times New Roman"/>
            <w:sz w:val="24"/>
            <w:szCs w:val="24"/>
          </w:rPr>
          <w:delText xml:space="preserve">the prevalence of </w:delText>
        </w:r>
        <w:r w:rsidR="00D60710" w:rsidRPr="007418CF" w:rsidDel="00F31561">
          <w:rPr>
            <w:rFonts w:ascii="Times New Roman" w:eastAsia="Times New Roman" w:hAnsi="Times New Roman" w:cs="Times New Roman"/>
            <w:sz w:val="24"/>
            <w:szCs w:val="24"/>
          </w:rPr>
          <w:delText>PPCPs</w:delText>
        </w:r>
      </w:del>
      <w:ins w:id="639" w:author="Meyer, Michael Frederick" w:date="2021-08-27T15:29:00Z">
        <w:r w:rsidR="00F31561">
          <w:rPr>
            <w:rFonts w:ascii="Times New Roman" w:eastAsia="Times New Roman" w:hAnsi="Times New Roman" w:cs="Times New Roman"/>
            <w:sz w:val="24"/>
            <w:szCs w:val="24"/>
          </w:rPr>
          <w:t>of PPCP prevalence</w:t>
        </w:r>
      </w:ins>
      <w:r w:rsidR="00D60710" w:rsidRPr="007418CF">
        <w:rPr>
          <w:rFonts w:ascii="Times New Roman" w:eastAsia="Times New Roman" w:hAnsi="Times New Roman" w:cs="Times New Roman"/>
          <w:sz w:val="24"/>
          <w:szCs w:val="24"/>
        </w:rPr>
        <w:t xml:space="preserve"> in lakes, as </w:t>
      </w:r>
      <w:r w:rsidR="00685D80" w:rsidRPr="007418CF">
        <w:rPr>
          <w:rFonts w:ascii="Times New Roman" w:eastAsia="Times New Roman" w:hAnsi="Times New Roman" w:cs="Times New Roman"/>
          <w:sz w:val="24"/>
          <w:szCs w:val="24"/>
        </w:rPr>
        <w:t xml:space="preserve">lakes have remained </w:t>
      </w:r>
      <w:ins w:id="640" w:author="Meyer, Michael Frederick" w:date="2021-08-27T15:42:00Z">
        <w:r w:rsidR="00F31561">
          <w:rPr>
            <w:rFonts w:ascii="Times New Roman" w:eastAsia="Times New Roman" w:hAnsi="Times New Roman" w:cs="Times New Roman"/>
            <w:sz w:val="24"/>
            <w:szCs w:val="24"/>
          </w:rPr>
          <w:t xml:space="preserve">far </w:t>
        </w:r>
      </w:ins>
      <w:r w:rsidR="00685D80" w:rsidRPr="007418CF">
        <w:rPr>
          <w:rFonts w:ascii="Times New Roman" w:eastAsia="Times New Roman" w:hAnsi="Times New Roman" w:cs="Times New Roman"/>
          <w:sz w:val="24"/>
          <w:szCs w:val="24"/>
        </w:rPr>
        <w:t xml:space="preserve">less represented </w:t>
      </w:r>
      <w:r w:rsidR="00EC3D3F" w:rsidRPr="007418CF">
        <w:rPr>
          <w:rFonts w:ascii="Times New Roman" w:eastAsia="Times New Roman" w:hAnsi="Times New Roman" w:cs="Times New Roman"/>
          <w:sz w:val="24"/>
          <w:szCs w:val="24"/>
        </w:rPr>
        <w:t>in</w:t>
      </w:r>
      <w:r w:rsidR="00685D80" w:rsidRPr="007418CF">
        <w:rPr>
          <w:rFonts w:ascii="Times New Roman" w:eastAsia="Times New Roman" w:hAnsi="Times New Roman" w:cs="Times New Roman"/>
          <w:sz w:val="24"/>
          <w:szCs w:val="24"/>
        </w:rPr>
        <w:t xml:space="preserve"> the PPCP literature </w:t>
      </w:r>
      <w:ins w:id="641" w:author="Ted" w:date="2021-10-13T17:02:00Z">
        <w:r w:rsidR="00D4666E">
          <w:rPr>
            <w:rFonts w:ascii="Times New Roman" w:eastAsia="Times New Roman" w:hAnsi="Times New Roman" w:cs="Times New Roman"/>
            <w:sz w:val="24"/>
            <w:szCs w:val="24"/>
          </w:rPr>
          <w:t xml:space="preserve">(7% of publications) </w:t>
        </w:r>
      </w:ins>
      <w:r w:rsidR="00685D80" w:rsidRPr="007418CF">
        <w:rPr>
          <w:rFonts w:ascii="Times New Roman" w:eastAsia="Times New Roman" w:hAnsi="Times New Roman" w:cs="Times New Roman"/>
          <w:sz w:val="24"/>
          <w:szCs w:val="24"/>
        </w:rPr>
        <w:t xml:space="preserve">in comparison to lotic </w:t>
      </w:r>
      <w:r w:rsidR="009007E8" w:rsidRPr="007418CF">
        <w:rPr>
          <w:rFonts w:ascii="Times New Roman" w:eastAsia="Times New Roman" w:hAnsi="Times New Roman" w:cs="Times New Roman"/>
          <w:sz w:val="24"/>
          <w:szCs w:val="24"/>
        </w:rPr>
        <w:t xml:space="preserve">and subsurface </w:t>
      </w:r>
      <w:r w:rsidR="00685D80" w:rsidRPr="007418CF">
        <w:rPr>
          <w:rFonts w:ascii="Times New Roman" w:eastAsia="Times New Roman" w:hAnsi="Times New Roman" w:cs="Times New Roman"/>
          <w:sz w:val="24"/>
          <w:szCs w:val="24"/>
        </w:rPr>
        <w:t>systems</w:t>
      </w:r>
      <w:ins w:id="642" w:author="Meyer, Michael Frederick" w:date="2021-08-27T15:42:00Z">
        <w:r w:rsidR="009222C3">
          <w:rPr>
            <w:rFonts w:ascii="Times New Roman" w:eastAsia="Times New Roman" w:hAnsi="Times New Roman" w:cs="Times New Roman"/>
            <w:sz w:val="24"/>
            <w:szCs w:val="24"/>
          </w:rPr>
          <w:t xml:space="preserve"> </w:t>
        </w:r>
        <w:del w:id="643" w:author="Ted" w:date="2021-10-13T17:02:00Z">
          <w:r w:rsidR="009222C3" w:rsidDel="00D4666E">
            <w:rPr>
              <w:rFonts w:ascii="Times New Roman" w:eastAsia="Times New Roman" w:hAnsi="Times New Roman" w:cs="Times New Roman"/>
              <w:sz w:val="24"/>
              <w:szCs w:val="24"/>
            </w:rPr>
            <w:delText>that comprise more than</w:delText>
          </w:r>
        </w:del>
      </w:ins>
      <w:ins w:id="644" w:author="Ted" w:date="2021-10-13T17:02:00Z">
        <w:r w:rsidR="00D4666E">
          <w:rPr>
            <w:rFonts w:ascii="Times New Roman" w:eastAsia="Times New Roman" w:hAnsi="Times New Roman" w:cs="Times New Roman"/>
            <w:sz w:val="24"/>
            <w:szCs w:val="24"/>
          </w:rPr>
          <w:t>(</w:t>
        </w:r>
      </w:ins>
      <w:ins w:id="645" w:author="Meyer, Michael Frederick" w:date="2021-08-27T15:42:00Z">
        <w:r w:rsidR="009222C3">
          <w:rPr>
            <w:rFonts w:ascii="Times New Roman" w:eastAsia="Times New Roman" w:hAnsi="Times New Roman" w:cs="Times New Roman"/>
            <w:sz w:val="24"/>
            <w:szCs w:val="24"/>
          </w:rPr>
          <w:t>66% of the PPCP literature</w:t>
        </w:r>
      </w:ins>
      <w:ins w:id="646" w:author="Meyer, Michael Frederick" w:date="2022-01-10T10:12:00Z">
        <w:r w:rsidR="00445027">
          <w:rPr>
            <w:rFonts w:ascii="Times New Roman" w:eastAsia="Times New Roman" w:hAnsi="Times New Roman" w:cs="Times New Roman"/>
            <w:sz w:val="24"/>
            <w:szCs w:val="24"/>
          </w:rPr>
          <w:t>;</w:t>
        </w:r>
      </w:ins>
      <w:ins w:id="647" w:author="Ted" w:date="2021-10-13T17:02:00Z">
        <w:del w:id="648" w:author="Meyer, Michael Frederick" w:date="2022-01-10T10:12:00Z">
          <w:r w:rsidR="00D4666E" w:rsidDel="00445027">
            <w:rPr>
              <w:rFonts w:ascii="Times New Roman" w:eastAsia="Times New Roman" w:hAnsi="Times New Roman" w:cs="Times New Roman"/>
              <w:sz w:val="24"/>
              <w:szCs w:val="24"/>
            </w:rPr>
            <w:delText>)</w:delText>
          </w:r>
        </w:del>
      </w:ins>
      <w:ins w:id="649" w:author="Meyer, Michael Frederick" w:date="2021-09-24T14:42:00Z">
        <w:del w:id="650" w:author="Ted" w:date="2021-10-13T17:03:00Z">
          <w:r w:rsidR="000B623F" w:rsidDel="00D4666E">
            <w:rPr>
              <w:rFonts w:ascii="Times New Roman" w:eastAsia="Times New Roman" w:hAnsi="Times New Roman" w:cs="Times New Roman"/>
              <w:sz w:val="24"/>
              <w:szCs w:val="24"/>
            </w:rPr>
            <w:delText>,</w:delText>
          </w:r>
        </w:del>
      </w:ins>
      <w:del w:id="651" w:author="Ted" w:date="2021-10-13T17:03:00Z">
        <w:r w:rsidR="00685D80" w:rsidRPr="007418CF" w:rsidDel="00D4666E">
          <w:rPr>
            <w:rFonts w:ascii="Times New Roman" w:eastAsia="Times New Roman" w:hAnsi="Times New Roman" w:cs="Times New Roman"/>
            <w:sz w:val="24"/>
            <w:szCs w:val="24"/>
          </w:rPr>
          <w:delText xml:space="preserve"> </w:delText>
        </w:r>
      </w:del>
      <w:ins w:id="652" w:author="Meyer, Michael Frederick" w:date="2021-09-24T14:42:00Z">
        <w:del w:id="653" w:author="Ted" w:date="2021-10-13T17:03:00Z">
          <w:r w:rsidR="000B623F" w:rsidDel="00D4666E">
            <w:rPr>
              <w:rFonts w:ascii="Times New Roman" w:eastAsia="Times New Roman" w:hAnsi="Times New Roman" w:cs="Times New Roman"/>
              <w:sz w:val="24"/>
              <w:szCs w:val="24"/>
            </w:rPr>
            <w:delText xml:space="preserve">whereas lakes represent </w:delText>
          </w:r>
        </w:del>
      </w:ins>
      <w:ins w:id="654" w:author="Meyer, Michael Frederick" w:date="2021-09-24T14:43:00Z">
        <w:del w:id="655" w:author="Ted" w:date="2021-10-13T17:03:00Z">
          <w:r w:rsidR="000B623F" w:rsidDel="00D4666E">
            <w:rPr>
              <w:rFonts w:ascii="Times New Roman" w:eastAsia="Times New Roman" w:hAnsi="Times New Roman" w:cs="Times New Roman"/>
              <w:sz w:val="24"/>
              <w:szCs w:val="24"/>
            </w:rPr>
            <w:delText>~7% of the literatyre</w:delText>
          </w:r>
        </w:del>
        <w:r w:rsidR="000B623F">
          <w:rPr>
            <w:rFonts w:ascii="Times New Roman" w:eastAsia="Times New Roman" w:hAnsi="Times New Roman" w:cs="Times New Roman"/>
            <w:sz w:val="24"/>
            <w:szCs w:val="24"/>
          </w:rPr>
          <w:t xml:space="preserve"> </w:t>
        </w:r>
      </w:ins>
      <w:r w:rsidR="00685D80" w:rsidRPr="007418CF">
        <w:rPr>
          <w:rFonts w:ascii="Times New Roman" w:eastAsia="Times New Roman" w:hAnsi="Times New Roman" w:cs="Times New Roman"/>
          <w:sz w:val="24"/>
          <w:szCs w:val="24"/>
        </w:rPr>
        <w:fldChar w:fldCharType="begin"/>
      </w:r>
      <w:r w:rsidR="003411DE">
        <w:rPr>
          <w:rFonts w:ascii="Times New Roman" w:eastAsia="Times New Roman" w:hAnsi="Times New Roman" w:cs="Times New Roman"/>
          <w:sz w:val="24"/>
          <w:szCs w:val="24"/>
        </w:rPr>
        <w:instrText xml:space="preserve"> ADDIN ZOTERO_ITEM CSL_CITATION {"citationID":"8ZWAYQKj","properties":{"formattedCitation":"(Meyer et al. 2019)","plainCitation":"(Meyer et al. 2019)","dontUpdate":true,"noteIndex":0},"citationItems":[{"id":2604,"uris":["http://zotero.org/users/2645460/items/ZPY97EPS"],"uri":["http://zotero.org/users/2645460/items/ZPY97EPS"],"itemData":{"id":2604,"type":"article-journal","abstract":"Pharmaceuticals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685D80" w:rsidRPr="007418CF">
        <w:rPr>
          <w:rFonts w:ascii="Times New Roman" w:eastAsia="Times New Roman" w:hAnsi="Times New Roman" w:cs="Times New Roman"/>
          <w:sz w:val="24"/>
          <w:szCs w:val="24"/>
        </w:rPr>
        <w:fldChar w:fldCharType="separate"/>
      </w:r>
      <w:del w:id="656" w:author="Meyer, Michael Frederick" w:date="2022-01-10T10:12:00Z">
        <w:r w:rsidR="00685D80" w:rsidRPr="007418CF" w:rsidDel="00445027">
          <w:rPr>
            <w:rFonts w:ascii="Times New Roman" w:hAnsi="Times New Roman" w:cs="Times New Roman"/>
            <w:sz w:val="24"/>
          </w:rPr>
          <w:delText>(</w:delText>
        </w:r>
      </w:del>
      <w:r w:rsidR="00685D80" w:rsidRPr="007418CF">
        <w:rPr>
          <w:rFonts w:ascii="Times New Roman" w:hAnsi="Times New Roman" w:cs="Times New Roman"/>
          <w:sz w:val="24"/>
        </w:rPr>
        <w:t>Meyer et al. 2019)</w:t>
      </w:r>
      <w:r w:rsidR="00685D80" w:rsidRPr="007418CF">
        <w:rPr>
          <w:rFonts w:ascii="Times New Roman" w:eastAsia="Times New Roman" w:hAnsi="Times New Roman" w:cs="Times New Roman"/>
          <w:sz w:val="24"/>
          <w:szCs w:val="24"/>
        </w:rPr>
        <w:fldChar w:fldCharType="end"/>
      </w:r>
      <w:r w:rsidR="00685D8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D60710" w:rsidRPr="007418CF">
        <w:rPr>
          <w:rFonts w:ascii="Times New Roman" w:eastAsia="Times New Roman" w:hAnsi="Times New Roman" w:cs="Times New Roman"/>
          <w:sz w:val="24"/>
          <w:szCs w:val="24"/>
        </w:rPr>
        <w:t xml:space="preserve">This </w:t>
      </w:r>
      <w:r w:rsidR="00FB2203" w:rsidRPr="007418CF">
        <w:rPr>
          <w:rFonts w:ascii="Times New Roman" w:eastAsia="Times New Roman" w:hAnsi="Times New Roman" w:cs="Times New Roman"/>
          <w:sz w:val="24"/>
          <w:szCs w:val="24"/>
        </w:rPr>
        <w:t xml:space="preserve">literature </w:t>
      </w:r>
      <w:r w:rsidR="00D60710" w:rsidRPr="007418CF">
        <w:rPr>
          <w:rFonts w:ascii="Times New Roman" w:eastAsia="Times New Roman" w:hAnsi="Times New Roman" w:cs="Times New Roman"/>
          <w:sz w:val="24"/>
          <w:szCs w:val="24"/>
        </w:rPr>
        <w:t xml:space="preserve">imbalance creates </w:t>
      </w:r>
      <w:r w:rsidR="004D4CDF" w:rsidRPr="007418CF">
        <w:rPr>
          <w:rFonts w:ascii="Times New Roman" w:eastAsia="Times New Roman" w:hAnsi="Times New Roman" w:cs="Times New Roman"/>
          <w:sz w:val="24"/>
          <w:szCs w:val="24"/>
        </w:rPr>
        <w:t xml:space="preserve">opportunities </w:t>
      </w:r>
      <w:r w:rsidR="00D60710" w:rsidRPr="007418CF">
        <w:rPr>
          <w:rFonts w:ascii="Times New Roman" w:eastAsia="Times New Roman" w:hAnsi="Times New Roman" w:cs="Times New Roman"/>
          <w:sz w:val="24"/>
          <w:szCs w:val="24"/>
        </w:rPr>
        <w:t>to assess how PPCPs</w:t>
      </w:r>
      <w:r w:rsidR="00FB2203" w:rsidRPr="007418CF">
        <w:rPr>
          <w:rFonts w:ascii="Times New Roman" w:eastAsia="Times New Roman" w:hAnsi="Times New Roman" w:cs="Times New Roman"/>
          <w:sz w:val="24"/>
          <w:szCs w:val="24"/>
        </w:rPr>
        <w:t>,</w:t>
      </w:r>
      <w:r w:rsidR="00D60710" w:rsidRPr="007418CF">
        <w:rPr>
          <w:rFonts w:ascii="Times New Roman" w:eastAsia="Times New Roman" w:hAnsi="Times New Roman" w:cs="Times New Roman"/>
          <w:sz w:val="24"/>
          <w:szCs w:val="24"/>
        </w:rPr>
        <w:t xml:space="preserve"> and sewage pollution more broadly, may lead to differing ecological responses in lotic and lentic systems. </w:t>
      </w:r>
      <w:r w:rsidR="00725D40" w:rsidRPr="007418CF">
        <w:rPr>
          <w:rFonts w:ascii="Times New Roman" w:eastAsia="Times New Roman" w:hAnsi="Times New Roman" w:cs="Times New Roman"/>
          <w:sz w:val="24"/>
          <w:szCs w:val="24"/>
        </w:rPr>
        <w:t>As</w:t>
      </w:r>
      <w:r w:rsidR="00ED3878" w:rsidRPr="007418CF">
        <w:rPr>
          <w:rFonts w:ascii="Times New Roman" w:eastAsia="Times New Roman" w:hAnsi="Times New Roman" w:cs="Times New Roman"/>
          <w:sz w:val="24"/>
          <w:szCs w:val="24"/>
        </w:rPr>
        <w:t xml:space="preserve"> lakes </w:t>
      </w:r>
      <w:r w:rsidR="00725D40" w:rsidRPr="007418CF">
        <w:rPr>
          <w:rFonts w:ascii="Times New Roman" w:eastAsia="Times New Roman" w:hAnsi="Times New Roman" w:cs="Times New Roman"/>
          <w:sz w:val="24"/>
          <w:szCs w:val="24"/>
        </w:rPr>
        <w:t xml:space="preserve">tend to have longer </w:t>
      </w:r>
      <w:r w:rsidR="00ED3878" w:rsidRPr="007418CF">
        <w:rPr>
          <w:rFonts w:ascii="Times New Roman" w:eastAsia="Times New Roman" w:hAnsi="Times New Roman" w:cs="Times New Roman"/>
          <w:sz w:val="24"/>
          <w:szCs w:val="24"/>
        </w:rPr>
        <w:t>hydraulic residence time</w:t>
      </w:r>
      <w:r w:rsidR="00725D40" w:rsidRPr="007418CF">
        <w:rPr>
          <w:rFonts w:ascii="Times New Roman" w:eastAsia="Times New Roman" w:hAnsi="Times New Roman" w:cs="Times New Roman"/>
          <w:sz w:val="24"/>
          <w:szCs w:val="24"/>
        </w:rPr>
        <w:t>s</w:t>
      </w:r>
      <w:r w:rsidR="00ED3878" w:rsidRPr="007418CF">
        <w:rPr>
          <w:rFonts w:ascii="Times New Roman" w:eastAsia="Times New Roman" w:hAnsi="Times New Roman" w:cs="Times New Roman"/>
          <w:sz w:val="24"/>
          <w:szCs w:val="24"/>
        </w:rPr>
        <w:t xml:space="preserve"> relative to </w:t>
      </w:r>
      <w:r w:rsidR="00C332CF" w:rsidRPr="007418CF">
        <w:rPr>
          <w:rFonts w:ascii="Times New Roman" w:eastAsia="Times New Roman" w:hAnsi="Times New Roman" w:cs="Times New Roman"/>
          <w:sz w:val="24"/>
          <w:szCs w:val="24"/>
        </w:rPr>
        <w:t>rivers and streams</w:t>
      </w:r>
      <w:r w:rsidR="00725D4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D60710" w:rsidRPr="007418CF">
        <w:rPr>
          <w:rFonts w:ascii="Times New Roman" w:eastAsia="Times New Roman" w:hAnsi="Times New Roman" w:cs="Times New Roman"/>
          <w:sz w:val="24"/>
          <w:szCs w:val="24"/>
        </w:rPr>
        <w:t>pollutants</w:t>
      </w:r>
      <w:r w:rsidR="00ED3878" w:rsidRPr="007418CF">
        <w:rPr>
          <w:rFonts w:ascii="Times New Roman" w:eastAsia="Times New Roman" w:hAnsi="Times New Roman" w:cs="Times New Roman"/>
          <w:sz w:val="24"/>
          <w:szCs w:val="24"/>
        </w:rPr>
        <w:t xml:space="preserve"> </w:t>
      </w:r>
      <w:ins w:id="657" w:author="Meyer, Michael Frederick" w:date="2021-10-29T12:32:00Z">
        <w:r w:rsidR="00596F8F">
          <w:rPr>
            <w:rFonts w:ascii="Times New Roman" w:eastAsia="Times New Roman" w:hAnsi="Times New Roman" w:cs="Times New Roman"/>
            <w:sz w:val="24"/>
            <w:szCs w:val="24"/>
          </w:rPr>
          <w:t xml:space="preserve">entering lakes </w:t>
        </w:r>
      </w:ins>
      <w:r w:rsidR="00725D40" w:rsidRPr="007418CF">
        <w:rPr>
          <w:rFonts w:ascii="Times New Roman" w:eastAsia="Times New Roman" w:hAnsi="Times New Roman" w:cs="Times New Roman"/>
          <w:sz w:val="24"/>
          <w:szCs w:val="24"/>
        </w:rPr>
        <w:t>may be more prone to</w:t>
      </w:r>
      <w:r w:rsidR="00ED3878" w:rsidRPr="007418CF">
        <w:rPr>
          <w:rFonts w:ascii="Times New Roman" w:eastAsia="Times New Roman" w:hAnsi="Times New Roman" w:cs="Times New Roman"/>
          <w:sz w:val="24"/>
          <w:szCs w:val="24"/>
        </w:rPr>
        <w:t xml:space="preserve"> </w:t>
      </w:r>
      <w:r w:rsidR="00725D40" w:rsidRPr="007418CF">
        <w:rPr>
          <w:rFonts w:ascii="Times New Roman" w:eastAsia="Times New Roman" w:hAnsi="Times New Roman" w:cs="Times New Roman"/>
          <w:sz w:val="24"/>
          <w:szCs w:val="24"/>
        </w:rPr>
        <w:t>accumulate</w:t>
      </w:r>
      <w:r w:rsidR="00D60710" w:rsidRPr="007418CF">
        <w:rPr>
          <w:rFonts w:ascii="Times New Roman" w:eastAsia="Times New Roman" w:hAnsi="Times New Roman" w:cs="Times New Roman"/>
          <w:sz w:val="24"/>
          <w:szCs w:val="24"/>
        </w:rPr>
        <w:t xml:space="preserve"> </w:t>
      </w:r>
      <w:ins w:id="658" w:author="Meyer, Michael Frederick" w:date="2021-10-29T12:31:00Z">
        <w:r w:rsidR="00596F8F">
          <w:rPr>
            <w:rFonts w:ascii="Times New Roman" w:eastAsia="Times New Roman" w:hAnsi="Times New Roman" w:cs="Times New Roman"/>
            <w:sz w:val="24"/>
            <w:szCs w:val="24"/>
          </w:rPr>
          <w:t>in certain areas</w:t>
        </w:r>
      </w:ins>
      <w:ins w:id="659" w:author="Meyer, Michael Frederick" w:date="2021-10-29T12:33:00Z">
        <w:r w:rsidR="00596F8F">
          <w:rPr>
            <w:rFonts w:ascii="Times New Roman" w:eastAsia="Times New Roman" w:hAnsi="Times New Roman" w:cs="Times New Roman"/>
            <w:sz w:val="24"/>
            <w:szCs w:val="24"/>
          </w:rPr>
          <w:t xml:space="preserve"> and create hot spots within the larger system </w:t>
        </w:r>
      </w:ins>
      <w:r w:rsidR="00D60710" w:rsidRPr="007418CF">
        <w:rPr>
          <w:rFonts w:ascii="Times New Roman" w:eastAsia="Times New Roman" w:hAnsi="Times New Roman" w:cs="Times New Roman"/>
          <w:sz w:val="24"/>
          <w:szCs w:val="24"/>
        </w:rPr>
        <w:lastRenderedPageBreak/>
        <w:fldChar w:fldCharType="begin"/>
      </w:r>
      <w:r w:rsidR="000B2F8A">
        <w:rPr>
          <w:rFonts w:ascii="Times New Roman" w:eastAsia="Times New Roman" w:hAnsi="Times New Roman" w:cs="Times New Roman"/>
          <w:sz w:val="24"/>
          <w:szCs w:val="24"/>
        </w:rPr>
        <w:instrText xml:space="preserve"> ADDIN ZOTERO_ITEM CSL_CITATION {"citationID":"aagbjh3kmm","properties":{"formattedCitation":"(Meyer et al. 2019)","plainCitation":"(Meyer et al. 2019)","noteIndex":0},"citationItems":[{"id":2604,"uris":["http://zotero.org/users/2645460/items/ZPY97EPS"],"uri":["http://zotero.org/users/2645460/items/ZPY97EPS"],"itemData":{"id":2604,"type":"article-journal","abstract":"Pharmaceuticals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D60710" w:rsidRPr="007418CF">
        <w:rPr>
          <w:rFonts w:ascii="Times New Roman" w:eastAsia="Times New Roman" w:hAnsi="Times New Roman" w:cs="Times New Roman"/>
          <w:sz w:val="24"/>
          <w:szCs w:val="24"/>
        </w:rPr>
        <w:fldChar w:fldCharType="separate"/>
      </w:r>
      <w:r w:rsidR="000B2F8A" w:rsidRPr="000B2F8A">
        <w:rPr>
          <w:rFonts w:ascii="Times New Roman" w:hAnsi="Times New Roman" w:cs="Times New Roman"/>
          <w:sz w:val="24"/>
          <w:szCs w:val="24"/>
        </w:rPr>
        <w:t>(Meyer et al. 2019)</w:t>
      </w:r>
      <w:r w:rsidR="00D60710" w:rsidRPr="007418CF">
        <w:rPr>
          <w:rFonts w:ascii="Times New Roman" w:eastAsia="Times New Roman" w:hAnsi="Times New Roman" w:cs="Times New Roman"/>
          <w:sz w:val="24"/>
          <w:szCs w:val="24"/>
        </w:rPr>
        <w:fldChar w:fldCharType="end"/>
      </w:r>
      <w:r w:rsidR="00725D4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FB2203" w:rsidRPr="007418CF">
        <w:rPr>
          <w:rFonts w:ascii="Times New Roman" w:eastAsia="Times New Roman" w:hAnsi="Times New Roman" w:cs="Times New Roman"/>
          <w:sz w:val="24"/>
          <w:szCs w:val="24"/>
        </w:rPr>
        <w:t>In the case of our data</w:t>
      </w:r>
      <w:r w:rsidR="00D60710" w:rsidRPr="007418CF">
        <w:rPr>
          <w:rFonts w:ascii="Times New Roman" w:eastAsia="Times New Roman" w:hAnsi="Times New Roman" w:cs="Times New Roman"/>
          <w:sz w:val="24"/>
          <w:szCs w:val="24"/>
        </w:rPr>
        <w:t>, c</w:t>
      </w:r>
      <w:r w:rsidR="00725D40" w:rsidRPr="007418CF">
        <w:rPr>
          <w:rFonts w:ascii="Times New Roman" w:eastAsia="Times New Roman" w:hAnsi="Times New Roman" w:cs="Times New Roman"/>
          <w:sz w:val="24"/>
          <w:szCs w:val="24"/>
        </w:rPr>
        <w:t xml:space="preserve">omparing </w:t>
      </w:r>
      <w:r w:rsidR="00FB2203" w:rsidRPr="007418CF">
        <w:rPr>
          <w:rFonts w:ascii="Times New Roman" w:eastAsia="Times New Roman" w:hAnsi="Times New Roman" w:cs="Times New Roman"/>
          <w:sz w:val="24"/>
          <w:szCs w:val="24"/>
        </w:rPr>
        <w:t xml:space="preserve">contemporaneous </w:t>
      </w:r>
      <w:r w:rsidR="00725D40" w:rsidRPr="007418CF">
        <w:rPr>
          <w:rFonts w:ascii="Times New Roman" w:eastAsia="Times New Roman" w:hAnsi="Times New Roman" w:cs="Times New Roman"/>
          <w:sz w:val="24"/>
          <w:szCs w:val="24"/>
        </w:rPr>
        <w:t>littoral and pelagic PPCP concentrations reveal</w:t>
      </w:r>
      <w:r w:rsidR="00C332CF" w:rsidRPr="007418CF">
        <w:rPr>
          <w:rFonts w:ascii="Times New Roman" w:eastAsia="Times New Roman" w:hAnsi="Times New Roman" w:cs="Times New Roman"/>
          <w:sz w:val="24"/>
          <w:szCs w:val="24"/>
        </w:rPr>
        <w:t>ed</w:t>
      </w:r>
      <w:r w:rsidR="00D60710" w:rsidRPr="007418CF">
        <w:rPr>
          <w:rFonts w:ascii="Times New Roman" w:eastAsia="Times New Roman" w:hAnsi="Times New Roman" w:cs="Times New Roman"/>
          <w:sz w:val="24"/>
          <w:szCs w:val="24"/>
        </w:rPr>
        <w:t xml:space="preserve"> </w:t>
      </w:r>
      <w:r w:rsidR="00D55324" w:rsidRPr="007418CF">
        <w:rPr>
          <w:rFonts w:ascii="Times New Roman" w:eastAsia="Times New Roman" w:hAnsi="Times New Roman" w:cs="Times New Roman"/>
          <w:sz w:val="24"/>
          <w:szCs w:val="24"/>
        </w:rPr>
        <w:t xml:space="preserve">littoral-pelagic sewage </w:t>
      </w:r>
      <w:r w:rsidR="00D60710" w:rsidRPr="007418CF">
        <w:rPr>
          <w:rFonts w:ascii="Times New Roman" w:eastAsia="Times New Roman" w:hAnsi="Times New Roman" w:cs="Times New Roman"/>
          <w:sz w:val="24"/>
          <w:szCs w:val="24"/>
        </w:rPr>
        <w:t>gradients</w:t>
      </w:r>
      <w:r w:rsidR="00725D40" w:rsidRPr="007418CF">
        <w:rPr>
          <w:rFonts w:ascii="Times New Roman" w:eastAsia="Times New Roman" w:hAnsi="Times New Roman" w:cs="Times New Roman"/>
          <w:sz w:val="24"/>
          <w:szCs w:val="24"/>
        </w:rPr>
        <w:t>, as PPCPs</w:t>
      </w:r>
      <w:r w:rsidR="00FB2203" w:rsidRPr="007418CF">
        <w:rPr>
          <w:rFonts w:ascii="Times New Roman" w:eastAsia="Times New Roman" w:hAnsi="Times New Roman" w:cs="Times New Roman"/>
          <w:sz w:val="24"/>
          <w:szCs w:val="24"/>
        </w:rPr>
        <w:t xml:space="preserve"> </w:t>
      </w:r>
      <w:r w:rsidR="00C332CF" w:rsidRPr="007418CF">
        <w:rPr>
          <w:rFonts w:ascii="Times New Roman" w:eastAsia="Times New Roman" w:hAnsi="Times New Roman" w:cs="Times New Roman"/>
          <w:sz w:val="24"/>
          <w:szCs w:val="24"/>
        </w:rPr>
        <w:t xml:space="preserve">were </w:t>
      </w:r>
      <w:r w:rsidR="00725D40" w:rsidRPr="007418CF">
        <w:rPr>
          <w:rFonts w:ascii="Times New Roman" w:eastAsia="Times New Roman" w:hAnsi="Times New Roman" w:cs="Times New Roman"/>
          <w:sz w:val="24"/>
          <w:szCs w:val="24"/>
        </w:rPr>
        <w:t>degrade</w:t>
      </w:r>
      <w:r w:rsidR="00FB2203" w:rsidRPr="007418CF">
        <w:rPr>
          <w:rFonts w:ascii="Times New Roman" w:eastAsia="Times New Roman" w:hAnsi="Times New Roman" w:cs="Times New Roman"/>
          <w:sz w:val="24"/>
          <w:szCs w:val="24"/>
        </w:rPr>
        <w:t>d</w:t>
      </w:r>
      <w:r w:rsidR="00725D40" w:rsidRPr="007418CF">
        <w:rPr>
          <w:rFonts w:ascii="Times New Roman" w:eastAsia="Times New Roman" w:hAnsi="Times New Roman" w:cs="Times New Roman"/>
          <w:sz w:val="24"/>
          <w:szCs w:val="24"/>
        </w:rPr>
        <w:t xml:space="preserve">, metabolized </w:t>
      </w:r>
      <w:r w:rsidR="00D60710" w:rsidRPr="007418CF">
        <w:rPr>
          <w:rFonts w:ascii="Times New Roman" w:eastAsia="Times New Roman" w:hAnsi="Times New Roman" w:cs="Times New Roman"/>
          <w:sz w:val="24"/>
          <w:szCs w:val="24"/>
        </w:rPr>
        <w:t xml:space="preserve">or accumulated </w:t>
      </w:r>
      <w:r w:rsidR="00725D40" w:rsidRPr="007418CF">
        <w:rPr>
          <w:rFonts w:ascii="Times New Roman" w:eastAsia="Times New Roman" w:hAnsi="Times New Roman" w:cs="Times New Roman"/>
          <w:sz w:val="24"/>
          <w:szCs w:val="24"/>
        </w:rPr>
        <w:t xml:space="preserve">by biota, </w:t>
      </w:r>
      <w:r w:rsidR="0076311A" w:rsidRPr="007418CF">
        <w:rPr>
          <w:rFonts w:ascii="Times New Roman" w:eastAsia="Times New Roman" w:hAnsi="Times New Roman" w:cs="Times New Roman"/>
          <w:sz w:val="24"/>
          <w:szCs w:val="24"/>
        </w:rPr>
        <w:t xml:space="preserve">preserved within sediments, </w:t>
      </w:r>
      <w:r w:rsidR="00725D40" w:rsidRPr="007418CF">
        <w:rPr>
          <w:rFonts w:ascii="Times New Roman" w:eastAsia="Times New Roman" w:hAnsi="Times New Roman" w:cs="Times New Roman"/>
          <w:sz w:val="24"/>
          <w:szCs w:val="24"/>
        </w:rPr>
        <w:t xml:space="preserve">or </w:t>
      </w:r>
      <w:r w:rsidR="0076311A" w:rsidRPr="007418CF">
        <w:rPr>
          <w:rFonts w:ascii="Times New Roman" w:eastAsia="Times New Roman" w:hAnsi="Times New Roman" w:cs="Times New Roman"/>
          <w:sz w:val="24"/>
          <w:szCs w:val="24"/>
        </w:rPr>
        <w:t>diluted</w:t>
      </w:r>
      <w:r w:rsidR="00725D40" w:rsidRPr="007418CF">
        <w:rPr>
          <w:rFonts w:ascii="Times New Roman" w:eastAsia="Times New Roman" w:hAnsi="Times New Roman" w:cs="Times New Roman"/>
          <w:sz w:val="24"/>
          <w:szCs w:val="24"/>
        </w:rPr>
        <w:t xml:space="preserve"> to </w:t>
      </w:r>
      <w:r w:rsidR="00FB2203" w:rsidRPr="007418CF">
        <w:rPr>
          <w:rFonts w:ascii="Times New Roman" w:eastAsia="Times New Roman" w:hAnsi="Times New Roman" w:cs="Times New Roman"/>
          <w:sz w:val="24"/>
          <w:szCs w:val="24"/>
        </w:rPr>
        <w:t>undetectable</w:t>
      </w:r>
      <w:r w:rsidR="00725D40" w:rsidRPr="007418CF">
        <w:rPr>
          <w:rFonts w:ascii="Times New Roman" w:eastAsia="Times New Roman" w:hAnsi="Times New Roman" w:cs="Times New Roman"/>
          <w:sz w:val="24"/>
          <w:szCs w:val="24"/>
        </w:rPr>
        <w:t xml:space="preserve"> concentrations.</w:t>
      </w:r>
      <w:r w:rsidR="00D60710" w:rsidRPr="007418CF">
        <w:rPr>
          <w:rFonts w:ascii="Times New Roman" w:eastAsia="Times New Roman" w:hAnsi="Times New Roman" w:cs="Times New Roman"/>
          <w:sz w:val="24"/>
          <w:szCs w:val="24"/>
        </w:rPr>
        <w:t xml:space="preserve"> </w:t>
      </w:r>
      <w:ins w:id="660" w:author="Meyer, Michael Frederick" w:date="2021-10-29T12:34:00Z">
        <w:r w:rsidR="00596F8F">
          <w:rPr>
            <w:rFonts w:ascii="Times New Roman" w:eastAsia="Times New Roman" w:hAnsi="Times New Roman" w:cs="Times New Roman"/>
            <w:sz w:val="24"/>
            <w:szCs w:val="24"/>
          </w:rPr>
          <w:t>Furthermore, w</w:t>
        </w:r>
        <w:r w:rsidR="00596F8F" w:rsidRPr="007418CF">
          <w:rPr>
            <w:rFonts w:ascii="Times New Roman" w:eastAsia="Times New Roman" w:hAnsi="Times New Roman" w:cs="Times New Roman"/>
            <w:sz w:val="24"/>
            <w:szCs w:val="24"/>
          </w:rPr>
          <w:t>hile we focus on PPCPs as indicators of sewage,</w:t>
        </w:r>
        <w:r w:rsidR="00596F8F">
          <w:rPr>
            <w:rFonts w:ascii="Times New Roman" w:eastAsia="Times New Roman" w:hAnsi="Times New Roman" w:cs="Times New Roman"/>
            <w:sz w:val="24"/>
            <w:szCs w:val="24"/>
          </w:rPr>
          <w:t xml:space="preserve"> </w:t>
        </w:r>
      </w:ins>
      <w:ins w:id="661" w:author="Meyer, Michael Frederick" w:date="2021-10-29T12:35:00Z">
        <w:del w:id="662" w:author="Hampton, Stephanie" w:date="2021-12-08T19:26:00Z">
          <w:r w:rsidR="00596F8F" w:rsidDel="001D3F95">
            <w:rPr>
              <w:rFonts w:ascii="Times New Roman" w:eastAsia="Times New Roman" w:hAnsi="Times New Roman" w:cs="Times New Roman"/>
              <w:sz w:val="24"/>
              <w:szCs w:val="24"/>
            </w:rPr>
            <w:delText>intra-lake gradients</w:delText>
          </w:r>
        </w:del>
      </w:ins>
      <w:ins w:id="663" w:author="Hampton, Stephanie" w:date="2021-12-08T19:26:00Z">
        <w:r w:rsidR="001D3F95">
          <w:rPr>
            <w:rFonts w:ascii="Times New Roman" w:eastAsia="Times New Roman" w:hAnsi="Times New Roman" w:cs="Times New Roman"/>
            <w:sz w:val="24"/>
            <w:szCs w:val="24"/>
          </w:rPr>
          <w:t>their toxicity</w:t>
        </w:r>
      </w:ins>
      <w:ins w:id="664" w:author="Hampton, Stephanie" w:date="2021-12-08T19:27:00Z">
        <w:r w:rsidR="001D3F95">
          <w:rPr>
            <w:rFonts w:ascii="Times New Roman" w:eastAsia="Times New Roman" w:hAnsi="Times New Roman" w:cs="Times New Roman"/>
            <w:sz w:val="24"/>
            <w:szCs w:val="24"/>
          </w:rPr>
          <w:t xml:space="preserve"> also</w:t>
        </w:r>
      </w:ins>
      <w:ins w:id="665" w:author="Meyer, Michael Frederick" w:date="2021-10-29T12:35:00Z">
        <w:r w:rsidR="00596F8F">
          <w:rPr>
            <w:rFonts w:ascii="Times New Roman" w:eastAsia="Times New Roman" w:hAnsi="Times New Roman" w:cs="Times New Roman"/>
            <w:sz w:val="24"/>
            <w:szCs w:val="24"/>
          </w:rPr>
          <w:t xml:space="preserve"> may be consequential for biota, as </w:t>
        </w:r>
        <w:r w:rsidR="00596F8F" w:rsidRPr="007418CF">
          <w:rPr>
            <w:rFonts w:ascii="Times New Roman" w:eastAsia="Times New Roman" w:hAnsi="Times New Roman" w:cs="Times New Roman"/>
            <w:sz w:val="24"/>
            <w:szCs w:val="24"/>
          </w:rPr>
          <w:t xml:space="preserve">previous studies have shown that PPCPs, even at concentrations we observed in Lake Baikal, can elicit biological responses from physiological </w:t>
        </w:r>
        <w:r w:rsidR="00596F8F" w:rsidRPr="007418CF">
          <w:rPr>
            <w:rFonts w:ascii="Times New Roman" w:eastAsia="Times New Roman" w:hAnsi="Times New Roman" w:cs="Times New Roman"/>
            <w:sz w:val="24"/>
            <w:szCs w:val="24"/>
          </w:rPr>
          <w:fldChar w:fldCharType="begin"/>
        </w:r>
      </w:ins>
      <w:r w:rsidR="000B2F8A">
        <w:rPr>
          <w:rFonts w:ascii="Times New Roman" w:eastAsia="Times New Roman" w:hAnsi="Times New Roman" w:cs="Times New Roman"/>
          <w:sz w:val="24"/>
          <w:szCs w:val="24"/>
        </w:rPr>
        <w:instrText xml:space="preserve"> ADDIN ZOTERO_ITEM CSL_CITATION {"citationID":"a194qlmic90","properties":{"formattedCitation":"\\uldash{(Feij\\uc0\\u227{}o et al. 2020)}","plainCitation":"(Feijão et al. 2020)","dontUpdate":true,"noteIndex":0},"citationItems":[{"id":4047,"uris":["http://zotero.org/users/2645460/items/MMAQ8AY5"],"uri":["http://zotero.org/users/2645460/items/MMAQ8AY5"],"itemData":{"id":4047,"type":"article-journal","abstract":"Pharmaceutical residues impose a new and emerging threat to aquatic environments and its biota. One of the most commonly prescribed pharmaceuticals is the antidepressant fluoxetine, a selective serotonin re-uptake inhibitor that has been frequently detected, in concentrations up to 40 μg L–1, in aquatic ecosystems. The present study aims to investigate the ecotoxicity of fluoxetine at environmentally relevant concentrations (0.3, 0.6, 20, 40, and 80 μg L–1) on cell energy and lipid metabolism, as well as oxidative stress biomarkers in the model diatom Phaeodactylum tricornutum. Exposure to higher concentrations of fluoxetine negatively affected cell density and photosynthesis through a decrease in the active PSII reaction centers. Stress response mechanisms, like β-carotene (β-car) production and antioxidant enzymes [superoxide dismutase (SOD) and ascorbate peroxidase (APX)] up-regulation were triggered, likely as a positive feedback mechanism toward formation of fluoxetine-induced reactive oxygen species. Lipid peroxidation products increased greatly at the highest fluoxetine concentration whereas no variation in the relative amounts of long chain polyunsaturated fatty acids (LC-PUFAs) was observed. However, monogalactosyldiacylglycerol-characteristic fatty acids such as C16:2 and C16:3 increased, suggesting an interaction between light harvesting pigments, lipid environment, and photosynthesis stabilization. Using a canonical multivariate analysis, it was possible to evaluate the efficiency of the application of bio-optical and biochemical techniques as potential fluoxetine exposure biomarkers in P. tricornutum. An overall classification efficiency to the different levels of fluoxetine exposure of 61.1 and 88.9% were obtained for bio-optical and fatty acids profiles, respectively, with different resolution degrees highlighting these parameters as potential efficient biomarkers. Additionally, the negative impact of this pharmaceutical molecule on the primary productivity is also evident alongside with an increase in respiratory oxygen consumption. From the ecological point of view, reduction in diatom biomass due to continued exposure to fluoxetine may severely impact estuarine and coastal trophic webs, by both a reduction in oxygen primary productivity and reduced availability of key fatty acids to the dependent heterotrophic upper levels.","container-title":"Frontiers in Microbiology","DOI":"10.3389/fmicb.2020.01803","ISSN":"1664-302X","journalAbbreviation":"Front Microbiol","note":"PMID: 32849412\nPMCID: PMC7411086","source":"PubMed Central","title":"Fluoxetine Arrests Growth of the Model Diatom Phaeodactylum tricornutum by Increasing Oxidative Stress and Altering Energetic and Lipid Metabolism","URL":"https://www.ncbi.nlm.nih.gov/pmc/articles/PMC7411086/","volume":"11","author":[{"family":"Feijão","given":"Eduardo"},{"family":"Cruz de Carvalho","given":"Ricardo"},{"family":"Duarte","given":"Irina A."},{"family":"Matos","given":"Ana Rita"},{"family":"Cabrita","given":"Maria Teresa"},{"family":"Novais","given":"Sara C."},{"family":"Lemos","given":"Marco F. L."},{"family":"Caçador","given":"Isabel"},{"family":"Marques","given":"João Carlos"},{"family":"Reis-Santos","given":"Patrick"},{"family":"Fonseca","given":"Vanessa F."},{"family":"Duarte","given":"Bernardo"}],"accessed":{"date-parts":[["2020",11,30]]},"issued":{"date-parts":[["2020",7,31]]}}}],"schema":"https://github.com/citation-style-language/schema/raw/master/csl-citation.json"} </w:instrText>
      </w:r>
      <w:ins w:id="666" w:author="Meyer, Michael Frederick" w:date="2021-10-29T12:35:00Z">
        <w:r w:rsidR="00596F8F" w:rsidRPr="007418CF">
          <w:rPr>
            <w:rFonts w:ascii="Times New Roman" w:eastAsia="Times New Roman" w:hAnsi="Times New Roman" w:cs="Times New Roman"/>
            <w:sz w:val="24"/>
            <w:szCs w:val="24"/>
          </w:rPr>
          <w:fldChar w:fldCharType="separate"/>
        </w:r>
      </w:ins>
      <w:r w:rsidR="001254AC" w:rsidRPr="001254AC">
        <w:rPr>
          <w:rFonts w:ascii="Times New Roman" w:hAnsi="Times New Roman" w:cs="Times New Roman"/>
          <w:sz w:val="24"/>
          <w:szCs w:val="24"/>
          <w:u w:val="dash"/>
        </w:rPr>
        <w:t>(</w:t>
      </w:r>
      <w:ins w:id="667" w:author="Meyer, Michael Frederick" w:date="2022-01-04T13:15:00Z">
        <w:r w:rsidR="001254AC">
          <w:rPr>
            <w:rFonts w:ascii="Times New Roman" w:hAnsi="Times New Roman" w:cs="Times New Roman"/>
            <w:sz w:val="24"/>
            <w:szCs w:val="24"/>
            <w:u w:val="dash"/>
          </w:rPr>
          <w:t xml:space="preserve">e.g., </w:t>
        </w:r>
      </w:ins>
      <w:r w:rsidR="001254AC" w:rsidRPr="001254AC">
        <w:rPr>
          <w:rFonts w:ascii="Times New Roman" w:hAnsi="Times New Roman" w:cs="Times New Roman"/>
          <w:sz w:val="24"/>
          <w:szCs w:val="24"/>
          <w:u w:val="dash"/>
        </w:rPr>
        <w:t>Feijão et al. 2020)</w:t>
      </w:r>
      <w:ins w:id="668" w:author="Meyer, Michael Frederick" w:date="2021-10-29T12:35:00Z">
        <w:r w:rsidR="00596F8F" w:rsidRPr="007418CF">
          <w:rPr>
            <w:rFonts w:ascii="Times New Roman" w:eastAsia="Times New Roman" w:hAnsi="Times New Roman" w:cs="Times New Roman"/>
            <w:sz w:val="24"/>
            <w:szCs w:val="24"/>
          </w:rPr>
          <w:fldChar w:fldCharType="end"/>
        </w:r>
        <w:r w:rsidR="00596F8F" w:rsidRPr="007418CF">
          <w:rPr>
            <w:rFonts w:ascii="Times New Roman" w:eastAsia="Times New Roman" w:hAnsi="Times New Roman" w:cs="Times New Roman"/>
            <w:sz w:val="24"/>
            <w:szCs w:val="24"/>
          </w:rPr>
          <w:t xml:space="preserve"> and behavioral </w:t>
        </w:r>
        <w:r w:rsidR="00596F8F" w:rsidRPr="007418CF">
          <w:rPr>
            <w:rFonts w:ascii="Times New Roman" w:eastAsia="Times New Roman" w:hAnsi="Times New Roman" w:cs="Times New Roman"/>
            <w:sz w:val="24"/>
            <w:szCs w:val="24"/>
          </w:rPr>
          <w:fldChar w:fldCharType="begin"/>
        </w:r>
      </w:ins>
      <w:r w:rsidR="000B2F8A">
        <w:rPr>
          <w:rFonts w:ascii="Times New Roman" w:eastAsia="Times New Roman" w:hAnsi="Times New Roman" w:cs="Times New Roman"/>
          <w:sz w:val="24"/>
          <w:szCs w:val="24"/>
        </w:rPr>
        <w:instrText xml:space="preserve"> ADDIN ZOTERO_ITEM CSL_CITATION {"citationID":"a1lfnv2gffb","properties":{"formattedCitation":"\\uldash{(Brodin et al. 2013)}","plainCitation":"(Brodin et al. 2013)","dontUpdate":true,"noteIndex":0},"citationItems":[{"id":3919,"uris":["http://zotero.org/users/2645460/items/NBDN47SX"],"uri":["http://zotero.org/users/2645460/items/NBDN47SX"],"itemData":{"id":3919,"type":"article-journal","abstract":"Environmental pollution by pharmaceuticals is increasingly recognized as a major threat to aquatic ecosystems worldwide. A variety of pharmaceuticals enter waterways by way of treated wastewater effluents and remain biochemically active in aquatic systems. Several ecotoxicological studies have been done, but generally, little is known about the ecological effects of pharmaceuticals. Here we show that a benzodiazepine anxiolytic drug (oxazepam) alters behavior and feeding rate of wild European perch (Perca fluviatilis) at concentrations encountered in effluent-influenced surface waters. Individuals exposed to water with dilute drug concentrations (1.8 micrograms liter–1) exhibited increased activity, reduced sociality, and higher feeding rate. As such, our results show that anxiolytic drugs in surface waters alter animal behaviors that are known to have ecological and evolutionary consequences.\nAnxiolytic drugs, at concentrations found in natural waterways, alter the behavior and foraging rate of wild European perch.\nAnxiolytic drugs, at concentrations found in natural waterways, alter the behavior and foraging rate of wild European perch.","container-title":"Science","DOI":"10.1126/science.1226850","ISSN":"0036-8075, 1095-9203","issue":"6121","language":"en","note":"PMID: 23413353","page":"814-815","source":"science.sciencemag.org","title":"Dilute Concentrations of a Psychiatric Drug Alter Behavior of Fish from Natural Populations","volume":"339","author":[{"family":"Brodin","given":"T."},{"family":"Fick","given":"J."},{"family":"Jonsson","given":"M."},{"family":"Klaminder","given":"J."}],"issued":{"date-parts":[["2013",2,15]]}}}],"schema":"https://github.com/citation-style-language/schema/raw/master/csl-citation.json"} </w:instrText>
      </w:r>
      <w:ins w:id="669" w:author="Meyer, Michael Frederick" w:date="2021-10-29T12:35:00Z">
        <w:r w:rsidR="00596F8F" w:rsidRPr="007418CF">
          <w:rPr>
            <w:rFonts w:ascii="Times New Roman" w:eastAsia="Times New Roman" w:hAnsi="Times New Roman" w:cs="Times New Roman"/>
            <w:sz w:val="24"/>
            <w:szCs w:val="24"/>
          </w:rPr>
          <w:fldChar w:fldCharType="separate"/>
        </w:r>
      </w:ins>
      <w:r w:rsidR="001254AC" w:rsidRPr="001254AC">
        <w:rPr>
          <w:rFonts w:ascii="Times New Roman" w:hAnsi="Times New Roman" w:cs="Times New Roman"/>
          <w:sz w:val="24"/>
          <w:szCs w:val="24"/>
          <w:u w:val="dash"/>
        </w:rPr>
        <w:t>(</w:t>
      </w:r>
      <w:ins w:id="670" w:author="Meyer, Michael Frederick" w:date="2022-01-04T13:16:00Z">
        <w:r w:rsidR="001254AC">
          <w:rPr>
            <w:rFonts w:ascii="Times New Roman" w:hAnsi="Times New Roman" w:cs="Times New Roman"/>
            <w:sz w:val="24"/>
            <w:szCs w:val="24"/>
            <w:u w:val="dash"/>
          </w:rPr>
          <w:t xml:space="preserve">e.g., </w:t>
        </w:r>
      </w:ins>
      <w:r w:rsidR="001254AC" w:rsidRPr="001254AC">
        <w:rPr>
          <w:rFonts w:ascii="Times New Roman" w:hAnsi="Times New Roman" w:cs="Times New Roman"/>
          <w:sz w:val="24"/>
          <w:szCs w:val="24"/>
          <w:u w:val="dash"/>
        </w:rPr>
        <w:t>Brodin et al. 2013)</w:t>
      </w:r>
      <w:ins w:id="671" w:author="Meyer, Michael Frederick" w:date="2021-10-29T12:35:00Z">
        <w:r w:rsidR="00596F8F" w:rsidRPr="007418CF">
          <w:rPr>
            <w:rFonts w:ascii="Times New Roman" w:eastAsia="Times New Roman" w:hAnsi="Times New Roman" w:cs="Times New Roman"/>
            <w:sz w:val="24"/>
            <w:szCs w:val="24"/>
          </w:rPr>
          <w:fldChar w:fldCharType="end"/>
        </w:r>
        <w:r w:rsidR="00596F8F" w:rsidRPr="007418CF">
          <w:rPr>
            <w:rFonts w:ascii="Times New Roman" w:eastAsia="Times New Roman" w:hAnsi="Times New Roman" w:cs="Times New Roman"/>
            <w:sz w:val="24"/>
            <w:szCs w:val="24"/>
          </w:rPr>
          <w:t xml:space="preserve"> </w:t>
        </w:r>
      </w:ins>
      <w:ins w:id="672" w:author="Meyer, Michael Frederick" w:date="2022-01-18T14:58:00Z">
        <w:r w:rsidR="001A15A9">
          <w:rPr>
            <w:rFonts w:ascii="Times New Roman" w:eastAsia="Times New Roman" w:hAnsi="Times New Roman" w:cs="Times New Roman"/>
            <w:sz w:val="24"/>
            <w:szCs w:val="24"/>
          </w:rPr>
          <w:t>effects</w:t>
        </w:r>
      </w:ins>
      <w:ins w:id="673" w:author="Meyer, Michael Frederick" w:date="2021-10-29T12:35:00Z">
        <w:r w:rsidR="00596F8F" w:rsidRPr="007418CF">
          <w:rPr>
            <w:rFonts w:ascii="Times New Roman" w:eastAsia="Times New Roman" w:hAnsi="Times New Roman" w:cs="Times New Roman"/>
            <w:sz w:val="24"/>
            <w:szCs w:val="24"/>
          </w:rPr>
          <w:t xml:space="preserve"> to food web</w:t>
        </w:r>
      </w:ins>
      <w:ins w:id="674" w:author="Meyer, Michael Frederick" w:date="2022-01-18T14:58:00Z">
        <w:r w:rsidR="001A15A9">
          <w:rPr>
            <w:rFonts w:ascii="Times New Roman" w:eastAsia="Times New Roman" w:hAnsi="Times New Roman" w:cs="Times New Roman"/>
            <w:sz w:val="24"/>
            <w:szCs w:val="24"/>
          </w:rPr>
          <w:t xml:space="preserve"> bioaccumulation</w:t>
        </w:r>
      </w:ins>
      <w:ins w:id="675" w:author="Meyer, Michael Frederick" w:date="2021-10-29T12:35:00Z">
        <w:r w:rsidR="00596F8F" w:rsidRPr="007418CF">
          <w:rPr>
            <w:rFonts w:ascii="Times New Roman" w:eastAsia="Times New Roman" w:hAnsi="Times New Roman" w:cs="Times New Roman"/>
            <w:sz w:val="24"/>
            <w:szCs w:val="24"/>
          </w:rPr>
          <w:t xml:space="preserve"> </w:t>
        </w:r>
        <w:r w:rsidR="00596F8F" w:rsidRPr="007418CF">
          <w:rPr>
            <w:rFonts w:ascii="Times New Roman" w:eastAsia="Times New Roman" w:hAnsi="Times New Roman" w:cs="Times New Roman"/>
            <w:sz w:val="24"/>
            <w:szCs w:val="24"/>
          </w:rPr>
          <w:fldChar w:fldCharType="begin"/>
        </w:r>
      </w:ins>
      <w:r w:rsidR="008938E4">
        <w:rPr>
          <w:rFonts w:ascii="Times New Roman" w:eastAsia="Times New Roman" w:hAnsi="Times New Roman" w:cs="Times New Roman"/>
          <w:sz w:val="24"/>
          <w:szCs w:val="24"/>
        </w:rPr>
        <w:instrText xml:space="preserve"> ADDIN ZOTERO_ITEM CSL_CITATION {"citationID":"a18h488akos","properties":{"formattedCitation":"(Richmond et al. 2018)","plainCitation":"(Richmond et al. 2018)","dontUpdate":true,"noteIndex":0},"citationItems":[{"id":3912,"uris":["http://zotero.org/users/2645460/items/MIYHQNG8"],"uri":["http://zotero.org/users/2645460/items/MIYHQNG8"],"itemData":{"id":3912,"type":"article-journal","abstract":"A multitude of biologically active pharmaceuticals contaminate surface waters globally, yet their presence in aquatic food webs remain largely unknown. Here, we show that over 60 pharmaceutical compounds can be detected in aquatic invertebrates and riparian spiders in six streams near Melbourne, Australia. Similar concentrations in aquatic invertebrate larvae and riparian predators suggest direct trophic transfer via emerging adult insects to riparian predators that consume them. As representative vertebrate predators feeding on aquatic invertebrates, platypus and brown trout could consume some drug classes such as antidepressants at as much as one-half of a recommended therapeutic dose for humans based on their estimated prey consumption rates, yet the consequences for fish and wildlife of this chronic exposure are unknown. Overall, this work highlights the potential exposure of aquatic and riparian biota to a diverse array of pharmaceuticals, resulting in exposures to some drugs that are comparable to human dosages.","container-title":"Nature Communications","DOI":"10.1038/s41467-018-06822-w","ISSN":"2041-1723","issue":"1","language":"en","page":"4491","source":"www.nature.com","title":"A diverse suite of pharmaceuticals contaminates stream and riparian food webs","volume":"9","author":[{"family":"Richmond","given":"Erinn K."},{"family":"Rosi","given":"Emma J."},{"family":"Walters","given":"David M."},{"family":"Fick","given":"Jerker"},{"family":"Hamilton","given":"Stephen K."},{"family":"Brodin","given":"Tomas"},{"family":"Sundelin","given":"Anna"},{"family":"Grace","given":"Michael R."}],"issued":{"date-parts":[["2018",11,6]]}}}],"schema":"https://github.com/citation-style-language/schema/raw/master/csl-citation.json"} </w:instrText>
      </w:r>
      <w:ins w:id="676" w:author="Meyer, Michael Frederick" w:date="2021-10-29T12:35:00Z">
        <w:r w:rsidR="00596F8F" w:rsidRPr="007418CF">
          <w:rPr>
            <w:rFonts w:ascii="Times New Roman" w:eastAsia="Times New Roman" w:hAnsi="Times New Roman" w:cs="Times New Roman"/>
            <w:sz w:val="24"/>
            <w:szCs w:val="24"/>
          </w:rPr>
          <w:fldChar w:fldCharType="separate"/>
        </w:r>
      </w:ins>
      <w:r w:rsidR="000B2F8A" w:rsidRPr="000B2F8A">
        <w:rPr>
          <w:rFonts w:ascii="Times New Roman" w:hAnsi="Times New Roman" w:cs="Times New Roman"/>
          <w:sz w:val="24"/>
          <w:szCs w:val="24"/>
        </w:rPr>
        <w:t>(</w:t>
      </w:r>
      <w:ins w:id="677" w:author="Meyer, Michael Frederick" w:date="2022-02-04T13:47:00Z">
        <w:r w:rsidR="00B37411">
          <w:rPr>
            <w:rFonts w:ascii="Times New Roman" w:hAnsi="Times New Roman" w:cs="Times New Roman"/>
            <w:sz w:val="24"/>
            <w:szCs w:val="24"/>
          </w:rPr>
          <w:t xml:space="preserve">e.g., </w:t>
        </w:r>
      </w:ins>
      <w:r w:rsidR="000B2F8A" w:rsidRPr="000B2F8A">
        <w:rPr>
          <w:rFonts w:ascii="Times New Roman" w:hAnsi="Times New Roman" w:cs="Times New Roman"/>
          <w:sz w:val="24"/>
          <w:szCs w:val="24"/>
        </w:rPr>
        <w:t>Richmond et al. 2018)</w:t>
      </w:r>
      <w:ins w:id="678" w:author="Meyer, Michael Frederick" w:date="2021-10-29T12:35:00Z">
        <w:r w:rsidR="00596F8F" w:rsidRPr="007418CF">
          <w:rPr>
            <w:rFonts w:ascii="Times New Roman" w:eastAsia="Times New Roman" w:hAnsi="Times New Roman" w:cs="Times New Roman"/>
            <w:sz w:val="24"/>
            <w:szCs w:val="24"/>
          </w:rPr>
          <w:fldChar w:fldCharType="end"/>
        </w:r>
        <w:r w:rsidR="00596F8F" w:rsidRPr="007418CF">
          <w:rPr>
            <w:rFonts w:ascii="Times New Roman" w:eastAsia="Times New Roman" w:hAnsi="Times New Roman" w:cs="Times New Roman"/>
            <w:sz w:val="24"/>
            <w:szCs w:val="24"/>
          </w:rPr>
          <w:t xml:space="preserve"> and ecosystem</w:t>
        </w:r>
      </w:ins>
      <w:ins w:id="679" w:author="Meyer, Michael Frederick" w:date="2022-01-18T14:58:00Z">
        <w:r w:rsidR="001A15A9">
          <w:rPr>
            <w:rFonts w:ascii="Times New Roman" w:eastAsia="Times New Roman" w:hAnsi="Times New Roman" w:cs="Times New Roman"/>
            <w:sz w:val="24"/>
            <w:szCs w:val="24"/>
          </w:rPr>
          <w:t xml:space="preserve"> processes</w:t>
        </w:r>
      </w:ins>
      <w:ins w:id="680" w:author="Meyer, Michael Frederick" w:date="2021-10-29T12:35:00Z">
        <w:r w:rsidR="00596F8F" w:rsidRPr="007418CF">
          <w:rPr>
            <w:rFonts w:ascii="Times New Roman" w:eastAsia="Times New Roman" w:hAnsi="Times New Roman" w:cs="Times New Roman"/>
            <w:sz w:val="24"/>
            <w:szCs w:val="24"/>
          </w:rPr>
          <w:t xml:space="preserve"> </w:t>
        </w:r>
        <w:r w:rsidR="00596F8F" w:rsidRPr="007418CF">
          <w:rPr>
            <w:rFonts w:ascii="Times New Roman" w:eastAsia="Times New Roman" w:hAnsi="Times New Roman" w:cs="Times New Roman"/>
            <w:sz w:val="24"/>
            <w:szCs w:val="24"/>
          </w:rPr>
          <w:fldChar w:fldCharType="begin"/>
        </w:r>
      </w:ins>
      <w:r w:rsidR="008938E4">
        <w:rPr>
          <w:rFonts w:ascii="Times New Roman" w:eastAsia="Times New Roman" w:hAnsi="Times New Roman" w:cs="Times New Roman"/>
          <w:sz w:val="24"/>
          <w:szCs w:val="24"/>
        </w:rPr>
        <w:instrText xml:space="preserve"> ADDIN ZOTERO_ITEM CSL_CITATION {"citationID":"a1kmbhpjfd","properties":{"formattedCitation":"(Robson et al. 2020)","plainCitation":"(Robson et al. 2020)","dontUpdate":true,"noteIndex":0},"citationItems":[{"id":4042,"uris":["http://zotero.org/users/2645460/items/DSQ45VIC"],"uri":["http://zotero.org/users/2645460/items/DSQ45VIC"],"itemData":{"id":4042,"type":"article-journal","abstract":"Our understanding of the effects of pharmaceuticals on key biogeochemical processes and biofilm assemblage composition in surface waters is limited despite the prevalence of ng/L to µg/L concentrations of these compounds. We examined the effects of 3 commonly-prescribed pharmaceuticals: ciprofloxacin (140 ng/L), diphenhydramine (300 ng/L), and fluoxetine (20 ng/L); both individually and as a mixture, on key ecosystem processes at environmentally-realistic concentrations. We used mesocosms to expose naturally-occurring biofilm communities and artificial benthic substrates to these pharmaceuticals and measured the effects of exposure on biofilm, seston, and sediment communities. Established biofilm functions were unaffected by pharmaceutical treatments. However, successional biofilms experienced 42 to 81% reductions in primary production and 59 to 83% reductions in community respiration. Denitrification in sediment communities was reduced by 41 to 73% in shaded conditions, but was not affected when left in ambient light. Diatom assemblage structure was unaffected by pharmaceuticals in successional biofilms, whereas the composition of established biofilm assemblages changed with exposure to treatments that contained ciprofloxacin, diphenhydramine, and all 3 pharmaceuticals. Our study adds to a growing body of evidence indicating that chronic exposure to sub-lethal concentrations of pharmaceuticals may substantially alter key ecosystem processes and communities.","container-title":"Freshwater Science","DOI":"10.1086/708893","ISSN":"2161-9549","issue":"2","journalAbbreviation":"Freshwater Science","page":"256-267","source":"journals.uchicago.edu (Atypon)","title":"Environmental concentrations of pharmaceuticals alter metabolism, denitrification, and diatom assemblages in artificial streams","volume":"39","author":[{"family":"Robson","given":"Stephanie V."},{"family":"Rosi","given":"Emma J."},{"family":"Richmond","given":"Erinn K."},{"family":"Grace","given":"Michael R."}],"issued":{"date-parts":[["2020",4,23]]}}}],"schema":"https://github.com/citation-style-language/schema/raw/master/csl-citation.json"} </w:instrText>
      </w:r>
      <w:ins w:id="681" w:author="Meyer, Michael Frederick" w:date="2021-10-29T12:35:00Z">
        <w:r w:rsidR="00596F8F" w:rsidRPr="007418CF">
          <w:rPr>
            <w:rFonts w:ascii="Times New Roman" w:eastAsia="Times New Roman" w:hAnsi="Times New Roman" w:cs="Times New Roman"/>
            <w:sz w:val="24"/>
            <w:szCs w:val="24"/>
          </w:rPr>
          <w:fldChar w:fldCharType="separate"/>
        </w:r>
      </w:ins>
      <w:r w:rsidR="000B2F8A" w:rsidRPr="000B2F8A">
        <w:rPr>
          <w:rFonts w:ascii="Times New Roman" w:hAnsi="Times New Roman" w:cs="Times New Roman"/>
          <w:sz w:val="24"/>
          <w:szCs w:val="24"/>
        </w:rPr>
        <w:t>(</w:t>
      </w:r>
      <w:ins w:id="682" w:author="Meyer, Michael Frederick" w:date="2022-02-04T13:47:00Z">
        <w:r w:rsidR="005973E7">
          <w:rPr>
            <w:rFonts w:ascii="Times New Roman" w:hAnsi="Times New Roman" w:cs="Times New Roman"/>
            <w:sz w:val="24"/>
            <w:szCs w:val="24"/>
          </w:rPr>
          <w:t>e.g.,</w:t>
        </w:r>
      </w:ins>
      <w:ins w:id="683" w:author="Meyer, Michael Frederick" w:date="2022-02-04T13:48:00Z">
        <w:r w:rsidR="005973E7">
          <w:rPr>
            <w:rFonts w:ascii="Times New Roman" w:hAnsi="Times New Roman" w:cs="Times New Roman"/>
            <w:sz w:val="24"/>
            <w:szCs w:val="24"/>
          </w:rPr>
          <w:t xml:space="preserve"> </w:t>
        </w:r>
      </w:ins>
      <w:r w:rsidR="000B2F8A" w:rsidRPr="000B2F8A">
        <w:rPr>
          <w:rFonts w:ascii="Times New Roman" w:hAnsi="Times New Roman" w:cs="Times New Roman"/>
          <w:sz w:val="24"/>
          <w:szCs w:val="24"/>
        </w:rPr>
        <w:t>Robson et al. 2020)</w:t>
      </w:r>
      <w:ins w:id="684" w:author="Meyer, Michael Frederick" w:date="2021-10-29T12:35:00Z">
        <w:r w:rsidR="00596F8F" w:rsidRPr="007418CF">
          <w:rPr>
            <w:rFonts w:ascii="Times New Roman" w:eastAsia="Times New Roman" w:hAnsi="Times New Roman" w:cs="Times New Roman"/>
            <w:sz w:val="24"/>
            <w:szCs w:val="24"/>
          </w:rPr>
          <w:fldChar w:fldCharType="end"/>
        </w:r>
        <w:r w:rsidR="00596F8F" w:rsidRPr="007418CF">
          <w:rPr>
            <w:rFonts w:ascii="Times New Roman" w:eastAsia="Times New Roman" w:hAnsi="Times New Roman" w:cs="Times New Roman"/>
            <w:sz w:val="24"/>
            <w:szCs w:val="24"/>
          </w:rPr>
          <w:t>.</w:t>
        </w:r>
        <w:r w:rsidR="00596F8F">
          <w:rPr>
            <w:rFonts w:ascii="Times New Roman" w:eastAsia="Times New Roman" w:hAnsi="Times New Roman" w:cs="Times New Roman"/>
            <w:sz w:val="24"/>
            <w:szCs w:val="24"/>
          </w:rPr>
          <w:t xml:space="preserve"> </w:t>
        </w:r>
      </w:ins>
      <w:ins w:id="685" w:author="Meyer, Michael Frederick" w:date="2021-10-29T12:36:00Z">
        <w:r w:rsidR="00596F8F" w:rsidRPr="007418CF">
          <w:rPr>
            <w:rFonts w:ascii="Times New Roman" w:eastAsia="Times New Roman" w:hAnsi="Times New Roman" w:cs="Times New Roman"/>
            <w:sz w:val="24"/>
            <w:szCs w:val="24"/>
          </w:rPr>
          <w:t xml:space="preserve">Although our study was not designed to evaluate the ecotoxicological effects of PPCPs themselves, future studies could address effects of PPCPs on nearshore Baikal biota by using </w:t>
        </w:r>
        <w:r w:rsidR="00596F8F" w:rsidRPr="007418CF">
          <w:rPr>
            <w:rFonts w:ascii="Times New Roman" w:eastAsia="Times New Roman" w:hAnsi="Times New Roman" w:cs="Times New Roman"/>
            <w:i/>
            <w:sz w:val="24"/>
            <w:szCs w:val="24"/>
          </w:rPr>
          <w:t>in situ</w:t>
        </w:r>
        <w:r w:rsidR="00596F8F" w:rsidRPr="007418CF">
          <w:rPr>
            <w:rFonts w:ascii="Times New Roman" w:eastAsia="Times New Roman" w:hAnsi="Times New Roman" w:cs="Times New Roman"/>
            <w:sz w:val="24"/>
            <w:szCs w:val="24"/>
          </w:rPr>
          <w:t xml:space="preserve"> sewage gradients as a </w:t>
        </w:r>
        <w:commentRangeStart w:id="686"/>
        <w:commentRangeStart w:id="687"/>
        <w:r w:rsidR="00596F8F" w:rsidRPr="007418CF">
          <w:rPr>
            <w:rFonts w:ascii="Times New Roman" w:eastAsia="Times New Roman" w:hAnsi="Times New Roman" w:cs="Times New Roman"/>
            <w:sz w:val="24"/>
            <w:szCs w:val="24"/>
          </w:rPr>
          <w:t>guide.</w:t>
        </w:r>
      </w:ins>
      <w:commentRangeEnd w:id="686"/>
      <w:r w:rsidR="002F22DC">
        <w:rPr>
          <w:rStyle w:val="CommentReference"/>
        </w:rPr>
        <w:commentReference w:id="686"/>
      </w:r>
      <w:commentRangeEnd w:id="687"/>
      <w:r w:rsidR="001D1892">
        <w:rPr>
          <w:rStyle w:val="CommentReference"/>
        </w:rPr>
        <w:commentReference w:id="687"/>
      </w:r>
      <w:ins w:id="688" w:author="Meyer, Michael Frederick" w:date="2021-10-29T12:36:00Z">
        <w:r w:rsidR="00596F8F">
          <w:rPr>
            <w:rFonts w:ascii="Times New Roman" w:eastAsia="Times New Roman" w:hAnsi="Times New Roman" w:cs="Times New Roman"/>
            <w:sz w:val="24"/>
            <w:szCs w:val="24"/>
          </w:rPr>
          <w:t xml:space="preserve"> </w:t>
        </w:r>
      </w:ins>
      <w:del w:id="689" w:author="Meyer, Michael Frederick" w:date="2021-10-29T12:33:00Z">
        <w:r w:rsidR="00FB2203" w:rsidRPr="007418CF" w:rsidDel="00596F8F">
          <w:rPr>
            <w:rFonts w:ascii="Times New Roman" w:eastAsia="Times New Roman" w:hAnsi="Times New Roman" w:cs="Times New Roman"/>
            <w:sz w:val="24"/>
            <w:szCs w:val="24"/>
          </w:rPr>
          <w:delText>In the context of the entire lake</w:delText>
        </w:r>
        <w:r w:rsidR="00D60710" w:rsidRPr="007418CF" w:rsidDel="00596F8F">
          <w:rPr>
            <w:rFonts w:ascii="Times New Roman" w:eastAsia="Times New Roman" w:hAnsi="Times New Roman" w:cs="Times New Roman"/>
            <w:sz w:val="24"/>
            <w:szCs w:val="24"/>
          </w:rPr>
          <w:delText xml:space="preserve">, analyses of sediments have shown how </w:delText>
        </w:r>
        <w:r w:rsidR="00FB2203" w:rsidRPr="007418CF" w:rsidDel="00596F8F">
          <w:rPr>
            <w:rFonts w:ascii="Times New Roman" w:eastAsia="Times New Roman" w:hAnsi="Times New Roman" w:cs="Times New Roman"/>
            <w:sz w:val="24"/>
            <w:szCs w:val="24"/>
          </w:rPr>
          <w:delText xml:space="preserve">PPCPs can remain within lake systems for decades, thereby enabling researchers to reconstruct histories of wastewater pollution in a system </w:delText>
        </w:r>
        <w:r w:rsidR="00FB2203" w:rsidRPr="007418CF" w:rsidDel="00596F8F">
          <w:rPr>
            <w:rFonts w:ascii="Times New Roman" w:eastAsia="Times New Roman" w:hAnsi="Times New Roman" w:cs="Times New Roman"/>
            <w:sz w:val="24"/>
            <w:szCs w:val="24"/>
          </w:rPr>
          <w:fldChar w:fldCharType="begin"/>
        </w:r>
        <w:r w:rsidR="00FB2203" w:rsidRPr="007418CF" w:rsidDel="00596F8F">
          <w:rPr>
            <w:rFonts w:ascii="Times New Roman" w:eastAsia="Times New Roman" w:hAnsi="Times New Roman" w:cs="Times New Roman"/>
            <w:sz w:val="24"/>
            <w:szCs w:val="24"/>
          </w:rPr>
          <w:delInstrText xml:space="preserve"> ADDIN ZOTERO_ITEM CSL_CITATION {"citationID":"ZOGFbYPD","properties":{"formattedCitation":"(Czekalski et al. 2015; Yang et al. 2018)","plainCitation":"(Czekalski et al. 2015; Yang et al. 2018)","noteIndex":0},"citationItems":[{"id":3922,"uris":["http://zotero.org/users/2645460/items/D4TLPNNX"],"uri":["http://zotero.org/users/2645460/items/D4TLPNNX"],"itemData":{"id":3922,"type":"article-journal","abstract":"Antibiotic resistance genes (ARGs) are emerging environmental contaminants, known to be continuously discharged into the aquatic environment via human and animal waste. Freshwater aquatic environments represent potential reservoirs for ARG and potentially allow sewage-derived ARG to persist and spread in the environment. This may create increased opportunities for an eventual contact with, and gene transfer to, human and animal pathogens via the food chain or drinking water. However, assessment of this risk requires a better understanding of the level and variability of the natural resistance background and the extent of the human impact. We have analyzed water samples from 21 Swiss lakes, taken at sampling points that were not under the direct influence of local contamination sources and analyzed the relative abundance of ARG using quantitative real-time PCR. Copy numbers of genes mediating resistance to three different broad-spectrum antibiotic classes (sulfonamides: sul1, sul2, tetracyclines: tet(B), tet(M), tet(W) and fluoroquinolones: qnrA) were normalized to copy numbers of bacterial 16S rRNA genes. We used multiple linear regression to assess if ARG abundance is related to human activities in the catchment, microbial community composition and the eutrophication status of the lakes. Sul genes were detected in all sampled lakes, whereas only four lakes contained quantifiable numbers of tet genes, and qnrA remained below detection in all lakes. Our data indicate higher abundance of sul1 in lakes with increasing number and capacity of wastewater treatment plants (WWTPs) in the catchment. sul2 abundance was rather related to long water residence times and eutrophication status. Our study demonstrates the potential of freshwater lakes to preserve antibiotic resistance genes, and provides a reference for ARG abundance from lake systems with low human impact as a baseline for assessing ARG contamination in lake water.","container-title":"Environment International","DOI":"10.1016/j.envint.2015.04.005","ISSN":"0160-4120","journalAbbreviation":"Environment International","language":"en","page":"45-55","source":"ScienceDirect","title":"Does human activity impact the natural antibiotic resistance background? Abundance of antibiotic resistance genes in 21 Swiss lakes","title-short":"Does human activity impact the natural antibiotic resistance background?","volume":"81","author":[{"family":"Czekalski","given":"Nadine"},{"family":"Sigdel","given":"Radhika"},{"family":"Birtel","given":"Julia"},{"family":"Matthews","given":"Blake"},{"family":"Bürgmann","given":"Helmut"}],"issued":{"date-parts":[["2015",8,1]]}}},{"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schema":"https://github.com/citation-style-language/schema/raw/master/csl-citation.json"} </w:delInstrText>
        </w:r>
        <w:r w:rsidR="00FB2203" w:rsidRPr="007418CF" w:rsidDel="00596F8F">
          <w:rPr>
            <w:rFonts w:ascii="Times New Roman" w:eastAsia="Times New Roman" w:hAnsi="Times New Roman" w:cs="Times New Roman"/>
            <w:sz w:val="24"/>
            <w:szCs w:val="24"/>
          </w:rPr>
          <w:fldChar w:fldCharType="separate"/>
        </w:r>
        <w:r w:rsidR="00FB2203" w:rsidRPr="007418CF" w:rsidDel="00596F8F">
          <w:rPr>
            <w:rFonts w:ascii="Times New Roman" w:hAnsi="Times New Roman" w:cs="Times New Roman"/>
            <w:sz w:val="24"/>
          </w:rPr>
          <w:delText>(Czekalski et al. 2015; Yang et al. 2018)</w:delText>
        </w:r>
        <w:r w:rsidR="00FB2203" w:rsidRPr="007418CF" w:rsidDel="00596F8F">
          <w:rPr>
            <w:rFonts w:ascii="Times New Roman" w:eastAsia="Times New Roman" w:hAnsi="Times New Roman" w:cs="Times New Roman"/>
            <w:sz w:val="24"/>
            <w:szCs w:val="24"/>
          </w:rPr>
          <w:fldChar w:fldCharType="end"/>
        </w:r>
        <w:r w:rsidR="00FB2203" w:rsidRPr="007418CF" w:rsidDel="00596F8F">
          <w:rPr>
            <w:rFonts w:ascii="Times New Roman" w:eastAsia="Times New Roman" w:hAnsi="Times New Roman" w:cs="Times New Roman"/>
            <w:sz w:val="24"/>
            <w:szCs w:val="24"/>
          </w:rPr>
          <w:delText>.</w:delText>
        </w:r>
        <w:r w:rsidR="006F60DC" w:rsidRPr="007418CF" w:rsidDel="00596F8F">
          <w:rPr>
            <w:rFonts w:ascii="Times New Roman" w:eastAsia="Times New Roman" w:hAnsi="Times New Roman" w:cs="Times New Roman"/>
            <w:sz w:val="24"/>
            <w:szCs w:val="24"/>
          </w:rPr>
          <w:delText xml:space="preserve"> </w:delText>
        </w:r>
      </w:del>
    </w:p>
    <w:p w14:paraId="21806146" w14:textId="77777777" w:rsidR="006F60DC" w:rsidRPr="007418CF" w:rsidRDefault="006F60DC" w:rsidP="00F31B90">
      <w:pPr>
        <w:spacing w:line="480" w:lineRule="auto"/>
        <w:rPr>
          <w:rFonts w:ascii="Times New Roman" w:eastAsia="Times New Roman" w:hAnsi="Times New Roman" w:cs="Times New Roman"/>
          <w:sz w:val="24"/>
          <w:szCs w:val="24"/>
        </w:rPr>
      </w:pPr>
    </w:p>
    <w:p w14:paraId="44DD3027" w14:textId="6421E557" w:rsidR="00224E1E" w:rsidRPr="007418CF" w:rsidDel="00596F8F" w:rsidRDefault="006F60DC" w:rsidP="00F31B90">
      <w:pPr>
        <w:spacing w:line="480" w:lineRule="auto"/>
        <w:rPr>
          <w:del w:id="690" w:author="Meyer, Michael Frederick" w:date="2021-10-29T12:36:00Z"/>
          <w:rFonts w:ascii="Times New Roman" w:eastAsia="Times New Roman" w:hAnsi="Times New Roman" w:cs="Times New Roman"/>
          <w:sz w:val="24"/>
          <w:szCs w:val="24"/>
        </w:rPr>
      </w:pPr>
      <w:del w:id="691" w:author="Meyer, Michael Frederick" w:date="2021-10-29T12:36:00Z">
        <w:r w:rsidRPr="007418CF" w:rsidDel="00596F8F">
          <w:rPr>
            <w:rFonts w:ascii="Times New Roman" w:eastAsia="Times New Roman" w:hAnsi="Times New Roman" w:cs="Times New Roman"/>
            <w:sz w:val="24"/>
            <w:szCs w:val="24"/>
          </w:rPr>
          <w:delText xml:space="preserve">Investigating PPCP concentrations across limnic environments could also establish </w:delText>
        </w:r>
        <w:r w:rsidR="0025547E" w:rsidRPr="007418CF" w:rsidDel="00596F8F">
          <w:rPr>
            <w:rFonts w:ascii="Times New Roman" w:eastAsia="Times New Roman" w:hAnsi="Times New Roman" w:cs="Times New Roman"/>
            <w:sz w:val="24"/>
            <w:szCs w:val="24"/>
          </w:rPr>
          <w:delText>how</w:delText>
        </w:r>
        <w:r w:rsidRPr="007418CF" w:rsidDel="00596F8F">
          <w:rPr>
            <w:rFonts w:ascii="Times New Roman" w:eastAsia="Times New Roman" w:hAnsi="Times New Roman" w:cs="Times New Roman"/>
            <w:sz w:val="24"/>
            <w:szCs w:val="24"/>
          </w:rPr>
          <w:delText xml:space="preserve"> ecological communities respond </w:delText>
        </w:r>
        <w:r w:rsidR="0025547E" w:rsidRPr="007418CF" w:rsidDel="00596F8F">
          <w:rPr>
            <w:rFonts w:ascii="Times New Roman" w:eastAsia="Times New Roman" w:hAnsi="Times New Roman" w:cs="Times New Roman"/>
            <w:sz w:val="24"/>
            <w:szCs w:val="24"/>
          </w:rPr>
          <w:delText xml:space="preserve">not only to sewage but also </w:delText>
        </w:r>
        <w:r w:rsidR="00205365" w:rsidRPr="007418CF" w:rsidDel="00596F8F">
          <w:rPr>
            <w:rFonts w:ascii="Times New Roman" w:eastAsia="Times New Roman" w:hAnsi="Times New Roman" w:cs="Times New Roman"/>
            <w:sz w:val="24"/>
            <w:szCs w:val="24"/>
          </w:rPr>
          <w:delText xml:space="preserve">to </w:delText>
        </w:r>
        <w:r w:rsidR="0025547E" w:rsidRPr="007418CF" w:rsidDel="00596F8F">
          <w:rPr>
            <w:rFonts w:ascii="Times New Roman" w:eastAsia="Times New Roman" w:hAnsi="Times New Roman" w:cs="Times New Roman"/>
            <w:sz w:val="24"/>
            <w:szCs w:val="24"/>
          </w:rPr>
          <w:delText xml:space="preserve">the </w:delText>
        </w:r>
        <w:r w:rsidRPr="007418CF" w:rsidDel="00596F8F">
          <w:rPr>
            <w:rFonts w:ascii="Times New Roman" w:eastAsia="Times New Roman" w:hAnsi="Times New Roman" w:cs="Times New Roman"/>
            <w:sz w:val="24"/>
            <w:szCs w:val="24"/>
          </w:rPr>
          <w:delText>PPCP</w:delText>
        </w:r>
        <w:r w:rsidR="0025547E" w:rsidRPr="007418CF" w:rsidDel="00596F8F">
          <w:rPr>
            <w:rFonts w:ascii="Times New Roman" w:eastAsia="Times New Roman" w:hAnsi="Times New Roman" w:cs="Times New Roman"/>
            <w:sz w:val="24"/>
            <w:szCs w:val="24"/>
          </w:rPr>
          <w:delText>s</w:delText>
        </w:r>
        <w:r w:rsidRPr="007418CF" w:rsidDel="00596F8F">
          <w:rPr>
            <w:rFonts w:ascii="Times New Roman" w:eastAsia="Times New Roman" w:hAnsi="Times New Roman" w:cs="Times New Roman"/>
            <w:sz w:val="24"/>
            <w:szCs w:val="24"/>
          </w:rPr>
          <w:delText xml:space="preserve"> </w:delText>
        </w:r>
        <w:r w:rsidR="0025547E" w:rsidRPr="007418CF" w:rsidDel="00596F8F">
          <w:rPr>
            <w:rFonts w:ascii="Times New Roman" w:eastAsia="Times New Roman" w:hAnsi="Times New Roman" w:cs="Times New Roman"/>
            <w:sz w:val="24"/>
            <w:szCs w:val="24"/>
          </w:rPr>
          <w:delText>themselves</w:delText>
        </w:r>
        <w:r w:rsidRPr="007418CF" w:rsidDel="00596F8F">
          <w:rPr>
            <w:rFonts w:ascii="Times New Roman" w:eastAsia="Times New Roman" w:hAnsi="Times New Roman" w:cs="Times New Roman"/>
            <w:sz w:val="24"/>
            <w:szCs w:val="24"/>
          </w:rPr>
          <w:delText xml:space="preserve">. </w:delText>
        </w:r>
      </w:del>
      <w:del w:id="692" w:author="Meyer, Michael Frederick" w:date="2021-10-29T12:34:00Z">
        <w:r w:rsidRPr="007418CF" w:rsidDel="00596F8F">
          <w:rPr>
            <w:rFonts w:ascii="Times New Roman" w:eastAsia="Times New Roman" w:hAnsi="Times New Roman" w:cs="Times New Roman"/>
            <w:sz w:val="24"/>
            <w:szCs w:val="24"/>
          </w:rPr>
          <w:delText>While we focus on PPCPs as indicators of sewage,</w:delText>
        </w:r>
        <w:r w:rsidR="00ED3878" w:rsidRPr="007418CF" w:rsidDel="00596F8F">
          <w:rPr>
            <w:rFonts w:ascii="Times New Roman" w:eastAsia="Times New Roman" w:hAnsi="Times New Roman" w:cs="Times New Roman"/>
            <w:sz w:val="24"/>
            <w:szCs w:val="24"/>
          </w:rPr>
          <w:delText xml:space="preserve"> </w:delText>
        </w:r>
      </w:del>
      <w:del w:id="693" w:author="Meyer, Michael Frederick" w:date="2021-10-29T12:36:00Z">
        <w:r w:rsidRPr="007418CF" w:rsidDel="00596F8F">
          <w:rPr>
            <w:rFonts w:ascii="Times New Roman" w:eastAsia="Times New Roman" w:hAnsi="Times New Roman" w:cs="Times New Roman"/>
            <w:sz w:val="24"/>
            <w:szCs w:val="24"/>
          </w:rPr>
          <w:delText xml:space="preserve">previous studies have shown that PPCPs, even at concentrations we observed in Lake Baikal, can elicit biological responses </w:delText>
        </w:r>
        <w:r w:rsidR="00271F4F" w:rsidRPr="007418CF" w:rsidDel="00596F8F">
          <w:rPr>
            <w:rFonts w:ascii="Times New Roman" w:eastAsia="Times New Roman" w:hAnsi="Times New Roman" w:cs="Times New Roman"/>
            <w:sz w:val="24"/>
            <w:szCs w:val="24"/>
          </w:rPr>
          <w:delText>from</w:delText>
        </w:r>
        <w:r w:rsidRPr="007418CF" w:rsidDel="00596F8F">
          <w:rPr>
            <w:rFonts w:ascii="Times New Roman" w:eastAsia="Times New Roman" w:hAnsi="Times New Roman" w:cs="Times New Roman"/>
            <w:sz w:val="24"/>
            <w:szCs w:val="24"/>
          </w:rPr>
          <w:delText xml:space="preserve"> physiological </w:delText>
        </w:r>
        <w:r w:rsidR="00D11CA4" w:rsidRPr="007418CF" w:rsidDel="00596F8F">
          <w:rPr>
            <w:rFonts w:ascii="Times New Roman" w:eastAsia="Times New Roman" w:hAnsi="Times New Roman" w:cs="Times New Roman"/>
            <w:sz w:val="24"/>
            <w:szCs w:val="24"/>
          </w:rPr>
          <w:fldChar w:fldCharType="begin"/>
        </w:r>
        <w:r w:rsidR="007A0C71" w:rsidRPr="007418CF" w:rsidDel="00596F8F">
          <w:rPr>
            <w:rFonts w:ascii="Times New Roman" w:eastAsia="Times New Roman" w:hAnsi="Times New Roman" w:cs="Times New Roman"/>
            <w:sz w:val="24"/>
            <w:szCs w:val="24"/>
          </w:rPr>
          <w:delInstrText xml:space="preserve"> ADDIN ZOTERO_ITEM CSL_CITATION {"citationID":"uAFDepBw","properties":{"formattedCitation":"(del Rey et al. 2011; Feij\\uc0\\u227{}o et al. 2020)","plainCitation":"(del Rey et al. 2011; Feijão et al. 2020)","dontUpdate":true,"noteIndex":0},"citationItems":[{"id":414,"uris":["http://zotero.org/users/2645460/items/N52FMWAD"],"uri":["http://zotero.org/users/2645460/items/N52FMWAD"],"itemData":{"id":414,"type":"article-journal","container-title":"Ecotoxicology","DOI":"10.1007/s10646-011-0649-6","ISSN":"0963-9292, 1573-3017","issue":"4","language":"en","page":"855-861","source":"CrossRef","title":"Expression of HSP70 in Mytilus californianus following exposure to caffeine","volume":"20","author":[{"family":"Rey","given":"Zoe Rodriguez","non-dropping-particle":"del"},{"family":"Granek","given":"Elise F."},{"family":"Buckley","given":"Bradley A."}],"issued":{"date-parts":[["2011",6]]}}},{"id":4047,"uris":["http://zotero.org/users/2645460/items/MMAQ8AY5"],"uri":["http://zotero.org/users/2645460/items/MMAQ8AY5"],"itemData":{"id":4047,"type":"article-journal","abstract":"Pharmaceutical residues impose a new and emerging threat to aquatic environments and its biota. One of the most commonly prescribed pharmaceuticals is the antidepressant fluoxetine, a selective serotonin re-uptake inhibitor that has been frequently detected, in concentrations up to 40 μg L–1, in aquatic ecosystems. The present study aims to investigate the ecotoxicity of fluoxetine at environmentally relevant concentrations (0.3, 0.6, 20, 40, and 80 μg L–1) on cell energy and lipid metabolism, as well as oxidative stress biomarkers in the model diatom Phaeodactylum tricornutum. Exposure to higher concentrations of fluoxetine negatively affected cell density and photosynthesis through a decrease in the active PSII reaction centers. Stress response mechanisms, like β-carotene (β-car) production and antioxidant enzymes [superoxide dismutase (SOD) and ascorbate peroxidase (APX)] up-regulation were triggered, likely as a positive feedback mechanism toward formation of fluoxetine-induced reactive oxygen species. Lipid peroxidation products increased greatly at the highest fluoxetine concentration whereas no variation in the relative amounts of long chain polyunsaturated fatty acids (LC-PUFAs) was observed. However, monogalactosyldiacylglycerol-characteristic fatty acids such as C16:2 and C16:3 increased, suggesting an interaction between light harvesting pigments, lipid environment, and photosynthesis stabilization. Using a canonical multivariate analysis, it was possible to evaluate the efficiency of the application of bio-optical and biochemical techniques as potential fluoxetine exposure biomarkers in P. tricornutum. An overall classification efficiency to the different levels of fluoxetine exposure of 61.1 and 88.9% were obtained for bio-optical and fatty acids profiles, respectively, with different resolution degrees highlighting these parameters as potential efficient biomarkers. Additionally, the negative impact of this pharmaceutical molecule on the primary productivity is also evident alongside with an increase in respiratory oxygen consumption. From the ecological point of view, reduction in diatom biomass due to continued exposure to fluoxetine may severely impact estuarine and coastal trophic webs, by both a reduction in oxygen primary productivity and reduced availability of key fatty acids to the dependent heterotrophic upper levels.","container-title":"Frontiers in Microbiology","DOI":"10.3389/fmicb.2020.01803","ISSN":"1664-302X","journalAbbreviation":"Front Microbiol","note":"PMID: 32849412\nPMCID: PMC7411086","source":"PubMed Central","title":"Fluoxetine Arrests Growth of the Model Diatom Phaeodactylum tricornutum by Increasing Oxidative Stress and Altering Energetic and Lipid Metabolism","URL":"https://www.ncbi.nlm.nih.gov/pmc/articles/PMC7411086/","volume":"11","author":[{"family":"Feijão","given":"Eduardo"},{"family":"Cruz de Carvalho","given":"Ricardo"},{"family":"Duarte","given":"Irina A."},{"family":"Matos","given":"Ana Rita"},{"family":"Cabrita","given":"Maria Teresa"},{"family":"Novais","given":"Sara C."},{"family":"Lemos","given":"Marco F. L."},{"family":"Caçador","given":"Isabel"},{"family":"Marques","given":"João Carlos"},{"family":"Reis-Santos","given":"Patrick"},{"family":"Fonseca","given":"Vanessa F."},{"family":"Duarte","given":"Bernardo"}],"accessed":{"date-parts":[["2020",11,30]]},"issued":{"date-parts":[["2020",7,31]]}}}],"schema":"https://github.com/citation-style-language/schema/raw/master/csl-citation.json"} </w:delInstrText>
        </w:r>
        <w:r w:rsidR="00D11CA4" w:rsidRPr="007418CF" w:rsidDel="00596F8F">
          <w:rPr>
            <w:rFonts w:ascii="Times New Roman" w:eastAsia="Times New Roman" w:hAnsi="Times New Roman" w:cs="Times New Roman"/>
            <w:sz w:val="24"/>
            <w:szCs w:val="24"/>
          </w:rPr>
          <w:fldChar w:fldCharType="separate"/>
        </w:r>
        <w:r w:rsidR="00D11CA4" w:rsidRPr="007418CF" w:rsidDel="00596F8F">
          <w:rPr>
            <w:rFonts w:ascii="Times New Roman" w:hAnsi="Times New Roman" w:cs="Times New Roman"/>
            <w:sz w:val="24"/>
            <w:szCs w:val="24"/>
          </w:rPr>
          <w:delText>(e.g., del Rey et al. 2011; Feijão et al. 2020)</w:delText>
        </w:r>
        <w:r w:rsidR="00D11CA4" w:rsidRPr="007418CF" w:rsidDel="00596F8F">
          <w:rPr>
            <w:rFonts w:ascii="Times New Roman" w:eastAsia="Times New Roman" w:hAnsi="Times New Roman" w:cs="Times New Roman"/>
            <w:sz w:val="24"/>
            <w:szCs w:val="24"/>
          </w:rPr>
          <w:fldChar w:fldCharType="end"/>
        </w:r>
        <w:r w:rsidRPr="007418CF" w:rsidDel="00596F8F">
          <w:rPr>
            <w:rFonts w:ascii="Times New Roman" w:eastAsia="Times New Roman" w:hAnsi="Times New Roman" w:cs="Times New Roman"/>
            <w:sz w:val="24"/>
            <w:szCs w:val="24"/>
          </w:rPr>
          <w:delText xml:space="preserve"> and behavioral </w:delText>
        </w:r>
        <w:r w:rsidR="002774BE" w:rsidRPr="007418CF" w:rsidDel="00596F8F">
          <w:rPr>
            <w:rFonts w:ascii="Times New Roman" w:eastAsia="Times New Roman" w:hAnsi="Times New Roman" w:cs="Times New Roman"/>
            <w:sz w:val="24"/>
            <w:szCs w:val="24"/>
          </w:rPr>
          <w:fldChar w:fldCharType="begin"/>
        </w:r>
        <w:r w:rsidR="00ED6B1A" w:rsidRPr="007418CF" w:rsidDel="00596F8F">
          <w:rPr>
            <w:rFonts w:ascii="Times New Roman" w:eastAsia="Times New Roman" w:hAnsi="Times New Roman" w:cs="Times New Roman"/>
            <w:sz w:val="24"/>
            <w:szCs w:val="24"/>
          </w:rPr>
          <w:delInstrText xml:space="preserve"> ADDIN ZOTERO_ITEM CSL_CITATION {"citationID":"YVLvqpLo","properties":{"formattedCitation":"(Brodin et al. 2013; Dzieweczynski et al. 2016)","plainCitation":"(Brodin et al. 2013; Dzieweczynski et al. 2016)","dontUpdate":true,"noteIndex":0},"citationItems":[{"id":3919,"uris":["http://zotero.org/users/2645460/items/NBDN47SX"],"uri":["http://zotero.org/users/2645460/items/NBDN47SX"],"itemData":{"id":3919,"type":"article-journal","abstract":"Environmental pollution by pharmaceuticals is increasingly recognized as a major threat to aquatic ecosystems worldwide. A variety of pharmaceuticals enter waterways by way of treated wastewater effluents and remain biochemically active in aquatic systems. Several ecotoxicological studies have been done, but generally, little is known about the ecological effects of pharmaceuticals. Here we show that a benzodiazepine anxiolytic drug (oxazepam) alters behavior and feeding rate of wild European perch (Perca fluviatilis) at concentrations encountered in effluent-influenced surface waters. Individuals exposed to water with dilute drug concentrations (1.8 micrograms liter–1) exhibited increased activity, reduced sociality, and higher feeding rate. As such, our results show that anxiolytic drugs in surface waters alter animal behaviors that are known to have ecological and evolutionary consequences.\nAnxiolytic drugs, at concentrations found in natural waterways, alter the behavior and foraging rate of wild European perch.\nAnxiolytic drugs, at concentrations found in natural waterways, alter the behavior and foraging rate of wild European perch.","container-title":"Science","DOI":"10.1126/science.1226850","ISSN":"0036-8075, 1095-9203","issue":"6121","language":"en","note":"PMID: 23413353","page":"814-815","source":"science.sciencemag.org","title":"Dilute Concentrations of a Psychiatric Drug Alter Behavior of Fish from Natural Populations","volume":"339","author":[{"family":"Brodin","given":"T."},{"family":"Fick","given":"J."},{"family":"Jonsson","given":"M."},{"family":"Klaminder","given":"J."}],"issued":{"date-parts":[["2013",2,15]]}}},{"id":4118,"uris":["http://zotero.org/users/2645460/items/3RPFKSBV"],"uri":["http://zotero.org/users/2645460/items/3RPFKSBV"],"itemData":{"id":4118,"type":"article-journal","abstract":"Skip to Next Section\nAs the use of pharmaceuticals and personal care products (PPCPs) continues to rise, these compounds enter the environment in increasing frequency. One such PPCP, fluoxetine, has been found in detectable amounts in aquatic ecosystems worldwide, where it may interfere with the behavior of exposed organisms. Fluoxetine exposure has been found to influence boldness and exploration in a range of fish species; however, how it might alter behavior in multiple contexts or over time is rarely examined. To this end, the effects of fluoxetine on boldness over time were studied in male Siamese fighting fish. Three different groups of males (0, 0.5 and 5 µg l−1 fluoxetine) were tested in multiple boldness assays (empty tank, novel environment and shoal) once a week for 3 weeks to collect baseline measures and then at three different time points post-exposure. The effects of these varying exposure amounts on behavior were then examined for overall response, consistency and across-context correlations. Unexposed males were bolder in all contexts, were more consistent within a context, and had stronger between-context correlations than exposed males. Fluoxetine had dose-dependent effects on behavior, as males that received the higher dose exhibited greater behavioral effects. This study stresses the potential fitness consequences of fluoxetine exposure and suggests that examining behavioral effects of PPCPs under different dosing regimens and in multiple contexts is important to gain an increased understanding of how exposure affects behavior.","container-title":"Journal of Experimental Biology","DOI":"10.1242/jeb.132761","ISSN":"0022-0949, 1477-9145","issue":"6","language":"en","note":"PMID: 26985051","page":"797-804","source":"jeb.biologists.org","title":"Dose-dependent fluoxetine effects on boldness in male Siamese fighting fish","volume":"219","author":[{"family":"Dzieweczynski","given":"Teresa L."},{"family":"Campbell","given":"Brennah A."},{"family":"Kane","given":"Jessica L."}],"issued":{"date-parts":[["2016",3,15]]}}}],"schema":"https://github.com/citation-style-language/schema/raw/master/csl-citation.json"} </w:delInstrText>
        </w:r>
        <w:r w:rsidR="002774BE" w:rsidRPr="007418CF" w:rsidDel="00596F8F">
          <w:rPr>
            <w:rFonts w:ascii="Times New Roman" w:eastAsia="Times New Roman" w:hAnsi="Times New Roman" w:cs="Times New Roman"/>
            <w:sz w:val="24"/>
            <w:szCs w:val="24"/>
          </w:rPr>
          <w:fldChar w:fldCharType="separate"/>
        </w:r>
        <w:r w:rsidR="002774BE" w:rsidRPr="007418CF" w:rsidDel="00596F8F">
          <w:rPr>
            <w:rFonts w:ascii="Times New Roman" w:hAnsi="Times New Roman" w:cs="Times New Roman"/>
            <w:sz w:val="24"/>
          </w:rPr>
          <w:delText>(e.g., Brodin et al. 2013; Dzieweczynski et al. 2016)</w:delText>
        </w:r>
        <w:r w:rsidR="002774BE" w:rsidRPr="007418CF" w:rsidDel="00596F8F">
          <w:rPr>
            <w:rFonts w:ascii="Times New Roman" w:eastAsia="Times New Roman" w:hAnsi="Times New Roman" w:cs="Times New Roman"/>
            <w:sz w:val="24"/>
            <w:szCs w:val="24"/>
          </w:rPr>
          <w:fldChar w:fldCharType="end"/>
        </w:r>
        <w:r w:rsidR="002774BE" w:rsidRPr="007418CF" w:rsidDel="00596F8F">
          <w:rPr>
            <w:rFonts w:ascii="Times New Roman" w:eastAsia="Times New Roman" w:hAnsi="Times New Roman" w:cs="Times New Roman"/>
            <w:sz w:val="24"/>
            <w:szCs w:val="24"/>
          </w:rPr>
          <w:delText xml:space="preserve"> </w:delText>
        </w:r>
        <w:r w:rsidR="00205365" w:rsidRPr="007418CF" w:rsidDel="00596F8F">
          <w:rPr>
            <w:rFonts w:ascii="Times New Roman" w:eastAsia="Times New Roman" w:hAnsi="Times New Roman" w:cs="Times New Roman"/>
            <w:sz w:val="24"/>
            <w:szCs w:val="24"/>
          </w:rPr>
          <w:delText xml:space="preserve">levels </w:delText>
        </w:r>
        <w:r w:rsidRPr="007418CF" w:rsidDel="00596F8F">
          <w:rPr>
            <w:rFonts w:ascii="Times New Roman" w:eastAsia="Times New Roman" w:hAnsi="Times New Roman" w:cs="Times New Roman"/>
            <w:sz w:val="24"/>
            <w:szCs w:val="24"/>
          </w:rPr>
          <w:delText xml:space="preserve">to food webs </w:delText>
        </w:r>
        <w:r w:rsidR="00ED6B1A" w:rsidRPr="007418CF" w:rsidDel="00596F8F">
          <w:rPr>
            <w:rFonts w:ascii="Times New Roman" w:eastAsia="Times New Roman" w:hAnsi="Times New Roman" w:cs="Times New Roman"/>
            <w:sz w:val="24"/>
            <w:szCs w:val="24"/>
          </w:rPr>
          <w:fldChar w:fldCharType="begin"/>
        </w:r>
        <w:r w:rsidR="00ED6B1A" w:rsidRPr="007418CF" w:rsidDel="00596F8F">
          <w:rPr>
            <w:rFonts w:ascii="Times New Roman" w:eastAsia="Times New Roman" w:hAnsi="Times New Roman" w:cs="Times New Roman"/>
            <w:sz w:val="24"/>
            <w:szCs w:val="24"/>
          </w:rPr>
          <w:delInstrText xml:space="preserve"> ADDIN ZOTERO_ITEM CSL_CITATION {"citationID":"v22Wzp0R","properties":{"formattedCitation":"(Lagesson et al. 2016; Richmond et al. 2018)","plainCitation":"(Lagesson et al. 2016; Richmond et al. 2018)","dontUpdate":true,"noteIndex":0},"citationItems":[{"id":441,"uris":["http://zotero.org/users/2645460/items/WK8MPEJP"],"uri":["http://zotero.org/users/2645460/items/WK8MPEJP"],"itemData":{"id":441,"type":"article-journal","container-title":"Science of The Total Environment","DOI":"10.1016/j.scitotenv.2016.05.206","ISSN":"00489697","language":"en","page":"208-215","source":"CrossRef","title":"Bioaccumulation of five pharmaceuticals at multiple trophic levels in an aquatic food web - Insights from a field experiment","volume":"568","author":[{"family":"Lagesson","given":"A."},{"family":"Fahlman","given":"J."},{"family":"Brodin","given":"T."},{"family":"Fick","given":"J."},{"family":"Jonsson","given":"M."},{"family":"Byström","given":"P."},{"family":"Klaminder","given":"J."}],"issued":{"date-parts":[["2016",10]]}}},{"id":3912,"uris":["http://zotero.org/users/2645460/items/MIYHQNG8"],"uri":["http://zotero.org/users/2645460/items/MIYHQNG8"],"itemData":{"id":3912,"type":"article-journal","abstract":"A multitude of biologically active pharmaceuticals contaminate surface waters globally, yet their presence in aquatic food webs remain largely unknown. Here, we show that over 60 pharmaceutical compounds can be detected in aquatic invertebrates and riparian spiders in six streams near Melbourne, Australia. Similar concentrations in aquatic invertebrate larvae and riparian predators suggest direct trophic transfer via emerging adult insects to riparian predators that consume them. As representative vertebrate predators feeding on aquatic invertebrates, platypus and brown trout could consume some drug classes such as antidepressants at as much as one-half of a recommended therapeutic dose for humans based on their estimated prey consumption rates, yet the consequences for fish and wildlife of this chronic exposure are unknown. Overall, this work highlights the potential exposure of aquatic and riparian biota to a diverse array of pharmaceuticals, resulting in exposures to some drugs that are comparable to human dosages.","container-title":"Nature Communications","DOI":"10.1038/s41467-018-06822-w","ISSN":"2041-1723","issue":"1","language":"en","page":"4491","source":"www.nature.com","title":"A diverse suite of pharmaceuticals contaminates stream and riparian food webs","volume":"9","author":[{"family":"Richmond","given":"Erinn K."},{"family":"Rosi","given":"Emma J."},{"family":"Walters","given":"David M."},{"family":"Fick","given":"Jerker"},{"family":"Hamilton","given":"Stephen K."},{"family":"Brodin","given":"Tomas"},{"family":"Sundelin","given":"Anna"},{"family":"Grace","given":"Michael R."}],"issued":{"date-parts":[["2018",11,6]]}}}],"schema":"https://github.com/citation-style-language/schema/raw/master/csl-citation.json"} </w:delInstrText>
        </w:r>
        <w:r w:rsidR="00ED6B1A" w:rsidRPr="007418CF" w:rsidDel="00596F8F">
          <w:rPr>
            <w:rFonts w:ascii="Times New Roman" w:eastAsia="Times New Roman" w:hAnsi="Times New Roman" w:cs="Times New Roman"/>
            <w:sz w:val="24"/>
            <w:szCs w:val="24"/>
          </w:rPr>
          <w:fldChar w:fldCharType="separate"/>
        </w:r>
        <w:r w:rsidR="00ED6B1A" w:rsidRPr="007418CF" w:rsidDel="00596F8F">
          <w:rPr>
            <w:rFonts w:ascii="Times New Roman" w:hAnsi="Times New Roman" w:cs="Times New Roman"/>
            <w:sz w:val="24"/>
          </w:rPr>
          <w:delText>(e.g., Lagesson et al. 2016; Richmond et al. 2018)</w:delText>
        </w:r>
        <w:r w:rsidR="00ED6B1A" w:rsidRPr="007418CF" w:rsidDel="00596F8F">
          <w:rPr>
            <w:rFonts w:ascii="Times New Roman" w:eastAsia="Times New Roman" w:hAnsi="Times New Roman" w:cs="Times New Roman"/>
            <w:sz w:val="24"/>
            <w:szCs w:val="24"/>
          </w:rPr>
          <w:fldChar w:fldCharType="end"/>
        </w:r>
        <w:r w:rsidRPr="007418CF" w:rsidDel="00596F8F">
          <w:rPr>
            <w:rFonts w:ascii="Times New Roman" w:eastAsia="Times New Roman" w:hAnsi="Times New Roman" w:cs="Times New Roman"/>
            <w:sz w:val="24"/>
            <w:szCs w:val="24"/>
          </w:rPr>
          <w:delText xml:space="preserve"> and ecosystems </w:delText>
        </w:r>
        <w:r w:rsidR="00D11CA4" w:rsidRPr="007418CF" w:rsidDel="00596F8F">
          <w:rPr>
            <w:rFonts w:ascii="Times New Roman" w:eastAsia="Times New Roman" w:hAnsi="Times New Roman" w:cs="Times New Roman"/>
            <w:sz w:val="24"/>
            <w:szCs w:val="24"/>
          </w:rPr>
          <w:fldChar w:fldCharType="begin"/>
        </w:r>
        <w:r w:rsidR="007A0C71" w:rsidRPr="007418CF" w:rsidDel="00596F8F">
          <w:rPr>
            <w:rFonts w:ascii="Times New Roman" w:eastAsia="Times New Roman" w:hAnsi="Times New Roman" w:cs="Times New Roman"/>
            <w:sz w:val="24"/>
            <w:szCs w:val="24"/>
          </w:rPr>
          <w:delInstrText xml:space="preserve"> ADDIN ZOTERO_ITEM CSL_CITATION {"citationID":"TRX7RlSD","properties":{"formattedCitation":"(Rosi-Marshall et al. 2013; Richmond et al. 2019; Robson et al. 2020)","plainCitation":"(Rosi-Marshall et al. 2013; Richmond et al. 2019; Robson et al. 2020)","dontUpdate":true,"noteIndex":0},"citationItems":[{"id":1816,"uris":["http://zotero.org/groups/332527/items/Z3UGR97G"],"uri":["http://zotero.org/groups/332527/items/Z3UGR97G"],"itemData":{"id":1816,"type":"article-journal","abstract":"Pharmaceutical and personal care products are ubiquitous in surface waters but their effects on aquatic biofilms and associated ecosystem properties are not well understood. We measured in situ responses of stream biofilms to six common pharmaceutical compounds (caffeine, cimetidine, ciprofloxacin, diphenhydramine, metformin, ranitidine, and a mixture of each) by deploying pharmaceutical-diffusing substrates in streams in Indiana, Maryland, and New York. Results were consistent across seasons and geographic locations. On average, algal biomass was suppressed by 22%, 4%, 22%, and 18% relative to controls by caffeine, ciprofloxacin, diphenhydramine, and the mixed treatment, respectively. Biofilm respiration was significantly suppressed by caffeine (53%), cimetidine (51%), ciprofloxacin (91%), diphenhydramine (63%), and the mixed treatment (40%). In autumn in New York, photosynthesis was also significantly suppressed by diphenhydramine (99%) and the mixed treatment (88%). Pyrosequencing of 16S rRNA genes was used to examine the effects of caffeine and diphenhydramine on biofilm bacterial community composition at the three sites. Relative to the controls, diphenhydramine exposure significantly altered bacterial community composition and resulted in significant relative increases in Pseudomonas sp. and decreases in Flavobacterium sp. in all three streams. These ubiquitous pharmaceuticals, alone or in combination, influenced stream biofilms, which could have consequences for higher trophic levels and important ecosystem processes.","container-title":"Ecological Applications","DOI":"10.1890/12-0491.1","ISSN":"1939-5582","issue":"3","language":"en","page":"583-593","source":"Wiley Online Library","title":"Pharmaceuticals suppress algal growth and microbial respiration and alter bacterial communities in stream biofilms","volume":"23","author":[{"family":"Rosi-Marshall","given":"Emma J."},{"family":"Kincaid","given":"Dustin W."},{"family":"Bechtold","given":"Heather A."},{"family":"Royer","given":"Todd V."},{"family":"Rojas","given":"Miguel"},{"family":"Kelly","given":"John J."}],"issued":{"date-parts":[["2013",4,1]]}}},{"id":4044,"uris":["http://zotero.org/users/2645460/items/HYIJ4GLC"],"uri":["http://zotero.org/users/2645460/items/HYIJ4GLC"],"itemData":{"id":4044,"type":"article-journal","abstract":"Fluoxetine, a selective serotonin reuptake inhibitor (SSRI), is frequently detected in surface waters globally, yet the effects of SSRIs on ecological processes at environmentally realistic concentrations are not currently known. We used a controlled, replicated artificial stream experiment to expose biofilm, algal and stream insect communities to two different concentrations of fluoxetine: 20 ng/L (typical concentration detected in surface waters) and 20 µg/L (concentration shown to influence insect emergence and algal productivity). We quantified a range of community and ecosystem response metrics over the course of the 21d experiment including; algal biomass (chl-a), net ecosystem production (NEP), gross primary production (GPP), ecosystem respiration (ER) and invertebrate emergence. At 20 ng/L, fluoxetine significantly suppressed algal colonization on rocks, and reduced GPP after 13 days, but by day 21 chl-a, NEP and GPP did not differ between treatments and control. Fluoxetine increased ER on leaves where invertebrates were excluded, but had no effect on leaves accessible to invertebrates. Streams receiving 20 ng/L of fluoxetine had adult insects from the order Diptera emerge sooner and at a greater rate than control streams. Our results suggest that ecosystem function, including primary production and respiration, and invertebrate population dynamics are sensitive to SSRIs and that fluoxetine may alter these key processes concentrations found in the environment.","container-title":"Journal of Freshwater Ecology","DOI":"10.1080/02705060.2019.1629546","ISSN":"0270-5060","issue":"1","page":"513-531","source":"Taylor and Francis+NEJM","title":"Influences of the antidepressant fluoxetine on stream ecosystem function and aquatic insect emergence at environmentally realistic concentrations","volume":"34","author":[{"family":"Richmond","given":"Erinn K."},{"family":"Rosi","given":"Emma J."},{"family":"Reisinger","given":"Alexander J."},{"family":"Hanrahan","given":"Brittany R."},{"family":"Thompson","given":"Ross M."},{"family":"Grace","given":"Michael R."}],"issued":{"date-parts":[["2019",1,1]]}}},{"id":4042,"uris":["http://zotero.org/users/2645460/items/DSQ45VIC"],"uri":["http://zotero.org/users/2645460/items/DSQ45VIC"],"itemData":{"id":4042,"type":"article-journal","abstract":"Our understanding of the effects of pharmaceuticals on key biogeochemical processes and biofilm assemblage composition in surface waters is limited despite the prevalence of ng/L to µg/L concentrations of these compounds. We examined the effects of 3 commonly-prescribed pharmaceuticals: ciprofloxacin (140 ng/L), diphenhydramine (300 ng/L), and fluoxetine (20 ng/L); both individually and as a mixture, on key ecosystem processes at environmentally-realistic concentrations. We used mesocosms to expose naturally-occurring biofilm communities and artificial benthic substrates to these pharmaceuticals and measured the effects of exposure on biofilm, seston, and sediment communities. Established biofilm functions were unaffected by pharmaceutical treatments. However, successional biofilms experienced 42 to 81% reductions in primary production and 59 to 83% reductions in community respiration. Denitrification in sediment communities was reduced by 41 to 73% in shaded conditions, but was not affected when left in ambient light. Diatom assemblage structure was unaffected by pharmaceuticals in successional biofilms, whereas the composition of established biofilm assemblages changed with exposure to treatments that contained ciprofloxacin, diphenhydramine, and all 3 pharmaceuticals. Our study adds to a growing body of evidence indicating that chronic exposure to sub-lethal concentrations of pharmaceuticals may substantially alter key ecosystem processes and communities.","container-title":"Freshwater Science","DOI":"10.1086/708893","ISSN":"2161-9549","issue":"2","journalAbbreviation":"Freshwater Science","page":"256-267","source":"journals.uchicago.edu (Atypon)","title":"Environmental concentrations of pharmaceuticals alter metabolism, denitrification, and diatom assemblages in artificial streams","volume":"39","author":[{"family":"Robson","given":"Stephanie V."},{"family":"Rosi","given":"Emma J."},{"family":"Richmond","given":"Erinn K."},{"family":"Grace","given":"Michael R."}],"issued":{"date-parts":[["2020",4,23]]}}}],"schema":"https://github.com/citation-style-language/schema/raw/master/csl-citation.json"} </w:delInstrText>
        </w:r>
        <w:r w:rsidR="00D11CA4" w:rsidRPr="007418CF" w:rsidDel="00596F8F">
          <w:rPr>
            <w:rFonts w:ascii="Times New Roman" w:eastAsia="Times New Roman" w:hAnsi="Times New Roman" w:cs="Times New Roman"/>
            <w:sz w:val="24"/>
            <w:szCs w:val="24"/>
          </w:rPr>
          <w:fldChar w:fldCharType="separate"/>
        </w:r>
        <w:r w:rsidR="00D11CA4" w:rsidRPr="007418CF" w:rsidDel="00596F8F">
          <w:rPr>
            <w:rFonts w:ascii="Times New Roman" w:hAnsi="Times New Roman" w:cs="Times New Roman"/>
            <w:sz w:val="24"/>
          </w:rPr>
          <w:delText>(e.g., Rosi-Marshall et al. 2013; Richmond et al. 2019; Robson et al. 2020)</w:delText>
        </w:r>
        <w:r w:rsidR="00D11CA4" w:rsidRPr="007418CF" w:rsidDel="00596F8F">
          <w:rPr>
            <w:rFonts w:ascii="Times New Roman" w:eastAsia="Times New Roman" w:hAnsi="Times New Roman" w:cs="Times New Roman"/>
            <w:sz w:val="24"/>
            <w:szCs w:val="24"/>
          </w:rPr>
          <w:fldChar w:fldCharType="end"/>
        </w:r>
        <w:r w:rsidRPr="007418CF" w:rsidDel="00596F8F">
          <w:rPr>
            <w:rFonts w:ascii="Times New Roman" w:eastAsia="Times New Roman" w:hAnsi="Times New Roman" w:cs="Times New Roman"/>
            <w:sz w:val="24"/>
            <w:szCs w:val="24"/>
          </w:rPr>
          <w:delText xml:space="preserve">. Although our study was not designed to evaluate the </w:delText>
        </w:r>
        <w:r w:rsidR="00253EF2" w:rsidRPr="007418CF" w:rsidDel="00596F8F">
          <w:rPr>
            <w:rFonts w:ascii="Times New Roman" w:eastAsia="Times New Roman" w:hAnsi="Times New Roman" w:cs="Times New Roman"/>
            <w:sz w:val="24"/>
            <w:szCs w:val="24"/>
          </w:rPr>
          <w:delText>eco</w:delText>
        </w:r>
        <w:r w:rsidRPr="007418CF" w:rsidDel="00596F8F">
          <w:rPr>
            <w:rFonts w:ascii="Times New Roman" w:eastAsia="Times New Roman" w:hAnsi="Times New Roman" w:cs="Times New Roman"/>
            <w:sz w:val="24"/>
            <w:szCs w:val="24"/>
          </w:rPr>
          <w:delText xml:space="preserve">toxicological effects of PPCPs themselves, future studies could </w:delText>
        </w:r>
        <w:r w:rsidR="00762C08" w:rsidRPr="007418CF" w:rsidDel="00596F8F">
          <w:rPr>
            <w:rFonts w:ascii="Times New Roman" w:eastAsia="Times New Roman" w:hAnsi="Times New Roman" w:cs="Times New Roman"/>
            <w:sz w:val="24"/>
            <w:szCs w:val="24"/>
          </w:rPr>
          <w:delText>potentially</w:delText>
        </w:r>
        <w:r w:rsidR="004D4CDF" w:rsidRPr="007418CF" w:rsidDel="00596F8F">
          <w:rPr>
            <w:rFonts w:ascii="Times New Roman" w:eastAsia="Times New Roman" w:hAnsi="Times New Roman" w:cs="Times New Roman"/>
            <w:sz w:val="24"/>
            <w:szCs w:val="24"/>
          </w:rPr>
          <w:delText xml:space="preserve"> </w:delText>
        </w:r>
        <w:r w:rsidRPr="007418CF" w:rsidDel="00596F8F">
          <w:rPr>
            <w:rFonts w:ascii="Times New Roman" w:eastAsia="Times New Roman" w:hAnsi="Times New Roman" w:cs="Times New Roman"/>
            <w:sz w:val="24"/>
            <w:szCs w:val="24"/>
          </w:rPr>
          <w:delText>address effects of PPCPs on nearshore Baikal biota</w:delText>
        </w:r>
        <w:r w:rsidR="0025547E" w:rsidRPr="007418CF" w:rsidDel="00596F8F">
          <w:rPr>
            <w:rFonts w:ascii="Times New Roman" w:eastAsia="Times New Roman" w:hAnsi="Times New Roman" w:cs="Times New Roman"/>
            <w:sz w:val="24"/>
            <w:szCs w:val="24"/>
          </w:rPr>
          <w:delText xml:space="preserve"> by using </w:delText>
        </w:r>
        <w:r w:rsidR="004D4CDF" w:rsidRPr="007418CF" w:rsidDel="00596F8F">
          <w:rPr>
            <w:rFonts w:ascii="Times New Roman" w:eastAsia="Times New Roman" w:hAnsi="Times New Roman" w:cs="Times New Roman"/>
            <w:i/>
            <w:sz w:val="24"/>
            <w:szCs w:val="24"/>
          </w:rPr>
          <w:delText>in situ</w:delText>
        </w:r>
        <w:r w:rsidR="004D4CDF" w:rsidRPr="007418CF" w:rsidDel="00596F8F">
          <w:rPr>
            <w:rFonts w:ascii="Times New Roman" w:eastAsia="Times New Roman" w:hAnsi="Times New Roman" w:cs="Times New Roman"/>
            <w:sz w:val="24"/>
            <w:szCs w:val="24"/>
          </w:rPr>
          <w:delText xml:space="preserve"> </w:delText>
        </w:r>
        <w:r w:rsidR="0025547E" w:rsidRPr="007418CF" w:rsidDel="00596F8F">
          <w:rPr>
            <w:rFonts w:ascii="Times New Roman" w:eastAsia="Times New Roman" w:hAnsi="Times New Roman" w:cs="Times New Roman"/>
            <w:sz w:val="24"/>
            <w:szCs w:val="24"/>
          </w:rPr>
          <w:delText>sewage gradients</w:delText>
        </w:r>
        <w:r w:rsidR="00253EF2" w:rsidRPr="007418CF" w:rsidDel="00596F8F">
          <w:rPr>
            <w:rFonts w:ascii="Times New Roman" w:eastAsia="Times New Roman" w:hAnsi="Times New Roman" w:cs="Times New Roman"/>
            <w:sz w:val="24"/>
            <w:szCs w:val="24"/>
          </w:rPr>
          <w:delText xml:space="preserve"> as a guide</w:delText>
        </w:r>
        <w:r w:rsidRPr="007418CF" w:rsidDel="00596F8F">
          <w:rPr>
            <w:rFonts w:ascii="Times New Roman" w:eastAsia="Times New Roman" w:hAnsi="Times New Roman" w:cs="Times New Roman"/>
            <w:sz w:val="24"/>
            <w:szCs w:val="24"/>
          </w:rPr>
          <w:delText xml:space="preserve">. </w:delText>
        </w:r>
      </w:del>
    </w:p>
    <w:p w14:paraId="42124162" w14:textId="77777777" w:rsidR="00685D80" w:rsidRPr="007418CF" w:rsidDel="00445027" w:rsidRDefault="00685D80" w:rsidP="00F31B90">
      <w:pPr>
        <w:spacing w:line="480" w:lineRule="auto"/>
        <w:rPr>
          <w:del w:id="694" w:author="Meyer, Michael Frederick" w:date="2022-01-10T10:13:00Z"/>
          <w:rFonts w:ascii="Times New Roman" w:eastAsia="Times New Roman" w:hAnsi="Times New Roman" w:cs="Times New Roman"/>
          <w:sz w:val="24"/>
          <w:szCs w:val="24"/>
        </w:rPr>
      </w:pPr>
    </w:p>
    <w:p w14:paraId="7EDD33C1" w14:textId="3BAE8662" w:rsidR="00445027" w:rsidRDefault="00645829" w:rsidP="00F31B90">
      <w:pPr>
        <w:spacing w:line="480" w:lineRule="auto"/>
        <w:rPr>
          <w:ins w:id="695" w:author="Meyer, Michael Frederick" w:date="2022-01-10T10:15: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 contrast to PPCP </w:t>
      </w:r>
      <w:r w:rsidR="008A3CBB" w:rsidRPr="007418CF">
        <w:rPr>
          <w:rFonts w:ascii="Times New Roman" w:eastAsia="Times New Roman" w:hAnsi="Times New Roman" w:cs="Times New Roman"/>
          <w:sz w:val="24"/>
          <w:szCs w:val="24"/>
        </w:rPr>
        <w:t xml:space="preserve">concentrations </w:t>
      </w:r>
      <w:r w:rsidRPr="007418CF">
        <w:rPr>
          <w:rFonts w:ascii="Times New Roman" w:eastAsia="Times New Roman" w:hAnsi="Times New Roman" w:cs="Times New Roman"/>
          <w:sz w:val="24"/>
          <w:szCs w:val="24"/>
        </w:rPr>
        <w:t>and δ</w:t>
      </w:r>
      <w:r w:rsidRPr="007418CF">
        <w:rPr>
          <w:rFonts w:ascii="Times New Roman" w:eastAsia="Times New Roman" w:hAnsi="Times New Roman" w:cs="Times New Roman"/>
          <w:sz w:val="24"/>
          <w:szCs w:val="24"/>
          <w:vertAlign w:val="superscript"/>
        </w:rPr>
        <w:t>15</w:t>
      </w:r>
      <w:r w:rsidRPr="007418CF">
        <w:rPr>
          <w:rFonts w:ascii="Times New Roman" w:eastAsia="Times New Roman" w:hAnsi="Times New Roman" w:cs="Times New Roman"/>
          <w:sz w:val="24"/>
          <w:szCs w:val="24"/>
        </w:rPr>
        <w:t>N</w:t>
      </w:r>
      <w:r w:rsidR="008A3CBB" w:rsidRPr="007418CF">
        <w:rPr>
          <w:rFonts w:ascii="Times New Roman" w:eastAsia="Times New Roman" w:hAnsi="Times New Roman" w:cs="Times New Roman"/>
          <w:sz w:val="24"/>
          <w:szCs w:val="24"/>
        </w:rPr>
        <w:t xml:space="preserve"> values</w:t>
      </w:r>
      <w:r w:rsidRPr="007418CF">
        <w:rPr>
          <w:rFonts w:ascii="Times New Roman" w:eastAsia="Times New Roman" w:hAnsi="Times New Roman" w:cs="Times New Roman"/>
          <w:sz w:val="24"/>
          <w:szCs w:val="24"/>
        </w:rPr>
        <w:t>, microplastics were not associated with IDW population and may be poor prox</w:t>
      </w:r>
      <w:r w:rsidR="00FE35CB" w:rsidRPr="007418CF">
        <w:rPr>
          <w:rFonts w:ascii="Times New Roman" w:eastAsia="Times New Roman" w:hAnsi="Times New Roman" w:cs="Times New Roman"/>
          <w:sz w:val="24"/>
          <w:szCs w:val="24"/>
        </w:rPr>
        <w:t>ies</w:t>
      </w:r>
      <w:r w:rsidRPr="007418CF">
        <w:rPr>
          <w:rFonts w:ascii="Times New Roman" w:eastAsia="Times New Roman" w:hAnsi="Times New Roman" w:cs="Times New Roman"/>
          <w:sz w:val="24"/>
          <w:szCs w:val="24"/>
        </w:rPr>
        <w:t xml:space="preserve"> for sewage pollution in Lake Baikal. </w:t>
      </w:r>
      <w:r w:rsidR="00FE35CB" w:rsidRPr="007418CF">
        <w:rPr>
          <w:rFonts w:ascii="Times New Roman" w:eastAsia="Times New Roman" w:hAnsi="Times New Roman" w:cs="Times New Roman"/>
          <w:sz w:val="24"/>
          <w:szCs w:val="24"/>
        </w:rPr>
        <w:t xml:space="preserve">Additionally, microplastics may originate from non-sewage sources, such as </w:t>
      </w:r>
      <w:del w:id="696" w:author="Meyer, Michael Frederick" w:date="2022-01-04T13:17:00Z">
        <w:r w:rsidR="00FE35CB" w:rsidRPr="007418CF" w:rsidDel="001254AC">
          <w:rPr>
            <w:rFonts w:ascii="Times New Roman" w:eastAsia="Times New Roman" w:hAnsi="Times New Roman" w:cs="Times New Roman"/>
            <w:sz w:val="24"/>
            <w:szCs w:val="24"/>
          </w:rPr>
          <w:delText xml:space="preserve">agriculture </w:delText>
        </w:r>
        <w:r w:rsidR="00ED6B1A" w:rsidRPr="007418CF" w:rsidDel="001254AC">
          <w:rPr>
            <w:rFonts w:ascii="Times New Roman" w:eastAsia="Times New Roman" w:hAnsi="Times New Roman" w:cs="Times New Roman"/>
            <w:sz w:val="24"/>
            <w:szCs w:val="24"/>
          </w:rPr>
          <w:fldChar w:fldCharType="begin"/>
        </w:r>
        <w:r w:rsidR="00ED6B1A" w:rsidRPr="007418CF" w:rsidDel="001254AC">
          <w:rPr>
            <w:rFonts w:ascii="Times New Roman" w:eastAsia="Times New Roman" w:hAnsi="Times New Roman" w:cs="Times New Roman"/>
            <w:sz w:val="24"/>
            <w:szCs w:val="24"/>
          </w:rPr>
          <w:delInstrText xml:space="preserve"> ADDIN ZOTERO_ITEM CSL_CITATION {"citationID":"KdUeNQI4","properties":{"formattedCitation":"(Steinmetz et al. 2016)","plainCitation":"(Steinmetz et al. 2016)","noteIndex":0},"citationItems":[{"id":3685,"uris":["http://zotero.org/users/2645460/items/F82PJ9WQ"],"uri":["http://zotero.org/users/2645460/items/F82PJ9WQ"],"itemData":{"id":3685,"type":"article-journal","abstract":"Plastic mulching has become a globally applied agricultural practice for its instant economic benefits such as higher yields, earlier harvests, improved fruit quality and increased water-use efficiency. However, knowledge of the sustainability of plastic mulching remains vague in terms of both an environmental and agronomic perspective. This review critically discusses the current understanding of the environmental impact of plastic mulch use by linking knowledge of agricultural benefits and research on the life cycle of plastic mulches with direct and indirect implications for long-term soil quality and ecosystem services. Adverse effects may arise from plastic additives, enhanced pesticide runoff and plastic residues likely to fragment into microplastics but remaining chemically intact and accumulating in soil where they can successively sorb agrochemicals. The quantification of microplastics in soil remains challenging due to the lack of appropriate analytical techniques. The cost and effort of recovering and recycling used mulching films may offset the aforementioned benefits in the long term. However, comparative and long-term agronomic assessments have not yet been conducted. Furthermore, plastic mulches have the potential to alter soil quality by shifting the edaphic biocoenosis (e.g. towards mycotoxigenic fungi), accelerate C/N metabolism eventually depleting soil organic matter stocks, increase soil water repellency and favour the release of greenhouse gases. A substantial process understanding of the interactions between the soil microclimate, water supply and biological activity under plastic mulches is still lacking but required to estimate potential risks for long-term soil quality. Currently, farmers mostly base their decision to apply plastic mulches rather on expected short-term benefits than on the consideration of long-term consequences. Future interdisciplinary research should therefore gain a deeper understanding of the incentives for farmers and public perception from both a psychological and economic perspective in order to develop new support strategies for the transition into a more environment-friendly food production.","container-title":"Science of The Total Environment","DOI":"10.1016/j.scitotenv.2016.01.153","ISSN":"0048-9697","journalAbbreviation":"Science of The Total Environment","language":"en","page":"690-705","source":"ScienceDirect","title":"Plastic mulching in agriculture. Trading short-term agronomic benefits for long-term soil degradation?","volume":"550","author":[{"family":"Steinmetz","given":"Zacharias"},{"family":"Wollmann","given":"Claudia"},{"family":"Schaefer","given":"Miriam"},{"family":"Buchmann","given":"Christian"},{"family":"David","given":"Jan"},{"family":"Tröger","given":"Josephine"},{"family":"Muñoz","given":"Katherine"},{"family":"Frör","given":"Oliver"},{"family":"Schaumann","given":"Gabriele Ellen"}],"issued":{"date-parts":[["2016",4,15]]}}}],"schema":"https://github.com/citation-style-language/schema/raw/master/csl-citation.json"} </w:delInstrText>
        </w:r>
        <w:r w:rsidR="00ED6B1A" w:rsidRPr="007418CF" w:rsidDel="001254AC">
          <w:rPr>
            <w:rFonts w:ascii="Times New Roman" w:eastAsia="Times New Roman" w:hAnsi="Times New Roman" w:cs="Times New Roman"/>
            <w:sz w:val="24"/>
            <w:szCs w:val="24"/>
          </w:rPr>
          <w:fldChar w:fldCharType="separate"/>
        </w:r>
        <w:r w:rsidR="00ED6B1A" w:rsidRPr="007418CF" w:rsidDel="001254AC">
          <w:rPr>
            <w:rFonts w:ascii="Times New Roman" w:hAnsi="Times New Roman" w:cs="Times New Roman"/>
            <w:sz w:val="24"/>
          </w:rPr>
          <w:delText>(Steinmetz et al. 2016)</w:delText>
        </w:r>
        <w:r w:rsidR="00ED6B1A" w:rsidRPr="007418CF" w:rsidDel="001254AC">
          <w:rPr>
            <w:rFonts w:ascii="Times New Roman" w:eastAsia="Times New Roman" w:hAnsi="Times New Roman" w:cs="Times New Roman"/>
            <w:sz w:val="24"/>
            <w:szCs w:val="24"/>
          </w:rPr>
          <w:fldChar w:fldCharType="end"/>
        </w:r>
        <w:r w:rsidR="00ED6B1A" w:rsidRPr="007418CF" w:rsidDel="001254AC">
          <w:rPr>
            <w:rFonts w:ascii="Times New Roman" w:eastAsia="Times New Roman" w:hAnsi="Times New Roman" w:cs="Times New Roman"/>
            <w:sz w:val="24"/>
            <w:szCs w:val="24"/>
          </w:rPr>
          <w:delText xml:space="preserve"> </w:delText>
        </w:r>
        <w:r w:rsidR="008A3CBB" w:rsidRPr="007418CF" w:rsidDel="001254AC">
          <w:rPr>
            <w:rFonts w:ascii="Times New Roman" w:eastAsia="Times New Roman" w:hAnsi="Times New Roman" w:cs="Times New Roman"/>
            <w:sz w:val="24"/>
            <w:szCs w:val="24"/>
          </w:rPr>
          <w:delText xml:space="preserve">and </w:delText>
        </w:r>
      </w:del>
      <w:r w:rsidR="008A3CBB" w:rsidRPr="007418CF">
        <w:rPr>
          <w:rFonts w:ascii="Times New Roman" w:eastAsia="Times New Roman" w:hAnsi="Times New Roman" w:cs="Times New Roman"/>
          <w:sz w:val="24"/>
          <w:szCs w:val="24"/>
        </w:rPr>
        <w:t>fish</w:t>
      </w:r>
      <w:r w:rsidR="00C62023">
        <w:rPr>
          <w:rFonts w:ascii="Times New Roman" w:eastAsia="Times New Roman" w:hAnsi="Times New Roman" w:cs="Times New Roman"/>
          <w:sz w:val="24"/>
          <w:szCs w:val="24"/>
        </w:rPr>
        <w:t>ing</w:t>
      </w:r>
      <w:r w:rsidR="008A3CBB" w:rsidRPr="007418CF">
        <w:rPr>
          <w:rFonts w:ascii="Times New Roman" w:eastAsia="Times New Roman" w:hAnsi="Times New Roman" w:cs="Times New Roman"/>
          <w:sz w:val="24"/>
          <w:szCs w:val="24"/>
        </w:rPr>
        <w:t xml:space="preserve"> nets </w:t>
      </w:r>
      <w:r w:rsidR="008A3CBB" w:rsidRPr="007418CF">
        <w:rPr>
          <w:rFonts w:ascii="Times New Roman" w:eastAsia="Times New Roman" w:hAnsi="Times New Roman" w:cs="Times New Roman"/>
          <w:sz w:val="24"/>
          <w:szCs w:val="24"/>
        </w:rPr>
        <w:fldChar w:fldCharType="begin"/>
      </w:r>
      <w:r w:rsidR="000B2F8A">
        <w:rPr>
          <w:rFonts w:ascii="Times New Roman" w:eastAsia="Times New Roman" w:hAnsi="Times New Roman" w:cs="Times New Roman"/>
          <w:sz w:val="24"/>
          <w:szCs w:val="24"/>
        </w:rPr>
        <w:instrText xml:space="preserve"> ADDIN ZOTERO_ITEM CSL_CITATION {"citationID":"a44pfaltao","properties":{"formattedCitation":"(Moore et al. 2021)","plainCitation":"(Moore et al. 2021)","noteIndex":0},"citationItems":[{"id":4800,"uris":["http://zotero.org/users/2645460/items/Q2MYYMPA"],"uri":["http://zotero.org/users/2645460/items/Q2MYYMPA"],"itemData":{"id":4800,"type":"article-journal","abstract":"Small microplastic particles &lt; 330 µm, sometimes called mini-microplastics (MMP), are far more abundant than those larger than 330 µm. These smaller particles pose the greatest ecological risk to aquatic organisms, but have seldom been quantified in the surface waters of lakes or water bodies with long residence times where neutrally buoyant microplastics can accumulate. We quantified microplastics (MP) ranging in size from 20 µm to 5 mm in the surface waters (1 m depth) of the three basins of Lake Baikal, Siberia, which has a residence time of 377–400 years. Average lake-wide MP concentration equaled 291 ± 252 ­m−3, with MMP comprising 88% of total MP abundance. Our average MP concentration was 100–1000 × greater than those reported previously for L. Baikal, most likely because our methods allowed the quantification of MMP. Highest MP concentration in L. Baikal occurred in Maloe More Strait where tourism is most concentrated. MP fragments (in contrast to fibers) and the plastic polymer, polypropylene, were numerically dominant in L. Baikal, suggesting that the major source of MP is fragmentation of plastic debris. A review of the literature and our results revealed that residence time is an inadequate predictor of MP concentration in lakes, and that MP contamination has likely been vastly underestimated in many N. American and European lakes. Investment in solid waste and wastewater management infrastructure as well as the enforcement of anti-pollution laws are urgently needed to reduce plastics entering L. Baikal.","container-title":"Limnology","DOI":"10.1007/s10201-021-00677-9","ISSN":"1439-8621, 1439-863X","journalAbbreviation":"Limnology","language":"en","source":"DOI.org (Crossref)","title":"Lake-wide assessment of microplastics in the surface waters of Lake Baikal, Siberia","URL":"https://link.springer.com/10.1007/s10201-021-00677-9","author":[{"family":"Moore","given":"Marianne V."},{"family":"Yamamuro","given":"Masumi"},{"family":"Timoshkin","given":"Oleg A."},{"family":"Shirokaya","given":"Alena A."},{"family":"Kameda","given":"Yutaka"}],"accessed":{"date-parts":[["2021",10,29]]},"issued":{"date-parts":[["2021",10,5]]}}}],"schema":"https://github.com/citation-style-language/schema/raw/master/csl-citation.json"} </w:instrText>
      </w:r>
      <w:r w:rsidR="008A3CBB" w:rsidRPr="007418CF">
        <w:rPr>
          <w:rFonts w:ascii="Times New Roman" w:eastAsia="Times New Roman" w:hAnsi="Times New Roman" w:cs="Times New Roman"/>
          <w:sz w:val="24"/>
          <w:szCs w:val="24"/>
        </w:rPr>
        <w:fldChar w:fldCharType="separate"/>
      </w:r>
      <w:r w:rsidR="000B2F8A" w:rsidRPr="000B2F8A">
        <w:rPr>
          <w:rFonts w:ascii="Times New Roman" w:hAnsi="Times New Roman" w:cs="Times New Roman"/>
          <w:sz w:val="24"/>
          <w:szCs w:val="24"/>
        </w:rPr>
        <w:t>(Moore et al. 2021)</w:t>
      </w:r>
      <w:r w:rsidR="008A3CBB" w:rsidRPr="007418CF">
        <w:rPr>
          <w:rFonts w:ascii="Times New Roman" w:eastAsia="Times New Roman" w:hAnsi="Times New Roman" w:cs="Times New Roman"/>
          <w:sz w:val="24"/>
          <w:szCs w:val="24"/>
        </w:rPr>
        <w:fldChar w:fldCharType="end"/>
      </w:r>
      <w:ins w:id="697" w:author="Meyer, Michael Frederick" w:date="2021-09-24T14:43:00Z">
        <w:r w:rsidR="00A03A85">
          <w:rPr>
            <w:rFonts w:ascii="Times New Roman" w:eastAsia="Times New Roman" w:hAnsi="Times New Roman" w:cs="Times New Roman"/>
            <w:sz w:val="24"/>
            <w:szCs w:val="24"/>
          </w:rPr>
          <w:t>,</w:t>
        </w:r>
      </w:ins>
      <w:ins w:id="698" w:author="Meyer, Michael Frederick" w:date="2021-08-27T15:44:00Z">
        <w:r w:rsidR="009222C3">
          <w:rPr>
            <w:rFonts w:ascii="Times New Roman" w:eastAsia="Times New Roman" w:hAnsi="Times New Roman" w:cs="Times New Roman"/>
            <w:sz w:val="24"/>
            <w:szCs w:val="24"/>
          </w:rPr>
          <w:t xml:space="preserve"> and</w:t>
        </w:r>
      </w:ins>
      <w:ins w:id="699" w:author="Meyer, Michael Frederick" w:date="2021-09-24T14:44:00Z">
        <w:r w:rsidR="00A03A85">
          <w:rPr>
            <w:rFonts w:ascii="Times New Roman" w:eastAsia="Times New Roman" w:hAnsi="Times New Roman" w:cs="Times New Roman"/>
            <w:sz w:val="24"/>
            <w:szCs w:val="24"/>
          </w:rPr>
          <w:t xml:space="preserve"> may</w:t>
        </w:r>
      </w:ins>
      <w:ins w:id="700" w:author="Meyer, Michael Frederick" w:date="2021-08-27T15:44:00Z">
        <w:r w:rsidR="009222C3">
          <w:rPr>
            <w:rFonts w:ascii="Times New Roman" w:eastAsia="Times New Roman" w:hAnsi="Times New Roman" w:cs="Times New Roman"/>
            <w:sz w:val="24"/>
            <w:szCs w:val="24"/>
          </w:rPr>
          <w:t xml:space="preserve"> be subject to complex transport dynamics such as a</w:t>
        </w:r>
      </w:ins>
      <w:ins w:id="701" w:author="Meyer, Michael Frederick" w:date="2021-08-27T15:45:00Z">
        <w:r w:rsidR="009222C3">
          <w:rPr>
            <w:rFonts w:ascii="Times New Roman" w:eastAsia="Times New Roman" w:hAnsi="Times New Roman" w:cs="Times New Roman"/>
            <w:sz w:val="24"/>
            <w:szCs w:val="24"/>
          </w:rPr>
          <w:t>t</w:t>
        </w:r>
      </w:ins>
      <w:ins w:id="702" w:author="Meyer, Michael Frederick" w:date="2021-08-27T15:44:00Z">
        <w:r w:rsidR="009222C3">
          <w:rPr>
            <w:rFonts w:ascii="Times New Roman" w:eastAsia="Times New Roman" w:hAnsi="Times New Roman" w:cs="Times New Roman"/>
            <w:sz w:val="24"/>
            <w:szCs w:val="24"/>
          </w:rPr>
          <w:t>mo</w:t>
        </w:r>
      </w:ins>
      <w:ins w:id="703" w:author="Meyer, Michael Frederick" w:date="2021-08-27T15:45:00Z">
        <w:r w:rsidR="009222C3">
          <w:rPr>
            <w:rFonts w:ascii="Times New Roman" w:eastAsia="Times New Roman" w:hAnsi="Times New Roman" w:cs="Times New Roman"/>
            <w:sz w:val="24"/>
            <w:szCs w:val="24"/>
          </w:rPr>
          <w:t>spheric deposition</w:t>
        </w:r>
      </w:ins>
      <w:ins w:id="704" w:author="Meyer, Michael Frederick" w:date="2021-08-27T16:14:00Z">
        <w:r w:rsidR="0054704D">
          <w:rPr>
            <w:rFonts w:ascii="Times New Roman" w:eastAsia="Times New Roman" w:hAnsi="Times New Roman" w:cs="Times New Roman"/>
            <w:sz w:val="24"/>
            <w:szCs w:val="24"/>
          </w:rPr>
          <w:t xml:space="preserve"> </w:t>
        </w:r>
        <w:r w:rsidR="0054704D">
          <w:rPr>
            <w:rFonts w:ascii="Times New Roman" w:eastAsia="Times New Roman" w:hAnsi="Times New Roman" w:cs="Times New Roman"/>
            <w:sz w:val="24"/>
            <w:szCs w:val="24"/>
          </w:rPr>
          <w:fldChar w:fldCharType="begin"/>
        </w:r>
        <w:r w:rsidR="0054704D">
          <w:rPr>
            <w:rFonts w:ascii="Times New Roman" w:eastAsia="Times New Roman" w:hAnsi="Times New Roman" w:cs="Times New Roman"/>
            <w:sz w:val="24"/>
            <w:szCs w:val="24"/>
          </w:rPr>
          <w:instrText xml:space="preserve"> ADDIN ZOTERO_ITEM CSL_CITATION {"citationID":"KFsnrG8S","properties":{"formattedCitation":"(Allen et al. 2019; Evangeliou et al. 2020)","plainCitation":"(Allen et al. 2019; Evangeliou et al. 2020)","noteIndex":0},"citationItems":[{"id":4774,"uris":["http://zotero.org/users/2645460/items/5KRUKKD5"],"uri":["http://zotero.org/users/2645460/items/5KRUKKD5"],"itemData":{"id":4774,"type":"article-journal","abstract":"Plastic litter is an ever-increasing global issue and one of this generation’s key environmental challenges. Microplastics have reached oceans via river transport on a global scale. With the exception of two megacities, Paris (France) and Dongguan (China), there is a lack of information on atmospheric microplastic deposition or transport. Here we present the observations of atmospheric microplastic deposition in a remote, pristine mountain catchment (French Pyrenees). We analysed samples, taken over five months, that represent atmospheric wet and dry deposition and identified fibres up to ~750 µm long and fragments ≤300 µm as microplastics. We document relative daily counts of 249 fragments, 73 films and 44 fibres per square metre that deposited on the catchment. An air mass trajectory analysis shows microplastic transport through the atmosphere over a distance of up to 95 km. We suggest that microplastics can reach and affect remote, sparsely inhabited areas through atmospheric transport.","container-title":"Nature Geoscience","DOI":"10.1038/s41561-019-0335-5","ISSN":"1752-0908","issue":"5","journalAbbreviation":"Nat. Geosci.","language":"en","page":"339-344","source":"www.nature.com","title":"Atmospheric transport and deposition of microplastics in a remote mountain catchment","volume":"12","author":[{"family":"Allen","given":"Steve"},{"family":"Allen","given":"Deonie"},{"family":"Phoenix","given":"Vernon R."},{"family":"Le Roux","given":"Gaël"},{"family":"Durántez Jiménez","given":"Pilar"},{"family":"Simonneau","given":"Anaëlle"},{"family":"Binet","given":"Stéphane"},{"family":"Galop","given":"Didier"}],"issued":{"date-parts":[["2019",5]]}}},{"id":4776,"uris":["http://zotero.org/users/2645460/items/7CLGQ55Q"],"uri":["http://zotero.org/users/2645460/items/7CLGQ55Q"],"itemData":{"id":4776,"type":"article-journal","abstract":"In recent years, marine, freshwater and terrestrial pollution with microplastics has been discussed extensively, whereas atmospheric microplastic transport has been largely overlooked. Here, we present global simulations of atmospheric transport of microplastic particles produced by road traffic (TWPs – tire wear particles and BWPs – brake wear particles), a major source that can be quantified relatively well. We find a high transport efficiencies of these particles to remote regions. About 34% of the emitted coarse TWPs and 30% of the emitted coarse BWPs (100 kt yr−1 and 40 kt yr−1 respectively) were deposited in the World Ocean. These amounts are of similar magnitude as the total estimated direct and riverine transport of TWPs and fibres to the ocean (64 kt yr−1). We suggest that the Arctic may be a particularly sensitive receptor region, where the light-absorbing properties of TWPs and BWPs may also cause accelerated warming and melting of the cryosphere.","container-title":"Nature Communications","DOI":"10.1038/s41467-020-17201-9","ISSN":"2041-1723","issue":"1","journalAbbreviation":"Nat Commun","language":"en","page":"3381","source":"www.nature.com","title":"Atmospheric transport is a major pathway of microplastics to remote regions","volume":"11","author":[{"family":"Evangeliou","given":"N."},{"family":"Grythe","given":"H."},{"family":"Klimont","given":"Z."},{"family":"Heyes","given":"C."},{"family":"Eckhardt","given":"S."},{"family":"Lopez-Aparicio","given":"S."},{"family":"Stohl","given":"A."}],"issued":{"date-parts":[["2020",7,14]]}}}],"schema":"https://github.com/citation-style-language/schema/raw/master/csl-citation.json"} </w:instrText>
        </w:r>
      </w:ins>
      <w:r w:rsidR="0054704D">
        <w:rPr>
          <w:rFonts w:ascii="Times New Roman" w:eastAsia="Times New Roman" w:hAnsi="Times New Roman" w:cs="Times New Roman"/>
          <w:sz w:val="24"/>
          <w:szCs w:val="24"/>
        </w:rPr>
        <w:fldChar w:fldCharType="separate"/>
      </w:r>
      <w:ins w:id="705" w:author="Meyer, Michael Frederick" w:date="2021-08-27T16:14:00Z">
        <w:r w:rsidR="0054704D" w:rsidRPr="00E122F6">
          <w:rPr>
            <w:rFonts w:ascii="Times New Roman" w:hAnsi="Times New Roman" w:cs="Times New Roman"/>
            <w:sz w:val="24"/>
          </w:rPr>
          <w:t>(Allen et al. 2019; Evangeliou et al. 2020)</w:t>
        </w:r>
        <w:r w:rsidR="0054704D">
          <w:rPr>
            <w:rFonts w:ascii="Times New Roman" w:eastAsia="Times New Roman" w:hAnsi="Times New Roman" w:cs="Times New Roman"/>
            <w:sz w:val="24"/>
            <w:szCs w:val="24"/>
          </w:rPr>
          <w:fldChar w:fldCharType="end"/>
        </w:r>
      </w:ins>
      <w:ins w:id="706" w:author="Meyer, Michael Frederick" w:date="2021-11-01T10:48:00Z">
        <w:r w:rsidR="00E207E2">
          <w:rPr>
            <w:rFonts w:ascii="Times New Roman" w:eastAsia="Times New Roman" w:hAnsi="Times New Roman" w:cs="Times New Roman"/>
            <w:sz w:val="24"/>
            <w:szCs w:val="24"/>
          </w:rPr>
          <w:t xml:space="preserve">, although </w:t>
        </w:r>
      </w:ins>
      <w:ins w:id="707" w:author="Meyer, Michael Frederick" w:date="2021-11-01T10:50:00Z">
        <w:r w:rsidR="00E207E2">
          <w:rPr>
            <w:rFonts w:ascii="Times New Roman" w:eastAsia="Times New Roman" w:hAnsi="Times New Roman" w:cs="Times New Roman"/>
            <w:sz w:val="24"/>
            <w:szCs w:val="24"/>
          </w:rPr>
          <w:t>atmospheric deposition in Siberia may be low relative to rates e</w:t>
        </w:r>
      </w:ins>
      <w:ins w:id="708" w:author="Meyer, Michael Frederick" w:date="2021-11-01T10:51:00Z">
        <w:r w:rsidR="00E207E2">
          <w:rPr>
            <w:rFonts w:ascii="Times New Roman" w:eastAsia="Times New Roman" w:hAnsi="Times New Roman" w:cs="Times New Roman"/>
            <w:sz w:val="24"/>
            <w:szCs w:val="24"/>
          </w:rPr>
          <w:t xml:space="preserve">xperienced globally </w:t>
        </w:r>
      </w:ins>
      <w:r w:rsidR="00E207E2">
        <w:rPr>
          <w:rFonts w:ascii="Times New Roman" w:eastAsia="Times New Roman" w:hAnsi="Times New Roman" w:cs="Times New Roman"/>
          <w:sz w:val="24"/>
          <w:szCs w:val="24"/>
        </w:rPr>
        <w:fldChar w:fldCharType="begin"/>
      </w:r>
      <w:r w:rsidR="00E207E2">
        <w:rPr>
          <w:rFonts w:ascii="Times New Roman" w:eastAsia="Times New Roman" w:hAnsi="Times New Roman" w:cs="Times New Roman"/>
          <w:sz w:val="24"/>
          <w:szCs w:val="24"/>
        </w:rPr>
        <w:instrText xml:space="preserve"> ADDIN ZOTERO_ITEM CSL_CITATION {"citationID":"eKoVnTRn","properties":{"formattedCitation":"(Brahney et al. 2021)","plainCitation":"(Brahney et al. 2021)","noteIndex":0},"citationItems":[{"id":4801,"uris":["http://zotero.org/users/2645460/items/9NLQB2ZR"],"uri":["http://zotero.org/users/2645460/items/9NLQB2ZR"],"itemData":{"id":4801,"type":"article-journal","abstract":"Plastic pollution is one of the most pressing environmental and social issues of the 21st century. Recent work has highlighted the atmosphere’s role in transporting microplastics to remote locations [S. Allen et al., Nat. Geosci. 12, 339 (2019) and J. Brahney, M. Hallerud, E. Heim, M. Hahnenberger, S. Sukumaran, Science 368, 1257–1260 (2020)]. Here, we use in situ observations of microplastic deposition combined with an atmospheric transport model and optimal estimation techniques to test hypotheses of the most likely sources of atmospheric plastic. Results suggest that atmospheric microplastics in the western United States are primarily derived from secondary re-emission sources including roads (84%), the ocean (11%), and agricultural soil dust (5%). Using our best estimate of plastic sources and modeled transport pathways, most continents were net importers of plastics from the marine environment, underscoring the cumulative role of legacy pollution in the atmospheric burden of plastic. This effort uses high-resolution spatial and temporal deposition data along with several hypothesized emission sources to constrain atmospheric plastic. Akin to global biogeochemical cycles, plastics now spiral around the globe with distinct atmospheric, oceanic, cryospheric, and terrestrial residence times. Though advancements have been made in the manufacture of biodegradable polymers, our data suggest that extant nonbiodegradable polymers will continue to cycle through the earth’s systems. Due to limited observations and understanding of the source processes, there remain large uncertainties in the transport, deposition, and source attribution of microplastics. Thus, we prioritize future research directions for understanding the plastic cycle.","container-title":"Proceedings of the National Academy of Sciences","DOI":"10.1073/pnas.2020719118","ISSN":"0027-8424, 1091-6490","issue":"16","journalAbbreviation":"PNAS","language":"en","note":"ISBN: 9782020719117\npublisher: National Academy of Sciences\nsection: Physical Sciences\nPMID: 33846251","source":"www.pnas.org","title":"Constraining the atmospheric limb of the plastic cycle","URL":"https://www.pnas.org/content/118/16/e2020719118","volume":"118","author":[{"family":"Brahney","given":"Janice"},{"family":"Mahowald","given":"Natalie"},{"family":"Prank","given":"Marje"},{"family":"Cornwell","given":"Gavin"},{"family":"Klimont","given":"Zbigniew"},{"family":"Matsui","given":"Hitoshi"},{"family":"Prather","given":"Kimberly Ann"}],"accessed":{"date-parts":[["2021",11,1]]},"issued":{"date-parts":[["2021",4,20]]}}}],"schema":"https://github.com/citation-style-language/schema/raw/master/csl-citation.json"} </w:instrText>
      </w:r>
      <w:r w:rsidR="00E207E2">
        <w:rPr>
          <w:rFonts w:ascii="Times New Roman" w:eastAsia="Times New Roman" w:hAnsi="Times New Roman" w:cs="Times New Roman"/>
          <w:sz w:val="24"/>
          <w:szCs w:val="24"/>
        </w:rPr>
        <w:fldChar w:fldCharType="separate"/>
      </w:r>
      <w:r w:rsidR="00E207E2" w:rsidRPr="00E207E2">
        <w:rPr>
          <w:rFonts w:ascii="Times New Roman" w:hAnsi="Times New Roman" w:cs="Times New Roman"/>
          <w:sz w:val="24"/>
        </w:rPr>
        <w:t>(Brahney et al. 2021)</w:t>
      </w:r>
      <w:r w:rsidR="00E207E2">
        <w:rPr>
          <w:rFonts w:ascii="Times New Roman" w:eastAsia="Times New Roman" w:hAnsi="Times New Roman" w:cs="Times New Roman"/>
          <w:sz w:val="24"/>
          <w:szCs w:val="24"/>
        </w:rPr>
        <w:fldChar w:fldCharType="end"/>
      </w:r>
      <w:r w:rsidR="00FE35CB" w:rsidRPr="007418CF">
        <w:rPr>
          <w:rFonts w:ascii="Times New Roman" w:eastAsia="Times New Roman" w:hAnsi="Times New Roman" w:cs="Times New Roman"/>
          <w:sz w:val="24"/>
          <w:szCs w:val="24"/>
        </w:rPr>
        <w:t>.</w:t>
      </w:r>
      <w:r w:rsidR="008A3CBB" w:rsidRPr="007418CF">
        <w:rPr>
          <w:rFonts w:ascii="Times New Roman" w:eastAsia="Times New Roman" w:hAnsi="Times New Roman" w:cs="Times New Roman"/>
          <w:sz w:val="24"/>
          <w:szCs w:val="24"/>
        </w:rPr>
        <w:t xml:space="preserve"> Because of their </w:t>
      </w:r>
      <w:r w:rsidR="00205365" w:rsidRPr="007418CF">
        <w:rPr>
          <w:rFonts w:ascii="Times New Roman" w:eastAsia="Times New Roman" w:hAnsi="Times New Roman" w:cs="Times New Roman"/>
          <w:sz w:val="24"/>
          <w:szCs w:val="24"/>
        </w:rPr>
        <w:t>long</w:t>
      </w:r>
      <w:r w:rsidR="008A3CBB" w:rsidRPr="007418CF">
        <w:rPr>
          <w:rFonts w:ascii="Times New Roman" w:eastAsia="Times New Roman" w:hAnsi="Times New Roman" w:cs="Times New Roman"/>
          <w:sz w:val="24"/>
          <w:szCs w:val="24"/>
        </w:rPr>
        <w:t xml:space="preserve"> degradation time </w:t>
      </w:r>
      <w:r w:rsidR="008A3CBB" w:rsidRPr="007418CF">
        <w:rPr>
          <w:rFonts w:ascii="Times New Roman" w:eastAsia="Times New Roman" w:hAnsi="Times New Roman" w:cs="Times New Roman"/>
          <w:sz w:val="24"/>
          <w:szCs w:val="24"/>
        </w:rPr>
        <w:fldChar w:fldCharType="begin"/>
      </w:r>
      <w:r w:rsidR="008A3CBB" w:rsidRPr="007418CF">
        <w:rPr>
          <w:rFonts w:ascii="Times New Roman" w:eastAsia="Times New Roman" w:hAnsi="Times New Roman" w:cs="Times New Roman"/>
          <w:sz w:val="24"/>
          <w:szCs w:val="24"/>
        </w:rPr>
        <w:instrText xml:space="preserve"> ADDIN ZOTERO_ITEM CSL_CITATION {"citationID":"xjEQfihd","properties":{"formattedCitation":"(Brandon et al. 2016)","plainCitation":"(Brandon et al. 2016)","noteIndex":0},"citationItems":[{"id":2681,"uris":["http://zotero.org/users/2645460/items/HV26IIVZ"],"uri":["http://zotero.org/users/2645460/items/HV26IIVZ"],"itemData":{"id":2681,"type":"article-journal","abstract":"Polypropylene, low-density polyethylene, and high-density polyethylene pre-production plastic pellets were weathered for three years in three experimental treatments: dry/sunlight, seawater/sunlight, and seawater/darkness. Changes in chemical bond structures (hydroxyl, carbonyl groups and carbon-oxygen) with weathering were measured via Fourier Transform Infrared (FTIR) spectroscopy. These indices from experimentally weathered particles were compared to microplastic particles collected from oceanic surface waters in the California Current, the North Pacific Subtropical Gyre, and the transition region between the two, in order to estimate the exposure time of the oceanic plastics. Although chemical bonds exhibited some nonlinear changes with environmental exposure, they can potentially approximate the weathering time of some plastics, especially high-density polyethylene. The majority of the North Pacific Subtropical Gyre polyethylene particles we measured have inferred exposure times&gt;18months, with some &gt;30months. Inferred particle weathering times are consistent with ocean circulation models suggesting a long residence time in the open ocean.","container-title":"Marine Pollution Bulletin","DOI":"10.1016/j.marpolbul.2016.06.048","ISSN":"0025-326X","issue":"1","journalAbbreviation":"Marine Pollution Bulletin","language":"en","page":"299-308","source":"ScienceDirect","title":"Long-term aging and degradation of microplastic particles: Comparing in situ oceanic and experimental weathering patterns","title-short":"Long-term aging and degradation of microplastic particles","volume":"110","author":[{"family":"Brandon","given":"Jennifer"},{"family":"Goldstein","given":"Miriam"},{"family":"Ohman","given":"Mark D."}],"issued":{"date-parts":[["2016",9,15]]}}}],"schema":"https://github.com/citation-style-language/schema/raw/master/csl-citation.json"} </w:instrText>
      </w:r>
      <w:r w:rsidR="008A3CBB" w:rsidRPr="007418CF">
        <w:rPr>
          <w:rFonts w:ascii="Times New Roman" w:eastAsia="Times New Roman" w:hAnsi="Times New Roman" w:cs="Times New Roman"/>
          <w:sz w:val="24"/>
          <w:szCs w:val="24"/>
        </w:rPr>
        <w:fldChar w:fldCharType="separate"/>
      </w:r>
      <w:r w:rsidR="008A3CBB" w:rsidRPr="007418CF">
        <w:rPr>
          <w:rFonts w:ascii="Times New Roman" w:hAnsi="Times New Roman" w:cs="Times New Roman"/>
          <w:sz w:val="24"/>
        </w:rPr>
        <w:t>(Brandon et al. 2016)</w:t>
      </w:r>
      <w:r w:rsidR="008A3CBB"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microplastics </w:t>
      </w:r>
      <w:r w:rsidR="008A3CBB" w:rsidRPr="007418CF">
        <w:rPr>
          <w:rFonts w:ascii="Times New Roman" w:eastAsia="Times New Roman" w:hAnsi="Times New Roman" w:cs="Times New Roman"/>
          <w:sz w:val="24"/>
          <w:szCs w:val="24"/>
        </w:rPr>
        <w:t xml:space="preserve">can </w:t>
      </w:r>
      <w:r w:rsidRPr="007418CF">
        <w:rPr>
          <w:rFonts w:ascii="Times New Roman" w:eastAsia="Times New Roman" w:hAnsi="Times New Roman" w:cs="Times New Roman"/>
          <w:sz w:val="24"/>
          <w:szCs w:val="24"/>
        </w:rPr>
        <w:t>indicate accumulated pollution</w:t>
      </w:r>
      <w:r w:rsidR="008A3CBB" w:rsidRPr="007418CF">
        <w:rPr>
          <w:rFonts w:ascii="Times New Roman" w:eastAsia="Times New Roman" w:hAnsi="Times New Roman" w:cs="Times New Roman"/>
          <w:sz w:val="24"/>
          <w:szCs w:val="24"/>
        </w:rPr>
        <w:t xml:space="preserve">, </w:t>
      </w:r>
      <w:r w:rsidR="00685D80" w:rsidRPr="007418CF">
        <w:rPr>
          <w:rFonts w:ascii="Times New Roman" w:eastAsia="Times New Roman" w:hAnsi="Times New Roman" w:cs="Times New Roman"/>
          <w:sz w:val="24"/>
          <w:szCs w:val="24"/>
        </w:rPr>
        <w:t xml:space="preserve">which likely </w:t>
      </w:r>
      <w:r w:rsidR="007B47F6" w:rsidRPr="007418CF">
        <w:rPr>
          <w:rFonts w:ascii="Times New Roman" w:eastAsia="Times New Roman" w:hAnsi="Times New Roman" w:cs="Times New Roman"/>
          <w:sz w:val="24"/>
          <w:szCs w:val="24"/>
        </w:rPr>
        <w:t xml:space="preserve">enables </w:t>
      </w:r>
      <w:r w:rsidR="00685D80" w:rsidRPr="007418CF">
        <w:rPr>
          <w:rFonts w:ascii="Times New Roman" w:eastAsia="Times New Roman" w:hAnsi="Times New Roman" w:cs="Times New Roman"/>
          <w:sz w:val="24"/>
          <w:szCs w:val="24"/>
        </w:rPr>
        <w:t xml:space="preserve">wider distribution </w:t>
      </w:r>
      <w:r w:rsidR="00ED6B1A" w:rsidRPr="007418CF">
        <w:rPr>
          <w:rFonts w:ascii="Times New Roman" w:eastAsia="Times New Roman" w:hAnsi="Times New Roman" w:cs="Times New Roman"/>
          <w:sz w:val="24"/>
          <w:szCs w:val="24"/>
        </w:rPr>
        <w:fldChar w:fldCharType="begin"/>
      </w:r>
      <w:r w:rsidR="000B2F8A">
        <w:rPr>
          <w:rFonts w:ascii="Times New Roman" w:eastAsia="Times New Roman" w:hAnsi="Times New Roman" w:cs="Times New Roman"/>
          <w:sz w:val="24"/>
          <w:szCs w:val="24"/>
        </w:rPr>
        <w:instrText xml:space="preserve"> ADDIN ZOTERO_ITEM CSL_CITATION {"citationID":"a2idg5v44br","properties":{"formattedCitation":"(Hendrickson et al. 2018)","plainCitation":"(Hendrickson et al. 2018)","noteIndex":0},"citationItems":[{"id":2825,"uris":["http://zotero.org/users/2645460/items/UG2WIV52"],"uri":["http://zotero.org/users/2645460/items/UG2WIV52"],"itemData":{"id":2825,"type":"article-journal","abstract":"While plastic pollution in marine and freshwater systems is an active area of research, there is not yet an in-depth understanding of the distributions, chemical compositions, and fates of plastics in aquatic environments. In this study, the magnitude, distribution, and common polymers of microplastic pollution in surface waters in western Lake Superior are determined. Analytical methodology, including estimates of ambient contamination during sample collection and processing, are described and employed. Microscopy, pyrolysis-gas chromatography/mass spectrometry (Pyr-GC/MS), and Fourier transform infrared spectroscopy (FTIR) were used to quantify and identify microplastic particles. In surface waters, fibers were the most frequently observed morphology, and, based upon PyGC/MS analysis,  polyvinyl chloride was the most frequently observed polymer, followed by polypropylene and polyethylene. The most common polymer identified by FTIR was polyethylene. Despite the low human population in Lake Superior’s watershed, microplastic particles (particularly fibers, fragments, and films) were identified in western-lake surface waters at levels comparable to average values reported in studies within Lake Michigan, the North Atlantic Ocean, and the South Pacific Ocean. This study provides insight into the magnitude of microplastic pollution in western Lake Superior, and describes in detail methodology to improve future microplastics studies in aquatic systems.","container-title":"Environmental Science &amp; Technology","DOI":"10.1021/acs.est.7b05829","ISSN":"0013-936X","issue":"4","journalAbbreviation":"Environ. Sci. Technol.","page":"1787-1796","source":"ACS Publications","title":"Microplastic Abundance and Composition in Western Lake Superior As Determined via Microscopy, Pyr-GC/MS, and FTIR","volume":"52","author":[{"family":"Hendrickson","given":"Erik"},{"family":"Minor","given":"Elizabeth C."},{"family":"Schreiner","given":"Kathryn"}],"issued":{"date-parts":[["2018",2,20]]}}}],"schema":"https://github.com/citation-style-language/schema/raw/master/csl-citation.json"}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0B2F8A" w:rsidRPr="000B2F8A">
        <w:rPr>
          <w:rFonts w:ascii="Times New Roman" w:hAnsi="Times New Roman" w:cs="Times New Roman"/>
          <w:sz w:val="24"/>
          <w:szCs w:val="24"/>
        </w:rPr>
        <w:t>(Hendrickson et al. 2018)</w:t>
      </w:r>
      <w:r w:rsidR="00ED6B1A"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del w:id="709" w:author="Meyer, Michael Frederick" w:date="2022-01-04T13:17:00Z">
        <w:r w:rsidR="00FE35CB" w:rsidRPr="007418CF" w:rsidDel="001254AC">
          <w:rPr>
            <w:rFonts w:ascii="Times New Roman" w:eastAsia="Times New Roman" w:hAnsi="Times New Roman" w:cs="Times New Roman"/>
            <w:sz w:val="24"/>
            <w:szCs w:val="24"/>
          </w:rPr>
          <w:delText>Unlike microplastic</w:delText>
        </w:r>
        <w:r w:rsidR="008A3CBB" w:rsidRPr="007418CF" w:rsidDel="001254AC">
          <w:rPr>
            <w:rFonts w:ascii="Times New Roman" w:eastAsia="Times New Roman" w:hAnsi="Times New Roman" w:cs="Times New Roman"/>
            <w:sz w:val="24"/>
            <w:szCs w:val="24"/>
          </w:rPr>
          <w:delText xml:space="preserve"> concentrations</w:delText>
        </w:r>
        <w:r w:rsidR="00FE35CB" w:rsidRPr="007418CF" w:rsidDel="001254AC">
          <w:rPr>
            <w:rFonts w:ascii="Times New Roman" w:eastAsia="Times New Roman" w:hAnsi="Times New Roman" w:cs="Times New Roman"/>
            <w:sz w:val="24"/>
            <w:szCs w:val="24"/>
          </w:rPr>
          <w:delText xml:space="preserve"> identified in Lake Hovsgol </w:delText>
        </w:r>
        <w:r w:rsidR="00FE35CB" w:rsidRPr="007418CF" w:rsidDel="001254AC">
          <w:rPr>
            <w:rFonts w:ascii="Times New Roman" w:eastAsia="Times New Roman" w:hAnsi="Times New Roman" w:cs="Times New Roman"/>
            <w:sz w:val="24"/>
            <w:szCs w:val="24"/>
          </w:rPr>
          <w:fldChar w:fldCharType="begin"/>
        </w:r>
        <w:r w:rsidR="00FE35CB" w:rsidRPr="007418CF" w:rsidDel="001254AC">
          <w:rPr>
            <w:rFonts w:ascii="Times New Roman" w:eastAsia="Times New Roman" w:hAnsi="Times New Roman" w:cs="Times New Roman"/>
            <w:sz w:val="24"/>
            <w:szCs w:val="24"/>
          </w:rPr>
          <w:delInstrText xml:space="preserve"> ADDIN ZOTERO_ITEM CSL_CITATION {"citationID":"NxSEyQuV","properties":{"formattedCitation":"(Free et al. 2014)","plainCitation":"(Free et al. 2014)","noteIndex":0},"citationItems":[{"id":323,"uris":["http://zotero.org/users/2645460/items/C5RBE64X"],"uri":["http://zotero.org/users/2645460/items/C5RBE64X"],"itemData":{"id":323,"type":"article-journal","container-title":"Marine Pollution Bulletin","DOI":"10.1016/j.marpolbul.2014.06.001","ISSN":"0025326X","issue":"1","language":"en","page":"156-163","source":"CrossRef","title":"High-levels of microplastic pollution in a large, remote, mountain lake","volume":"85","author":[{"family":"Free","given":"Christopher M."},{"family":"Jensen","given":"Olaf P."},{"family":"Mason","given":"Sherri A."},{"family":"Eriksen","given":"Marcus"},{"family":"Williamson","given":"Nicholas J."},{"family":"Boldgiv","given":"Bazartseren"}],"issued":{"date-parts":[["2014",8]]}}}],"schema":"https://github.com/citation-style-language/schema/raw/master/csl-citation.json"} </w:delInstrText>
        </w:r>
        <w:r w:rsidR="00FE35CB" w:rsidRPr="007418CF" w:rsidDel="001254AC">
          <w:rPr>
            <w:rFonts w:ascii="Times New Roman" w:eastAsia="Times New Roman" w:hAnsi="Times New Roman" w:cs="Times New Roman"/>
            <w:sz w:val="24"/>
            <w:szCs w:val="24"/>
          </w:rPr>
          <w:fldChar w:fldCharType="separate"/>
        </w:r>
        <w:r w:rsidR="00FE35CB" w:rsidRPr="007418CF" w:rsidDel="001254AC">
          <w:rPr>
            <w:rFonts w:ascii="Times New Roman" w:hAnsi="Times New Roman" w:cs="Times New Roman"/>
            <w:sz w:val="24"/>
            <w:szCs w:val="24"/>
          </w:rPr>
          <w:delText>(Free et al. 2014)</w:delText>
        </w:r>
        <w:r w:rsidR="00FE35CB" w:rsidRPr="007418CF" w:rsidDel="001254AC">
          <w:rPr>
            <w:rFonts w:ascii="Times New Roman" w:eastAsia="Times New Roman" w:hAnsi="Times New Roman" w:cs="Times New Roman"/>
            <w:sz w:val="24"/>
            <w:szCs w:val="24"/>
          </w:rPr>
          <w:fldChar w:fldCharType="end"/>
        </w:r>
        <w:r w:rsidR="00FE35CB" w:rsidRPr="007418CF" w:rsidDel="001254AC">
          <w:rPr>
            <w:rStyle w:val="CommentReference"/>
            <w:rFonts w:ascii="Times New Roman" w:hAnsi="Times New Roman" w:cs="Times New Roman"/>
            <w:sz w:val="24"/>
            <w:szCs w:val="24"/>
          </w:rPr>
          <w:delText xml:space="preserve">, Lake Superior </w:delText>
        </w:r>
        <w:r w:rsidR="00ED6B1A" w:rsidRPr="007418CF" w:rsidDel="001254AC">
          <w:rPr>
            <w:rStyle w:val="CommentReference"/>
            <w:rFonts w:ascii="Times New Roman" w:hAnsi="Times New Roman" w:cs="Times New Roman"/>
            <w:sz w:val="24"/>
            <w:szCs w:val="24"/>
          </w:rPr>
          <w:fldChar w:fldCharType="begin"/>
        </w:r>
        <w:r w:rsidR="00ED6B1A" w:rsidRPr="007418CF" w:rsidDel="001254AC">
          <w:rPr>
            <w:rStyle w:val="CommentReference"/>
            <w:rFonts w:ascii="Times New Roman" w:hAnsi="Times New Roman" w:cs="Times New Roman"/>
            <w:sz w:val="24"/>
            <w:szCs w:val="24"/>
          </w:rPr>
          <w:delInstrText xml:space="preserve"> ADDIN ZOTERO_ITEM CSL_CITATION {"citationID":"lfoJIF30","properties":{"formattedCitation":"(Hendrickson et al. 2018)","plainCitation":"(Hendrickson et al. 2018)","noteIndex":0},"citationItems":[{"id":2825,"uris":["http://zotero.org/users/2645460/items/UG2WIV52"],"uri":["http://zotero.org/users/2645460/items/UG2WIV52"],"itemData":{"id":2825,"type":"article-journal","abstract":"While plastic pollution in marine and freshwater systems is an active area of research, there is not yet an in-depth understanding of the distributions, chemical compositions, and fates of plastics in aquatic environments. In this study, the magnitude, distribution, and common polymers of microplastic pollution in surface waters in western Lake Superior are determined. Analytical methodology, including estimates of ambient contamination during sample collection and processing, are described and employed. Microscopy, pyrolysis-gas chromatography/mass spectrometry (Pyr-GC/MS), and Fourier transform infrared spectroscopy (FTIR) were used to quantify and identify microplastic particles. In surface waters, fibers were the most frequently observed morphology, and, based upon PyGC/MS analysis,  polyvinyl chloride was the most frequently observed polymer, followed by polypropylene and polyethylene. The most common polymer identified by FTIR was polyethylene. Despite the low human population in Lake Superior’s watershed, microplastic particles (particularly fibers, fragments, and films) were identified in western-lake surface waters at levels comparable to average values reported in studies within Lake Michigan, the North Atlantic Ocean, and the South Pacific Ocean. This study provides insight into the magnitude of microplastic pollution in western Lake Superior, and describes in detail methodology to improve future microplastics studies in aquatic systems.","container-title":"Environmental Science &amp; Technology","DOI":"10.1021/acs.est.7b05829","ISSN":"0013-936X","issue":"4","journalAbbreviation":"Environ. Sci. Technol.","page":"1787-1796","source":"ACS Publications","title":"Microplastic Abundance and Composition in Western Lake Superior As Determined via Microscopy, Pyr-GC/MS, and FTIR","volume":"52","author":[{"family":"Hendrickson","given":"Erik"},{"family":"Minor","given":"Elizabeth C."},{"family":"Schreiner","given":"Kathryn"}],"issued":{"date-parts":[["2018",2,20]]}}}],"schema":"https://github.com/citation-style-language/schema/raw/master/csl-citation.json"} </w:delInstrText>
        </w:r>
        <w:r w:rsidR="00ED6B1A" w:rsidRPr="007418CF" w:rsidDel="001254AC">
          <w:rPr>
            <w:rStyle w:val="CommentReference"/>
            <w:rFonts w:ascii="Times New Roman" w:hAnsi="Times New Roman" w:cs="Times New Roman"/>
            <w:sz w:val="24"/>
            <w:szCs w:val="24"/>
          </w:rPr>
          <w:fldChar w:fldCharType="separate"/>
        </w:r>
        <w:r w:rsidR="00ED6B1A" w:rsidRPr="007418CF" w:rsidDel="001254AC">
          <w:rPr>
            <w:rFonts w:ascii="Times New Roman" w:hAnsi="Times New Roman" w:cs="Times New Roman"/>
            <w:sz w:val="24"/>
          </w:rPr>
          <w:delText>(Hendrickson et al. 2018)</w:delText>
        </w:r>
        <w:r w:rsidR="00ED6B1A" w:rsidRPr="007418CF" w:rsidDel="001254AC">
          <w:rPr>
            <w:rStyle w:val="CommentReference"/>
            <w:rFonts w:ascii="Times New Roman" w:hAnsi="Times New Roman" w:cs="Times New Roman"/>
            <w:sz w:val="24"/>
            <w:szCs w:val="24"/>
          </w:rPr>
          <w:fldChar w:fldCharType="end"/>
        </w:r>
        <w:r w:rsidR="00FE35CB" w:rsidRPr="007418CF" w:rsidDel="001254AC">
          <w:rPr>
            <w:rStyle w:val="CommentReference"/>
            <w:rFonts w:ascii="Times New Roman" w:hAnsi="Times New Roman" w:cs="Times New Roman"/>
            <w:sz w:val="24"/>
            <w:szCs w:val="24"/>
          </w:rPr>
          <w:delText xml:space="preserve">, or Lake Erie </w:delText>
        </w:r>
        <w:r w:rsidR="00ED6B1A" w:rsidRPr="007418CF" w:rsidDel="001254AC">
          <w:rPr>
            <w:rStyle w:val="CommentReference"/>
            <w:rFonts w:ascii="Times New Roman" w:hAnsi="Times New Roman" w:cs="Times New Roman"/>
            <w:sz w:val="24"/>
            <w:szCs w:val="24"/>
          </w:rPr>
          <w:fldChar w:fldCharType="begin"/>
        </w:r>
        <w:r w:rsidR="00ED6B1A" w:rsidRPr="007418CF" w:rsidDel="001254AC">
          <w:rPr>
            <w:rStyle w:val="CommentReference"/>
            <w:rFonts w:ascii="Times New Roman" w:hAnsi="Times New Roman" w:cs="Times New Roman"/>
            <w:sz w:val="24"/>
            <w:szCs w:val="24"/>
          </w:rPr>
          <w:delInstrText xml:space="preserve"> ADDIN ZOTERO_ITEM CSL_CITATION {"citationID":"BtmH8maw","properties":{"formattedCitation":"(Eriksen et al. 2013)","plainCitation":"(Eriksen et al. 2013)","noteIndex":0},"citationItems":[{"id":3680,"uris":["http://zotero.org/users/2645460/items/IV2UC7IK"],"uri":["http://zotero.org/users/2645460/items/IV2UC7IK"],"itemData":{"id":3680,"type":"article-journal","abstract":"Neuston samples were collected at 21 stations during an </w:delInstrText>
        </w:r>
        <w:r w:rsidR="00ED6B1A" w:rsidRPr="007418CF" w:rsidDel="001254AC">
          <w:rPr>
            <w:rStyle w:val="CommentReference"/>
            <w:rFonts w:ascii="Cambria Math" w:hAnsi="Cambria Math" w:cs="Cambria Math"/>
            <w:sz w:val="24"/>
            <w:szCs w:val="24"/>
          </w:rPr>
          <w:delInstrText>∼</w:delInstrText>
        </w:r>
        <w:r w:rsidR="00ED6B1A" w:rsidRPr="007418CF" w:rsidDel="001254AC">
          <w:rPr>
            <w:rStyle w:val="CommentReference"/>
            <w:rFonts w:ascii="Times New Roman" w:hAnsi="Times New Roman" w:cs="Times New Roman"/>
            <w:sz w:val="24"/>
            <w:szCs w:val="24"/>
          </w:rPr>
          <w:delInstrText>700 nautical mile (</w:delInstrText>
        </w:r>
        <w:r w:rsidR="00ED6B1A" w:rsidRPr="007418CF" w:rsidDel="001254AC">
          <w:rPr>
            <w:rStyle w:val="CommentReference"/>
            <w:rFonts w:ascii="Cambria Math" w:hAnsi="Cambria Math" w:cs="Cambria Math"/>
            <w:sz w:val="24"/>
            <w:szCs w:val="24"/>
          </w:rPr>
          <w:delInstrText>∼</w:delInstrText>
        </w:r>
        <w:r w:rsidR="00ED6B1A" w:rsidRPr="007418CF" w:rsidDel="001254AC">
          <w:rPr>
            <w:rStyle w:val="CommentReference"/>
            <w:rFonts w:ascii="Times New Roman" w:hAnsi="Times New Roman" w:cs="Times New Roman"/>
            <w:sz w:val="24"/>
            <w:szCs w:val="24"/>
          </w:rPr>
          <w:delInstrText xml:space="preserve">1300km) expedition in July 2012 in the Laurentian Great Lakes of the United States using a 333μm mesh manta trawl and analyzed for plastic debris. Although the average abundance was approximately 43,000 microplastic particles/km2, station 20, downstream from two major cities, contained over 466,000particles/km2, greater than all other stations combined. SEM analysis determined nearly 20% of particles less than 1mm, which were initially identified as microplastic by visual observation, were aluminum silicate from coal ash. Many microplastic particles were multi-colored spheres, which were compared to, and are suspected to be, microbeads from consumer products containing microplastic particles of similar size, shape, texture and composition. The presence of microplastics and coal ash in these surface samples, which were most abundant where lake currents converge, are likely from nearby urban effluent and coal burning power plants.","container-title":"Marine Pollution Bulletin","DOI":"10.1016/j.marpolbul.2013.10.007","ISSN":"0025-326X","issue":"1","journalAbbreviation":"Marine Pollution Bulletin","language":"en","page":"177-182","source":"ScienceDirect","title":"Microplastic pollution in the surface waters of the Laurentian Great Lakes","volume":"77","author":[{"family":"Eriksen","given":"Marcus"},{"family":"Mason","given":"Sherri"},{"family":"Wilson","given":"Stiv"},{"family":"Box","given":"Carolyn"},{"family":"Zellers","given":"Ann"},{"family":"Edwards","given":"William"},{"family":"Farley","given":"Hannah"},{"family":"Amato","given":"Stephen"}],"issued":{"date-parts":[["2013",12,15]]}}}],"schema":"https://github.com/citation-style-language/schema/raw/master/csl-citation.json"} </w:delInstrText>
        </w:r>
        <w:r w:rsidR="00ED6B1A" w:rsidRPr="007418CF" w:rsidDel="001254AC">
          <w:rPr>
            <w:rStyle w:val="CommentReference"/>
            <w:rFonts w:ascii="Times New Roman" w:hAnsi="Times New Roman" w:cs="Times New Roman"/>
            <w:sz w:val="24"/>
            <w:szCs w:val="24"/>
          </w:rPr>
          <w:fldChar w:fldCharType="separate"/>
        </w:r>
        <w:r w:rsidR="00ED6B1A" w:rsidRPr="007418CF" w:rsidDel="001254AC">
          <w:rPr>
            <w:rFonts w:ascii="Times New Roman" w:hAnsi="Times New Roman" w:cs="Times New Roman"/>
            <w:sz w:val="24"/>
          </w:rPr>
          <w:delText>(Eriksen et al. 2013)</w:delText>
        </w:r>
        <w:r w:rsidR="00ED6B1A" w:rsidRPr="007418CF" w:rsidDel="001254AC">
          <w:rPr>
            <w:rStyle w:val="CommentReference"/>
            <w:rFonts w:ascii="Times New Roman" w:hAnsi="Times New Roman" w:cs="Times New Roman"/>
            <w:sz w:val="24"/>
            <w:szCs w:val="24"/>
          </w:rPr>
          <w:fldChar w:fldCharType="end"/>
        </w:r>
        <w:r w:rsidR="00FE35CB" w:rsidRPr="007418CF" w:rsidDel="001254AC">
          <w:rPr>
            <w:rStyle w:val="CommentReference"/>
            <w:rFonts w:ascii="Times New Roman" w:hAnsi="Times New Roman" w:cs="Times New Roman"/>
            <w:sz w:val="24"/>
            <w:szCs w:val="24"/>
          </w:rPr>
          <w:delText>, m</w:delText>
        </w:r>
      </w:del>
      <w:ins w:id="710" w:author="Meyer, Michael Frederick" w:date="2022-01-04T13:17:00Z">
        <w:r w:rsidR="001254AC">
          <w:rPr>
            <w:rFonts w:ascii="Times New Roman" w:eastAsia="Times New Roman" w:hAnsi="Times New Roman" w:cs="Times New Roman"/>
            <w:sz w:val="24"/>
            <w:szCs w:val="24"/>
          </w:rPr>
          <w:t>M</w:t>
        </w:r>
      </w:ins>
      <w:r w:rsidRPr="007418CF">
        <w:rPr>
          <w:rFonts w:ascii="Times New Roman" w:eastAsia="Times New Roman" w:hAnsi="Times New Roman" w:cs="Times New Roman"/>
          <w:sz w:val="24"/>
          <w:szCs w:val="24"/>
        </w:rPr>
        <w:t xml:space="preserve">icroplastic concentrations in Baikal, as quantified by our methods, may be poor proxies for capturing pollution from </w:t>
      </w:r>
      <w:r w:rsidR="00685D80" w:rsidRPr="007418CF">
        <w:rPr>
          <w:rFonts w:ascii="Times New Roman" w:eastAsia="Times New Roman" w:hAnsi="Times New Roman" w:cs="Times New Roman"/>
          <w:sz w:val="24"/>
          <w:szCs w:val="24"/>
        </w:rPr>
        <w:t>seasonally varying</w:t>
      </w:r>
      <w:r w:rsidRPr="007418CF">
        <w:rPr>
          <w:rFonts w:ascii="Times New Roman" w:eastAsia="Times New Roman" w:hAnsi="Times New Roman" w:cs="Times New Roman"/>
          <w:sz w:val="24"/>
          <w:szCs w:val="24"/>
        </w:rPr>
        <w:t xml:space="preserve"> human populations</w:t>
      </w:r>
      <w:ins w:id="711" w:author="Meyer, Michael Frederick" w:date="2021-11-01T15:15:00Z">
        <w:r w:rsidR="00E207E2">
          <w:rPr>
            <w:rFonts w:ascii="Times New Roman" w:eastAsia="Times New Roman" w:hAnsi="Times New Roman" w:cs="Times New Roman"/>
            <w:sz w:val="24"/>
            <w:szCs w:val="24"/>
          </w:rPr>
          <w:t xml:space="preserve"> or </w:t>
        </w:r>
      </w:ins>
      <w:ins w:id="712" w:author="Meyer, Michael Frederick" w:date="2021-11-01T15:16:00Z">
        <w:r w:rsidR="00E207E2">
          <w:rPr>
            <w:rFonts w:ascii="Times New Roman" w:eastAsia="Times New Roman" w:hAnsi="Times New Roman" w:cs="Times New Roman"/>
            <w:sz w:val="24"/>
            <w:szCs w:val="24"/>
          </w:rPr>
          <w:t>identifying sewage pollution more broadly</w:t>
        </w:r>
      </w:ins>
      <w:r w:rsidR="00FE35CB"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It is worth noting that since the time of our field sampling, evidence has accumulated that </w:t>
      </w:r>
      <w:del w:id="713" w:author="Hampton, Stephanie" w:date="2021-12-08T19:31:00Z">
        <w:r w:rsidRPr="007418CF" w:rsidDel="00D3161D">
          <w:rPr>
            <w:rFonts w:ascii="Times New Roman" w:eastAsia="Times New Roman" w:hAnsi="Times New Roman" w:cs="Times New Roman"/>
            <w:sz w:val="24"/>
            <w:szCs w:val="24"/>
          </w:rPr>
          <w:delText xml:space="preserve">our </w:delText>
        </w:r>
      </w:del>
      <w:ins w:id="714" w:author="Hampton, Stephanie" w:date="2021-12-08T19:31:00Z">
        <w:r w:rsidR="00D3161D">
          <w:rPr>
            <w:rFonts w:ascii="Times New Roman" w:eastAsia="Times New Roman" w:hAnsi="Times New Roman" w:cs="Times New Roman"/>
            <w:sz w:val="24"/>
            <w:szCs w:val="24"/>
          </w:rPr>
          <w:t>the</w:t>
        </w:r>
        <w:r w:rsidR="00D3161D" w:rsidRPr="007418CF">
          <w:rPr>
            <w:rFonts w:ascii="Times New Roman" w:eastAsia="Times New Roman" w:hAnsi="Times New Roman" w:cs="Times New Roman"/>
            <w:sz w:val="24"/>
            <w:szCs w:val="24"/>
          </w:rPr>
          <w:t xml:space="preserve"> </w:t>
        </w:r>
      </w:ins>
      <w:r w:rsidRPr="007418CF">
        <w:rPr>
          <w:rFonts w:ascii="Times New Roman" w:eastAsia="Times New Roman" w:hAnsi="Times New Roman" w:cs="Times New Roman"/>
          <w:sz w:val="24"/>
          <w:szCs w:val="24"/>
        </w:rPr>
        <w:t>methods</w:t>
      </w:r>
      <w:ins w:id="715" w:author="Hampton, Stephanie" w:date="2021-12-08T19:31:00Z">
        <w:r w:rsidR="00D3161D">
          <w:rPr>
            <w:rFonts w:ascii="Times New Roman" w:eastAsia="Times New Roman" w:hAnsi="Times New Roman" w:cs="Times New Roman"/>
            <w:sz w:val="24"/>
            <w:szCs w:val="24"/>
          </w:rPr>
          <w:t xml:space="preserve"> we followed</w:t>
        </w:r>
      </w:ins>
      <w:r w:rsidRPr="007418CF">
        <w:rPr>
          <w:rFonts w:ascii="Times New Roman" w:eastAsia="Times New Roman" w:hAnsi="Times New Roman" w:cs="Times New Roman"/>
          <w:sz w:val="24"/>
          <w:szCs w:val="24"/>
        </w:rPr>
        <w:t xml:space="preserve"> likely </w:t>
      </w:r>
      <w:r w:rsidRPr="007418CF">
        <w:rPr>
          <w:rFonts w:ascii="Times New Roman" w:eastAsia="Times New Roman" w:hAnsi="Times New Roman" w:cs="Times New Roman"/>
          <w:sz w:val="24"/>
          <w:szCs w:val="24"/>
        </w:rPr>
        <w:lastRenderedPageBreak/>
        <w:t xml:space="preserve">dramatically underestimated </w:t>
      </w:r>
      <w:del w:id="716" w:author="Meyer, Michael Frederick" w:date="2021-09-23T14:01:00Z">
        <w:r w:rsidRPr="007418CF" w:rsidDel="008935BD">
          <w:rPr>
            <w:rFonts w:ascii="Times New Roman" w:eastAsia="Times New Roman" w:hAnsi="Times New Roman" w:cs="Times New Roman"/>
            <w:sz w:val="24"/>
            <w:szCs w:val="24"/>
          </w:rPr>
          <w:delText xml:space="preserve">microplastic abundance </w:delText>
        </w:r>
      </w:del>
      <w:r w:rsidRPr="007418CF">
        <w:rPr>
          <w:rFonts w:ascii="Times New Roman" w:eastAsia="Times New Roman" w:hAnsi="Times New Roman" w:cs="Times New Roman"/>
          <w:sz w:val="24"/>
          <w:szCs w:val="24"/>
        </w:rPr>
        <w:fldChar w:fldCharType="begin"/>
      </w:r>
      <w:r w:rsidR="000B2F8A">
        <w:rPr>
          <w:rFonts w:ascii="Times New Roman" w:eastAsia="Times New Roman" w:hAnsi="Times New Roman" w:cs="Times New Roman"/>
          <w:sz w:val="24"/>
          <w:szCs w:val="24"/>
        </w:rPr>
        <w:instrText xml:space="preserve"> ADDIN ZOTERO_ITEM CSL_CITATION {"citationID":"at8ii92in5","properties":{"formattedCitation":"(Brandon et al. 2020)","plainCitation":"(Brandon et al. 2020)","noteIndex":0},"citationItems":[{"id":2687,"uris":["http://zotero.org/users/2645460/items/K89WD9BT"],"uri":["http://zotero.org/users/2645460/items/K89WD9BT"],"itemData":{"id":2687,"type":"article-journal","abstract":"Microplastics (&lt; 5 mm) have long been a concern in marine debris research, but quantifying the smallest microplastics (&lt; 333 μm) has been hampered by appropriate collection methods, like net tows. We modified standard epifluorescence microscopy methods to develop a new technique to enumerate &lt; 333 μm microplastics (mini-microplastics) from filtered surface seawater samples and salp stomach contents. This permitted us to distinguish mini-microplastics from phytoplankton and suspended particles. We found seawater mini-microplastic concentrations that were 5–7 orders of magnitude higher than published concentrations of &gt; 333 μm microplastics. Mini-microplastics were the most abundant in nearshore waters and more evenly distributed from the California Current through the North Pacific Subtropical Gyre. Every salp examined had ingested mini-microplastics, regardless of species, life history stage, or oceanic region. Salps ingested significantly smaller plastic particles than were available in ambient surface seawater. The blastozooid stage of salps had higher ingestion rates than oozooids.","container-title":"Limnology and Oceanography Letters","DOI":"10.1002/lol2.10127","ISSN":"2378-2242","issue":"1","language":"en","page":"46-53","source":"Wiley Online Library","title":"Patterns of suspended and salp-ingested microplastic debris in the North Pacific investigated with epifluorescence microscopy","volume":"5","author":[{"family":"Brandon","given":"Jennifer A."},{"family":"Freibott","given":"Alexandra"},{"family":"Sala","given":"Linsey M."}],"issued":{"date-parts":[["2020"]]}}}],"schema":"https://github.com/citation-style-language/schema/raw/master/csl-citation.json"} </w:instrText>
      </w:r>
      <w:r w:rsidRPr="007418CF">
        <w:rPr>
          <w:rFonts w:ascii="Times New Roman" w:eastAsia="Times New Roman" w:hAnsi="Times New Roman" w:cs="Times New Roman"/>
          <w:sz w:val="24"/>
          <w:szCs w:val="24"/>
        </w:rPr>
        <w:fldChar w:fldCharType="separate"/>
      </w:r>
      <w:r w:rsidR="000B2F8A" w:rsidRPr="000B2F8A">
        <w:rPr>
          <w:rFonts w:ascii="Times New Roman" w:hAnsi="Times New Roman" w:cs="Times New Roman"/>
          <w:sz w:val="24"/>
          <w:szCs w:val="24"/>
        </w:rPr>
        <w:t>(Brandon et al. 2020)</w:t>
      </w:r>
      <w:r w:rsidRPr="007418CF">
        <w:rPr>
          <w:rFonts w:ascii="Times New Roman" w:eastAsia="Times New Roman" w:hAnsi="Times New Roman" w:cs="Times New Roman"/>
          <w:sz w:val="24"/>
          <w:szCs w:val="24"/>
        </w:rPr>
        <w:fldChar w:fldCharType="end"/>
      </w:r>
      <w:ins w:id="717" w:author="Meyer, Michael Frederick" w:date="2021-09-23T13:39:00Z">
        <w:r w:rsidR="00065A48">
          <w:rPr>
            <w:rFonts w:ascii="Times New Roman" w:eastAsia="Times New Roman" w:hAnsi="Times New Roman" w:cs="Times New Roman"/>
            <w:sz w:val="24"/>
            <w:szCs w:val="24"/>
          </w:rPr>
          <w:t xml:space="preserve"> </w:t>
        </w:r>
      </w:ins>
      <w:moveFromRangeStart w:id="718" w:author="Hampton, Stephanie" w:date="2021-12-08T19:33:00Z" w:name="move89884398"/>
      <w:moveFrom w:id="719" w:author="Hampton, Stephanie" w:date="2021-12-08T19:33:00Z">
        <w:ins w:id="720" w:author="Meyer, Michael Frederick" w:date="2021-09-23T14:01:00Z">
          <w:r w:rsidR="008935BD" w:rsidDel="00D3161D">
            <w:rPr>
              <w:rFonts w:ascii="Times New Roman" w:eastAsia="Times New Roman" w:hAnsi="Times New Roman" w:cs="Times New Roman"/>
              <w:sz w:val="24"/>
              <w:szCs w:val="24"/>
            </w:rPr>
            <w:t xml:space="preserve">or mischaracterized </w:t>
          </w:r>
          <w:r w:rsidR="008935BD" w:rsidDel="00D3161D">
            <w:rPr>
              <w:rFonts w:ascii="Times New Roman" w:eastAsia="Times New Roman" w:hAnsi="Times New Roman" w:cs="Times New Roman"/>
              <w:sz w:val="24"/>
              <w:szCs w:val="24"/>
            </w:rPr>
            <w:fldChar w:fldCharType="begin"/>
          </w:r>
        </w:ins>
        <w:r w:rsidR="00AD7DE5" w:rsidDel="00D3161D">
          <w:rPr>
            <w:rFonts w:ascii="Times New Roman" w:eastAsia="Times New Roman" w:hAnsi="Times New Roman" w:cs="Times New Roman"/>
            <w:sz w:val="24"/>
            <w:szCs w:val="24"/>
          </w:rPr>
          <w:instrText xml:space="preserve"> ADDIN ZOTERO_ITEM CSL_CITATION {"citationID":"B2V20PGm","properties":{"formattedCitation":"(Lusher et al. 2020; Suaria et al.)","plainCitation":"(Lusher et al. 2020; Suaria et al.)","noteIndex":0},"citationItems":[{"id":4793,"uris":["http://zotero.org/users/2645460/items/KL7HHGC6"],"uri":["http://zotero.org/users/2645460/items/KL7HHGC6"],"itemData":{"id":4793,"type":"article-journal","container-title":"Science Advances","DOI":"10.1126/sciadv.aay8493","issue":"23","page":"eaay8493","source":"science.org (Atypon)","title":"Microfibers in oceanic surface waters: A global characterization","title-short":"Microfibers in oceanic surface waters","volume":"6","author":[{"family":"Suaria","given":"Giuseppe"},{"family":"Achtypi","given":"Aikaterini"},{"family":"Perold","given":"Vonica"},{"family":"Lee","given":"Jasmine R."},{"family":"Pierucci","given":"Andrea"},{"family":"Bornman","given":"Thomas G."},{"family":"Aliani","given":"Stefano"},{"family":"Ryan","given":"Peter G."}]}},{"id":4795,"uris":["http://zotero.org/users/2645460/items/8C3F7P67"],"uri":["http://zotero.org/users/2645460/items/8C3F7P67"],"itemData":{"id":4795,"type":"article-journal","abstract":"Microplastics are a diverse category of pollutants, comprising a range of constituent polymers modified by varying quantities of additives and sorbed pollutants, and exhibiting a range of morphologies, sizes, and visual properties. This diversity, as well as their microscopic size range, presents numerous barriers to identification and enumeration. These issues are addressed with the application of physical and chemical analytical procedures; however, these present new problems associated with researcher training, facility availability and cost, especially for large-scale monitoring programs. Perhaps more importantly, the classifications and nomenclature used by individual researchers to describe microplastics remains inconsistent. In addition to reducing comparability between studies, this limits the conclusions that may be drawn regarding plastic sources and potential environmental impacts. Additionally, where particle morphology data is presented, it is often separate from information on polymer distribution. In establishing a more rigorous and standardized visual identification procedure, it is possible to improve the targeting of complex analytical techniques and improve the standards by which we monitor and record microplastic contamination. Here we present a simple and effective protocol to enable consistent visual processing of samples with an aim to contribute to a higher degree of standardization within the microplastic scientific community. This protocol will not eliminate the need for non-subjective methods to verify plastic objects, but it will standardize the criteria by which suspected plastic items are identified and reduce the costs associated with further analysis.","container-title":"Applied Spectroscopy","DOI":"10.1177/0003702820930733","ISSN":"0003-7028","issue":"9","journalAbbreviation":"Appl Spectrosc","language":"en","page":"1139-1153","source":"SAGE Journals","title":"Is It or Isn't It: The Importance of Visual Classification in Microplastic Characterization","title-short":"Is It or Isn't It","volume":"74","author":[{"family":"Lusher","given":"Amy L."},{"family":"Bråte","given":"Inger Lise N."},{"family":"Munno","given":"Keenan"},{"family":"Hurley","given":"Rachel R."},{"family":"Welden","given":"Natalie A."}],"issued":{"date-parts":[["2020",9,1]]}}}],"schema":"https://github.com/citation-style-language/schema/raw/master/csl-citation.json"} </w:instrText>
        </w:r>
        <w:r w:rsidR="008935BD" w:rsidDel="00D3161D">
          <w:rPr>
            <w:rFonts w:ascii="Times New Roman" w:eastAsia="Times New Roman" w:hAnsi="Times New Roman" w:cs="Times New Roman"/>
            <w:sz w:val="24"/>
            <w:szCs w:val="24"/>
          </w:rPr>
          <w:fldChar w:fldCharType="separate"/>
        </w:r>
        <w:r w:rsidR="00AD7DE5" w:rsidRPr="00AD7DE5" w:rsidDel="00D3161D">
          <w:rPr>
            <w:rFonts w:ascii="Times New Roman" w:hAnsi="Times New Roman" w:cs="Times New Roman"/>
            <w:sz w:val="24"/>
          </w:rPr>
          <w:t>(Lusher et al. 2020; Suaria et al.)</w:t>
        </w:r>
        <w:ins w:id="721" w:author="Meyer, Michael Frederick" w:date="2021-09-23T14:01:00Z">
          <w:r w:rsidR="008935BD" w:rsidDel="00D3161D">
            <w:rPr>
              <w:rFonts w:ascii="Times New Roman" w:eastAsia="Times New Roman" w:hAnsi="Times New Roman" w:cs="Times New Roman"/>
              <w:sz w:val="24"/>
              <w:szCs w:val="24"/>
            </w:rPr>
            <w:fldChar w:fldCharType="end"/>
          </w:r>
        </w:ins>
        <w:ins w:id="722" w:author="Meyer, Michael Frederick" w:date="2021-09-23T14:02:00Z">
          <w:r w:rsidR="008935BD" w:rsidDel="00D3161D">
            <w:rPr>
              <w:rFonts w:ascii="Times New Roman" w:eastAsia="Times New Roman" w:hAnsi="Times New Roman" w:cs="Times New Roman"/>
              <w:sz w:val="24"/>
              <w:szCs w:val="24"/>
            </w:rPr>
            <w:t xml:space="preserve"> </w:t>
          </w:r>
        </w:ins>
      </w:moveFrom>
      <w:moveFromRangeEnd w:id="718"/>
      <w:ins w:id="723" w:author="Meyer, Michael Frederick" w:date="2021-09-23T14:01:00Z">
        <w:r w:rsidR="008935BD" w:rsidRPr="007418CF">
          <w:rPr>
            <w:rFonts w:ascii="Times New Roman" w:eastAsia="Times New Roman" w:hAnsi="Times New Roman" w:cs="Times New Roman"/>
            <w:sz w:val="24"/>
            <w:szCs w:val="24"/>
          </w:rPr>
          <w:t>microplastic abundance</w:t>
        </w:r>
      </w:ins>
      <w:ins w:id="724" w:author="Hampton, Stephanie" w:date="2021-12-08T19:32:00Z">
        <w:r w:rsidR="00D3161D">
          <w:rPr>
            <w:rFonts w:ascii="Times New Roman" w:eastAsia="Times New Roman" w:hAnsi="Times New Roman" w:cs="Times New Roman"/>
            <w:sz w:val="24"/>
            <w:szCs w:val="24"/>
          </w:rPr>
          <w:t>. Recent studies also suggest that microfibers can ea</w:t>
        </w:r>
      </w:ins>
      <w:ins w:id="725" w:author="Hampton, Stephanie" w:date="2021-12-08T19:33:00Z">
        <w:r w:rsidR="00D3161D">
          <w:rPr>
            <w:rFonts w:ascii="Times New Roman" w:eastAsia="Times New Roman" w:hAnsi="Times New Roman" w:cs="Times New Roman"/>
            <w:sz w:val="24"/>
            <w:szCs w:val="24"/>
          </w:rPr>
          <w:t xml:space="preserve">sily be </w:t>
        </w:r>
      </w:ins>
      <w:moveToRangeStart w:id="726" w:author="Hampton, Stephanie" w:date="2021-12-08T19:33:00Z" w:name="move89884398"/>
      <w:moveTo w:id="727" w:author="Hampton, Stephanie" w:date="2021-12-08T19:33:00Z">
        <w:del w:id="728" w:author="Hampton, Stephanie" w:date="2021-12-08T19:33:00Z">
          <w:r w:rsidR="00D3161D" w:rsidDel="00D3161D">
            <w:rPr>
              <w:rFonts w:ascii="Times New Roman" w:eastAsia="Times New Roman" w:hAnsi="Times New Roman" w:cs="Times New Roman"/>
              <w:sz w:val="24"/>
              <w:szCs w:val="24"/>
            </w:rPr>
            <w:delText xml:space="preserve">or </w:delText>
          </w:r>
        </w:del>
        <w:r w:rsidR="00D3161D">
          <w:rPr>
            <w:rFonts w:ascii="Times New Roman" w:eastAsia="Times New Roman" w:hAnsi="Times New Roman" w:cs="Times New Roman"/>
            <w:sz w:val="24"/>
            <w:szCs w:val="24"/>
          </w:rPr>
          <w:t xml:space="preserve">mischaracterized </w:t>
        </w:r>
      </w:moveTo>
      <w:ins w:id="729" w:author="Hampton, Stephanie" w:date="2021-12-08T19:33:00Z">
        <w:r w:rsidR="00D3161D">
          <w:rPr>
            <w:rFonts w:ascii="Times New Roman" w:eastAsia="Times New Roman" w:hAnsi="Times New Roman" w:cs="Times New Roman"/>
            <w:sz w:val="24"/>
            <w:szCs w:val="24"/>
          </w:rPr>
          <w:t xml:space="preserve">as microplastics when they are actually natural in origin </w:t>
        </w:r>
      </w:ins>
      <w:moveTo w:id="730" w:author="Hampton, Stephanie" w:date="2021-12-08T19:33:00Z">
        <w:r w:rsidR="00D3161D">
          <w:rPr>
            <w:rFonts w:ascii="Times New Roman" w:eastAsia="Times New Roman" w:hAnsi="Times New Roman" w:cs="Times New Roman"/>
            <w:sz w:val="24"/>
            <w:szCs w:val="24"/>
          </w:rPr>
          <w:fldChar w:fldCharType="begin"/>
        </w:r>
      </w:moveTo>
      <w:r w:rsidR="006F3250">
        <w:rPr>
          <w:rFonts w:ascii="Times New Roman" w:eastAsia="Times New Roman" w:hAnsi="Times New Roman" w:cs="Times New Roman"/>
          <w:sz w:val="24"/>
          <w:szCs w:val="24"/>
        </w:rPr>
        <w:instrText xml:space="preserve"> ADDIN ZOTERO_ITEM CSL_CITATION {"citationID":"B2V20PGm","properties":{"formattedCitation":"(Suaria et al. 2020; Lusher et al. 2020)","plainCitation":"(Suaria et al. 2020; Lusher et al. 2020)","noteIndex":0},"citationItems":[{"id":4793,"uris":["http://zotero.org/users/2645460/items/KL7HHGC6"],"uri":["http://zotero.org/users/2645460/items/KL7HHGC6"],"itemData":{"id":4793,"type":"article-journal","container-title":"Science Advances","DOI":"10.1126/sciadv.aay8493","issue":"23","page":"eaay8493","source":"science.org (Atypon)","title":"Microfibers in oceanic surface waters: A global characterization","title-short":"Microfibers in oceanic surface waters","volume":"6","author":[{"family":"Suaria","given":"Giuseppe"},{"family":"Achtypi","given":"Aikaterini"},{"family":"Perold","given":"Vonica"},{"family":"Lee","given":"Jasmine R."},{"family":"Pierucci","given":"Andrea"},{"family":"Bornman","given":"Thomas G."},{"family":"Aliani","given":"Stefano"},{"family":"Ryan","given":"Peter G."}],"issued":{"date-parts":[["2020"]]}}},{"id":4795,"uris":["http://zotero.org/users/2645460/items/8C3F7P67"],"uri":["http://zotero.org/users/2645460/items/8C3F7P67"],"itemData":{"id":4795,"type":"article-journal","abstract":"Microplastics are a diverse category of pollutants, comprising a range of constituent polymers modified by varying quantities of additives and sorbed pollutants, and exhibiting a range of morphologies, sizes, and visual properties. This diversity, as well as their microscopic size range, presents numerous barriers to identification and enumeration. These issues are addressed with the application of physical and chemical analytical procedures; however, these present new problems associated with researcher training, facility availability and cost, especially for large-scale monitoring programs. Perhaps more importantly, the classifications and nomenclature used by individual researchers to describe microplastics remains inconsistent. In addition to reducing comparability between studies, this limits the conclusions that may be drawn regarding plastic sources and potential environmental impacts. Additionally, where particle morphology data is presented, it is often separate from information on polymer distribution. In establishing a more rigorous and standardized visual identification procedure, it is possible to improve the targeting of complex analytical techniques and improve the standards by which we monitor and record microplastic contamination. Here we present a simple and effective protocol to enable consistent visual processing of samples with an aim to contribute to a higher degree of standardization within the microplastic scientific community. This protocol will not eliminate the need for non-subjective methods to verify plastic objects, but it will standardize the criteria by which suspected plastic items are identified and reduce the costs associated with further analysis.","container-title":"Applied Spectroscopy","DOI":"10.1177/0003702820930733","ISSN":"0003-7028","issue":"9","journalAbbreviation":"Appl Spectrosc","language":"en","page":"1139-1153","source":"SAGE Journals","title":"Is It or Isn't It: The Importance of Visual Classification in Microplastic Characterization","title-short":"Is It or Isn't It","volume":"74","author":[{"family":"Lusher","given":"Amy L."},{"family":"Bråte","given":"Inger Lise N."},{"family":"Munno","given":"Keenan"},{"family":"Hurley","given":"Rachel R."},{"family":"Welden","given":"Natalie A."}],"issued":{"date-parts":[["2020",9,1]]}}}],"schema":"https://github.com/citation-style-language/schema/raw/master/csl-citation.json"} </w:instrText>
      </w:r>
      <w:moveTo w:id="731" w:author="Hampton, Stephanie" w:date="2021-12-08T19:33:00Z">
        <w:r w:rsidR="00D3161D">
          <w:rPr>
            <w:rFonts w:ascii="Times New Roman" w:eastAsia="Times New Roman" w:hAnsi="Times New Roman" w:cs="Times New Roman"/>
            <w:sz w:val="24"/>
            <w:szCs w:val="24"/>
          </w:rPr>
          <w:fldChar w:fldCharType="separate"/>
        </w:r>
      </w:moveTo>
      <w:r w:rsidR="006F3250" w:rsidRPr="006F3250">
        <w:rPr>
          <w:rFonts w:ascii="Times New Roman" w:hAnsi="Times New Roman" w:cs="Times New Roman"/>
          <w:sz w:val="24"/>
        </w:rPr>
        <w:t>(Suaria et al. 2020; Lusher et al. 2020)</w:t>
      </w:r>
      <w:moveTo w:id="732" w:author="Hampton, Stephanie" w:date="2021-12-08T19:33:00Z">
        <w:r w:rsidR="00D3161D">
          <w:rPr>
            <w:rFonts w:ascii="Times New Roman" w:eastAsia="Times New Roman" w:hAnsi="Times New Roman" w:cs="Times New Roman"/>
            <w:sz w:val="24"/>
            <w:szCs w:val="24"/>
          </w:rPr>
          <w:fldChar w:fldCharType="end"/>
        </w:r>
      </w:moveTo>
      <w:moveToRangeEnd w:id="726"/>
      <w:ins w:id="733" w:author="Meyer, Michael Frederick" w:date="2021-09-23T14:02:00Z">
        <w:del w:id="734" w:author="Hampton, Stephanie" w:date="2021-12-08T19:32:00Z">
          <w:r w:rsidR="008935BD" w:rsidDel="00D3161D">
            <w:rPr>
              <w:rFonts w:ascii="Times New Roman" w:eastAsia="Times New Roman" w:hAnsi="Times New Roman" w:cs="Times New Roman"/>
              <w:sz w:val="24"/>
              <w:szCs w:val="24"/>
            </w:rPr>
            <w:delText>,</w:delText>
          </w:r>
        </w:del>
        <w:r w:rsidR="008935BD">
          <w:rPr>
            <w:rFonts w:ascii="Times New Roman" w:eastAsia="Times New Roman" w:hAnsi="Times New Roman" w:cs="Times New Roman"/>
            <w:sz w:val="24"/>
            <w:szCs w:val="24"/>
          </w:rPr>
          <w:t xml:space="preserve"> although our estimates should be highly conservative as we </w:t>
        </w:r>
        <w:del w:id="735" w:author="Hampton, Stephanie" w:date="2022-02-10T20:32:00Z">
          <w:r w:rsidR="008935BD" w:rsidDel="000F29CC">
            <w:rPr>
              <w:rFonts w:ascii="Times New Roman" w:eastAsia="Times New Roman" w:hAnsi="Times New Roman" w:cs="Times New Roman"/>
              <w:sz w:val="24"/>
              <w:szCs w:val="24"/>
            </w:rPr>
            <w:delText xml:space="preserve">only </w:delText>
          </w:r>
        </w:del>
        <w:r w:rsidR="008935BD">
          <w:rPr>
            <w:rFonts w:ascii="Times New Roman" w:eastAsia="Times New Roman" w:hAnsi="Times New Roman" w:cs="Times New Roman"/>
            <w:sz w:val="24"/>
            <w:szCs w:val="24"/>
          </w:rPr>
          <w:t xml:space="preserve">enumerated </w:t>
        </w:r>
      </w:ins>
      <w:ins w:id="736" w:author="Hampton, Stephanie" w:date="2022-02-10T20:32:00Z">
        <w:r w:rsidR="000F29CC">
          <w:rPr>
            <w:rFonts w:ascii="Times New Roman" w:eastAsia="Times New Roman" w:hAnsi="Times New Roman" w:cs="Times New Roman"/>
            <w:sz w:val="24"/>
            <w:szCs w:val="24"/>
          </w:rPr>
          <w:t xml:space="preserve">only </w:t>
        </w:r>
      </w:ins>
      <w:ins w:id="737" w:author="Meyer, Michael Frederick" w:date="2021-09-23T14:02:00Z">
        <w:r w:rsidR="008935BD">
          <w:rPr>
            <w:rFonts w:ascii="Times New Roman" w:eastAsia="Times New Roman" w:hAnsi="Times New Roman" w:cs="Times New Roman"/>
            <w:sz w:val="24"/>
            <w:szCs w:val="24"/>
          </w:rPr>
          <w:t xml:space="preserve">artificially colored </w:t>
        </w:r>
      </w:ins>
      <w:ins w:id="738" w:author="Meyer, Michael Frederick" w:date="2021-09-23T14:03:00Z">
        <w:r w:rsidR="008935BD">
          <w:rPr>
            <w:rFonts w:ascii="Times New Roman" w:eastAsia="Times New Roman" w:hAnsi="Times New Roman" w:cs="Times New Roman"/>
            <w:sz w:val="24"/>
            <w:szCs w:val="24"/>
          </w:rPr>
          <w:t xml:space="preserve">microplastics (e.g., neon red, no visible biological structures). </w:t>
        </w:r>
      </w:ins>
    </w:p>
    <w:p w14:paraId="700D2C2E" w14:textId="77777777" w:rsidR="00445027" w:rsidRDefault="00445027" w:rsidP="00F31B90">
      <w:pPr>
        <w:spacing w:line="480" w:lineRule="auto"/>
        <w:rPr>
          <w:ins w:id="739" w:author="Meyer, Michael Frederick" w:date="2022-01-10T10:15:00Z"/>
          <w:rFonts w:ascii="Times New Roman" w:eastAsia="Times New Roman" w:hAnsi="Times New Roman" w:cs="Times New Roman"/>
          <w:sz w:val="24"/>
          <w:szCs w:val="24"/>
        </w:rPr>
      </w:pPr>
    </w:p>
    <w:p w14:paraId="6FFBC599" w14:textId="0895D77D" w:rsidR="00645829" w:rsidRPr="007418CF" w:rsidRDefault="008A3CBB" w:rsidP="00F31B90">
      <w:pPr>
        <w:spacing w:line="480" w:lineRule="auto"/>
        <w:rPr>
          <w:rFonts w:ascii="Times New Roman" w:eastAsia="Times New Roman" w:hAnsi="Times New Roman" w:cs="Times New Roman"/>
          <w:sz w:val="24"/>
          <w:szCs w:val="24"/>
        </w:rPr>
      </w:pPr>
      <w:del w:id="740" w:author="Meyer, Michael Frederick" w:date="2021-09-23T14:03:00Z">
        <w:r w:rsidRPr="007418CF" w:rsidDel="008935BD">
          <w:rPr>
            <w:rFonts w:ascii="Times New Roman" w:eastAsia="Times New Roman" w:hAnsi="Times New Roman" w:cs="Times New Roman"/>
            <w:sz w:val="24"/>
            <w:szCs w:val="24"/>
          </w:rPr>
          <w:delText xml:space="preserve">, and </w:delText>
        </w:r>
      </w:del>
      <w:commentRangeStart w:id="741"/>
      <w:commentRangeStart w:id="742"/>
      <w:ins w:id="743" w:author="Meyer, Michael Frederick" w:date="2021-09-24T14:45:00Z">
        <w:r w:rsidR="00A03A85">
          <w:rPr>
            <w:rFonts w:ascii="Times New Roman" w:eastAsia="Times New Roman" w:hAnsi="Times New Roman" w:cs="Times New Roman"/>
            <w:sz w:val="24"/>
            <w:szCs w:val="24"/>
          </w:rPr>
          <w:t>Beyond</w:t>
        </w:r>
      </w:ins>
      <w:ins w:id="744" w:author="Meyer, Michael Frederick" w:date="2021-09-23T14:03:00Z">
        <w:r w:rsidR="008935BD">
          <w:rPr>
            <w:rFonts w:ascii="Times New Roman" w:eastAsia="Times New Roman" w:hAnsi="Times New Roman" w:cs="Times New Roman"/>
            <w:sz w:val="24"/>
            <w:szCs w:val="24"/>
          </w:rPr>
          <w:t xml:space="preserve"> the unc</w:t>
        </w:r>
      </w:ins>
      <w:ins w:id="745" w:author="Meyer, Michael Frederick" w:date="2021-09-23T14:04:00Z">
        <w:r w:rsidR="008935BD">
          <w:rPr>
            <w:rFonts w:ascii="Times New Roman" w:eastAsia="Times New Roman" w:hAnsi="Times New Roman" w:cs="Times New Roman"/>
            <w:sz w:val="24"/>
            <w:szCs w:val="24"/>
          </w:rPr>
          <w:t>ertainties surrounding microplastic abundance in Lake Baikal</w:t>
        </w:r>
      </w:ins>
      <w:ins w:id="746" w:author="Meyer, Michael Frederick" w:date="2021-09-23T14:03:00Z">
        <w:r w:rsidR="008935BD">
          <w:rPr>
            <w:rFonts w:ascii="Times New Roman" w:eastAsia="Times New Roman" w:hAnsi="Times New Roman" w:cs="Times New Roman"/>
            <w:sz w:val="24"/>
            <w:szCs w:val="24"/>
          </w:rPr>
          <w:t xml:space="preserve">, </w:t>
        </w:r>
      </w:ins>
      <w:r w:rsidRPr="007418CF">
        <w:rPr>
          <w:rFonts w:ascii="Times New Roman" w:eastAsia="Times New Roman" w:hAnsi="Times New Roman" w:cs="Times New Roman"/>
          <w:sz w:val="24"/>
          <w:szCs w:val="24"/>
        </w:rPr>
        <w:t>there is potential for the microplastics themselves to cause deleterious ecological responses</w:t>
      </w:r>
      <w:commentRangeEnd w:id="741"/>
      <w:r w:rsidR="00C640AD">
        <w:rPr>
          <w:rStyle w:val="CommentReference"/>
        </w:rPr>
        <w:commentReference w:id="741"/>
      </w:r>
      <w:commentRangeEnd w:id="742"/>
      <w:r w:rsidR="000F29CC">
        <w:rPr>
          <w:rStyle w:val="CommentReference"/>
        </w:rPr>
        <w:commentReference w:id="742"/>
      </w:r>
      <w:r w:rsidRPr="007418CF">
        <w:rPr>
          <w:rFonts w:ascii="Times New Roman" w:eastAsia="Times New Roman" w:hAnsi="Times New Roman" w:cs="Times New Roman"/>
          <w:sz w:val="24"/>
          <w:szCs w:val="24"/>
        </w:rPr>
        <w:t xml:space="preserve">. </w:t>
      </w:r>
      <w:r w:rsidR="00645829" w:rsidRPr="007418CF">
        <w:rPr>
          <w:rFonts w:ascii="Times New Roman" w:eastAsia="Times New Roman" w:hAnsi="Times New Roman" w:cs="Times New Roman"/>
          <w:sz w:val="24"/>
          <w:szCs w:val="24"/>
        </w:rPr>
        <w:t xml:space="preserve">While we focus here on microplastics as an indicator of </w:t>
      </w:r>
      <w:r w:rsidR="0091395E" w:rsidRPr="007418CF">
        <w:rPr>
          <w:rFonts w:ascii="Times New Roman" w:eastAsia="Times New Roman" w:hAnsi="Times New Roman" w:cs="Times New Roman"/>
          <w:sz w:val="24"/>
          <w:szCs w:val="24"/>
        </w:rPr>
        <w:t>sewage pollution</w:t>
      </w:r>
      <w:r w:rsidR="00645829" w:rsidRPr="007418CF">
        <w:rPr>
          <w:rFonts w:ascii="Times New Roman" w:eastAsia="Times New Roman" w:hAnsi="Times New Roman" w:cs="Times New Roman"/>
          <w:sz w:val="24"/>
          <w:szCs w:val="24"/>
        </w:rPr>
        <w:t xml:space="preserve">, microplastics are increasingly shown to disrupt food web dynamics by altering grazing patterns </w:t>
      </w:r>
      <w:r w:rsidR="00645829" w:rsidRPr="007418CF">
        <w:rPr>
          <w:rFonts w:ascii="Times New Roman" w:eastAsia="Times New Roman" w:hAnsi="Times New Roman" w:cs="Times New Roman"/>
          <w:sz w:val="24"/>
          <w:szCs w:val="24"/>
        </w:rPr>
        <w:fldChar w:fldCharType="begin"/>
      </w:r>
      <w:r w:rsidR="00645829" w:rsidRPr="007418CF">
        <w:rPr>
          <w:rFonts w:ascii="Times New Roman" w:eastAsia="Times New Roman" w:hAnsi="Times New Roman" w:cs="Times New Roman"/>
          <w:sz w:val="24"/>
          <w:szCs w:val="24"/>
        </w:rPr>
        <w:instrText xml:space="preserve"> ADDIN ZOTERO_ITEM CSL_CITATION {"citationID":"F8MbBvqM","properties":{"formattedCitation":"(Green 2016)","plainCitation":"(Green 2016)","noteIndex":0},"citationItems":[{"id":2696,"uris":["http://zotero.org/users/2645460/items/4JRIDLFL"],"uri":["http://zotero.org/users/2645460/items/4JRIDLFL"],"itemData":{"id":2696,"type":"article-journal","abstract":"Plastic pollution is recognised as an emerging threat to aquatic ecosystems, with microplastics now the most abundant type of marine debris. Health effects caused by microplastics have been demonstrated at the species level, but impacts on ecological communities remain unknown. In this study, impacts of microplastics on the health and biological functioning of European flat oysters (Ostrea edulis) and on the structure of associated macrofaunal assemblages were assessed in an outdoor mesocosm experiment using intact sediment cores. Biodegradable and conventional microplastics were added at low (0.8 μg L−1) and high (80 μg L−1) doses in the water column repeatedly for 60 days. Effects on the oysters were minimal, but benthic assemblage structures differed and species richness and the total number of organisms were </w:instrText>
      </w:r>
      <w:r w:rsidR="00645829" w:rsidRPr="007418CF">
        <w:rPr>
          <w:rFonts w:ascii="Cambria Math" w:eastAsia="Times New Roman" w:hAnsi="Cambria Math" w:cs="Cambria Math"/>
          <w:sz w:val="24"/>
          <w:szCs w:val="24"/>
        </w:rPr>
        <w:instrText>∼</w:instrText>
      </w:r>
      <w:r w:rsidR="00645829" w:rsidRPr="007418CF">
        <w:rPr>
          <w:rFonts w:ascii="Times New Roman" w:eastAsia="Times New Roman" w:hAnsi="Times New Roman" w:cs="Times New Roman"/>
          <w:sz w:val="24"/>
          <w:szCs w:val="24"/>
        </w:rPr>
        <w:instrText xml:space="preserve">1.2 and 1.5 times greater in control mesocosms than in those exposed to high doses of microplastics. Notably, abundances of juvenile Littorina sp. (periwinkles) and Idotea balthica (an isopod) were </w:instrText>
      </w:r>
      <w:r w:rsidR="00645829" w:rsidRPr="007418CF">
        <w:rPr>
          <w:rFonts w:ascii="Cambria Math" w:eastAsia="Times New Roman" w:hAnsi="Cambria Math" w:cs="Cambria Math"/>
          <w:sz w:val="24"/>
          <w:szCs w:val="24"/>
        </w:rPr>
        <w:instrText>∼</w:instrText>
      </w:r>
      <w:r w:rsidR="00645829" w:rsidRPr="007418CF">
        <w:rPr>
          <w:rFonts w:ascii="Times New Roman" w:eastAsia="Times New Roman" w:hAnsi="Times New Roman" w:cs="Times New Roman"/>
          <w:sz w:val="24"/>
          <w:szCs w:val="24"/>
        </w:rPr>
        <w:instrText xml:space="preserve">2 and 8 times greater in controls than in mesocosms with the high dose of either type of microplastic. In addition, the biomass of Scrobicularia plana (peppery furrow shell clam) was </w:instrText>
      </w:r>
      <w:r w:rsidR="00645829" w:rsidRPr="007418CF">
        <w:rPr>
          <w:rFonts w:ascii="Cambria Math" w:eastAsia="Times New Roman" w:hAnsi="Cambria Math" w:cs="Cambria Math"/>
          <w:sz w:val="24"/>
          <w:szCs w:val="24"/>
        </w:rPr>
        <w:instrText>∼</w:instrText>
      </w:r>
      <w:r w:rsidR="00645829" w:rsidRPr="007418CF">
        <w:rPr>
          <w:rFonts w:ascii="Times New Roman" w:eastAsia="Times New Roman" w:hAnsi="Times New Roman" w:cs="Times New Roman"/>
          <w:sz w:val="24"/>
          <w:szCs w:val="24"/>
        </w:rPr>
        <w:instrText xml:space="preserve">1.5 times greater in controls than in mesocosms with the high dose of microplastics. This work indicates that repeated exposure to high concentrations of microplastics could alter assemblages in an important marine habitat by reducing the abundance of benthic fauna.","container-title":"Environmental Pollution","DOI":"10.1016/j.envpol.2016.05.043","ISSN":"0269-7491","journalAbbreviation":"Environmental Pollution","language":"en","page":"95-103","source":"ScienceDirect","title":"Effects of microplastics on European flat oysters, Ostrea edulis and their associated benthic communities","volume":"216","author":[{"family":"Green","given":"Dannielle Senga"}],"issued":{"date-parts":[["2016",9,1]]}}}],"schema":"https://github.com/citation-style-language/schema/raw/master/csl-citation.json"} </w:instrText>
      </w:r>
      <w:r w:rsidR="00645829" w:rsidRPr="007418CF">
        <w:rPr>
          <w:rFonts w:ascii="Times New Roman" w:eastAsia="Times New Roman" w:hAnsi="Times New Roman" w:cs="Times New Roman"/>
          <w:sz w:val="24"/>
          <w:szCs w:val="24"/>
        </w:rPr>
        <w:fldChar w:fldCharType="separate"/>
      </w:r>
      <w:r w:rsidR="00645829" w:rsidRPr="007418CF">
        <w:rPr>
          <w:rFonts w:ascii="Times New Roman" w:hAnsi="Times New Roman" w:cs="Times New Roman"/>
          <w:sz w:val="24"/>
        </w:rPr>
        <w:t>(Green 2016)</w:t>
      </w:r>
      <w:r w:rsidR="00645829" w:rsidRPr="007418CF">
        <w:rPr>
          <w:rFonts w:ascii="Times New Roman" w:eastAsia="Times New Roman" w:hAnsi="Times New Roman" w:cs="Times New Roman"/>
          <w:sz w:val="24"/>
          <w:szCs w:val="24"/>
        </w:rPr>
        <w:fldChar w:fldCharType="end"/>
      </w:r>
      <w:r w:rsidR="00645829" w:rsidRPr="007418CF">
        <w:rPr>
          <w:rFonts w:ascii="Times New Roman" w:eastAsia="Times New Roman" w:hAnsi="Times New Roman" w:cs="Times New Roman"/>
          <w:sz w:val="24"/>
          <w:szCs w:val="24"/>
        </w:rPr>
        <w:t xml:space="preserve"> and providing carbon substrate for microbial growth </w:t>
      </w:r>
      <w:r w:rsidR="00645829" w:rsidRPr="007418CF">
        <w:rPr>
          <w:rFonts w:ascii="Times New Roman" w:eastAsia="Times New Roman" w:hAnsi="Times New Roman" w:cs="Times New Roman"/>
          <w:sz w:val="24"/>
          <w:szCs w:val="24"/>
        </w:rPr>
        <w:fldChar w:fldCharType="begin"/>
      </w:r>
      <w:r w:rsidR="00645829" w:rsidRPr="007418CF">
        <w:rPr>
          <w:rFonts w:ascii="Times New Roman" w:eastAsia="Times New Roman" w:hAnsi="Times New Roman" w:cs="Times New Roman"/>
          <w:sz w:val="24"/>
          <w:szCs w:val="24"/>
        </w:rPr>
        <w:instrText xml:space="preserve"> ADDIN ZOTERO_ITEM CSL_CITATION {"citationID":"NylTBtsU","properties":{"formattedCitation":"(Romera-Castillo et al. 2018)","plainCitation":"(Romera-Castillo et al. 2018)","noteIndex":0},"citationItems":[{"id":2580,"uris":["http://zotero.org/users/2645460/items/XEYQ7TAG"],"uri":["http://zotero.org/users/2645460/items/XEYQ7TAG"],"itemData":{"id":2580,"type":"article-journal","abstract":"The impact of plastic debris floating at the sea surface on the lowest trophic levels of the food web remains unknown. Here, using leaching experiments, the authors show that plastics release dissolved organic carbon into the ambient seawater that is rapidly taken up&amp;nbsp;by marine microbes stimulating their growth.","container-title":"Nature Communications","DOI":"10.1038/s41467-018-03798-5","ISSN":"2041-1723","issue":"1","journalAbbreviation":"Nat Commun","language":"en","page":"1-7","source":"www.nature.com","title":"Dissolved organic carbon leaching from plastics stimulates microbial activity in the ocean","volume":"9","author":[{"family":"Romera-Castillo","given":"Cristina"},{"family":"Pinto","given":"Maria"},{"family":"Langer","given":"Teresa M."},{"family":"Álvarez-Salgado","given":"Xosé Antón"},{"family":"Herndl","given":"Gerhard J."}],"issued":{"date-parts":[["2018",4,12]]}}}],"schema":"https://github.com/citation-style-language/schema/raw/master/csl-citation.json"} </w:instrText>
      </w:r>
      <w:r w:rsidR="00645829" w:rsidRPr="007418CF">
        <w:rPr>
          <w:rFonts w:ascii="Times New Roman" w:eastAsia="Times New Roman" w:hAnsi="Times New Roman" w:cs="Times New Roman"/>
          <w:sz w:val="24"/>
          <w:szCs w:val="24"/>
        </w:rPr>
        <w:fldChar w:fldCharType="separate"/>
      </w:r>
      <w:r w:rsidR="00645829" w:rsidRPr="007418CF">
        <w:rPr>
          <w:rFonts w:ascii="Times New Roman" w:hAnsi="Times New Roman" w:cs="Times New Roman"/>
          <w:sz w:val="24"/>
        </w:rPr>
        <w:t>(Romera-Castillo et al. 2018)</w:t>
      </w:r>
      <w:r w:rsidR="00645829" w:rsidRPr="007418CF">
        <w:rPr>
          <w:rFonts w:ascii="Times New Roman" w:eastAsia="Times New Roman" w:hAnsi="Times New Roman" w:cs="Times New Roman"/>
          <w:sz w:val="24"/>
          <w:szCs w:val="24"/>
        </w:rPr>
        <w:fldChar w:fldCharType="end"/>
      </w:r>
      <w:r w:rsidR="00645829" w:rsidRPr="007418CF">
        <w:rPr>
          <w:rFonts w:ascii="Times New Roman" w:eastAsia="Times New Roman" w:hAnsi="Times New Roman" w:cs="Times New Roman"/>
          <w:sz w:val="24"/>
          <w:szCs w:val="24"/>
        </w:rPr>
        <w:t xml:space="preserve">. </w:t>
      </w:r>
      <w:bookmarkStart w:id="747" w:name="_Hlk58846074"/>
      <w:r w:rsidR="001F3894">
        <w:rPr>
          <w:rFonts w:ascii="Times New Roman" w:eastAsia="Times New Roman" w:hAnsi="Times New Roman" w:cs="Times New Roman"/>
          <w:sz w:val="24"/>
          <w:szCs w:val="24"/>
        </w:rPr>
        <w:t>R</w:t>
      </w:r>
      <w:r w:rsidR="00EC74A6" w:rsidRPr="007418CF">
        <w:rPr>
          <w:rFonts w:ascii="Times New Roman" w:eastAsia="Times New Roman" w:hAnsi="Times New Roman" w:cs="Times New Roman"/>
          <w:sz w:val="24"/>
          <w:szCs w:val="24"/>
        </w:rPr>
        <w:t xml:space="preserve">ecent investigations of microplastics in Lake Baikal near Bolshie </w:t>
      </w:r>
      <w:proofErr w:type="spellStart"/>
      <w:r w:rsidR="00EC74A6" w:rsidRPr="007418CF">
        <w:rPr>
          <w:rFonts w:ascii="Times New Roman" w:eastAsia="Times New Roman" w:hAnsi="Times New Roman" w:cs="Times New Roman"/>
          <w:sz w:val="24"/>
          <w:szCs w:val="24"/>
        </w:rPr>
        <w:t>Koty</w:t>
      </w:r>
      <w:proofErr w:type="spellEnd"/>
      <w:r w:rsidR="00EC74A6" w:rsidRPr="007418CF">
        <w:rPr>
          <w:rFonts w:ascii="Times New Roman" w:eastAsia="Times New Roman" w:hAnsi="Times New Roman" w:cs="Times New Roman"/>
          <w:sz w:val="24"/>
          <w:szCs w:val="24"/>
        </w:rPr>
        <w:t xml:space="preserve"> (BK) used analogous methods and measured similar</w:t>
      </w:r>
      <w:r w:rsidR="001F3894">
        <w:rPr>
          <w:rFonts w:ascii="Times New Roman" w:eastAsia="Times New Roman" w:hAnsi="Times New Roman" w:cs="Times New Roman"/>
          <w:sz w:val="24"/>
          <w:szCs w:val="24"/>
        </w:rPr>
        <w:t>ly low</w:t>
      </w:r>
      <w:r w:rsidR="00EC74A6" w:rsidRPr="007418CF">
        <w:rPr>
          <w:rFonts w:ascii="Times New Roman" w:eastAsia="Times New Roman" w:hAnsi="Times New Roman" w:cs="Times New Roman"/>
          <w:sz w:val="24"/>
          <w:szCs w:val="24"/>
        </w:rPr>
        <w:t xml:space="preserve"> concentrations </w:t>
      </w:r>
      <w:ins w:id="748" w:author="Meyer, Michael Frederick" w:date="2021-10-29T14:33:00Z">
        <w:r w:rsidR="00AD7DE5">
          <w:rPr>
            <w:rFonts w:ascii="Times New Roman" w:eastAsia="Times New Roman" w:hAnsi="Times New Roman" w:cs="Times New Roman"/>
            <w:sz w:val="24"/>
            <w:szCs w:val="24"/>
          </w:rPr>
          <w:t>of larger microplastic</w:t>
        </w:r>
      </w:ins>
      <w:ins w:id="749" w:author="Meyer, Michael Frederick" w:date="2021-10-29T14:34:00Z">
        <w:r w:rsidR="00AD7DE5">
          <w:rPr>
            <w:rFonts w:ascii="Times New Roman" w:eastAsia="Times New Roman" w:hAnsi="Times New Roman" w:cs="Times New Roman"/>
            <w:sz w:val="24"/>
            <w:szCs w:val="24"/>
          </w:rPr>
          <w:t xml:space="preserve">s </w:t>
        </w:r>
      </w:ins>
      <w:r w:rsidR="00EC74A6" w:rsidRPr="007418CF">
        <w:rPr>
          <w:rFonts w:ascii="Times New Roman" w:eastAsia="Times New Roman" w:hAnsi="Times New Roman" w:cs="Times New Roman"/>
          <w:sz w:val="24"/>
          <w:szCs w:val="24"/>
        </w:rPr>
        <w:fldChar w:fldCharType="begin"/>
      </w:r>
      <w:r w:rsidR="00AD7DE5">
        <w:rPr>
          <w:rFonts w:ascii="Times New Roman" w:eastAsia="Times New Roman" w:hAnsi="Times New Roman" w:cs="Times New Roman"/>
          <w:sz w:val="24"/>
          <w:szCs w:val="24"/>
        </w:rPr>
        <w:instrText xml:space="preserve"> ADDIN ZOTERO_ITEM CSL_CITATION {"citationID":"yvFQW3xb","properties":{"formattedCitation":"(Karnaukhov et al. 2020)","plainCitation":"(Karnaukhov et al. 2020)","dontUpdate":true,"noteIndex":0},"citationItems":[{"id":4094,"uris":["http://zotero.org/users/2645460/items/AGQANT4I"],"uri":["http://zotero.org/users/2645460/items/AGQANT4I"],"itemData":{"id":4094,"type":"article-journal","abstract":"Pollution of aquatic ecosystems by microplastic is an increasingly urgent problem. Despite significant interest from the scientific community, many large and unique water bodies remain under-investigated. In our study, we compared, on the one hand, the content of macroplastic of the lakes shore and on the other hand the content of the microplastic in the adjacent aquatic area nearby touristic villages situated on the shore of two large water bodies, Lake Baikal (Russia) and Lake Hovsgol (Mongolia). In both cases, we discovered that the microplastic particles were of secondary origin, and fragments and fibers were the predominant forms. The concentration of microplastic particles in the water opposite to the village on the lake Baikal shore was 4-times larger than the concentration of microplastic opposite to the village on the Lake Hovsgol shore. Mass tourism (not the aboriginal population) is likely the main driver of the water pollution by microplastic particles nearby villages with underdeveloped wastewater treatment facilities and idle systems of garbage collection and utilization.","container-title":"Pollution Research","language":"en","page":"353-355","source":"Zotero","title":"POLLUTION BY MACRO- AND MICROPLASTIC OF LARGE LACUSTRINE ECOSYSTEMS IN EASTERN ASIA","volume":"2","author":[{"family":"Karnaukhov","given":"Dmitry"},{"family":"Biritskaya","given":"Sofia"},{"family":"Dolinskaya","given":"Ekaterina"},{"family":"Teplykh","given":"Maria"},{"family":"Silenko","given":"Nikolai"},{"family":"Ermolaeva","given":"Yana"},{"family":"Silow","given":"Eugene"}],"issued":{"date-parts":[["2020"]]}}}],"schema":"https://github.com/citation-style-language/schema/raw/master/csl-citation.json"} </w:instrText>
      </w:r>
      <w:r w:rsidR="00EC74A6" w:rsidRPr="007418CF">
        <w:rPr>
          <w:rFonts w:ascii="Times New Roman" w:eastAsia="Times New Roman" w:hAnsi="Times New Roman" w:cs="Times New Roman"/>
          <w:sz w:val="24"/>
          <w:szCs w:val="24"/>
        </w:rPr>
        <w:fldChar w:fldCharType="separate"/>
      </w:r>
      <w:r w:rsidR="00EC74A6" w:rsidRPr="007418CF">
        <w:rPr>
          <w:rFonts w:ascii="Times New Roman" w:hAnsi="Times New Roman" w:cs="Times New Roman"/>
          <w:sz w:val="24"/>
        </w:rPr>
        <w:t>(</w:t>
      </w:r>
      <w:ins w:id="750" w:author="Meyer, Michael Frederick" w:date="2021-10-29T14:34:00Z">
        <w:r w:rsidR="00AD7DE5">
          <w:rPr>
            <w:rFonts w:ascii="Times New Roman" w:hAnsi="Times New Roman" w:cs="Times New Roman"/>
            <w:sz w:val="24"/>
          </w:rPr>
          <w:t>e.g., &lt; 330</w:t>
        </w:r>
      </w:ins>
      <w:ins w:id="751" w:author="Meyer, Michael Frederick" w:date="2021-11-01T15:17:00Z">
        <w:r w:rsidR="00E207E2">
          <w:rPr>
            <w:rFonts w:ascii="Times New Roman" w:hAnsi="Times New Roman" w:cs="Times New Roman"/>
            <w:sz w:val="24"/>
          </w:rPr>
          <w:t xml:space="preserve"> µm;</w:t>
        </w:r>
      </w:ins>
      <w:ins w:id="752" w:author="Meyer, Michael Frederick" w:date="2021-10-29T14:34:00Z">
        <w:r w:rsidR="00AD7DE5">
          <w:rPr>
            <w:rFonts w:ascii="Times New Roman" w:hAnsi="Times New Roman" w:cs="Times New Roman"/>
            <w:sz w:val="24"/>
          </w:rPr>
          <w:t xml:space="preserve"> </w:t>
        </w:r>
      </w:ins>
      <w:r w:rsidR="00EC74A6" w:rsidRPr="007418CF">
        <w:rPr>
          <w:rFonts w:ascii="Times New Roman" w:hAnsi="Times New Roman" w:cs="Times New Roman"/>
          <w:sz w:val="24"/>
        </w:rPr>
        <w:t>Karnaukhov et al. 2020)</w:t>
      </w:r>
      <w:r w:rsidR="00EC74A6" w:rsidRPr="007418CF">
        <w:rPr>
          <w:rFonts w:ascii="Times New Roman" w:eastAsia="Times New Roman" w:hAnsi="Times New Roman" w:cs="Times New Roman"/>
          <w:sz w:val="24"/>
          <w:szCs w:val="24"/>
        </w:rPr>
        <w:fldChar w:fldCharType="end"/>
      </w:r>
      <w:ins w:id="753" w:author="Meyer, Michael Frederick" w:date="2021-10-29T14:34:00Z">
        <w:r w:rsidR="00AD7DE5">
          <w:rPr>
            <w:rFonts w:ascii="Times New Roman" w:eastAsia="Times New Roman" w:hAnsi="Times New Roman" w:cs="Times New Roman"/>
            <w:sz w:val="24"/>
            <w:szCs w:val="24"/>
          </w:rPr>
          <w:t xml:space="preserve">; yet methods </w:t>
        </w:r>
        <w:del w:id="754" w:author="Hampton, Stephanie" w:date="2022-02-10T20:33:00Z">
          <w:r w:rsidR="00AD7DE5" w:rsidDel="000F29CC">
            <w:rPr>
              <w:rFonts w:ascii="Times New Roman" w:eastAsia="Times New Roman" w:hAnsi="Times New Roman" w:cs="Times New Roman"/>
              <w:sz w:val="24"/>
              <w:szCs w:val="24"/>
            </w:rPr>
            <w:delText>able to</w:delText>
          </w:r>
        </w:del>
      </w:ins>
      <w:ins w:id="755" w:author="Hampton, Stephanie" w:date="2022-02-10T20:33:00Z">
        <w:r w:rsidR="000F29CC">
          <w:rPr>
            <w:rFonts w:ascii="Times New Roman" w:eastAsia="Times New Roman" w:hAnsi="Times New Roman" w:cs="Times New Roman"/>
            <w:sz w:val="24"/>
            <w:szCs w:val="24"/>
          </w:rPr>
          <w:t>that</w:t>
        </w:r>
      </w:ins>
      <w:ins w:id="756" w:author="Meyer, Michael Frederick" w:date="2021-10-29T14:34:00Z">
        <w:r w:rsidR="00AD7DE5">
          <w:rPr>
            <w:rFonts w:ascii="Times New Roman" w:eastAsia="Times New Roman" w:hAnsi="Times New Roman" w:cs="Times New Roman"/>
            <w:sz w:val="24"/>
            <w:szCs w:val="24"/>
          </w:rPr>
          <w:t xml:space="preserve"> quantify smaller </w:t>
        </w:r>
      </w:ins>
      <w:ins w:id="757" w:author="Meyer, Michael Frederick" w:date="2021-11-01T10:32:00Z">
        <w:r w:rsidR="00E207E2">
          <w:rPr>
            <w:rFonts w:ascii="Times New Roman" w:eastAsia="Times New Roman" w:hAnsi="Times New Roman" w:cs="Times New Roman"/>
            <w:sz w:val="24"/>
            <w:szCs w:val="24"/>
          </w:rPr>
          <w:t xml:space="preserve">microplastics have </w:t>
        </w:r>
      </w:ins>
      <w:ins w:id="758" w:author="Meyer, Michael Frederick" w:date="2021-11-01T10:33:00Z">
        <w:r w:rsidR="00E207E2">
          <w:rPr>
            <w:rFonts w:ascii="Times New Roman" w:eastAsia="Times New Roman" w:hAnsi="Times New Roman" w:cs="Times New Roman"/>
            <w:sz w:val="24"/>
            <w:szCs w:val="24"/>
          </w:rPr>
          <w:t>enumerated</w:t>
        </w:r>
      </w:ins>
      <w:ins w:id="759" w:author="Meyer, Michael Frederick" w:date="2021-11-01T10:32:00Z">
        <w:r w:rsidR="00E207E2">
          <w:rPr>
            <w:rFonts w:ascii="Times New Roman" w:eastAsia="Times New Roman" w:hAnsi="Times New Roman" w:cs="Times New Roman"/>
            <w:sz w:val="24"/>
            <w:szCs w:val="24"/>
          </w:rPr>
          <w:t xml:space="preserve"> </w:t>
        </w:r>
      </w:ins>
      <w:ins w:id="760" w:author="Meyer, Michael Frederick" w:date="2021-11-01T15:18:00Z">
        <w:r w:rsidR="00E207E2">
          <w:rPr>
            <w:rFonts w:ascii="Times New Roman" w:eastAsia="Times New Roman" w:hAnsi="Times New Roman" w:cs="Times New Roman"/>
            <w:sz w:val="24"/>
            <w:szCs w:val="24"/>
          </w:rPr>
          <w:t>2-3</w:t>
        </w:r>
      </w:ins>
      <w:ins w:id="761" w:author="Meyer, Michael Frederick" w:date="2021-11-01T10:32:00Z">
        <w:r w:rsidR="00E207E2">
          <w:rPr>
            <w:rFonts w:ascii="Times New Roman" w:eastAsia="Times New Roman" w:hAnsi="Times New Roman" w:cs="Times New Roman"/>
            <w:sz w:val="24"/>
            <w:szCs w:val="24"/>
          </w:rPr>
          <w:t xml:space="preserve"> orders of magnitude mo</w:t>
        </w:r>
      </w:ins>
      <w:ins w:id="762" w:author="Meyer, Michael Frederick" w:date="2021-11-01T10:33:00Z">
        <w:r w:rsidR="00E207E2">
          <w:rPr>
            <w:rFonts w:ascii="Times New Roman" w:eastAsia="Times New Roman" w:hAnsi="Times New Roman" w:cs="Times New Roman"/>
            <w:sz w:val="24"/>
            <w:szCs w:val="24"/>
          </w:rPr>
          <w:t xml:space="preserve">re microplastics per volume than </w:t>
        </w:r>
      </w:ins>
      <w:ins w:id="763" w:author="Meyer, Michael Frederick" w:date="2021-11-01T10:34:00Z">
        <w:r w:rsidR="00E207E2">
          <w:rPr>
            <w:rFonts w:ascii="Times New Roman" w:eastAsia="Times New Roman" w:hAnsi="Times New Roman" w:cs="Times New Roman"/>
            <w:sz w:val="24"/>
            <w:szCs w:val="24"/>
          </w:rPr>
          <w:t xml:space="preserve">we recorded </w:t>
        </w:r>
      </w:ins>
      <w:r w:rsidR="00E207E2">
        <w:rPr>
          <w:rFonts w:ascii="Times New Roman" w:eastAsia="Times New Roman" w:hAnsi="Times New Roman" w:cs="Times New Roman"/>
          <w:sz w:val="24"/>
          <w:szCs w:val="24"/>
        </w:rPr>
        <w:fldChar w:fldCharType="begin"/>
      </w:r>
      <w:r w:rsidR="00E207E2">
        <w:rPr>
          <w:rFonts w:ascii="Times New Roman" w:eastAsia="Times New Roman" w:hAnsi="Times New Roman" w:cs="Times New Roman"/>
          <w:sz w:val="24"/>
          <w:szCs w:val="24"/>
        </w:rPr>
        <w:instrText xml:space="preserve"> ADDIN ZOTERO_ITEM CSL_CITATION {"citationID":"8EUmczTa","properties":{"formattedCitation":"(Moore et al. 2021)","plainCitation":"(Moore et al. 2021)","noteIndex":0},"citationItems":[{"id":4800,"uris":["http://zotero.org/users/2645460/items/Q2MYYMPA"],"uri":["http://zotero.org/users/2645460/items/Q2MYYMPA"],"itemData":{"id":4800,"type":"article-journal","abstract":"Small microplastic particles &lt; 330 µm, sometimes called mini-microplastics (MMP), are far more abundant than those larger than 330 µm. These smaller particles pose the greatest ecological risk to aquatic organisms, but have seldom been quantified in the surface waters of lakes or water bodies with long residence times where neutrally buoyant microplastics can accumulate. We quantified microplastics (MP) ranging in size from 20 µm to 5 mm in the surface waters (1 m depth) of the three basins of Lake Baikal, Siberia, which has a residence time of 377–400 years. Average lake-wide MP concentration equaled 291 ± 252 ­m−3, with MMP comprising 88% of total MP abundance. Our average MP concentration was 100–1000 × greater than those reported previously for L. Baikal, most likely because our methods allowed the quantification of MMP. Highest MP concentration in L. Baikal occurred in Maloe More Strait where tourism is most concentrated. MP fragments (in contrast to fibers) and the plastic polymer, polypropylene, were numerically dominant in L. Baikal, suggesting that the major source of MP is fragmentation of plastic debris. A review of the literature and our results revealed that residence time is an inadequate predictor of MP concentration in lakes, and that MP contamination has likely been vastly underestimated in many N. American and European lakes. Investment in solid waste and wastewater management infrastructure as well as the enforcement of anti-pollution laws are urgently needed to reduce plastics entering L. Baikal.","container-title":"Limnology","DOI":"10.1007/s10201-021-00677-9","ISSN":"1439-8621, 1439-863X","journalAbbreviation":"Limnology","language":"en","source":"DOI.org (Crossref)","title":"Lake-wide assessment of microplastics in the surface waters of Lake Baikal, Siberia","URL":"https://link.springer.com/10.1007/s10201-021-00677-9","author":[{"family":"Moore","given":"Marianne V."},{"family":"Yamamuro","given":"Masumi"},{"family":"Timoshkin","given":"Oleg A."},{"family":"Shirokaya","given":"Alena A."},{"family":"Kameda","given":"Yutaka"}],"accessed":{"date-parts":[["2021",10,29]]},"issued":{"date-parts":[["2021",10,5]]}}}],"schema":"https://github.com/citation-style-language/schema/raw/master/csl-citation.json"} </w:instrText>
      </w:r>
      <w:r w:rsidR="00E207E2">
        <w:rPr>
          <w:rFonts w:ascii="Times New Roman" w:eastAsia="Times New Roman" w:hAnsi="Times New Roman" w:cs="Times New Roman"/>
          <w:sz w:val="24"/>
          <w:szCs w:val="24"/>
        </w:rPr>
        <w:fldChar w:fldCharType="separate"/>
      </w:r>
      <w:r w:rsidR="00E207E2" w:rsidRPr="00E207E2">
        <w:rPr>
          <w:rFonts w:ascii="Times New Roman" w:hAnsi="Times New Roman" w:cs="Times New Roman"/>
          <w:sz w:val="24"/>
        </w:rPr>
        <w:t>(Moore et al. 2021)</w:t>
      </w:r>
      <w:r w:rsidR="00E207E2">
        <w:rPr>
          <w:rFonts w:ascii="Times New Roman" w:eastAsia="Times New Roman" w:hAnsi="Times New Roman" w:cs="Times New Roman"/>
          <w:sz w:val="24"/>
          <w:szCs w:val="24"/>
        </w:rPr>
        <w:fldChar w:fldCharType="end"/>
      </w:r>
      <w:ins w:id="764" w:author="Meyer, Michael Frederick" w:date="2021-11-01T10:35:00Z">
        <w:r w:rsidR="00E207E2">
          <w:rPr>
            <w:rFonts w:ascii="Times New Roman" w:eastAsia="Times New Roman" w:hAnsi="Times New Roman" w:cs="Times New Roman"/>
            <w:sz w:val="24"/>
            <w:szCs w:val="24"/>
          </w:rPr>
          <w:t>.</w:t>
        </w:r>
      </w:ins>
      <w:del w:id="765" w:author="Meyer, Michael Frederick" w:date="2021-11-01T10:33:00Z">
        <w:r w:rsidR="00EC74A6" w:rsidRPr="007418CF" w:rsidDel="00E207E2">
          <w:rPr>
            <w:rFonts w:ascii="Times New Roman" w:eastAsia="Times New Roman" w:hAnsi="Times New Roman" w:cs="Times New Roman"/>
            <w:sz w:val="24"/>
            <w:szCs w:val="24"/>
          </w:rPr>
          <w:delText>.</w:delText>
        </w:r>
      </w:del>
      <w:bookmarkEnd w:id="747"/>
      <w:r w:rsidR="00EC74A6" w:rsidRPr="007418CF">
        <w:rPr>
          <w:rFonts w:ascii="Times New Roman" w:eastAsia="Times New Roman" w:hAnsi="Times New Roman" w:cs="Times New Roman"/>
          <w:sz w:val="24"/>
          <w:szCs w:val="24"/>
        </w:rPr>
        <w:t xml:space="preserve"> </w:t>
      </w:r>
      <w:ins w:id="766" w:author="Meyer, Michael Frederick" w:date="2021-11-01T10:35:00Z">
        <w:r w:rsidR="00E207E2">
          <w:rPr>
            <w:rFonts w:ascii="Times New Roman" w:eastAsia="Times New Roman" w:hAnsi="Times New Roman" w:cs="Times New Roman"/>
            <w:sz w:val="24"/>
            <w:szCs w:val="24"/>
          </w:rPr>
          <w:t>Moore et al. (2021), however, attributed the majo</w:t>
        </w:r>
      </w:ins>
      <w:ins w:id="767" w:author="Meyer, Michael Frederick" w:date="2021-11-01T10:45:00Z">
        <w:r w:rsidR="00E207E2">
          <w:rPr>
            <w:rFonts w:ascii="Times New Roman" w:eastAsia="Times New Roman" w:hAnsi="Times New Roman" w:cs="Times New Roman"/>
            <w:sz w:val="24"/>
            <w:szCs w:val="24"/>
          </w:rPr>
          <w:t xml:space="preserve">rity of microplastics in Lake Baikal as originating from </w:t>
        </w:r>
        <w:del w:id="768" w:author="Tedy Ozersky" w:date="2022-02-05T16:29:00Z">
          <w:r w:rsidR="00E207E2" w:rsidDel="00C640AD">
            <w:rPr>
              <w:rFonts w:ascii="Times New Roman" w:eastAsia="Times New Roman" w:hAnsi="Times New Roman" w:cs="Times New Roman"/>
              <w:sz w:val="24"/>
              <w:szCs w:val="24"/>
            </w:rPr>
            <w:delText xml:space="preserve">debris contributed along the </w:delText>
          </w:r>
        </w:del>
        <w:r w:rsidR="00E207E2">
          <w:rPr>
            <w:rFonts w:ascii="Times New Roman" w:eastAsia="Times New Roman" w:hAnsi="Times New Roman" w:cs="Times New Roman"/>
            <w:sz w:val="24"/>
            <w:szCs w:val="24"/>
          </w:rPr>
          <w:t xml:space="preserve">shoreline </w:t>
        </w:r>
      </w:ins>
      <w:ins w:id="769" w:author="Tedy Ozersky" w:date="2022-02-05T16:29:00Z">
        <w:r w:rsidR="00C640AD">
          <w:rPr>
            <w:rFonts w:ascii="Times New Roman" w:eastAsia="Times New Roman" w:hAnsi="Times New Roman" w:cs="Times New Roman"/>
            <w:sz w:val="24"/>
            <w:szCs w:val="24"/>
          </w:rPr>
          <w:t xml:space="preserve">debris </w:t>
        </w:r>
      </w:ins>
      <w:ins w:id="770" w:author="Meyer, Michael Frederick" w:date="2021-11-01T10:45:00Z">
        <w:r w:rsidR="00E207E2">
          <w:rPr>
            <w:rFonts w:ascii="Times New Roman" w:eastAsia="Times New Roman" w:hAnsi="Times New Roman" w:cs="Times New Roman"/>
            <w:sz w:val="24"/>
            <w:szCs w:val="24"/>
          </w:rPr>
          <w:t>and not sewage pol</w:t>
        </w:r>
      </w:ins>
      <w:ins w:id="771" w:author="Meyer, Michael Frederick" w:date="2021-11-01T10:46:00Z">
        <w:r w:rsidR="00E207E2">
          <w:rPr>
            <w:rFonts w:ascii="Times New Roman" w:eastAsia="Times New Roman" w:hAnsi="Times New Roman" w:cs="Times New Roman"/>
            <w:sz w:val="24"/>
            <w:szCs w:val="24"/>
          </w:rPr>
          <w:t>lution. Nevertheless, w</w:t>
        </w:r>
      </w:ins>
      <w:del w:id="772" w:author="Meyer, Michael Frederick" w:date="2021-11-01T10:46:00Z">
        <w:r w:rsidR="00EC74A6" w:rsidRPr="007418CF" w:rsidDel="00E207E2">
          <w:rPr>
            <w:rFonts w:ascii="Times New Roman" w:eastAsia="Times New Roman" w:hAnsi="Times New Roman" w:cs="Times New Roman"/>
            <w:sz w:val="24"/>
            <w:szCs w:val="24"/>
          </w:rPr>
          <w:delText>W</w:delText>
        </w:r>
      </w:del>
      <w:r w:rsidR="00EC74A6" w:rsidRPr="007418CF">
        <w:rPr>
          <w:rFonts w:ascii="Times New Roman" w:eastAsia="Times New Roman" w:hAnsi="Times New Roman" w:cs="Times New Roman"/>
          <w:sz w:val="24"/>
          <w:szCs w:val="24"/>
        </w:rPr>
        <w:t xml:space="preserve">hen considering Lake Baikal’s large volume, </w:t>
      </w:r>
      <w:proofErr w:type="spellStart"/>
      <w:r w:rsidR="00EC74A6" w:rsidRPr="007418CF">
        <w:rPr>
          <w:rFonts w:ascii="Times New Roman" w:eastAsia="Times New Roman" w:hAnsi="Times New Roman" w:cs="Times New Roman"/>
          <w:sz w:val="24"/>
          <w:szCs w:val="24"/>
        </w:rPr>
        <w:t>Karnauk</w:t>
      </w:r>
      <w:r w:rsidR="00373909">
        <w:rPr>
          <w:rFonts w:ascii="Times New Roman" w:eastAsia="Times New Roman" w:hAnsi="Times New Roman" w:cs="Times New Roman"/>
          <w:sz w:val="24"/>
          <w:szCs w:val="24"/>
        </w:rPr>
        <w:t>h</w:t>
      </w:r>
      <w:r w:rsidR="00EC74A6" w:rsidRPr="007418CF">
        <w:rPr>
          <w:rFonts w:ascii="Times New Roman" w:eastAsia="Times New Roman" w:hAnsi="Times New Roman" w:cs="Times New Roman"/>
          <w:sz w:val="24"/>
          <w:szCs w:val="24"/>
        </w:rPr>
        <w:t>ov</w:t>
      </w:r>
      <w:proofErr w:type="spellEnd"/>
      <w:r w:rsidR="00EC74A6" w:rsidRPr="007418CF">
        <w:rPr>
          <w:rFonts w:ascii="Times New Roman" w:eastAsia="Times New Roman" w:hAnsi="Times New Roman" w:cs="Times New Roman"/>
          <w:sz w:val="24"/>
          <w:szCs w:val="24"/>
        </w:rPr>
        <w:t xml:space="preserve"> et al. (2020) noted that the number of plastic pieces may well exceed those observed in other lakes, such as Lake </w:t>
      </w:r>
      <w:proofErr w:type="spellStart"/>
      <w:r w:rsidR="00EC74A6" w:rsidRPr="007418CF">
        <w:rPr>
          <w:rFonts w:ascii="Times New Roman" w:eastAsia="Times New Roman" w:hAnsi="Times New Roman" w:cs="Times New Roman"/>
          <w:sz w:val="24"/>
          <w:szCs w:val="24"/>
        </w:rPr>
        <w:t>Hovsgol</w:t>
      </w:r>
      <w:proofErr w:type="spellEnd"/>
      <w:r w:rsidR="00EC74A6" w:rsidRPr="007418CF">
        <w:rPr>
          <w:rFonts w:ascii="Times New Roman" w:eastAsia="Times New Roman" w:hAnsi="Times New Roman" w:cs="Times New Roman"/>
          <w:sz w:val="24"/>
          <w:szCs w:val="24"/>
        </w:rPr>
        <w:t xml:space="preserve">. </w:t>
      </w:r>
      <w:r w:rsidR="00645829" w:rsidRPr="007418CF">
        <w:rPr>
          <w:rFonts w:ascii="Times New Roman" w:eastAsia="Times New Roman" w:hAnsi="Times New Roman" w:cs="Times New Roman"/>
          <w:sz w:val="24"/>
          <w:szCs w:val="24"/>
        </w:rPr>
        <w:t>Together these growing uncertainties</w:t>
      </w:r>
      <w:ins w:id="773" w:author="Meyer, Michael Frederick" w:date="2021-11-01T10:46:00Z">
        <w:r w:rsidR="00E207E2">
          <w:rPr>
            <w:rFonts w:ascii="Times New Roman" w:eastAsia="Times New Roman" w:hAnsi="Times New Roman" w:cs="Times New Roman"/>
            <w:sz w:val="24"/>
            <w:szCs w:val="24"/>
          </w:rPr>
          <w:t xml:space="preserve"> around the abundance and transport of microplastics in Lake Baikal</w:t>
        </w:r>
      </w:ins>
      <w:r w:rsidR="00645829" w:rsidRPr="007418CF">
        <w:rPr>
          <w:rFonts w:ascii="Times New Roman" w:eastAsia="Times New Roman" w:hAnsi="Times New Roman" w:cs="Times New Roman"/>
          <w:sz w:val="24"/>
          <w:szCs w:val="24"/>
        </w:rPr>
        <w:t xml:space="preserve"> suggest that microplastic pollution in </w:t>
      </w:r>
      <w:ins w:id="774" w:author="Meyer, Michael Frederick" w:date="2021-09-24T14:45:00Z">
        <w:r w:rsidR="00A03A85">
          <w:rPr>
            <w:rFonts w:ascii="Times New Roman" w:eastAsia="Times New Roman" w:hAnsi="Times New Roman" w:cs="Times New Roman"/>
            <w:sz w:val="24"/>
            <w:szCs w:val="24"/>
          </w:rPr>
          <w:t xml:space="preserve">Lake </w:t>
        </w:r>
      </w:ins>
      <w:r w:rsidR="00645829" w:rsidRPr="007418CF">
        <w:rPr>
          <w:rFonts w:ascii="Times New Roman" w:eastAsia="Times New Roman" w:hAnsi="Times New Roman" w:cs="Times New Roman"/>
          <w:sz w:val="24"/>
          <w:szCs w:val="24"/>
        </w:rPr>
        <w:t>Baikal and</w:t>
      </w:r>
      <w:ins w:id="775" w:author="Meyer, Michael Frederick" w:date="2021-09-24T14:46:00Z">
        <w:r w:rsidR="00A03A85">
          <w:rPr>
            <w:rFonts w:ascii="Times New Roman" w:eastAsia="Times New Roman" w:hAnsi="Times New Roman" w:cs="Times New Roman"/>
            <w:sz w:val="24"/>
            <w:szCs w:val="24"/>
          </w:rPr>
          <w:t xml:space="preserve"> freshwater systems</w:t>
        </w:r>
      </w:ins>
      <w:r w:rsidR="00645829" w:rsidRPr="007418CF">
        <w:rPr>
          <w:rFonts w:ascii="Times New Roman" w:eastAsia="Times New Roman" w:hAnsi="Times New Roman" w:cs="Times New Roman"/>
          <w:sz w:val="24"/>
          <w:szCs w:val="24"/>
        </w:rPr>
        <w:t xml:space="preserve"> elsewhere deserves increased attention. </w:t>
      </w:r>
    </w:p>
    <w:p w14:paraId="7237783D" w14:textId="77FBB0D4" w:rsidR="00645829" w:rsidRPr="007418CF" w:rsidRDefault="00645829" w:rsidP="00F31B90">
      <w:pPr>
        <w:spacing w:line="480" w:lineRule="auto"/>
        <w:rPr>
          <w:rFonts w:ascii="Times New Roman" w:eastAsia="Times New Roman" w:hAnsi="Times New Roman" w:cs="Times New Roman"/>
          <w:sz w:val="24"/>
          <w:szCs w:val="24"/>
        </w:rPr>
      </w:pPr>
    </w:p>
    <w:p w14:paraId="1582E231" w14:textId="1B885E88" w:rsidR="00784575" w:rsidRPr="007418CF" w:rsidRDefault="00784575"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Relating sewage indicators with benthic </w:t>
      </w:r>
      <w:r w:rsidR="00C842B9" w:rsidRPr="007418CF">
        <w:rPr>
          <w:rFonts w:ascii="Times New Roman" w:eastAsia="Times New Roman" w:hAnsi="Times New Roman" w:cs="Times New Roman"/>
          <w:i/>
          <w:sz w:val="24"/>
          <w:szCs w:val="24"/>
        </w:rPr>
        <w:t xml:space="preserve">algal </w:t>
      </w:r>
      <w:r w:rsidRPr="007418CF">
        <w:rPr>
          <w:rFonts w:ascii="Times New Roman" w:eastAsia="Times New Roman" w:hAnsi="Times New Roman" w:cs="Times New Roman"/>
          <w:i/>
          <w:sz w:val="24"/>
          <w:szCs w:val="24"/>
        </w:rPr>
        <w:t>communities</w:t>
      </w:r>
    </w:p>
    <w:p w14:paraId="7C3BEA67" w14:textId="39023816" w:rsidR="00795293" w:rsidRPr="007418CF" w:rsidRDefault="002B00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Congruent with our hypotheses</w:t>
      </w:r>
      <w:r w:rsidR="00EE52D2" w:rsidRPr="007418CF">
        <w:rPr>
          <w:rFonts w:ascii="Times New Roman" w:eastAsia="Times New Roman" w:hAnsi="Times New Roman" w:cs="Times New Roman"/>
          <w:sz w:val="24"/>
          <w:szCs w:val="24"/>
        </w:rPr>
        <w:t>, increasing sewage indicators</w:t>
      </w:r>
      <w:r w:rsidR="00EE52D2" w:rsidRPr="007418CF" w:rsidDel="00EE52D2">
        <w:rPr>
          <w:rFonts w:ascii="Times New Roman" w:eastAsia="Times New Roman" w:hAnsi="Times New Roman" w:cs="Times New Roman"/>
          <w:sz w:val="24"/>
          <w:szCs w:val="24"/>
        </w:rPr>
        <w:t xml:space="preserve"> </w:t>
      </w:r>
      <w:r w:rsidR="00EE52D2" w:rsidRPr="007418CF">
        <w:rPr>
          <w:rFonts w:ascii="Times New Roman" w:eastAsia="Times New Roman" w:hAnsi="Times New Roman" w:cs="Times New Roman"/>
          <w:sz w:val="24"/>
          <w:szCs w:val="24"/>
        </w:rPr>
        <w:t>tended to be associated with</w:t>
      </w:r>
      <w:r w:rsidR="00D8535D" w:rsidRPr="007418CF">
        <w:rPr>
          <w:rFonts w:ascii="Times New Roman" w:eastAsia="Times New Roman" w:hAnsi="Times New Roman" w:cs="Times New Roman"/>
          <w:sz w:val="24"/>
          <w:szCs w:val="24"/>
        </w:rPr>
        <w:t xml:space="preserve"> </w:t>
      </w:r>
      <w:r w:rsidR="00EC3D3F" w:rsidRPr="007418CF">
        <w:rPr>
          <w:rFonts w:ascii="Times New Roman" w:eastAsia="Times New Roman" w:hAnsi="Times New Roman" w:cs="Times New Roman"/>
          <w:sz w:val="24"/>
          <w:szCs w:val="24"/>
        </w:rPr>
        <w:t xml:space="preserve">higher relative abundance of </w:t>
      </w:r>
      <w:r w:rsidR="00D8535D" w:rsidRPr="007418CF">
        <w:rPr>
          <w:rFonts w:ascii="Times New Roman" w:eastAsia="Times New Roman" w:hAnsi="Times New Roman" w:cs="Times New Roman"/>
          <w:sz w:val="24"/>
          <w:szCs w:val="24"/>
        </w:rPr>
        <w:t xml:space="preserve">filamentous </w:t>
      </w:r>
      <w:r w:rsidR="00EC3D3F" w:rsidRPr="007418CF">
        <w:rPr>
          <w:rFonts w:ascii="Times New Roman" w:eastAsia="Times New Roman" w:hAnsi="Times New Roman" w:cs="Times New Roman"/>
          <w:sz w:val="24"/>
          <w:szCs w:val="24"/>
        </w:rPr>
        <w:t xml:space="preserve">taxa in </w:t>
      </w:r>
      <w:r w:rsidR="00D8535D" w:rsidRPr="007418CF">
        <w:rPr>
          <w:rFonts w:ascii="Times New Roman" w:eastAsia="Times New Roman" w:hAnsi="Times New Roman" w:cs="Times New Roman"/>
          <w:sz w:val="24"/>
          <w:szCs w:val="24"/>
        </w:rPr>
        <w:t xml:space="preserve">periphyton. Previous studies investigating Baikal’s periphyton composition noted that areas adjacent to human development often had </w:t>
      </w:r>
      <w:r w:rsidR="006501C2">
        <w:rPr>
          <w:rFonts w:ascii="Times New Roman" w:eastAsia="Times New Roman" w:hAnsi="Times New Roman" w:cs="Times New Roman"/>
          <w:sz w:val="24"/>
          <w:szCs w:val="24"/>
        </w:rPr>
        <w:t xml:space="preserve">an </w:t>
      </w:r>
      <w:r w:rsidR="00D8535D" w:rsidRPr="007418CF">
        <w:rPr>
          <w:rFonts w:ascii="Times New Roman" w:eastAsia="Times New Roman" w:hAnsi="Times New Roman" w:cs="Times New Roman"/>
          <w:sz w:val="24"/>
          <w:szCs w:val="24"/>
        </w:rPr>
        <w:t xml:space="preserve">increased </w:t>
      </w:r>
      <w:r w:rsidR="006A547B">
        <w:rPr>
          <w:rFonts w:ascii="Times New Roman" w:eastAsia="Times New Roman" w:hAnsi="Times New Roman" w:cs="Times New Roman"/>
          <w:sz w:val="24"/>
          <w:szCs w:val="24"/>
        </w:rPr>
        <w:t xml:space="preserve">relative </w:t>
      </w:r>
      <w:r w:rsidR="007546C9" w:rsidRPr="007418CF">
        <w:rPr>
          <w:rFonts w:ascii="Times New Roman" w:eastAsia="Times New Roman" w:hAnsi="Times New Roman" w:cs="Times New Roman"/>
          <w:sz w:val="24"/>
          <w:szCs w:val="24"/>
        </w:rPr>
        <w:t xml:space="preserve">abundance of </w:t>
      </w:r>
      <w:r w:rsidR="00D8535D" w:rsidRPr="007418CF">
        <w:rPr>
          <w:rFonts w:ascii="Times New Roman" w:eastAsia="Times New Roman" w:hAnsi="Times New Roman" w:cs="Times New Roman"/>
          <w:sz w:val="24"/>
          <w:szCs w:val="24"/>
        </w:rPr>
        <w:t>filamentous algae</w:t>
      </w:r>
      <w:r w:rsidR="007546C9" w:rsidRPr="007418CF">
        <w:rPr>
          <w:rFonts w:ascii="Times New Roman" w:eastAsia="Times New Roman" w:hAnsi="Times New Roman" w:cs="Times New Roman"/>
          <w:sz w:val="24"/>
          <w:szCs w:val="24"/>
        </w:rPr>
        <w:t xml:space="preserve"> such as </w:t>
      </w:r>
      <w:proofErr w:type="spellStart"/>
      <w:r w:rsidR="007546C9" w:rsidRPr="007418CF">
        <w:rPr>
          <w:rFonts w:ascii="Times New Roman" w:eastAsia="Times New Roman" w:hAnsi="Times New Roman" w:cs="Times New Roman"/>
          <w:i/>
          <w:sz w:val="24"/>
          <w:szCs w:val="24"/>
        </w:rPr>
        <w:t>Ulothrix</w:t>
      </w:r>
      <w:proofErr w:type="spellEnd"/>
      <w:r w:rsidR="007546C9" w:rsidRPr="007418CF">
        <w:rPr>
          <w:rFonts w:ascii="Times New Roman" w:eastAsia="Times New Roman" w:hAnsi="Times New Roman" w:cs="Times New Roman"/>
          <w:sz w:val="24"/>
          <w:szCs w:val="24"/>
        </w:rPr>
        <w:t xml:space="preserve"> </w:t>
      </w:r>
      <w:r w:rsidR="007637C9">
        <w:rPr>
          <w:rFonts w:ascii="Times New Roman" w:eastAsia="Times New Roman" w:hAnsi="Times New Roman" w:cs="Times New Roman"/>
          <w:sz w:val="24"/>
          <w:szCs w:val="24"/>
        </w:rPr>
        <w:t xml:space="preserve">spp. </w:t>
      </w:r>
      <w:r w:rsidR="007546C9" w:rsidRPr="007418CF">
        <w:rPr>
          <w:rFonts w:ascii="Times New Roman" w:eastAsia="Times New Roman" w:hAnsi="Times New Roman" w:cs="Times New Roman"/>
          <w:sz w:val="24"/>
          <w:szCs w:val="24"/>
        </w:rPr>
        <w:t xml:space="preserve">and </w:t>
      </w:r>
      <w:r w:rsidR="007546C9" w:rsidRPr="007418CF">
        <w:rPr>
          <w:rFonts w:ascii="Times New Roman" w:eastAsia="Times New Roman" w:hAnsi="Times New Roman" w:cs="Times New Roman"/>
          <w:i/>
          <w:sz w:val="24"/>
          <w:szCs w:val="24"/>
        </w:rPr>
        <w:t>Spirogyra</w:t>
      </w:r>
      <w:r w:rsidR="00D8535D" w:rsidRPr="007418CF">
        <w:rPr>
          <w:rFonts w:ascii="Times New Roman" w:eastAsia="Times New Roman" w:hAnsi="Times New Roman" w:cs="Times New Roman"/>
          <w:sz w:val="24"/>
          <w:szCs w:val="24"/>
        </w:rPr>
        <w:t xml:space="preserve"> </w:t>
      </w:r>
      <w:r w:rsidR="007637C9">
        <w:rPr>
          <w:rFonts w:ascii="Times New Roman" w:eastAsia="Times New Roman" w:hAnsi="Times New Roman" w:cs="Times New Roman"/>
          <w:sz w:val="24"/>
          <w:szCs w:val="24"/>
        </w:rPr>
        <w:t xml:space="preserve">spp. </w:t>
      </w:r>
      <w:r w:rsidR="006F5F57" w:rsidRPr="007418CF">
        <w:rPr>
          <w:rFonts w:ascii="Times New Roman" w:eastAsia="Times New Roman" w:hAnsi="Times New Roman" w:cs="Times New Roman"/>
          <w:sz w:val="24"/>
          <w:szCs w:val="24"/>
        </w:rPr>
        <w:fldChar w:fldCharType="begin"/>
      </w:r>
      <w:r w:rsidR="006F5F57" w:rsidRPr="007418CF">
        <w:rPr>
          <w:rFonts w:ascii="Times New Roman" w:eastAsia="Times New Roman" w:hAnsi="Times New Roman" w:cs="Times New Roman"/>
          <w:sz w:val="24"/>
          <w:szCs w:val="24"/>
        </w:rPr>
        <w:instrText xml:space="preserve"> ADDIN ZOTERO_ITEM CSL_CITATION {"citationID":"QL0Ad65n","properties":{"formattedCitation":"(Timoshkin et al. 2016, 2018)","plainCitation":"(Timoshkin et al. 2016, 2018)","noteIndex":0},"citationItems":[{"id":5,"uris":["http://zotero.org/users/2645460/items/NFAXQ2W2"],"uri":["http://zotero.org/users/2645460/items/NFAXQ2W2"],"itemData":{"id":5,"type":"article-journal","container-title":"Journal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(Timoshkin et al. 2016, 2018)</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Lake Baikal’s southwestern shore </w:t>
      </w:r>
      <w:r w:rsidR="007546C9" w:rsidRPr="007418CF">
        <w:rPr>
          <w:rFonts w:ascii="Times New Roman" w:eastAsia="Times New Roman" w:hAnsi="Times New Roman" w:cs="Times New Roman"/>
          <w:sz w:val="24"/>
          <w:szCs w:val="24"/>
        </w:rPr>
        <w:t xml:space="preserve">historically </w:t>
      </w:r>
      <w:r w:rsidR="00D8535D" w:rsidRPr="007418CF">
        <w:rPr>
          <w:rFonts w:ascii="Times New Roman" w:eastAsia="Times New Roman" w:hAnsi="Times New Roman" w:cs="Times New Roman"/>
          <w:sz w:val="24"/>
          <w:szCs w:val="24"/>
        </w:rPr>
        <w:t xml:space="preserve">experiences </w:t>
      </w:r>
      <w:r w:rsidR="007546C9" w:rsidRPr="007418CF">
        <w:rPr>
          <w:rFonts w:ascii="Times New Roman" w:eastAsia="Times New Roman" w:hAnsi="Times New Roman" w:cs="Times New Roman"/>
          <w:sz w:val="24"/>
          <w:szCs w:val="24"/>
        </w:rPr>
        <w:t xml:space="preserve">short </w:t>
      </w:r>
      <w:proofErr w:type="spellStart"/>
      <w:r w:rsidR="00D8535D" w:rsidRPr="007418CF">
        <w:rPr>
          <w:rFonts w:ascii="Times New Roman" w:eastAsia="Times New Roman" w:hAnsi="Times New Roman" w:cs="Times New Roman"/>
          <w:i/>
          <w:sz w:val="24"/>
          <w:szCs w:val="24"/>
        </w:rPr>
        <w:t>Ulothrix</w:t>
      </w:r>
      <w:proofErr w:type="spellEnd"/>
      <w:r w:rsidR="00D8535D" w:rsidRPr="007418CF">
        <w:rPr>
          <w:rFonts w:ascii="Times New Roman" w:eastAsia="Times New Roman" w:hAnsi="Times New Roman" w:cs="Times New Roman"/>
          <w:sz w:val="24"/>
          <w:szCs w:val="24"/>
        </w:rPr>
        <w:t xml:space="preserve"> </w:t>
      </w:r>
      <w:r w:rsidR="00804FB7">
        <w:rPr>
          <w:rFonts w:ascii="Times New Roman" w:eastAsia="Times New Roman" w:hAnsi="Times New Roman" w:cs="Times New Roman"/>
          <w:sz w:val="24"/>
          <w:szCs w:val="24"/>
        </w:rPr>
        <w:t xml:space="preserve">spp. </w:t>
      </w:r>
      <w:r w:rsidR="00D8535D" w:rsidRPr="007418CF">
        <w:rPr>
          <w:rFonts w:ascii="Times New Roman" w:eastAsia="Times New Roman" w:hAnsi="Times New Roman" w:cs="Times New Roman"/>
          <w:sz w:val="24"/>
          <w:szCs w:val="24"/>
        </w:rPr>
        <w:t xml:space="preserve">blooms in late August </w:t>
      </w:r>
      <w:r w:rsidR="006F5F57" w:rsidRPr="007418CF">
        <w:rPr>
          <w:rFonts w:ascii="Times New Roman" w:eastAsia="Times New Roman" w:hAnsi="Times New Roman" w:cs="Times New Roman"/>
          <w:sz w:val="24"/>
          <w:szCs w:val="24"/>
        </w:rPr>
        <w:fldChar w:fldCharType="begin"/>
      </w:r>
      <w:r w:rsidR="006F5F57" w:rsidRPr="007418CF">
        <w:rPr>
          <w:rFonts w:ascii="Times New Roman" w:eastAsia="Times New Roman" w:hAnsi="Times New Roman" w:cs="Times New Roman"/>
          <w:sz w:val="24"/>
          <w:szCs w:val="24"/>
        </w:rPr>
        <w:instrText xml:space="preserve"> ADDIN ZOTERO_ITEM CSL_CITATION {"citationID":"AqBQf0yK","properties":{"formattedCitation":"(Kozhov 1963)","plainCitation":"(Kozhov 1963)","noteIndex":0},"citationItems":[{"id":1670,"uris":["http://zotero.org/groups/332527/items/QAJQINVH"],"uri":["http://zotero.org/groups/332527/items/QAJQINVH"],"itemData":{"id":1670,"type":"book","number-of-pages":"344","publisher":"Springer Science &amp; Business Media","title":"Lake Baikal and its Life","author":[{"family":"Kozhov","given":"M.M."}],"issued":{"date-parts":[["1963"]]}}}],"schema":"https://github.com/citation-style-language/schema/raw/master/csl-citation.json"}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(Kozhov 1963)</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w:t>
      </w:r>
      <w:r w:rsidR="000307DE" w:rsidRPr="007418CF">
        <w:rPr>
          <w:rFonts w:ascii="Times New Roman" w:eastAsia="Times New Roman" w:hAnsi="Times New Roman" w:cs="Times New Roman"/>
          <w:sz w:val="24"/>
          <w:szCs w:val="24"/>
        </w:rPr>
        <w:t xml:space="preserve"> potentially confounding sewage signals with </w:t>
      </w:r>
      <w:r w:rsidR="00BF09EC" w:rsidRPr="007418CF">
        <w:rPr>
          <w:rFonts w:ascii="Times New Roman" w:eastAsia="Times New Roman" w:hAnsi="Times New Roman" w:cs="Times New Roman"/>
          <w:sz w:val="24"/>
          <w:szCs w:val="24"/>
        </w:rPr>
        <w:t xml:space="preserve">an </w:t>
      </w:r>
      <w:r w:rsidR="000307DE" w:rsidRPr="007418CF">
        <w:rPr>
          <w:rFonts w:ascii="Times New Roman" w:eastAsia="Times New Roman" w:hAnsi="Times New Roman" w:cs="Times New Roman"/>
          <w:sz w:val="24"/>
          <w:szCs w:val="24"/>
        </w:rPr>
        <w:t xml:space="preserve">annually occurring phenomenon. </w:t>
      </w:r>
      <w:r w:rsidR="007467FD">
        <w:rPr>
          <w:rFonts w:ascii="Times New Roman" w:eastAsia="Times New Roman" w:hAnsi="Times New Roman" w:cs="Times New Roman"/>
          <w:sz w:val="24"/>
          <w:szCs w:val="24"/>
        </w:rPr>
        <w:t>While the potential does exist for both diatoms and filamentous taxa to increase in numerical abundance with increasing</w:t>
      </w:r>
      <w:r w:rsidR="00804FB7">
        <w:rPr>
          <w:rFonts w:ascii="Times New Roman" w:eastAsia="Times New Roman" w:hAnsi="Times New Roman" w:cs="Times New Roman"/>
          <w:sz w:val="24"/>
          <w:szCs w:val="24"/>
        </w:rPr>
        <w:t xml:space="preserve"> sewage pollution</w:t>
      </w:r>
      <w:r w:rsidR="007467FD">
        <w:rPr>
          <w:rFonts w:ascii="Times New Roman" w:eastAsia="Times New Roman" w:hAnsi="Times New Roman" w:cs="Times New Roman"/>
          <w:sz w:val="24"/>
          <w:szCs w:val="24"/>
        </w:rPr>
        <w:t>, o</w:t>
      </w:r>
      <w:r w:rsidR="00D8535D" w:rsidRPr="007418CF">
        <w:rPr>
          <w:rFonts w:ascii="Times New Roman" w:eastAsia="Times New Roman" w:hAnsi="Times New Roman" w:cs="Times New Roman"/>
          <w:sz w:val="24"/>
          <w:szCs w:val="24"/>
        </w:rPr>
        <w:t xml:space="preserve">ur data </w:t>
      </w:r>
      <w:r w:rsidR="00CC0781" w:rsidRPr="007418CF">
        <w:rPr>
          <w:rFonts w:ascii="Times New Roman" w:eastAsia="Times New Roman" w:hAnsi="Times New Roman" w:cs="Times New Roman"/>
          <w:sz w:val="24"/>
          <w:szCs w:val="24"/>
        </w:rPr>
        <w:t xml:space="preserve">are consistent </w:t>
      </w:r>
      <w:r w:rsidR="007546C9" w:rsidRPr="007418CF">
        <w:rPr>
          <w:rFonts w:ascii="Times New Roman" w:eastAsia="Times New Roman" w:hAnsi="Times New Roman" w:cs="Times New Roman"/>
          <w:sz w:val="24"/>
          <w:szCs w:val="24"/>
        </w:rPr>
        <w:t xml:space="preserve">with </w:t>
      </w:r>
      <w:r w:rsidR="00271F4F" w:rsidRPr="007418CF">
        <w:rPr>
          <w:rFonts w:ascii="Times New Roman" w:eastAsia="Times New Roman" w:hAnsi="Times New Roman" w:cs="Times New Roman"/>
          <w:sz w:val="24"/>
          <w:szCs w:val="24"/>
        </w:rPr>
        <w:t xml:space="preserve">the </w:t>
      </w:r>
      <w:r w:rsidR="007546C9" w:rsidRPr="007418CF">
        <w:rPr>
          <w:rFonts w:ascii="Times New Roman" w:eastAsia="Times New Roman" w:hAnsi="Times New Roman" w:cs="Times New Roman"/>
          <w:sz w:val="24"/>
          <w:szCs w:val="24"/>
        </w:rPr>
        <w:t xml:space="preserve">results of </w:t>
      </w:r>
      <w:r w:rsidR="006F5F57" w:rsidRPr="007418CF">
        <w:rPr>
          <w:rFonts w:ascii="Times New Roman" w:eastAsia="Times New Roman" w:hAnsi="Times New Roman" w:cs="Times New Roman"/>
          <w:sz w:val="24"/>
          <w:szCs w:val="24"/>
        </w:rPr>
        <w:fldChar w:fldCharType="begin"/>
      </w:r>
      <w:r w:rsidR="00197C8D" w:rsidRPr="007418CF">
        <w:rPr>
          <w:rFonts w:ascii="Times New Roman" w:eastAsia="Times New Roman" w:hAnsi="Times New Roman" w:cs="Times New Roman"/>
          <w:sz w:val="24"/>
          <w:szCs w:val="24"/>
        </w:rPr>
        <w:instrText xml:space="preserve"> ADDIN ZOTERO_ITEM CSL_CITATION {"citationID":"XkX1Kbcm","properties":{"formattedCitation":"(Timoshkin et al. 2016)","plainCitation":"(Timoshkin et al. 2016)","dontUpdate":true,"noteIndex":0},"citationItems":[{"id":5,"uris":["http://zotero.org/users/2645460/items/NFAXQ2W2"],"uri":["http://zotero.org/users/2645460/items/NFAXQ2W2"],"itemData":{"id":5,"type":"article-journal","container-title":"Journal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 xml:space="preserve">Timoshkin et al. </w:t>
      </w:r>
      <w:r w:rsidR="007546C9" w:rsidRPr="007418CF">
        <w:rPr>
          <w:rFonts w:ascii="Times New Roman" w:hAnsi="Times New Roman" w:cs="Times New Roman"/>
          <w:sz w:val="24"/>
        </w:rPr>
        <w:t>(</w:t>
      </w:r>
      <w:r w:rsidR="006F5F57" w:rsidRPr="007418CF">
        <w:rPr>
          <w:rFonts w:ascii="Times New Roman" w:hAnsi="Times New Roman" w:cs="Times New Roman"/>
          <w:sz w:val="24"/>
        </w:rPr>
        <w:t>2016)</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7546C9" w:rsidRPr="007418CF">
        <w:rPr>
          <w:rFonts w:ascii="Times New Roman" w:eastAsia="Times New Roman" w:hAnsi="Times New Roman" w:cs="Times New Roman"/>
          <w:sz w:val="24"/>
          <w:szCs w:val="24"/>
        </w:rPr>
        <w:t>and show that relative</w:t>
      </w:r>
      <w:r w:rsidR="00D8535D" w:rsidRPr="007418CF">
        <w:rPr>
          <w:rFonts w:ascii="Times New Roman" w:eastAsia="Times New Roman" w:hAnsi="Times New Roman" w:cs="Times New Roman"/>
          <w:sz w:val="24"/>
          <w:szCs w:val="24"/>
        </w:rPr>
        <w:t xml:space="preserve"> abundance </w:t>
      </w:r>
      <w:r w:rsidR="007546C9" w:rsidRPr="007418CF">
        <w:rPr>
          <w:rFonts w:ascii="Times New Roman" w:eastAsia="Times New Roman" w:hAnsi="Times New Roman" w:cs="Times New Roman"/>
          <w:sz w:val="24"/>
          <w:szCs w:val="24"/>
        </w:rPr>
        <w:t xml:space="preserve">of filamentous algae </w:t>
      </w:r>
      <w:r w:rsidR="00D8535D" w:rsidRPr="007418CF">
        <w:rPr>
          <w:rFonts w:ascii="Times New Roman" w:eastAsia="Times New Roman" w:hAnsi="Times New Roman" w:cs="Times New Roman"/>
          <w:sz w:val="24"/>
          <w:szCs w:val="24"/>
        </w:rPr>
        <w:t>is greatest near areas of high</w:t>
      </w:r>
      <w:r w:rsidR="00EC3D3F" w:rsidRPr="007418CF">
        <w:rPr>
          <w:rFonts w:ascii="Times New Roman" w:eastAsia="Times New Roman" w:hAnsi="Times New Roman" w:cs="Times New Roman"/>
          <w:sz w:val="24"/>
          <w:szCs w:val="24"/>
        </w:rPr>
        <w:t>er</w:t>
      </w:r>
      <w:r w:rsidR="00D8535D" w:rsidRPr="007418CF">
        <w:rPr>
          <w:rFonts w:ascii="Times New Roman" w:eastAsia="Times New Roman" w:hAnsi="Times New Roman" w:cs="Times New Roman"/>
          <w:sz w:val="24"/>
          <w:szCs w:val="24"/>
        </w:rPr>
        <w:t xml:space="preserve"> lakeside development.</w:t>
      </w:r>
      <w:r w:rsidR="00030898" w:rsidRPr="007418CF">
        <w:rPr>
          <w:rFonts w:ascii="Times New Roman" w:eastAsia="Times New Roman" w:hAnsi="Times New Roman" w:cs="Times New Roman"/>
          <w:sz w:val="24"/>
          <w:szCs w:val="24"/>
        </w:rPr>
        <w:t xml:space="preserve"> </w:t>
      </w:r>
    </w:p>
    <w:p w14:paraId="5119E579" w14:textId="77777777" w:rsidR="00795293" w:rsidRPr="007418CF" w:rsidRDefault="00795293" w:rsidP="00F31B90">
      <w:pPr>
        <w:spacing w:line="480" w:lineRule="auto"/>
        <w:rPr>
          <w:rFonts w:ascii="Times New Roman" w:eastAsia="Times New Roman" w:hAnsi="Times New Roman" w:cs="Times New Roman"/>
          <w:sz w:val="24"/>
          <w:szCs w:val="24"/>
        </w:rPr>
      </w:pPr>
    </w:p>
    <w:p w14:paraId="734A2FC3" w14:textId="33198865" w:rsidR="00795293" w:rsidRPr="007418CF" w:rsidRDefault="00FB748C"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Even as </w:t>
      </w:r>
      <w:r w:rsidR="0091395E" w:rsidRPr="007418CF">
        <w:rPr>
          <w:rFonts w:ascii="Times New Roman" w:eastAsia="Times New Roman" w:hAnsi="Times New Roman" w:cs="Times New Roman"/>
          <w:sz w:val="24"/>
          <w:szCs w:val="24"/>
        </w:rPr>
        <w:t xml:space="preserve">community composition </w:t>
      </w:r>
      <w:r w:rsidR="004A1C07" w:rsidRPr="007418CF">
        <w:rPr>
          <w:rFonts w:ascii="Times New Roman" w:eastAsia="Times New Roman" w:hAnsi="Times New Roman" w:cs="Times New Roman"/>
          <w:sz w:val="24"/>
          <w:szCs w:val="24"/>
        </w:rPr>
        <w:t xml:space="preserve">shifted </w:t>
      </w:r>
      <w:r w:rsidR="0091395E" w:rsidRPr="007418CF">
        <w:rPr>
          <w:rFonts w:ascii="Times New Roman" w:eastAsia="Times New Roman" w:hAnsi="Times New Roman" w:cs="Times New Roman"/>
          <w:sz w:val="24"/>
          <w:szCs w:val="24"/>
        </w:rPr>
        <w:t xml:space="preserve">with increasing sewage indicator concentrations, periphyton </w:t>
      </w:r>
      <w:r w:rsidR="0091395E" w:rsidRPr="007418CF">
        <w:rPr>
          <w:rFonts w:ascii="Times New Roman" w:eastAsia="Times New Roman" w:hAnsi="Times New Roman" w:cs="Times New Roman"/>
          <w:sz w:val="24"/>
          <w:szCs w:val="24"/>
          <w:highlight w:val="white"/>
        </w:rPr>
        <w:t>δ</w:t>
      </w:r>
      <w:r w:rsidR="0091395E" w:rsidRPr="007418CF">
        <w:rPr>
          <w:rFonts w:ascii="Times New Roman" w:eastAsia="Times New Roman" w:hAnsi="Times New Roman" w:cs="Times New Roman"/>
          <w:sz w:val="24"/>
          <w:szCs w:val="24"/>
          <w:highlight w:val="white"/>
          <w:vertAlign w:val="superscript"/>
        </w:rPr>
        <w:t>15</w:t>
      </w:r>
      <w:r w:rsidR="0091395E" w:rsidRPr="007418CF">
        <w:rPr>
          <w:rFonts w:ascii="Times New Roman" w:eastAsia="Times New Roman" w:hAnsi="Times New Roman" w:cs="Times New Roman"/>
          <w:sz w:val="24"/>
          <w:szCs w:val="24"/>
          <w:highlight w:val="white"/>
        </w:rPr>
        <w:t xml:space="preserve">N </w:t>
      </w:r>
      <w:r w:rsidR="000A3259" w:rsidRPr="007418CF">
        <w:rPr>
          <w:rFonts w:ascii="Times New Roman" w:eastAsia="Times New Roman" w:hAnsi="Times New Roman" w:cs="Times New Roman"/>
          <w:sz w:val="24"/>
          <w:szCs w:val="24"/>
          <w:highlight w:val="white"/>
        </w:rPr>
        <w:t xml:space="preserve">values </w:t>
      </w:r>
      <w:r w:rsidR="0091395E" w:rsidRPr="007418CF">
        <w:rPr>
          <w:rFonts w:ascii="Times New Roman" w:eastAsia="Times New Roman" w:hAnsi="Times New Roman" w:cs="Times New Roman"/>
          <w:sz w:val="24"/>
          <w:szCs w:val="24"/>
          <w:highlight w:val="white"/>
        </w:rPr>
        <w:t xml:space="preserve">did not </w:t>
      </w:r>
      <w:r w:rsidR="00E04D43" w:rsidRPr="007418CF">
        <w:rPr>
          <w:rFonts w:ascii="Times New Roman" w:eastAsia="Times New Roman" w:hAnsi="Times New Roman" w:cs="Times New Roman"/>
          <w:sz w:val="24"/>
          <w:szCs w:val="24"/>
          <w:highlight w:val="white"/>
        </w:rPr>
        <w:t>differ along our transect</w:t>
      </w:r>
      <w:r w:rsidR="00795293" w:rsidRPr="007418CF">
        <w:rPr>
          <w:rFonts w:ascii="Times New Roman" w:eastAsia="Times New Roman" w:hAnsi="Times New Roman" w:cs="Times New Roman"/>
          <w:sz w:val="24"/>
          <w:szCs w:val="24"/>
          <w:highlight w:val="white"/>
        </w:rPr>
        <w:t>.</w:t>
      </w:r>
      <w:r w:rsidR="001E6425" w:rsidRPr="007418CF">
        <w:rPr>
          <w:rFonts w:ascii="Times New Roman" w:eastAsia="Times New Roman" w:hAnsi="Times New Roman" w:cs="Times New Roman"/>
          <w:sz w:val="24"/>
          <w:szCs w:val="24"/>
          <w:highlight w:val="white"/>
        </w:rPr>
        <w:t xml:space="preserve"> Previous studies in marine </w:t>
      </w:r>
      <w:r w:rsidR="00ED6B1A" w:rsidRPr="007418CF">
        <w:rPr>
          <w:rFonts w:ascii="Times New Roman" w:eastAsia="Times New Roman" w:hAnsi="Times New Roman" w:cs="Times New Roman"/>
          <w:sz w:val="24"/>
          <w:szCs w:val="24"/>
          <w:highlight w:val="white"/>
        </w:rPr>
        <w:fldChar w:fldCharType="begin"/>
      </w:r>
      <w:r w:rsidR="000B2F8A">
        <w:rPr>
          <w:rFonts w:ascii="Times New Roman" w:eastAsia="Times New Roman" w:hAnsi="Times New Roman" w:cs="Times New Roman"/>
          <w:sz w:val="24"/>
          <w:szCs w:val="24"/>
          <w:highlight w:val="white"/>
        </w:rPr>
        <w:instrText xml:space="preserve"> ADDIN ZOTERO_ITEM CSL_CITATION {"citationID":"ap394mjqq7","properties":{"formattedCitation":"(Gartner et al. 2002)","plainCitation":"(Gartner et al. 2002)","noteIndex":0},"citationItems":[{"id":3795,"uris":["http://zotero.org/users/2645460/items/6WS7JD46"],"uri":["http://zotero.org/users/2645460/items/6WS7JD46"],"itemData":{"id":3795,"type":"article-journal","abstract":"We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J."}],"issued":{"date-parts":[["2002"]]}}}],"schema":"https://github.com/citation-style-language/schema/raw/master/csl-citation.json"} </w:instrText>
      </w:r>
      <w:r w:rsidR="00ED6B1A" w:rsidRPr="007418CF">
        <w:rPr>
          <w:rFonts w:ascii="Times New Roman" w:eastAsia="Times New Roman" w:hAnsi="Times New Roman" w:cs="Times New Roman"/>
          <w:sz w:val="24"/>
          <w:szCs w:val="24"/>
          <w:highlight w:val="white"/>
        </w:rPr>
        <w:fldChar w:fldCharType="separate"/>
      </w:r>
      <w:r w:rsidR="000B2F8A" w:rsidRPr="000B2F8A">
        <w:rPr>
          <w:rFonts w:ascii="Times New Roman" w:hAnsi="Times New Roman" w:cs="Times New Roman"/>
          <w:sz w:val="24"/>
          <w:szCs w:val="24"/>
        </w:rPr>
        <w:t>(Gartner et al. 2002)</w:t>
      </w:r>
      <w:r w:rsidR="00ED6B1A" w:rsidRPr="007418CF">
        <w:rPr>
          <w:rFonts w:ascii="Times New Roman" w:eastAsia="Times New Roman" w:hAnsi="Times New Roman" w:cs="Times New Roman"/>
          <w:sz w:val="24"/>
          <w:szCs w:val="24"/>
          <w:highlight w:val="white"/>
        </w:rPr>
        <w:fldChar w:fldCharType="end"/>
      </w:r>
      <w:r w:rsidR="00ED6B1A" w:rsidRPr="007418CF">
        <w:rPr>
          <w:rFonts w:ascii="Times New Roman" w:eastAsia="Times New Roman" w:hAnsi="Times New Roman" w:cs="Times New Roman"/>
          <w:sz w:val="24"/>
          <w:szCs w:val="24"/>
          <w:highlight w:val="white"/>
        </w:rPr>
        <w:t xml:space="preserve"> </w:t>
      </w:r>
      <w:r w:rsidR="001E6425" w:rsidRPr="007418CF">
        <w:rPr>
          <w:rFonts w:ascii="Times New Roman" w:eastAsia="Times New Roman" w:hAnsi="Times New Roman" w:cs="Times New Roman"/>
          <w:sz w:val="24"/>
          <w:szCs w:val="24"/>
          <w:highlight w:val="white"/>
        </w:rPr>
        <w:t xml:space="preserve">and freshwater </w:t>
      </w:r>
      <w:r w:rsidR="001E6425" w:rsidRPr="007418CF">
        <w:rPr>
          <w:rFonts w:ascii="Times New Roman" w:eastAsia="Times New Roman" w:hAnsi="Times New Roman" w:cs="Times New Roman"/>
          <w:sz w:val="24"/>
          <w:szCs w:val="24"/>
          <w:highlight w:val="white"/>
        </w:rPr>
        <w:fldChar w:fldCharType="begin"/>
      </w:r>
      <w:r w:rsidR="000B2F8A">
        <w:rPr>
          <w:rFonts w:ascii="Times New Roman" w:eastAsia="Times New Roman" w:hAnsi="Times New Roman" w:cs="Times New Roman"/>
          <w:sz w:val="24"/>
          <w:szCs w:val="24"/>
          <w:highlight w:val="white"/>
        </w:rPr>
        <w:instrText xml:space="preserve"> ADDIN ZOTERO_ITEM CSL_CITATION {"citationID":"a1ontmcnvt1","properties":{"formattedCitation":"(Camilleri and Ozersky 2019)","plainCitation":"(Camilleri and Ozersky 2019)","noteIndex":0},"citationItems":[{"id":3889,"uris":["http://zotero.org/users/2645460/items/GKVHMSD2"],"uri":["http://zotero.org/users/2645460/items/GKVHMSD2"],"itemData":{"id":3889,"type":"article-journal","abstract":"Stable isotope ratios of carbon (δ13C) and nitrogen (δ15N) are frequently used to examine food web structure. Despite periphyton's importance to lake food webs, little is known about spatial variation of periphyton δ13C and δ15N values in the Great Lakes. We present periphyton δ13C and δ15N values from 28 sites the upper Great Lakes, including Lake Superior, the north shore of Lake Michigan, and Green Bay. We also examined variation in periphyton isotope values relative to several water quality parameters (TP, TN, TKN, NO3−, Kd) as well as periphyton C:N. There was a large range in both periphyton δ13C (range = 13.5‰) and δ15N (range = 10.2‰) among sites. Periphyton in more eutrophic sites had more depleted δ13C and more enriched δ15N compared to more oligotrophic sites. Our finding of high variability in periphyton isotope values in the Upper Great Lakes has implications for stable isotope-based reconstructions of food web structure.","container-title":"Journal of Great Lakes Research","DOI":"10.1016/j.jglr.2019.06.003","ISSN":"0380-1330","issue":"5","journalAbbreviation":"Journal of Great Lakes Research","language":"en","page":"986-990","source":"ScienceDirect","title":"Large variation in periphyton δ13C and δ15N values in the upper Great Lakes: Correlates and implications","title-short":"Large variation in periphyton δ13C and δ15N values in the upper Great Lakes","volume":"45","author":[{"family":"Camilleri","given":"Andrew C."},{"family":"Ozersky","given":"Ted"}],"issued":{"date-parts":[["2019",10,1]]}}}],"schema":"https://github.com/citation-style-language/schema/raw/master/csl-citation.json"} </w:instrText>
      </w:r>
      <w:r w:rsidR="001E6425" w:rsidRPr="007418CF">
        <w:rPr>
          <w:rFonts w:ascii="Times New Roman" w:eastAsia="Times New Roman" w:hAnsi="Times New Roman" w:cs="Times New Roman"/>
          <w:sz w:val="24"/>
          <w:szCs w:val="24"/>
          <w:highlight w:val="white"/>
        </w:rPr>
        <w:fldChar w:fldCharType="separate"/>
      </w:r>
      <w:r w:rsidR="000B2F8A" w:rsidRPr="000B2F8A">
        <w:rPr>
          <w:rFonts w:ascii="Times New Roman" w:hAnsi="Times New Roman" w:cs="Times New Roman"/>
          <w:sz w:val="24"/>
          <w:szCs w:val="24"/>
        </w:rPr>
        <w:t>(Camilleri and Ozersky 2019)</w:t>
      </w:r>
      <w:r w:rsidR="001E6425" w:rsidRPr="007418CF">
        <w:rPr>
          <w:rFonts w:ascii="Times New Roman" w:eastAsia="Times New Roman" w:hAnsi="Times New Roman" w:cs="Times New Roman"/>
          <w:sz w:val="24"/>
          <w:szCs w:val="24"/>
          <w:highlight w:val="white"/>
        </w:rPr>
        <w:fldChar w:fldCharType="end"/>
      </w:r>
      <w:r w:rsidR="001E6425" w:rsidRPr="007418CF">
        <w:rPr>
          <w:rFonts w:ascii="Times New Roman" w:eastAsia="Times New Roman" w:hAnsi="Times New Roman" w:cs="Times New Roman"/>
          <w:sz w:val="24"/>
          <w:szCs w:val="24"/>
          <w:highlight w:val="white"/>
        </w:rPr>
        <w:t xml:space="preserve"> systems have highlighted how sewage-associated δ</w:t>
      </w:r>
      <w:r w:rsidR="001E6425" w:rsidRPr="007418CF">
        <w:rPr>
          <w:rFonts w:ascii="Times New Roman" w:eastAsia="Times New Roman" w:hAnsi="Times New Roman" w:cs="Times New Roman"/>
          <w:sz w:val="24"/>
          <w:szCs w:val="24"/>
          <w:highlight w:val="white"/>
          <w:vertAlign w:val="superscript"/>
        </w:rPr>
        <w:t>15</w:t>
      </w:r>
      <w:r w:rsidR="001E6425" w:rsidRPr="007418CF">
        <w:rPr>
          <w:rFonts w:ascii="Times New Roman" w:eastAsia="Times New Roman" w:hAnsi="Times New Roman" w:cs="Times New Roman"/>
          <w:sz w:val="24"/>
          <w:szCs w:val="24"/>
          <w:highlight w:val="white"/>
        </w:rPr>
        <w:t xml:space="preserve">N can </w:t>
      </w:r>
      <w:r w:rsidR="000A3259" w:rsidRPr="007418CF">
        <w:rPr>
          <w:rFonts w:ascii="Times New Roman" w:eastAsia="Times New Roman" w:hAnsi="Times New Roman" w:cs="Times New Roman"/>
          <w:sz w:val="24"/>
          <w:szCs w:val="24"/>
          <w:highlight w:val="white"/>
        </w:rPr>
        <w:t>increase</w:t>
      </w:r>
      <w:r w:rsidR="004A1C07" w:rsidRPr="007418CF">
        <w:rPr>
          <w:rFonts w:ascii="Times New Roman" w:eastAsia="Times New Roman" w:hAnsi="Times New Roman" w:cs="Times New Roman"/>
          <w:sz w:val="24"/>
          <w:szCs w:val="24"/>
          <w:highlight w:val="white"/>
        </w:rPr>
        <w:t xml:space="preserve"> </w:t>
      </w:r>
      <w:r w:rsidR="00EC3D3F" w:rsidRPr="007418CF">
        <w:rPr>
          <w:rFonts w:ascii="Times New Roman" w:eastAsia="Times New Roman" w:hAnsi="Times New Roman" w:cs="Times New Roman"/>
          <w:sz w:val="24"/>
          <w:szCs w:val="24"/>
          <w:highlight w:val="white"/>
        </w:rPr>
        <w:t>in</w:t>
      </w:r>
      <w:r w:rsidR="001E6425" w:rsidRPr="007418CF">
        <w:rPr>
          <w:rFonts w:ascii="Times New Roman" w:eastAsia="Times New Roman" w:hAnsi="Times New Roman" w:cs="Times New Roman"/>
          <w:sz w:val="24"/>
          <w:szCs w:val="24"/>
          <w:highlight w:val="white"/>
        </w:rPr>
        <w:t xml:space="preserve"> algal </w:t>
      </w:r>
      <w:r w:rsidR="004A1C07" w:rsidRPr="007418CF">
        <w:rPr>
          <w:rFonts w:ascii="Times New Roman" w:eastAsia="Times New Roman" w:hAnsi="Times New Roman" w:cs="Times New Roman"/>
          <w:sz w:val="24"/>
          <w:szCs w:val="24"/>
          <w:highlight w:val="white"/>
        </w:rPr>
        <w:t xml:space="preserve">samples </w:t>
      </w:r>
      <w:r w:rsidR="001E6425" w:rsidRPr="007418CF">
        <w:rPr>
          <w:rFonts w:ascii="Times New Roman" w:eastAsia="Times New Roman" w:hAnsi="Times New Roman" w:cs="Times New Roman"/>
          <w:sz w:val="24"/>
          <w:szCs w:val="24"/>
          <w:highlight w:val="white"/>
        </w:rPr>
        <w:t xml:space="preserve">and </w:t>
      </w:r>
      <w:del w:id="776" w:author="Ted" w:date="2021-10-13T17:09:00Z">
        <w:r w:rsidR="001E6425" w:rsidRPr="007418CF" w:rsidDel="000E7EE0">
          <w:rPr>
            <w:rFonts w:ascii="Times New Roman" w:eastAsia="Times New Roman" w:hAnsi="Times New Roman" w:cs="Times New Roman"/>
            <w:sz w:val="24"/>
            <w:szCs w:val="24"/>
            <w:highlight w:val="white"/>
          </w:rPr>
          <w:delText xml:space="preserve">even </w:delText>
        </w:r>
      </w:del>
      <w:r w:rsidR="001E6425" w:rsidRPr="007418CF">
        <w:rPr>
          <w:rFonts w:ascii="Times New Roman" w:eastAsia="Times New Roman" w:hAnsi="Times New Roman" w:cs="Times New Roman"/>
          <w:sz w:val="24"/>
          <w:szCs w:val="24"/>
          <w:highlight w:val="white"/>
        </w:rPr>
        <w:t>through</w:t>
      </w:r>
      <w:del w:id="777" w:author="Ted" w:date="2021-10-13T17:09:00Z">
        <w:r w:rsidR="001E6425" w:rsidRPr="007418CF" w:rsidDel="000E7EE0">
          <w:rPr>
            <w:rFonts w:ascii="Times New Roman" w:eastAsia="Times New Roman" w:hAnsi="Times New Roman" w:cs="Times New Roman"/>
            <w:sz w:val="24"/>
            <w:szCs w:val="24"/>
            <w:highlight w:val="white"/>
          </w:rPr>
          <w:delText>out</w:delText>
        </w:r>
      </w:del>
      <w:r w:rsidR="001E6425" w:rsidRPr="007418CF">
        <w:rPr>
          <w:rFonts w:ascii="Times New Roman" w:eastAsia="Times New Roman" w:hAnsi="Times New Roman" w:cs="Times New Roman"/>
          <w:sz w:val="24"/>
          <w:szCs w:val="24"/>
          <w:highlight w:val="white"/>
        </w:rPr>
        <w:t xml:space="preserve"> the food web. </w:t>
      </w:r>
      <w:r w:rsidR="00585EED" w:rsidRPr="007418CF">
        <w:rPr>
          <w:rFonts w:ascii="Times New Roman" w:eastAsia="Times New Roman" w:hAnsi="Times New Roman" w:cs="Times New Roman"/>
          <w:sz w:val="24"/>
          <w:szCs w:val="24"/>
          <w:highlight w:val="white"/>
        </w:rPr>
        <w:t xml:space="preserve">Like PPCPs in our study, </w:t>
      </w:r>
      <w:r w:rsidR="00585EED" w:rsidRPr="007418CF">
        <w:rPr>
          <w:rFonts w:ascii="Times New Roman" w:eastAsia="Times New Roman" w:hAnsi="Times New Roman" w:cs="Times New Roman"/>
          <w:sz w:val="24"/>
          <w:szCs w:val="24"/>
        </w:rPr>
        <w:t>δ</w:t>
      </w:r>
      <w:r w:rsidR="00585EED" w:rsidRPr="007418CF">
        <w:rPr>
          <w:rFonts w:ascii="Times New Roman" w:eastAsia="Times New Roman" w:hAnsi="Times New Roman" w:cs="Times New Roman"/>
          <w:sz w:val="24"/>
          <w:szCs w:val="24"/>
          <w:vertAlign w:val="superscript"/>
        </w:rPr>
        <w:t>15</w:t>
      </w:r>
      <w:r w:rsidR="00585EED" w:rsidRPr="007418CF">
        <w:rPr>
          <w:rFonts w:ascii="Times New Roman" w:eastAsia="Times New Roman" w:hAnsi="Times New Roman" w:cs="Times New Roman"/>
          <w:sz w:val="24"/>
          <w:szCs w:val="24"/>
        </w:rPr>
        <w:t xml:space="preserve">N </w:t>
      </w:r>
      <w:r w:rsidR="000A3259" w:rsidRPr="007418CF">
        <w:rPr>
          <w:rFonts w:ascii="Times New Roman" w:eastAsia="Times New Roman" w:hAnsi="Times New Roman" w:cs="Times New Roman"/>
          <w:sz w:val="24"/>
          <w:szCs w:val="24"/>
        </w:rPr>
        <w:t xml:space="preserve">values </w:t>
      </w:r>
      <w:r w:rsidR="0025547E" w:rsidRPr="007418CF">
        <w:rPr>
          <w:rFonts w:ascii="Times New Roman" w:eastAsia="Times New Roman" w:hAnsi="Times New Roman" w:cs="Times New Roman"/>
          <w:sz w:val="24"/>
          <w:szCs w:val="24"/>
        </w:rPr>
        <w:t>are often</w:t>
      </w:r>
      <w:r w:rsidR="000A3259" w:rsidRPr="007418CF">
        <w:rPr>
          <w:rFonts w:ascii="Times New Roman" w:eastAsia="Times New Roman" w:hAnsi="Times New Roman" w:cs="Times New Roman"/>
          <w:sz w:val="24"/>
          <w:szCs w:val="24"/>
        </w:rPr>
        <w:t xml:space="preserve"> most enriched </w:t>
      </w:r>
      <w:r w:rsidR="00585EED" w:rsidRPr="007418CF">
        <w:rPr>
          <w:rFonts w:ascii="Times New Roman" w:eastAsia="Times New Roman" w:hAnsi="Times New Roman" w:cs="Times New Roman"/>
          <w:sz w:val="24"/>
          <w:szCs w:val="24"/>
        </w:rPr>
        <w:t xml:space="preserve">near the source of sewage pollution and </w:t>
      </w:r>
      <w:r w:rsidR="0025547E" w:rsidRPr="007418CF">
        <w:rPr>
          <w:rFonts w:ascii="Times New Roman" w:eastAsia="Times New Roman" w:hAnsi="Times New Roman" w:cs="Times New Roman"/>
          <w:sz w:val="24"/>
          <w:szCs w:val="24"/>
        </w:rPr>
        <w:t xml:space="preserve">can </w:t>
      </w:r>
      <w:r w:rsidR="00585EED" w:rsidRPr="007418CF">
        <w:rPr>
          <w:rFonts w:ascii="Times New Roman" w:eastAsia="Times New Roman" w:hAnsi="Times New Roman" w:cs="Times New Roman"/>
          <w:sz w:val="24"/>
          <w:szCs w:val="24"/>
        </w:rPr>
        <w:t xml:space="preserve">decrease over several kilometers </w:t>
      </w:r>
      <w:r w:rsidR="00585EED" w:rsidRPr="007418CF">
        <w:rPr>
          <w:rFonts w:ascii="Times New Roman" w:eastAsia="Times New Roman" w:hAnsi="Times New Roman" w:cs="Times New Roman"/>
          <w:sz w:val="24"/>
          <w:szCs w:val="24"/>
        </w:rPr>
        <w:fldChar w:fldCharType="begin"/>
      </w:r>
      <w:r w:rsidR="00585EED" w:rsidRPr="007418CF">
        <w:rPr>
          <w:rFonts w:ascii="Times New Roman" w:eastAsia="Times New Roman" w:hAnsi="Times New Roman" w:cs="Times New Roman"/>
          <w:sz w:val="24"/>
          <w:szCs w:val="24"/>
        </w:rPr>
        <w:instrText xml:space="preserve"> ADDIN ZOTERO_ITEM CSL_CITATION {"citationID":"zmySle8r","properties":{"formattedCitation":"(Savage and Elmgren 2004)","plainCitation":"(Savage and Elmgren 2004)","noteIndex":0},"citationItems":[{"id":3801,"uris":["http://zotero.org/users/2645460/items/YE2S4NCJ"],"uri":["http://zotero.org/users/2645460/items/YE2S4NCJ"],"itemData":{"id":3801,"type":"article-journal","abstract":"Nutrient discharges from sewage treatment plants can contribute significantly to coastal and estuarine eutrophication. To counter anthropogenic nitrogen (N) loads in a Baltic Sea coastal embayment, improved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85%) N removal was implemented in a tertiary sewage-treatment plant. This study used nitrogen stable-isotope ratios (δ15N) in attached brown macroalgae, Fucus vesiculosus, to map the change in the spatial extent of the influence of sewage-derived N. Elevated N content and δ15N values (δ15N = 8–9‰) suggest that sewage N was still traceable in algal tissues despite enhanced N removal from the effluent. However, the δ15N values decreased significantly with distance and approached background levels within 10–12 km of the outfall. Compared to a survey conducted in 1989, prior to enhanced N removal in the sewage treatment plant, macroalgae were 2.5–6‰ lower in δ15N values within 24 km from the outfall, demonstrating a decline in the importance of sewage-derived nutrients to macroalgae, particularly in the inner reaches of the bay. Beyond 25 km from the outfall, δ15N values were at background levels (δ15N = 4‰). Two-source mixing models estimate that the percentage sewage contribution to total algal N uptake in algae near the outfall was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40% in 1989 and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12% in 1999. Similarly, temporal variation in individual plants estimate that the percentage sewage N contribution to algae within 1 km from the outfall declined from &gt;40% in the mid-1990s to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20% in 2002. Nutrient budget calculations showed that F. vesiculosus is not an effective sink for N, assimilating only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3% of total annual N loads entering the bay.","container-title":"Ecological Applications","DOI":"10.1890/02-5396","ISSN":"1939-5582","issue":"2","language":"en","page":"517-526","source":"Wiley Online Library","title":"MACROALGAL (FUCUS VESICULOSUS) δ15N VALUES TRACE DECREASE IN SEWAGE INFLUENCE","volume":"14","author":[{"family":"Savage","given":"Candida"},{"family":"Elmgren","given":"Ragnar"}],"issued":{"date-parts":[["2004"]]}}}],"schema":"https://github.com/citation-style-language/schema/raw/master/csl-citation.json"} </w:instrText>
      </w:r>
      <w:r w:rsidR="00585EED" w:rsidRPr="007418CF">
        <w:rPr>
          <w:rFonts w:ascii="Times New Roman" w:eastAsia="Times New Roman" w:hAnsi="Times New Roman" w:cs="Times New Roman"/>
          <w:sz w:val="24"/>
          <w:szCs w:val="24"/>
        </w:rPr>
        <w:fldChar w:fldCharType="separate"/>
      </w:r>
      <w:r w:rsidR="00585EED" w:rsidRPr="007418CF">
        <w:rPr>
          <w:rFonts w:ascii="Times New Roman" w:hAnsi="Times New Roman" w:cs="Times New Roman"/>
          <w:sz w:val="24"/>
        </w:rPr>
        <w:t>(Savage and Elmgren 2004)</w:t>
      </w:r>
      <w:r w:rsidR="00585EED" w:rsidRPr="007418CF">
        <w:rPr>
          <w:rFonts w:ascii="Times New Roman" w:eastAsia="Times New Roman" w:hAnsi="Times New Roman" w:cs="Times New Roman"/>
          <w:sz w:val="24"/>
          <w:szCs w:val="24"/>
        </w:rPr>
        <w:fldChar w:fldCharType="end"/>
      </w:r>
      <w:r w:rsidR="00585EED" w:rsidRPr="007418CF">
        <w:rPr>
          <w:rFonts w:ascii="Times New Roman" w:eastAsia="Times New Roman" w:hAnsi="Times New Roman" w:cs="Times New Roman"/>
          <w:sz w:val="24"/>
          <w:szCs w:val="24"/>
        </w:rPr>
        <w:t xml:space="preserve">, with concentrations varying based </w:t>
      </w:r>
      <w:r w:rsidR="007B1520" w:rsidRPr="007418CF">
        <w:rPr>
          <w:rFonts w:ascii="Times New Roman" w:eastAsia="Times New Roman" w:hAnsi="Times New Roman" w:cs="Times New Roman"/>
          <w:sz w:val="24"/>
          <w:szCs w:val="24"/>
        </w:rPr>
        <w:t xml:space="preserve">on </w:t>
      </w:r>
      <w:r w:rsidR="00585EED" w:rsidRPr="007418CF">
        <w:rPr>
          <w:rFonts w:ascii="Times New Roman" w:eastAsia="Times New Roman" w:hAnsi="Times New Roman" w:cs="Times New Roman"/>
          <w:sz w:val="24"/>
          <w:szCs w:val="24"/>
        </w:rPr>
        <w:t xml:space="preserve">species-specific uptake rates and </w:t>
      </w:r>
      <w:r w:rsidR="00804FB7">
        <w:rPr>
          <w:rFonts w:ascii="Times New Roman" w:eastAsia="Times New Roman" w:hAnsi="Times New Roman" w:cs="Times New Roman"/>
          <w:sz w:val="24"/>
          <w:szCs w:val="24"/>
        </w:rPr>
        <w:t xml:space="preserve">mixing processes </w:t>
      </w:r>
      <w:r w:rsidR="00585EED" w:rsidRPr="007418CF">
        <w:rPr>
          <w:rFonts w:ascii="Times New Roman" w:eastAsia="Times New Roman" w:hAnsi="Times New Roman" w:cs="Times New Roman"/>
          <w:sz w:val="24"/>
          <w:szCs w:val="24"/>
        </w:rPr>
        <w:fldChar w:fldCharType="begin"/>
      </w:r>
      <w:r w:rsidR="00585EED" w:rsidRPr="007418CF">
        <w:rPr>
          <w:rFonts w:ascii="Times New Roman" w:eastAsia="Times New Roman" w:hAnsi="Times New Roman" w:cs="Times New Roman"/>
          <w:sz w:val="24"/>
          <w:szCs w:val="24"/>
        </w:rPr>
        <w:instrText xml:space="preserve"> ADDIN ZOTERO_ITEM CSL_CITATION {"citationID":"C2ivukHY","properties":{"formattedCitation":"(Gartner et al. 2002)","plainCitation":"(Gartner et al. 2002)","noteIndex":0},"citationItems":[{"id":3795,"uris":["http://zotero.org/users/2645460/items/6WS7JD46"],"uri":["http://zotero.org/users/2645460/items/6WS7JD46"],"itemData":{"id":3795,"type":"article-journal","abstract":"We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J."}],"issued":{"date-parts":[["2002"]]}}}],"schema":"https://github.com/citation-style-language/schema/raw/master/csl-citation.json"} </w:instrText>
      </w:r>
      <w:r w:rsidR="00585EED" w:rsidRPr="007418CF">
        <w:rPr>
          <w:rFonts w:ascii="Times New Roman" w:eastAsia="Times New Roman" w:hAnsi="Times New Roman" w:cs="Times New Roman"/>
          <w:sz w:val="24"/>
          <w:szCs w:val="24"/>
        </w:rPr>
        <w:fldChar w:fldCharType="separate"/>
      </w:r>
      <w:r w:rsidR="00585EED" w:rsidRPr="007418CF">
        <w:rPr>
          <w:rFonts w:ascii="Times New Roman" w:hAnsi="Times New Roman" w:cs="Times New Roman"/>
          <w:sz w:val="24"/>
        </w:rPr>
        <w:t>(Gartner et al. 2002)</w:t>
      </w:r>
      <w:r w:rsidR="00585EED" w:rsidRPr="007418CF">
        <w:rPr>
          <w:rFonts w:ascii="Times New Roman" w:eastAsia="Times New Roman" w:hAnsi="Times New Roman" w:cs="Times New Roman"/>
          <w:sz w:val="24"/>
          <w:szCs w:val="24"/>
        </w:rPr>
        <w:fldChar w:fldCharType="end"/>
      </w:r>
      <w:r w:rsidR="00585EED" w:rsidRPr="007418CF">
        <w:rPr>
          <w:rFonts w:ascii="Times New Roman" w:eastAsia="Times New Roman" w:hAnsi="Times New Roman" w:cs="Times New Roman"/>
          <w:sz w:val="24"/>
          <w:szCs w:val="24"/>
        </w:rPr>
        <w:t xml:space="preserve">. </w:t>
      </w:r>
      <w:r w:rsidR="00E04D43" w:rsidRPr="007418CF">
        <w:rPr>
          <w:rFonts w:ascii="Times New Roman" w:eastAsia="Times New Roman" w:hAnsi="Times New Roman" w:cs="Times New Roman"/>
          <w:sz w:val="24"/>
          <w:szCs w:val="24"/>
        </w:rPr>
        <w:t xml:space="preserve">While previous studies using </w:t>
      </w:r>
      <w:r w:rsidR="00E04D43" w:rsidRPr="007418CF">
        <w:rPr>
          <w:rFonts w:ascii="Times New Roman" w:eastAsia="Times New Roman" w:hAnsi="Times New Roman" w:cs="Times New Roman"/>
          <w:sz w:val="24"/>
          <w:szCs w:val="24"/>
          <w:highlight w:val="white"/>
        </w:rPr>
        <w:t>δ</w:t>
      </w:r>
      <w:r w:rsidR="00E04D43" w:rsidRPr="007418CF">
        <w:rPr>
          <w:rFonts w:ascii="Times New Roman" w:eastAsia="Times New Roman" w:hAnsi="Times New Roman" w:cs="Times New Roman"/>
          <w:sz w:val="24"/>
          <w:szCs w:val="24"/>
          <w:highlight w:val="white"/>
          <w:vertAlign w:val="superscript"/>
        </w:rPr>
        <w:t>15</w:t>
      </w:r>
      <w:r w:rsidR="00E04D43" w:rsidRPr="007418CF">
        <w:rPr>
          <w:rFonts w:ascii="Times New Roman" w:eastAsia="Times New Roman" w:hAnsi="Times New Roman" w:cs="Times New Roman"/>
          <w:sz w:val="24"/>
          <w:szCs w:val="24"/>
          <w:highlight w:val="white"/>
        </w:rPr>
        <w:t xml:space="preserve">N signatures in macroalgae and vascular macrophytes have successfully tracked sewage gradients </w:t>
      </w:r>
      <w:r w:rsidR="00E04D43"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{"citationID":"anECOs7u","properties":{"formattedCitation":"(Cole et al. 2004)","plainCitation":"(Cole et al. 2004)","noteIndex":0},"citationItems":[{"id":3803,"uris":["http://zotero.org/users/2645460/items/6E7PSA5V"],"uri":["http://zotero.org/users/2645460/items/6E7PSA5V"],"itemData":{"id":3803,"type":"article-journal","abstract":"Increased anthropogenic delivery of nutrients to water bodies, both freshwater and estuarine, has caused detrimental changes in habitat, food web structure, and nutrient cycling. Nitrogen-stable isotopes may be suitable indicators of such increased nutrient delivery. In this study, we looked at the differences in response of macrophyte delta15N values to anthropogenic N across different taxonomic groups and geographic regions to test a stable isotopic method for detecting anthropogenic impacts. Macrophyte delta15N values increased with wastewater input and water-column dissolved inorganic nitrogen (DIN) concentration. When macrophytes were divided into macroalgae and plants, they responded similarly to increases in wastewater N, although macroalgae was a more reliable indicator of both wastewater inputs and water-column DIN concentrations. Smooth cordgrass (Spartina alterniflora Loisel.) Delta15N increased uniformly with wastewater inputs across a geographic range. We used the relationship derived between S. alterniflora and relative wastewater load to predict wastewater loads in locations lacking quantitative land use data. The predictions matched well with known qualitative information, proving the use of a stable isotopic method for predicting wastewater input.","container-title":"Journal of Environmental Quality","DOI":"10.2134/jeq2004.1240","ISSN":"0047-2425","issue":"1","journalAbbreviation":"J. Environ. Qual.","language":"eng","note":"PMID: 14964366","page":"124-132","source":"PubMed","title":"Assessment of a delta15N isotopic method to indicate anthropogenic eutrophication in aquatic ecosystems","volume":"33","author":[{"family":"Cole","given":"Marci L."},{"family":"Valiela","given":"Ivan"},{"family":"Kroeger","given":"Kevin D."},{"family":"Tomasky","given":"Gabrielle L."},{"family":"Cebrian","given":"Just"},{"family":"Wigand","given":"Cathleen"},{"family":"McKinney","given":"Richard A."},{"family":"Grady","given":"Sara P."},{"family":"Carvalho da Silva","given":"Maria Helena"}],"issued":{"date-parts":[["2004",2]]}}}],"schema":"https://github.com/citation-style-language/schema/raw/master/csl-citation.json"} </w:instrText>
      </w:r>
      <w:r w:rsidR="00E04D43"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(Cole et al. 2004)</w:t>
      </w:r>
      <w:r w:rsidR="00E04D43" w:rsidRPr="007418CF">
        <w:rPr>
          <w:rFonts w:ascii="Times New Roman" w:eastAsia="Times New Roman" w:hAnsi="Times New Roman" w:cs="Times New Roman"/>
          <w:sz w:val="24"/>
          <w:szCs w:val="24"/>
          <w:highlight w:val="white"/>
        </w:rPr>
        <w:fldChar w:fldCharType="end"/>
      </w:r>
      <w:r w:rsidR="00E04D43" w:rsidRPr="007418CF">
        <w:rPr>
          <w:rFonts w:ascii="Times New Roman" w:eastAsia="Times New Roman" w:hAnsi="Times New Roman" w:cs="Times New Roman"/>
          <w:sz w:val="24"/>
          <w:szCs w:val="24"/>
          <w:highlight w:val="white"/>
        </w:rPr>
        <w:t>, periphyton δ</w:t>
      </w:r>
      <w:r w:rsidR="00E04D43" w:rsidRPr="007418CF">
        <w:rPr>
          <w:rFonts w:ascii="Times New Roman" w:eastAsia="Times New Roman" w:hAnsi="Times New Roman" w:cs="Times New Roman"/>
          <w:sz w:val="24"/>
          <w:szCs w:val="24"/>
          <w:highlight w:val="white"/>
          <w:vertAlign w:val="superscript"/>
        </w:rPr>
        <w:t>15</w:t>
      </w:r>
      <w:r w:rsidR="00E04D43" w:rsidRPr="007418CF">
        <w:rPr>
          <w:rFonts w:ascii="Times New Roman" w:eastAsia="Times New Roman" w:hAnsi="Times New Roman" w:cs="Times New Roman"/>
          <w:sz w:val="24"/>
          <w:szCs w:val="24"/>
          <w:highlight w:val="white"/>
        </w:rPr>
        <w:t xml:space="preserve">N as a sewage indicator </w:t>
      </w:r>
      <w:r w:rsidR="00205365" w:rsidRPr="007418CF">
        <w:rPr>
          <w:rFonts w:ascii="Times New Roman" w:eastAsia="Times New Roman" w:hAnsi="Times New Roman" w:cs="Times New Roman"/>
          <w:sz w:val="24"/>
          <w:szCs w:val="24"/>
          <w:highlight w:val="white"/>
        </w:rPr>
        <w:t xml:space="preserve">potentially </w:t>
      </w:r>
      <w:r w:rsidR="00E04D43" w:rsidRPr="007418CF">
        <w:rPr>
          <w:rFonts w:ascii="Times New Roman" w:eastAsia="Times New Roman" w:hAnsi="Times New Roman" w:cs="Times New Roman"/>
          <w:sz w:val="24"/>
          <w:szCs w:val="24"/>
          <w:highlight w:val="white"/>
        </w:rPr>
        <w:t xml:space="preserve">can be confounded by terrestrial </w:t>
      </w:r>
      <w:r w:rsidR="00DB467B" w:rsidRPr="007418CF">
        <w:rPr>
          <w:rFonts w:ascii="Times New Roman" w:eastAsia="Times New Roman" w:hAnsi="Times New Roman" w:cs="Times New Roman"/>
          <w:sz w:val="24"/>
          <w:szCs w:val="24"/>
          <w:highlight w:val="white"/>
        </w:rPr>
        <w:t>δ</w:t>
      </w:r>
      <w:r w:rsidR="00DB467B" w:rsidRPr="007418CF">
        <w:rPr>
          <w:rFonts w:ascii="Times New Roman" w:eastAsia="Times New Roman" w:hAnsi="Times New Roman" w:cs="Times New Roman"/>
          <w:sz w:val="24"/>
          <w:szCs w:val="24"/>
          <w:highlight w:val="white"/>
          <w:vertAlign w:val="superscript"/>
        </w:rPr>
        <w:t>15</w:t>
      </w:r>
      <w:r w:rsidR="00DB467B" w:rsidRPr="007418CF">
        <w:rPr>
          <w:rFonts w:ascii="Times New Roman" w:eastAsia="Times New Roman" w:hAnsi="Times New Roman" w:cs="Times New Roman"/>
          <w:sz w:val="24"/>
          <w:szCs w:val="24"/>
          <w:highlight w:val="white"/>
        </w:rPr>
        <w:t xml:space="preserve">N contributions </w:t>
      </w:r>
      <w:r w:rsidR="00C03D31" w:rsidRPr="007418CF">
        <w:rPr>
          <w:rFonts w:ascii="Times New Roman" w:eastAsia="Times New Roman" w:hAnsi="Times New Roman" w:cs="Times New Roman"/>
          <w:sz w:val="24"/>
          <w:szCs w:val="24"/>
          <w:highlight w:val="white"/>
        </w:rPr>
        <w:t xml:space="preserve">such as </w:t>
      </w:r>
      <w:del w:id="778" w:author="Ted" w:date="2021-10-13T17:09:00Z">
        <w:r w:rsidR="00C03D31" w:rsidRPr="007418CF" w:rsidDel="000E7EE0">
          <w:rPr>
            <w:rFonts w:ascii="Times New Roman" w:eastAsia="Times New Roman" w:hAnsi="Times New Roman" w:cs="Times New Roman"/>
            <w:sz w:val="24"/>
            <w:szCs w:val="24"/>
            <w:highlight w:val="white"/>
          </w:rPr>
          <w:delText>through</w:delText>
        </w:r>
        <w:r w:rsidR="00DB467B" w:rsidRPr="007418CF" w:rsidDel="000E7EE0">
          <w:rPr>
            <w:rFonts w:ascii="Times New Roman" w:eastAsia="Times New Roman" w:hAnsi="Times New Roman" w:cs="Times New Roman"/>
            <w:sz w:val="24"/>
            <w:szCs w:val="24"/>
            <w:highlight w:val="white"/>
          </w:rPr>
          <w:delText xml:space="preserve"> </w:delText>
        </w:r>
      </w:del>
      <w:r w:rsidR="00205365" w:rsidRPr="007418CF">
        <w:rPr>
          <w:rFonts w:ascii="Times New Roman" w:eastAsia="Times New Roman" w:hAnsi="Times New Roman" w:cs="Times New Roman"/>
          <w:sz w:val="24"/>
          <w:szCs w:val="24"/>
          <w:highlight w:val="white"/>
        </w:rPr>
        <w:t xml:space="preserve">agricultural </w:t>
      </w:r>
      <w:r w:rsidR="00DB467B" w:rsidRPr="007418CF">
        <w:rPr>
          <w:rFonts w:ascii="Times New Roman" w:eastAsia="Times New Roman" w:hAnsi="Times New Roman" w:cs="Times New Roman"/>
          <w:sz w:val="24"/>
          <w:szCs w:val="24"/>
          <w:highlight w:val="white"/>
        </w:rPr>
        <w:t>runoff</w:t>
      </w:r>
      <w:r w:rsidR="00E04D43" w:rsidRPr="007418CF">
        <w:rPr>
          <w:rFonts w:ascii="Times New Roman" w:eastAsia="Times New Roman" w:hAnsi="Times New Roman" w:cs="Times New Roman"/>
          <w:sz w:val="24"/>
          <w:szCs w:val="24"/>
          <w:highlight w:val="white"/>
        </w:rPr>
        <w:t xml:space="preserve"> </w:t>
      </w:r>
      <w:r w:rsidR="00E04D43"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{"citationID":"xmusSQRQ","properties":{"formattedCitation":"(Chang et al. 2012)","plainCitation":"(Chang et al. 2012)","noteIndex":0},"citationItems":[{"id":3806,"uris":["http://zotero.org/users/2645460/items/25E6VK73"],"uri":["http://zotero.org/users/2645460/items/25E6VK73"],"itemData":{"id":3806,"type":"article-journal","abstract":"Summary 1.?River food webs rely on two major food sources: autochthonous primary production within the river and allochthonous organic matter transferred to the river. We characterised the consumer communities and assessed the food sources of dominant consumers along a subtropical mountainous river (the Lanyang River of north-eastern Taiwan) at the catchment scale from the headwater to the estuary using natural abundances of stable carbon and nitrogen isotopes. 2.?The downstream transport of fine particulate organic matter (FPOM) was two orders of magnitude greater than that of coarse particulate organic matter (CPOM). Transport of both materials increased from the headwater and reached a maximum in the midstream reach. CPOM composition exhibited a gradual shift from leaves and branches in the headwater, an area characterised by high canopy cover, to algae in the midstream reaches and marsh plants in the downstream reaches. 3.?Consumer communities can be classified into two regional categories: the upland category in the headwater and upstream and midstream reaches and the lowland category comprised of samples from the downstream reach and estuary. The upland category revealed a clear and gradual seasonal shift in community composition, but a seasonal shift was not apparent for the lowland category. Nutrient concentrations and water temperature were the main factors explaining longitudinal and seasonal variations. 4.?The use of sources of organic matter by dominant consumers along the Lanyang River was primarily determined by their availability. Riparian C3 plants were the major food sources in the headwater, upstream reach and estuary, but the contribution of periphyton increased in the upper midstream reach where the river flows through an agricultural area. In the lower midstream and downstream reaches, the contribution of riparian C4 plants became dominant. 5.?The trophic transfer of organic materials in the Lanyang River may be influenced by the fast current velocity and by sewage nutrient loading in the river, both of which have important implications for predicting how the functioning of subtropical river food webs will respond to human-related changes in land use.","container-title":"Freshwater Biology","DOI":"10.1111/j.1365-2427.2012.02843.x","ISSN":"0046-5070","issue":"9","journalAbbreviation":"Freshwater Biology","page":"1839-1853","source":"ntserver1.wsulibs.wsu.edu (Atypon)","title":"Longitudinal variation in food sources and their use by aquatic fauna along a subtropical river in Taiwan","volume":"57","author":[{"family":"Chang","given":"Hao-Yen"},{"family":"Wu","given":"Sheng-Hai"},{"family":"Shao","given":"Kwang-Tsao"},{"family":"Kao","given":"Wen-Yuan"},{"family":"Maa","given":"Can-Jen W."},{"family":"Jan","given":"Rong-Quen"},{"family":"Liu","given":"Li-Lian"},{"family":"Tzeng","given":"Chyng-Shyan"},{"family":"Hwang","given":"Jiang-Shiou"},{"family":"Hsieh","given":"Hwey-Lian"},{"family":"Kao","given":"Shuh-Ji"},{"family":"Chen","given":"Yu-Kai"},{"family":"Lin","given":"Hsing-Juh"}],"issued":{"date-parts":[["2012",9,1]]}}}],"schema":"https://github.com/citation-style-language/schema/raw/master/csl-citation.json"} </w:instrText>
      </w:r>
      <w:r w:rsidR="00E04D43"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(Chang et al. 2012)</w:t>
      </w:r>
      <w:r w:rsidR="00E04D43" w:rsidRPr="007418CF">
        <w:rPr>
          <w:rFonts w:ascii="Times New Roman" w:eastAsia="Times New Roman" w:hAnsi="Times New Roman" w:cs="Times New Roman"/>
          <w:sz w:val="24"/>
          <w:szCs w:val="24"/>
          <w:highlight w:val="white"/>
        </w:rPr>
        <w:fldChar w:fldCharType="end"/>
      </w:r>
      <w:r w:rsidR="00E04D43" w:rsidRPr="007418CF">
        <w:rPr>
          <w:rFonts w:ascii="Times New Roman" w:eastAsia="Times New Roman" w:hAnsi="Times New Roman" w:cs="Times New Roman"/>
          <w:sz w:val="24"/>
          <w:szCs w:val="24"/>
          <w:highlight w:val="white"/>
        </w:rPr>
        <w:t xml:space="preserve">. </w:t>
      </w:r>
      <w:r w:rsidR="00DB467B" w:rsidRPr="007418CF">
        <w:rPr>
          <w:rFonts w:ascii="Times New Roman" w:eastAsia="Times New Roman" w:hAnsi="Times New Roman" w:cs="Times New Roman"/>
          <w:sz w:val="24"/>
          <w:szCs w:val="24"/>
          <w:highlight w:val="white"/>
        </w:rPr>
        <w:t>In our study, periphyton δ</w:t>
      </w:r>
      <w:r w:rsidR="00DB467B" w:rsidRPr="007418CF">
        <w:rPr>
          <w:rFonts w:ascii="Times New Roman" w:eastAsia="Times New Roman" w:hAnsi="Times New Roman" w:cs="Times New Roman"/>
          <w:sz w:val="24"/>
          <w:szCs w:val="24"/>
          <w:highlight w:val="white"/>
          <w:vertAlign w:val="superscript"/>
        </w:rPr>
        <w:t>15</w:t>
      </w:r>
      <w:r w:rsidR="00DB467B" w:rsidRPr="007418CF">
        <w:rPr>
          <w:rFonts w:ascii="Times New Roman" w:eastAsia="Times New Roman" w:hAnsi="Times New Roman" w:cs="Times New Roman"/>
          <w:sz w:val="24"/>
          <w:szCs w:val="24"/>
          <w:highlight w:val="white"/>
        </w:rPr>
        <w:t xml:space="preserve">N signatures </w:t>
      </w:r>
      <w:r w:rsidR="005F0ECE" w:rsidRPr="007418CF">
        <w:rPr>
          <w:rFonts w:ascii="Times New Roman" w:eastAsia="Times New Roman" w:hAnsi="Times New Roman" w:cs="Times New Roman"/>
          <w:sz w:val="24"/>
          <w:szCs w:val="24"/>
          <w:highlight w:val="white"/>
        </w:rPr>
        <w:t xml:space="preserve">may </w:t>
      </w:r>
      <w:r w:rsidR="00DB467B" w:rsidRPr="007418CF">
        <w:rPr>
          <w:rFonts w:ascii="Times New Roman" w:eastAsia="Times New Roman" w:hAnsi="Times New Roman" w:cs="Times New Roman"/>
          <w:sz w:val="24"/>
          <w:szCs w:val="24"/>
          <w:highlight w:val="white"/>
        </w:rPr>
        <w:t xml:space="preserve">be explained by </w:t>
      </w:r>
      <w:r w:rsidR="0091395E" w:rsidRPr="007418CF">
        <w:rPr>
          <w:rFonts w:ascii="Times New Roman" w:eastAsia="Times New Roman" w:hAnsi="Times New Roman" w:cs="Times New Roman"/>
          <w:sz w:val="24"/>
          <w:szCs w:val="24"/>
          <w:highlight w:val="white"/>
        </w:rPr>
        <w:t xml:space="preserve">periphyton’s typically high cell turnover rates </w:t>
      </w:r>
      <w:r w:rsidR="00DB467B" w:rsidRPr="007418CF">
        <w:rPr>
          <w:rFonts w:ascii="Times New Roman" w:eastAsia="Times New Roman" w:hAnsi="Times New Roman" w:cs="Times New Roman"/>
          <w:sz w:val="24"/>
          <w:szCs w:val="24"/>
          <w:highlight w:val="white"/>
        </w:rPr>
        <w:t xml:space="preserve">(e.g., days; </w:t>
      </w:r>
      <w:r w:rsidR="00DB467B" w:rsidRPr="007418CF">
        <w:rPr>
          <w:rFonts w:ascii="Times New Roman" w:eastAsia="Times New Roman" w:hAnsi="Times New Roman" w:cs="Times New Roman"/>
          <w:sz w:val="24"/>
          <w:szCs w:val="24"/>
          <w:highlight w:val="white"/>
        </w:rPr>
        <w:fldChar w:fldCharType="begin"/>
      </w:r>
      <w:r w:rsidR="00DB467B" w:rsidRPr="007418CF">
        <w:rPr>
          <w:rFonts w:ascii="Times New Roman" w:eastAsia="Times New Roman" w:hAnsi="Times New Roman" w:cs="Times New Roman"/>
          <w:sz w:val="24"/>
          <w:szCs w:val="24"/>
          <w:highlight w:val="white"/>
        </w:rPr>
        <w:instrText xml:space="preserve"> ADDIN ZOTERO_ITEM CSL_CITATION {"citationID":"CBev6GX4","properties":{"formattedCitation":"(Swamikannu and Hoagland 1989)","plainCitation":"(Swamikannu and Hoagland 1989)","dontUpdate":true,"noteIndex":0},"citationItems":[{"id":2709,"uris":["http://zotero.org/users/2645460/items/8RXCDUBH"],"uri":["http://zotero.org/users/2645460/items/8RXCDUBH"],"itemData":{"id":2709,"type":"article-journal","abstract":"Periphyton diversity was highest at low to intermediate levels of grazing by the freshwater snail Physella and suppressed at high grazer densities, in partial support of the intermediate disturbance hypothesis. For the first time, the response curve of algal biomass versus a range of snail densities was used to establish low, intermediate, and high levels of community disturbance. Physella densities corresponding to these levels were added to net enclosures in a small eutrophic pond, to examine differences in attached algal cell densities and diversity after 20 d. Algal standing crop was enhanced in low and depressed in intermediate and higher grazer treatments. Five categories of attached algal response to grazing were identified: (1) filamentous algae suppressed at high grazing pressure; (2) rosette or filamentous taxa suppressed at moderate to high levels of grazing; (3) algae resistant to grazing via sediment-associated recruitment; (4) low profile algae with highest densities at moderate grazing, and; (5) prostrately attached taxa enhanced at moderate and high grazing levels, in contrast to marine macroalgal communities, the primary mechanism mediating community response to different levels of grazing was the morphology of algal attachment.","container-title":"Canadian Journal of Fisheries and Aquatic Sciences","DOI":"10.1139/f89-215","ISSN":"0706-652X, 1205-7533","issue":"10","journalAbbreviation":"Can. J. Fish. Aquat. Sci.","language":"en","page":"1698-1704","source":"DOI.org (Crossref)","title":"Effects of Snail Grazing on the Diversity and Structure of a Periphyton Community in a Eutrophic Pond","volume":"46","author":[{"family":"Swamikannu","given":"Xavier"},{"family":"Hoagland","given":"Kyle D."}],"issued":{"date-parts":[["1989",10,1]]}}}],"schema":"https://github.com/citation-style-language/schema/raw/master/csl-citation.json"} </w:instrText>
      </w:r>
      <w:r w:rsidR="00DB467B" w:rsidRPr="007418CF">
        <w:rPr>
          <w:rFonts w:ascii="Times New Roman" w:eastAsia="Times New Roman" w:hAnsi="Times New Roman" w:cs="Times New Roman"/>
          <w:sz w:val="24"/>
          <w:szCs w:val="24"/>
          <w:highlight w:val="white"/>
        </w:rPr>
        <w:fldChar w:fldCharType="separate"/>
      </w:r>
      <w:r w:rsidR="00DB467B" w:rsidRPr="007418CF">
        <w:rPr>
          <w:rFonts w:ascii="Times New Roman" w:hAnsi="Times New Roman" w:cs="Times New Roman"/>
          <w:sz w:val="24"/>
          <w:highlight w:val="white"/>
        </w:rPr>
        <w:t>Swamikannu and Hoagland 1989)</w:t>
      </w:r>
      <w:r w:rsidR="00DB467B" w:rsidRPr="007418CF">
        <w:rPr>
          <w:rFonts w:ascii="Times New Roman" w:eastAsia="Times New Roman" w:hAnsi="Times New Roman" w:cs="Times New Roman"/>
          <w:sz w:val="24"/>
          <w:szCs w:val="24"/>
          <w:highlight w:val="white"/>
        </w:rPr>
        <w:fldChar w:fldCharType="end"/>
      </w:r>
      <w:r w:rsidR="00DB467B" w:rsidRPr="007418CF">
        <w:rPr>
          <w:rFonts w:ascii="Times New Roman" w:eastAsia="Times New Roman" w:hAnsi="Times New Roman" w:cs="Times New Roman"/>
          <w:sz w:val="24"/>
          <w:szCs w:val="24"/>
          <w:highlight w:val="white"/>
        </w:rPr>
        <w:t xml:space="preserve"> </w:t>
      </w:r>
      <w:ins w:id="779" w:author="Hampton, Stephanie" w:date="2021-12-08T19:36:00Z">
        <w:r w:rsidR="00D3161D">
          <w:rPr>
            <w:rFonts w:ascii="Times New Roman" w:eastAsia="Times New Roman" w:hAnsi="Times New Roman" w:cs="Times New Roman"/>
            <w:sz w:val="24"/>
            <w:szCs w:val="24"/>
            <w:highlight w:val="white"/>
          </w:rPr>
          <w:t xml:space="preserve">that </w:t>
        </w:r>
      </w:ins>
      <w:r w:rsidR="0091395E" w:rsidRPr="007418CF">
        <w:rPr>
          <w:rFonts w:ascii="Times New Roman" w:eastAsia="Times New Roman" w:hAnsi="Times New Roman" w:cs="Times New Roman"/>
          <w:sz w:val="24"/>
          <w:szCs w:val="24"/>
          <w:highlight w:val="white"/>
        </w:rPr>
        <w:t>dampen</w:t>
      </w:r>
      <w:ins w:id="780" w:author="Meyer, Michael Frederick" w:date="2022-01-10T10:18:00Z">
        <w:r w:rsidR="00445027">
          <w:rPr>
            <w:rFonts w:ascii="Times New Roman" w:eastAsia="Times New Roman" w:hAnsi="Times New Roman" w:cs="Times New Roman"/>
            <w:sz w:val="24"/>
            <w:szCs w:val="24"/>
            <w:highlight w:val="white"/>
          </w:rPr>
          <w:t>ed</w:t>
        </w:r>
      </w:ins>
      <w:del w:id="781" w:author="Hampton, Stephanie" w:date="2021-12-08T19:36:00Z">
        <w:r w:rsidR="00DB467B" w:rsidRPr="007418CF" w:rsidDel="00D3161D">
          <w:rPr>
            <w:rFonts w:ascii="Times New Roman" w:eastAsia="Times New Roman" w:hAnsi="Times New Roman" w:cs="Times New Roman"/>
            <w:sz w:val="24"/>
            <w:szCs w:val="24"/>
            <w:highlight w:val="white"/>
          </w:rPr>
          <w:delText>ing</w:delText>
        </w:r>
      </w:del>
      <w:r w:rsidR="0091395E" w:rsidRPr="007418CF">
        <w:rPr>
          <w:rFonts w:ascii="Times New Roman" w:eastAsia="Times New Roman" w:hAnsi="Times New Roman" w:cs="Times New Roman"/>
          <w:sz w:val="24"/>
          <w:szCs w:val="24"/>
          <w:highlight w:val="white"/>
        </w:rPr>
        <w:t xml:space="preserve"> isotopic patterns</w:t>
      </w:r>
      <w:r w:rsidR="00DB467B" w:rsidRPr="007418CF">
        <w:rPr>
          <w:rFonts w:ascii="Times New Roman" w:eastAsia="Times New Roman" w:hAnsi="Times New Roman" w:cs="Times New Roman"/>
          <w:sz w:val="24"/>
          <w:szCs w:val="24"/>
          <w:highlight w:val="white"/>
        </w:rPr>
        <w:t xml:space="preserve">, </w:t>
      </w:r>
      <w:r w:rsidR="001E1889" w:rsidRPr="007418CF">
        <w:rPr>
          <w:rFonts w:ascii="Times New Roman" w:eastAsia="Times New Roman" w:hAnsi="Times New Roman" w:cs="Times New Roman"/>
          <w:sz w:val="24"/>
          <w:szCs w:val="24"/>
          <w:highlight w:val="white"/>
        </w:rPr>
        <w:t>δ</w:t>
      </w:r>
      <w:r w:rsidR="001E1889" w:rsidRPr="007418CF">
        <w:rPr>
          <w:rFonts w:ascii="Times New Roman" w:eastAsia="Times New Roman" w:hAnsi="Times New Roman" w:cs="Times New Roman"/>
          <w:sz w:val="24"/>
          <w:szCs w:val="24"/>
          <w:highlight w:val="white"/>
          <w:vertAlign w:val="superscript"/>
        </w:rPr>
        <w:t>15</w:t>
      </w:r>
      <w:r w:rsidR="001E1889" w:rsidRPr="007418CF">
        <w:rPr>
          <w:rFonts w:ascii="Times New Roman" w:eastAsia="Times New Roman" w:hAnsi="Times New Roman" w:cs="Times New Roman"/>
          <w:sz w:val="24"/>
          <w:szCs w:val="24"/>
          <w:highlight w:val="white"/>
        </w:rPr>
        <w:t>N-</w:t>
      </w:r>
      <w:r w:rsidR="001E1889" w:rsidRPr="007418CF">
        <w:rPr>
          <w:rFonts w:ascii="Times New Roman" w:eastAsia="Times New Roman" w:hAnsi="Times New Roman" w:cs="Times New Roman"/>
          <w:sz w:val="24"/>
          <w:szCs w:val="24"/>
          <w:highlight w:val="white"/>
        </w:rPr>
        <w:lastRenderedPageBreak/>
        <w:t>accumulating algal taxa being grazed more readily by macroinvertebrates</w:t>
      </w:r>
      <w:r w:rsidR="00C03D31" w:rsidRPr="007418CF">
        <w:rPr>
          <w:rFonts w:ascii="Times New Roman" w:eastAsia="Times New Roman" w:hAnsi="Times New Roman" w:cs="Times New Roman"/>
          <w:sz w:val="24"/>
          <w:szCs w:val="24"/>
          <w:highlight w:val="white"/>
        </w:rPr>
        <w:t xml:space="preserve"> </w:t>
      </w:r>
      <w:r w:rsidR="00C03D31" w:rsidRPr="007418CF">
        <w:rPr>
          <w:rFonts w:ascii="Times New Roman" w:eastAsia="Times New Roman" w:hAnsi="Times New Roman" w:cs="Times New Roman"/>
          <w:sz w:val="24"/>
          <w:szCs w:val="24"/>
          <w:highlight w:val="white"/>
        </w:rPr>
        <w:fldChar w:fldCharType="begin"/>
      </w:r>
      <w:r w:rsidR="005F6DEA" w:rsidRPr="007418CF">
        <w:rPr>
          <w:rFonts w:ascii="Times New Roman" w:eastAsia="Times New Roman" w:hAnsi="Times New Roman" w:cs="Times New Roman"/>
          <w:sz w:val="24"/>
          <w:szCs w:val="24"/>
          <w:highlight w:val="white"/>
        </w:rPr>
        <w:instrText xml:space="preserve"> ADDIN ZOTERO_ITEM CSL_CITATION {"citationID":"i2yRcYyi","properties":{"formattedCitation":"(Rosenberger et al. 2008)","plainCitation":"(Rosenberger et al. 2008)","noteIndex":0},"citationItems":[{"id":313,"uris":["http://zotero.org/users/2645460/items/N9NPSZZU"],"uri":["http://zotero.org/users/2645460/items/N9NPSZZU"],"itemData":{"id":313,"type":"article-journal","container-title":"Freshwater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P."}],"issued":{"date-parts":[["2008",8]]}}}],"schema":"https://github.com/citation-style-language/schema/raw/master/csl-citation.json"} </w:instrText>
      </w:r>
      <w:r w:rsidR="00C03D31" w:rsidRPr="007418CF">
        <w:rPr>
          <w:rFonts w:ascii="Times New Roman" w:eastAsia="Times New Roman" w:hAnsi="Times New Roman" w:cs="Times New Roman"/>
          <w:sz w:val="24"/>
          <w:szCs w:val="24"/>
          <w:highlight w:val="white"/>
        </w:rPr>
        <w:fldChar w:fldCharType="separate"/>
      </w:r>
      <w:r w:rsidR="005F6DEA" w:rsidRPr="007418CF">
        <w:rPr>
          <w:rFonts w:ascii="Times New Roman" w:hAnsi="Times New Roman" w:cs="Times New Roman"/>
          <w:sz w:val="24"/>
          <w:highlight w:val="white"/>
        </w:rPr>
        <w:t>(Rosenberger et al. 2008)</w:t>
      </w:r>
      <w:r w:rsidR="00C03D31" w:rsidRPr="007418CF">
        <w:rPr>
          <w:rFonts w:ascii="Times New Roman" w:eastAsia="Times New Roman" w:hAnsi="Times New Roman" w:cs="Times New Roman"/>
          <w:sz w:val="24"/>
          <w:szCs w:val="24"/>
          <w:highlight w:val="white"/>
        </w:rPr>
        <w:fldChar w:fldCharType="end"/>
      </w:r>
      <w:r w:rsidR="001E1889" w:rsidRPr="007418CF">
        <w:rPr>
          <w:rFonts w:ascii="Times New Roman" w:eastAsia="Times New Roman" w:hAnsi="Times New Roman" w:cs="Times New Roman"/>
          <w:sz w:val="24"/>
          <w:szCs w:val="24"/>
          <w:highlight w:val="white"/>
        </w:rPr>
        <w:t xml:space="preserve">, or co-limitation dynamics between ammonium and nitrate </w:t>
      </w:r>
      <w:r w:rsidR="00094852" w:rsidRPr="007418CF">
        <w:rPr>
          <w:rFonts w:ascii="Times New Roman" w:eastAsia="Times New Roman" w:hAnsi="Times New Roman" w:cs="Times New Roman"/>
          <w:sz w:val="24"/>
          <w:szCs w:val="24"/>
          <w:highlight w:val="white"/>
        </w:rPr>
        <w:fldChar w:fldCharType="begin"/>
      </w:r>
      <w:r w:rsidR="00E207E2">
        <w:rPr>
          <w:rFonts w:ascii="Times New Roman" w:eastAsia="Times New Roman" w:hAnsi="Times New Roman" w:cs="Times New Roman"/>
          <w:sz w:val="24"/>
          <w:szCs w:val="24"/>
          <w:highlight w:val="white"/>
        </w:rPr>
        <w:instrText xml:space="preserve"> ADDIN ZOTERO_ITEM CSL_CITATION {"citationID":"agoripdkr2","properties":{"formattedCitation":"(Pi\\uc0\\u241{}\\uc0\\u243{}n-Gimate et al. 2009)","plainCitation":"(Piñón-Gimate et al. 2009)","noteIndex":0},"citationItems":[{"id":3814,"uris":["http://zotero.org/users/2645460/items/N3NX5TDQ"],"uri":["http://zotero.org/users/2645460/items/N3NX5TDQ"],"itemData":{"id":3814,"type":"article-journal","abstract":"Macroalgae blooms of Gracilaria vermiculophylla, Hypnea spinella and Spyridia ﬁlamentosa have been found in coastal lagoons in the SE Gulf of California. Agriculture, livestock, shrimp and poultry farms and sewage contribute anthropogenic nitrogen to the systems. The d15N of these sources, water column and macroalgae were studied in order to identify the N supply for macroalgae blooms. d15N of three species of macroalgae (4.3–13.6‰) were enriched compared to the water column (d15N—NO3À 3.7–6.8‰), probably because of fractioning from the macroalgae. d15N of POM (1.4–10.3‰) was similar to the water column but the relationship was unclear. Depending on the site, macroalgae showed different d15N values since some sites receive more or less inﬂuence from one given source of the associated watershed, which is reﬂected in the different d15N values of the macroalgae of the same system and in the relative contributions of the sources.","container-title":"Marine Pollution Bulletin","DOI":"10.1016/j.marpolbul.2009.04.004","ISSN":"0025326X","issue":"8","journalAbbreviation":"Marine Pollution Bulletin","language":"en","page":"1144-1151","source":"DOI.org (Crossref)","title":"Macroalgae blooms and δ15N in subtropical coastal lagoons from the Southeastern Gulf of California: Discrimination among agricultural, shrimp farm and sewage effluents","title-short":"Macroalgae blooms and δ15N in subtropical coastal lagoons from the Southeastern Gulf of California","volume":"58","author":[{"family":"Piñón-Gimate","given":"Alejandra"},{"family":"Soto-Jiménez","given":"Martín F."},{"family":"Ochoa-Izaguirre","given":"María Julia"},{"family":"García-Pagés","given":"Eynar"},{"family":"Páez-Osuna","given":"Federico"}],"issued":{"date-parts":[["2009",8]]}}}],"schema":"https://github.com/citation-style-language/schema/raw/master/csl-citation.json"} </w:instrText>
      </w:r>
      <w:r w:rsidR="00094852" w:rsidRPr="007418CF">
        <w:rPr>
          <w:rFonts w:ascii="Times New Roman" w:eastAsia="Times New Roman" w:hAnsi="Times New Roman" w:cs="Times New Roman"/>
          <w:sz w:val="24"/>
          <w:szCs w:val="24"/>
          <w:highlight w:val="white"/>
        </w:rPr>
        <w:fldChar w:fldCharType="separate"/>
      </w:r>
      <w:r w:rsidR="00E207E2" w:rsidRPr="00E207E2">
        <w:rPr>
          <w:rFonts w:ascii="Times New Roman" w:hAnsi="Times New Roman" w:cs="Times New Roman"/>
          <w:sz w:val="24"/>
          <w:szCs w:val="24"/>
        </w:rPr>
        <w:t>(Piñón-Gimate et al. 2009)</w:t>
      </w:r>
      <w:r w:rsidR="00094852" w:rsidRPr="007418CF">
        <w:rPr>
          <w:rFonts w:ascii="Times New Roman" w:eastAsia="Times New Roman" w:hAnsi="Times New Roman" w:cs="Times New Roman"/>
          <w:sz w:val="24"/>
          <w:szCs w:val="24"/>
          <w:highlight w:val="white"/>
        </w:rPr>
        <w:fldChar w:fldCharType="end"/>
      </w:r>
      <w:r w:rsidR="00094852" w:rsidRPr="007418CF">
        <w:rPr>
          <w:rFonts w:ascii="Times New Roman" w:eastAsia="Times New Roman" w:hAnsi="Times New Roman" w:cs="Times New Roman"/>
          <w:sz w:val="24"/>
          <w:szCs w:val="24"/>
          <w:highlight w:val="white"/>
        </w:rPr>
        <w:t>.</w:t>
      </w:r>
      <w:r w:rsidR="0091395E" w:rsidRPr="007418CF">
        <w:rPr>
          <w:rFonts w:ascii="Times New Roman" w:eastAsia="Times New Roman" w:hAnsi="Times New Roman" w:cs="Times New Roman"/>
          <w:sz w:val="24"/>
          <w:szCs w:val="24"/>
        </w:rPr>
        <w:t xml:space="preserve"> </w:t>
      </w:r>
    </w:p>
    <w:p w14:paraId="7B3E7B77" w14:textId="77777777" w:rsidR="00795293" w:rsidRPr="007418CF" w:rsidRDefault="00795293" w:rsidP="00F31B90">
      <w:pPr>
        <w:spacing w:line="480" w:lineRule="auto"/>
        <w:rPr>
          <w:rFonts w:ascii="Times New Roman" w:eastAsia="Times New Roman" w:hAnsi="Times New Roman" w:cs="Times New Roman"/>
          <w:sz w:val="24"/>
          <w:szCs w:val="24"/>
        </w:rPr>
      </w:pPr>
    </w:p>
    <w:p w14:paraId="3A5A905A" w14:textId="5C76FC04" w:rsidR="007E0747" w:rsidRPr="007418CF" w:rsidRDefault="0091395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Fatty acid analyses</w:t>
      </w:r>
      <w:r w:rsidR="000A325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suggested that</w:t>
      </w:r>
      <w:r w:rsidR="00030898" w:rsidRPr="007418CF">
        <w:rPr>
          <w:rFonts w:ascii="Times New Roman" w:eastAsia="Times New Roman" w:hAnsi="Times New Roman" w:cs="Times New Roman"/>
          <w:sz w:val="24"/>
          <w:szCs w:val="24"/>
        </w:rPr>
        <w:t xml:space="preserve"> chang</w:t>
      </w:r>
      <w:r w:rsidR="00FE5C0E" w:rsidRPr="007418CF">
        <w:rPr>
          <w:rFonts w:ascii="Times New Roman" w:eastAsia="Times New Roman" w:hAnsi="Times New Roman" w:cs="Times New Roman"/>
          <w:sz w:val="24"/>
          <w:szCs w:val="24"/>
        </w:rPr>
        <w:t xml:space="preserve">es in </w:t>
      </w:r>
      <w:r w:rsidR="00030898" w:rsidRPr="007418CF">
        <w:rPr>
          <w:rFonts w:ascii="Times New Roman" w:eastAsia="Times New Roman" w:hAnsi="Times New Roman" w:cs="Times New Roman"/>
          <w:sz w:val="24"/>
          <w:szCs w:val="24"/>
        </w:rPr>
        <w:t xml:space="preserve">periphyton community composition </w:t>
      </w:r>
      <w:r w:rsidR="00B1679D" w:rsidRPr="007418CF">
        <w:rPr>
          <w:rFonts w:ascii="Times New Roman" w:eastAsia="Times New Roman" w:hAnsi="Times New Roman" w:cs="Times New Roman"/>
          <w:sz w:val="24"/>
          <w:szCs w:val="24"/>
        </w:rPr>
        <w:t>altered</w:t>
      </w:r>
      <w:r w:rsidR="007E0747" w:rsidRPr="007418CF">
        <w:rPr>
          <w:rFonts w:ascii="Times New Roman" w:eastAsia="Times New Roman" w:hAnsi="Times New Roman" w:cs="Times New Roman"/>
          <w:sz w:val="24"/>
          <w:szCs w:val="24"/>
        </w:rPr>
        <w:t xml:space="preserve"> </w:t>
      </w:r>
      <w:r w:rsidR="00FE5C0E" w:rsidRPr="007418CF">
        <w:rPr>
          <w:rFonts w:ascii="Times New Roman" w:eastAsia="Times New Roman" w:hAnsi="Times New Roman" w:cs="Times New Roman"/>
          <w:sz w:val="24"/>
          <w:szCs w:val="24"/>
        </w:rPr>
        <w:t xml:space="preserve">the </w:t>
      </w:r>
      <w:r w:rsidR="007E0747" w:rsidRPr="007418CF">
        <w:rPr>
          <w:rFonts w:ascii="Times New Roman" w:eastAsia="Times New Roman" w:hAnsi="Times New Roman" w:cs="Times New Roman"/>
          <w:sz w:val="24"/>
          <w:szCs w:val="24"/>
        </w:rPr>
        <w:t>nutritional quality</w:t>
      </w:r>
      <w:r w:rsidR="00456A8D" w:rsidRPr="007418CF">
        <w:rPr>
          <w:rFonts w:ascii="Times New Roman" w:eastAsia="Times New Roman" w:hAnsi="Times New Roman" w:cs="Times New Roman"/>
          <w:sz w:val="24"/>
          <w:szCs w:val="24"/>
        </w:rPr>
        <w:t xml:space="preserve"> of </w:t>
      </w:r>
      <w:r w:rsidR="005F0ECE" w:rsidRPr="007418CF">
        <w:rPr>
          <w:rFonts w:ascii="Times New Roman" w:eastAsia="Times New Roman" w:hAnsi="Times New Roman" w:cs="Times New Roman"/>
          <w:sz w:val="24"/>
          <w:szCs w:val="24"/>
        </w:rPr>
        <w:t>periphyton</w:t>
      </w:r>
      <w:r w:rsidR="00456A8D" w:rsidRPr="007418CF">
        <w:rPr>
          <w:rFonts w:ascii="Times New Roman" w:eastAsia="Times New Roman" w:hAnsi="Times New Roman" w:cs="Times New Roman"/>
          <w:sz w:val="24"/>
          <w:szCs w:val="24"/>
        </w:rPr>
        <w:t xml:space="preserve"> across the pollution gradient</w:t>
      </w:r>
      <w:r w:rsidR="007E0747" w:rsidRPr="007418CF">
        <w:rPr>
          <w:rFonts w:ascii="Times New Roman" w:eastAsia="Times New Roman" w:hAnsi="Times New Roman" w:cs="Times New Roman"/>
          <w:sz w:val="24"/>
          <w:szCs w:val="24"/>
        </w:rPr>
        <w:t xml:space="preserve">. Periphyton fatty acid profiles from sites with higher sewage pollution had higher </w:t>
      </w:r>
      <w:r w:rsidR="00804FB7">
        <w:rPr>
          <w:rFonts w:ascii="Times New Roman" w:eastAsia="Times New Roman" w:hAnsi="Times New Roman" w:cs="Times New Roman"/>
          <w:sz w:val="24"/>
          <w:szCs w:val="24"/>
        </w:rPr>
        <w:t xml:space="preserve">cumulative </w:t>
      </w:r>
      <w:r w:rsidR="00E01916">
        <w:rPr>
          <w:rFonts w:ascii="Times New Roman" w:eastAsia="Times New Roman" w:hAnsi="Times New Roman" w:cs="Times New Roman"/>
          <w:sz w:val="24"/>
          <w:szCs w:val="24"/>
        </w:rPr>
        <w:t>proportions</w:t>
      </w:r>
      <w:r w:rsidR="00E01916" w:rsidRPr="007418CF">
        <w:rPr>
          <w:rFonts w:ascii="Times New Roman" w:eastAsia="Times New Roman" w:hAnsi="Times New Roman" w:cs="Times New Roman"/>
          <w:sz w:val="24"/>
          <w:szCs w:val="24"/>
        </w:rPr>
        <w:t xml:space="preserve"> </w:t>
      </w:r>
      <w:r w:rsidR="007E0747" w:rsidRPr="007418CF">
        <w:rPr>
          <w:rFonts w:ascii="Times New Roman" w:eastAsia="Times New Roman" w:hAnsi="Times New Roman" w:cs="Times New Roman"/>
          <w:sz w:val="24"/>
          <w:szCs w:val="24"/>
        </w:rPr>
        <w:t>of 18:3ω3</w:t>
      </w:r>
      <w:r w:rsidR="00911372" w:rsidRPr="007418CF">
        <w:rPr>
          <w:rFonts w:ascii="Times New Roman" w:eastAsia="Times New Roman" w:hAnsi="Times New Roman" w:cs="Times New Roman"/>
          <w:sz w:val="24"/>
          <w:szCs w:val="24"/>
        </w:rPr>
        <w:t>, 18:1ω9, 18:2ω6, and 16:0</w:t>
      </w:r>
      <w:r w:rsidR="00814CE9" w:rsidRPr="007418CF">
        <w:rPr>
          <w:rFonts w:ascii="Times New Roman" w:eastAsia="Times New Roman" w:hAnsi="Times New Roman" w:cs="Times New Roman"/>
          <w:sz w:val="24"/>
          <w:szCs w:val="24"/>
        </w:rPr>
        <w:t xml:space="preserve"> </w:t>
      </w:r>
      <w:r w:rsidR="007E0747" w:rsidRPr="007418CF">
        <w:rPr>
          <w:rFonts w:ascii="Times New Roman" w:eastAsia="Times New Roman" w:hAnsi="Times New Roman" w:cs="Times New Roman"/>
          <w:sz w:val="24"/>
          <w:szCs w:val="24"/>
        </w:rPr>
        <w:t xml:space="preserve">relative to </w:t>
      </w:r>
      <w:r w:rsidR="00804FB7">
        <w:rPr>
          <w:rFonts w:ascii="Times New Roman" w:eastAsia="Times New Roman" w:hAnsi="Times New Roman" w:cs="Times New Roman"/>
          <w:sz w:val="24"/>
          <w:szCs w:val="24"/>
        </w:rPr>
        <w:t xml:space="preserve">cumulative </w:t>
      </w:r>
      <w:r w:rsidR="007E0747" w:rsidRPr="007418CF">
        <w:rPr>
          <w:rFonts w:ascii="Times New Roman" w:eastAsia="Times New Roman" w:hAnsi="Times New Roman" w:cs="Times New Roman"/>
          <w:sz w:val="24"/>
          <w:szCs w:val="24"/>
        </w:rPr>
        <w:t>20:5ω3</w:t>
      </w:r>
      <w:r w:rsidR="00205365" w:rsidRPr="007418CF">
        <w:rPr>
          <w:rFonts w:ascii="Times New Roman" w:eastAsia="Times New Roman" w:hAnsi="Times New Roman" w:cs="Times New Roman"/>
          <w:sz w:val="24"/>
          <w:szCs w:val="24"/>
        </w:rPr>
        <w:t>,</w:t>
      </w:r>
      <w:r w:rsidR="007E0747" w:rsidRPr="007418CF">
        <w:rPr>
          <w:rFonts w:ascii="Times New Roman" w:eastAsia="Times New Roman" w:hAnsi="Times New Roman" w:cs="Times New Roman"/>
          <w:sz w:val="24"/>
          <w:szCs w:val="24"/>
        </w:rPr>
        <w:t xml:space="preserve"> </w:t>
      </w:r>
      <w:r w:rsidR="00911372" w:rsidRPr="007418CF">
        <w:rPr>
          <w:rFonts w:ascii="Times New Roman" w:eastAsia="Times New Roman" w:hAnsi="Times New Roman" w:cs="Times New Roman"/>
          <w:sz w:val="24"/>
          <w:szCs w:val="24"/>
        </w:rPr>
        <w:t>16</w:t>
      </w:r>
      <w:r w:rsidR="00205365" w:rsidRPr="007418CF">
        <w:rPr>
          <w:rFonts w:ascii="Times New Roman" w:eastAsia="Times New Roman" w:hAnsi="Times New Roman" w:cs="Times New Roman"/>
          <w:sz w:val="24"/>
          <w:szCs w:val="24"/>
        </w:rPr>
        <w:t>:</w:t>
      </w:r>
      <w:r w:rsidR="00911372" w:rsidRPr="007418CF">
        <w:rPr>
          <w:rFonts w:ascii="Times New Roman" w:eastAsia="Times New Roman" w:hAnsi="Times New Roman" w:cs="Times New Roman"/>
          <w:sz w:val="24"/>
          <w:szCs w:val="24"/>
        </w:rPr>
        <w:t>1</w:t>
      </w:r>
      <w:r w:rsidR="00205365" w:rsidRPr="007418CF">
        <w:rPr>
          <w:rFonts w:ascii="Times New Roman" w:eastAsia="Times New Roman" w:hAnsi="Times New Roman" w:cs="Times New Roman"/>
          <w:sz w:val="24"/>
          <w:szCs w:val="24"/>
        </w:rPr>
        <w:t>ω</w:t>
      </w:r>
      <w:r w:rsidR="00911372" w:rsidRPr="007418CF">
        <w:rPr>
          <w:rFonts w:ascii="Times New Roman" w:eastAsia="Times New Roman" w:hAnsi="Times New Roman" w:cs="Times New Roman"/>
          <w:sz w:val="24"/>
          <w:szCs w:val="24"/>
        </w:rPr>
        <w:t>7</w:t>
      </w:r>
      <w:r w:rsidR="00205365" w:rsidRPr="007418CF">
        <w:rPr>
          <w:rFonts w:ascii="Times New Roman" w:eastAsia="Times New Roman" w:hAnsi="Times New Roman" w:cs="Times New Roman"/>
          <w:sz w:val="24"/>
          <w:szCs w:val="24"/>
        </w:rPr>
        <w:t xml:space="preserve">, </w:t>
      </w:r>
      <w:r w:rsidR="00911372" w:rsidRPr="007418CF">
        <w:rPr>
          <w:rFonts w:ascii="Times New Roman" w:eastAsia="Times New Roman" w:hAnsi="Times New Roman" w:cs="Times New Roman"/>
          <w:sz w:val="24"/>
          <w:szCs w:val="24"/>
        </w:rPr>
        <w:t>16:0, and 14:0</w:t>
      </w:r>
      <w:r w:rsidR="00814CE9" w:rsidRPr="007418CF">
        <w:rPr>
          <w:rFonts w:ascii="Times New Roman" w:eastAsia="Times New Roman" w:hAnsi="Times New Roman" w:cs="Times New Roman"/>
          <w:sz w:val="24"/>
          <w:szCs w:val="24"/>
        </w:rPr>
        <w:t xml:space="preserve"> </w:t>
      </w:r>
      <w:r w:rsidR="007E0747" w:rsidRPr="007418CF">
        <w:rPr>
          <w:rFonts w:ascii="Times New Roman" w:eastAsia="Times New Roman" w:hAnsi="Times New Roman" w:cs="Times New Roman"/>
          <w:sz w:val="24"/>
          <w:szCs w:val="24"/>
        </w:rPr>
        <w:t>fatty acid</w:t>
      </w:r>
      <w:r w:rsidR="00E0219C">
        <w:rPr>
          <w:rFonts w:ascii="Times New Roman" w:eastAsia="Times New Roman" w:hAnsi="Times New Roman" w:cs="Times New Roman"/>
          <w:sz w:val="24"/>
          <w:szCs w:val="24"/>
        </w:rPr>
        <w:t xml:space="preserve"> </w:t>
      </w:r>
      <w:r w:rsidR="00247590">
        <w:rPr>
          <w:rFonts w:ascii="Times New Roman" w:eastAsia="Times New Roman" w:hAnsi="Times New Roman" w:cs="Times New Roman"/>
          <w:sz w:val="24"/>
          <w:szCs w:val="24"/>
        </w:rPr>
        <w:t>proportions</w:t>
      </w:r>
      <w:r w:rsidR="007E0747"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T</w:t>
      </w:r>
      <w:r w:rsidR="007E0747" w:rsidRPr="007418CF">
        <w:rPr>
          <w:rFonts w:ascii="Times New Roman" w:eastAsia="Times New Roman" w:hAnsi="Times New Roman" w:cs="Times New Roman"/>
          <w:sz w:val="24"/>
          <w:szCs w:val="24"/>
        </w:rPr>
        <w:t xml:space="preserve">his pattern likely reflects the higher abundance of green algae relative to diatoms </w:t>
      </w:r>
      <w:r w:rsidR="007E0747" w:rsidRPr="007418CF">
        <w:rPr>
          <w:rFonts w:ascii="Times New Roman" w:eastAsia="Times New Roman" w:hAnsi="Times New Roman" w:cs="Times New Roman"/>
          <w:sz w:val="24"/>
          <w:szCs w:val="24"/>
        </w:rPr>
        <w:fldChar w:fldCharType="begin"/>
      </w:r>
      <w:r w:rsidR="00AA5C21">
        <w:rPr>
          <w:rFonts w:ascii="Times New Roman" w:eastAsia="Times New Roman" w:hAnsi="Times New Roman" w:cs="Times New Roman"/>
          <w:sz w:val="24"/>
          <w:szCs w:val="24"/>
        </w:rPr>
        <w:instrText xml:space="preserve"> ADDIN ZOTERO_ITEM CSL_CITATION {"citationID":"a2ddo61flid","properties":{"formattedCitation":"(Osipova et al. 2009; Galloway and Winder 2015; Shishlyannikov et al. 2018)","plainCitation":"(Osipova et al. 2009; Galloway and Winder 2015; Shishlyannikov et al. 2018)","noteIndex":0},"citationItems":[{"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E."},{"family":"Winder","given":"Monika"}],"issued":{"date-parts":[["2015",6,15]]}}},{"id":3939,"uris":["http://zotero.org/users/2645460/items/XRUBREWZ"],"uri":["http://zotero.org/users/2645460/items/XRUBREWZ"],"itemData":{"id":3939,"type":"article-journal","abstract":"Recent changes in phytoplankton community in Lake Baikal suggest the reduction in bloom of endemic diatoms takes place. How much these changes affect primary production remains unknown. Fatty acids are suitable biomarkers of the phytoplankton food quality. In our work we present the data of the qualitative and quantitative analysis of fatty acids (FA) in net samples of Lake Baikal phytoplankton. According to microscopic analysis of the samples the main phytoplankton groups were diatoms (Bacillarophyceae), golden algae (Chrysophyceae), green algae (Chlorophyceae), and Dinophytes (Dinophyceae). Visual quantification of cells showed that Synedra acus subsp. radians, Aulacoseira islandica, Synedra ulna, and Aulacoseira baicalensis were dominant diatom species. The first three species are cosmopolitan and the last one is endemic. Gas chromatography–mass spectrometry analysis revealed that the fatty acid biomarker values reflect changes in phytoplankton community structure in Lake Baikal. The trophic markers of the phytoplankton dominated by endemic A. baicalensis were higher compared to the phytoplankton dominated by cosmopolitan S. acus subsp. radians. The long-chain essential FA (LCEFA, %DW) and FA-based food quality index (FQI) for endemic assemblage were 1.85 and 0.75, while for the cosmopolitan assemblage −0.70 and 0.28, correspondingly. Our data suggest that reduction in bloom of endemic A. baicalensis may negatively affect the Lake Baikal ecosystem due to probable lower LCEFA production and, consequently, lower total productivity of the lake.","container-title":"Ecological Indicators","DOI":"10.1016/j.ecolind.2017.11.052","ISSN":"1470-160X","journalAbbreviation":"Ecological Indicators","language":"en","page":"878-886","source":"ScienceDirect","title":"Fatty acid trophic markers in Lake Baikal phytoplankton: A comparison of endemic and cosmopolitan diatom-dominated phytoplankton assemblages","title-short":"Fatty acid trophic markers in Lake Baikal phytoplankton","volume":"85","author":[{"family":"Shishlyannikov","given":"Sergey M."},{"family":"Nikonova","given":"Alyona A."},{"family":"Bukin","given":"Yuri S."},{"family":"Gorshkov","given":"Alexander G."}],"issued":{"date-parts":[["2018",2,1]]}}}],"schema":"https://github.com/citation-style-language/schema/raw/master/csl-citation.json"} </w:instrText>
      </w:r>
      <w:r w:rsidR="007E0747" w:rsidRPr="007418CF">
        <w:rPr>
          <w:rFonts w:ascii="Times New Roman" w:eastAsia="Times New Roman" w:hAnsi="Times New Roman" w:cs="Times New Roman"/>
          <w:sz w:val="24"/>
          <w:szCs w:val="24"/>
        </w:rPr>
        <w:fldChar w:fldCharType="separate"/>
      </w:r>
      <w:r w:rsidR="00AA5C21" w:rsidRPr="00AA5C21">
        <w:rPr>
          <w:rFonts w:ascii="Times New Roman" w:hAnsi="Times New Roman" w:cs="Times New Roman"/>
          <w:sz w:val="24"/>
          <w:szCs w:val="24"/>
        </w:rPr>
        <w:t>(Osipova et al. 2009; Galloway and Winder 2015; Shishlyannikov et al. 2018)</w:t>
      </w:r>
      <w:r w:rsidR="007E0747" w:rsidRPr="007418CF">
        <w:rPr>
          <w:rFonts w:ascii="Times New Roman" w:eastAsia="Times New Roman" w:hAnsi="Times New Roman" w:cs="Times New Roman"/>
          <w:sz w:val="24"/>
          <w:szCs w:val="24"/>
        </w:rPr>
        <w:fldChar w:fldCharType="end"/>
      </w:r>
      <w:r w:rsidR="00911372" w:rsidRPr="007418CF">
        <w:rPr>
          <w:rFonts w:ascii="Times New Roman" w:eastAsia="Times New Roman" w:hAnsi="Times New Roman" w:cs="Times New Roman"/>
          <w:sz w:val="24"/>
          <w:szCs w:val="24"/>
        </w:rPr>
        <w:t xml:space="preserve">, which we observed from our periphyton </w:t>
      </w:r>
      <w:r w:rsidR="00814CE9" w:rsidRPr="007418CF">
        <w:rPr>
          <w:rFonts w:ascii="Times New Roman" w:eastAsia="Times New Roman" w:hAnsi="Times New Roman" w:cs="Times New Roman"/>
          <w:sz w:val="24"/>
          <w:szCs w:val="24"/>
        </w:rPr>
        <w:t>community composition</w:t>
      </w:r>
      <w:r w:rsidR="00911372" w:rsidRPr="007418CF">
        <w:rPr>
          <w:rFonts w:ascii="Times New Roman" w:eastAsia="Times New Roman" w:hAnsi="Times New Roman" w:cs="Times New Roman"/>
          <w:sz w:val="24"/>
          <w:szCs w:val="24"/>
        </w:rPr>
        <w:t xml:space="preserve"> analysis (Figure </w:t>
      </w:r>
      <w:ins w:id="782" w:author="Meyer, Michael Frederick" w:date="2021-09-24T14:47:00Z">
        <w:r w:rsidR="00A03A85">
          <w:rPr>
            <w:rFonts w:ascii="Times New Roman" w:eastAsia="Times New Roman" w:hAnsi="Times New Roman" w:cs="Times New Roman"/>
            <w:sz w:val="24"/>
            <w:szCs w:val="24"/>
          </w:rPr>
          <w:t>3A</w:t>
        </w:r>
      </w:ins>
      <w:del w:id="783" w:author="Meyer, Michael Frederick" w:date="2021-08-19T13:46:00Z">
        <w:r w:rsidR="00814CE9" w:rsidRPr="007418CF" w:rsidDel="00A871AB">
          <w:rPr>
            <w:rFonts w:ascii="Times New Roman" w:eastAsia="Times New Roman" w:hAnsi="Times New Roman" w:cs="Times New Roman"/>
            <w:sz w:val="24"/>
            <w:szCs w:val="24"/>
          </w:rPr>
          <w:delText>3</w:delText>
        </w:r>
      </w:del>
      <w:r w:rsidR="00911372" w:rsidRPr="007418CF">
        <w:rPr>
          <w:rFonts w:ascii="Times New Roman" w:eastAsia="Times New Roman" w:hAnsi="Times New Roman" w:cs="Times New Roman"/>
          <w:sz w:val="24"/>
          <w:szCs w:val="24"/>
        </w:rPr>
        <w:t>)</w:t>
      </w:r>
      <w:r w:rsidR="007E0747" w:rsidRPr="007418CF">
        <w:rPr>
          <w:rFonts w:ascii="Times New Roman" w:eastAsia="Times New Roman" w:hAnsi="Times New Roman" w:cs="Times New Roman"/>
          <w:sz w:val="24"/>
          <w:szCs w:val="24"/>
        </w:rPr>
        <w:t xml:space="preserve">. </w:t>
      </w:r>
      <w:r w:rsidR="00C842B9" w:rsidRPr="007418CF">
        <w:rPr>
          <w:rFonts w:ascii="Times New Roman" w:eastAsia="Times New Roman" w:hAnsi="Times New Roman" w:cs="Times New Roman"/>
          <w:sz w:val="24"/>
          <w:szCs w:val="24"/>
          <w:highlight w:val="white"/>
        </w:rPr>
        <w:t>Together,</w:t>
      </w:r>
      <w:r w:rsidR="000A3259" w:rsidRPr="007418CF">
        <w:rPr>
          <w:rFonts w:ascii="Times New Roman" w:eastAsia="Times New Roman" w:hAnsi="Times New Roman" w:cs="Times New Roman"/>
          <w:sz w:val="24"/>
          <w:szCs w:val="24"/>
          <w:highlight w:val="white"/>
        </w:rPr>
        <w:t xml:space="preserve"> our periphyton composition and fatty acid </w:t>
      </w:r>
      <w:r w:rsidR="00C842B9" w:rsidRPr="007418CF">
        <w:rPr>
          <w:rFonts w:ascii="Times New Roman" w:eastAsia="Times New Roman" w:hAnsi="Times New Roman" w:cs="Times New Roman"/>
          <w:sz w:val="24"/>
          <w:szCs w:val="24"/>
          <w:highlight w:val="white"/>
        </w:rPr>
        <w:t xml:space="preserve">results suggest that Baikal’s nearshore periphyton communities near human lakeside developments are more dominated by filamentous </w:t>
      </w:r>
      <w:r w:rsidR="00456A8D" w:rsidRPr="007418CF">
        <w:rPr>
          <w:rFonts w:ascii="Times New Roman" w:eastAsia="Times New Roman" w:hAnsi="Times New Roman" w:cs="Times New Roman"/>
          <w:sz w:val="24"/>
          <w:szCs w:val="24"/>
          <w:highlight w:val="white"/>
        </w:rPr>
        <w:t xml:space="preserve">green </w:t>
      </w:r>
      <w:r w:rsidR="00C842B9" w:rsidRPr="007418CF">
        <w:rPr>
          <w:rFonts w:ascii="Times New Roman" w:eastAsia="Times New Roman" w:hAnsi="Times New Roman" w:cs="Times New Roman"/>
          <w:sz w:val="24"/>
          <w:szCs w:val="24"/>
          <w:highlight w:val="white"/>
        </w:rPr>
        <w:t>algae</w:t>
      </w:r>
      <w:del w:id="784" w:author="Ted" w:date="2021-10-13T17:14:00Z">
        <w:r w:rsidR="00C842B9" w:rsidRPr="007418CF" w:rsidDel="000E7EE0">
          <w:rPr>
            <w:rFonts w:ascii="Times New Roman" w:eastAsia="Times New Roman" w:hAnsi="Times New Roman" w:cs="Times New Roman"/>
            <w:sz w:val="24"/>
            <w:szCs w:val="24"/>
            <w:highlight w:val="white"/>
          </w:rPr>
          <w:delText>,</w:delText>
        </w:r>
      </w:del>
      <w:r w:rsidR="00C842B9" w:rsidRPr="007418CF">
        <w:rPr>
          <w:rFonts w:ascii="Times New Roman" w:eastAsia="Times New Roman" w:hAnsi="Times New Roman" w:cs="Times New Roman"/>
          <w:sz w:val="24"/>
          <w:szCs w:val="24"/>
          <w:highlight w:val="white"/>
        </w:rPr>
        <w:t xml:space="preserve"> and </w:t>
      </w:r>
      <w:del w:id="785" w:author="Ted" w:date="2021-10-13T17:14:00Z">
        <w:r w:rsidR="00C842B9" w:rsidRPr="007418CF" w:rsidDel="000E7EE0">
          <w:rPr>
            <w:rFonts w:ascii="Times New Roman" w:eastAsia="Times New Roman" w:hAnsi="Times New Roman" w:cs="Times New Roman"/>
            <w:sz w:val="24"/>
            <w:szCs w:val="24"/>
            <w:highlight w:val="white"/>
          </w:rPr>
          <w:delText xml:space="preserve">therefore, </w:delText>
        </w:r>
      </w:del>
      <w:r w:rsidR="001B3C18" w:rsidRPr="007418CF">
        <w:rPr>
          <w:rFonts w:ascii="Times New Roman" w:eastAsia="Times New Roman" w:hAnsi="Times New Roman" w:cs="Times New Roman"/>
          <w:sz w:val="24"/>
          <w:szCs w:val="24"/>
          <w:highlight w:val="white"/>
        </w:rPr>
        <w:t xml:space="preserve">have </w:t>
      </w:r>
      <w:r w:rsidR="003671AA" w:rsidRPr="007418CF">
        <w:rPr>
          <w:rFonts w:ascii="Times New Roman" w:eastAsia="Times New Roman" w:hAnsi="Times New Roman" w:cs="Times New Roman"/>
          <w:sz w:val="24"/>
          <w:szCs w:val="24"/>
          <w:highlight w:val="white"/>
        </w:rPr>
        <w:t>lower</w:t>
      </w:r>
      <w:r w:rsidR="00C842B9" w:rsidRPr="007418CF">
        <w:rPr>
          <w:rFonts w:ascii="Times New Roman" w:eastAsia="Times New Roman" w:hAnsi="Times New Roman" w:cs="Times New Roman"/>
          <w:sz w:val="24"/>
          <w:szCs w:val="24"/>
          <w:highlight w:val="white"/>
        </w:rPr>
        <w:t xml:space="preserve"> nutritional content. </w:t>
      </w:r>
    </w:p>
    <w:p w14:paraId="078490CD" w14:textId="4EDE96D3" w:rsidR="00C842B9" w:rsidRPr="007418CF" w:rsidRDefault="00C842B9" w:rsidP="00F31B90">
      <w:pPr>
        <w:spacing w:line="480" w:lineRule="auto"/>
        <w:rPr>
          <w:rFonts w:ascii="Times New Roman" w:eastAsia="Times New Roman" w:hAnsi="Times New Roman" w:cs="Times New Roman"/>
          <w:sz w:val="24"/>
          <w:szCs w:val="24"/>
          <w:highlight w:val="white"/>
        </w:rPr>
      </w:pPr>
    </w:p>
    <w:p w14:paraId="4C4CFA63" w14:textId="0E0FBCAD" w:rsidR="00C842B9" w:rsidRPr="007418CF" w:rsidRDefault="00C842B9" w:rsidP="00F31B90">
      <w:pPr>
        <w:spacing w:line="480" w:lineRule="auto"/>
        <w:rPr>
          <w:rFonts w:ascii="Times New Roman" w:eastAsia="Times New Roman" w:hAnsi="Times New Roman" w:cs="Times New Roman"/>
          <w:sz w:val="24"/>
          <w:szCs w:val="24"/>
          <w:highlight w:val="white"/>
        </w:rPr>
      </w:pPr>
      <w:r w:rsidRPr="007418CF">
        <w:rPr>
          <w:rFonts w:ascii="Times New Roman" w:eastAsia="Times New Roman" w:hAnsi="Times New Roman" w:cs="Times New Roman"/>
          <w:sz w:val="24"/>
          <w:szCs w:val="24"/>
          <w:highlight w:val="white"/>
        </w:rPr>
        <w:t xml:space="preserve">Among the array of fatty acids synthesized in algal communities, essential fatty acids (EFAs) are most likely to be taxonomically associated </w:t>
      </w:r>
      <w:r w:rsidR="00190BF3" w:rsidRPr="007418CF">
        <w:rPr>
          <w:rFonts w:ascii="Times New Roman" w:eastAsia="Times New Roman" w:hAnsi="Times New Roman" w:cs="Times New Roman"/>
          <w:sz w:val="24"/>
          <w:szCs w:val="24"/>
          <w:highlight w:val="white"/>
        </w:rPr>
        <w:t xml:space="preserve">with, </w:t>
      </w:r>
      <w:r w:rsidRPr="007418CF">
        <w:rPr>
          <w:rFonts w:ascii="Times New Roman" w:eastAsia="Times New Roman" w:hAnsi="Times New Roman" w:cs="Times New Roman"/>
          <w:sz w:val="24"/>
          <w:szCs w:val="24"/>
          <w:highlight w:val="white"/>
        </w:rPr>
        <w:t>and influenced by</w:t>
      </w:r>
      <w:r w:rsidR="00190BF3"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changing community composition. </w:t>
      </w:r>
      <w:r w:rsidRPr="007418CF">
        <w:rPr>
          <w:rFonts w:ascii="Times New Roman" w:eastAsia="Times New Roman" w:hAnsi="Times New Roman" w:cs="Times New Roman"/>
          <w:sz w:val="24"/>
          <w:szCs w:val="24"/>
        </w:rPr>
        <w:t xml:space="preserve">EFAs are a subgroup of polyunsaturated fatty acids (PUFAs) that are prone to accumulating </w:t>
      </w:r>
      <w:r w:rsidR="00EC3D3F" w:rsidRPr="007418CF">
        <w:rPr>
          <w:rFonts w:ascii="Times New Roman" w:eastAsia="Times New Roman" w:hAnsi="Times New Roman" w:cs="Times New Roman"/>
          <w:sz w:val="24"/>
          <w:szCs w:val="24"/>
        </w:rPr>
        <w:t>in</w:t>
      </w:r>
      <w:r w:rsidRPr="007418CF">
        <w:rPr>
          <w:rFonts w:ascii="Times New Roman" w:eastAsia="Times New Roman" w:hAnsi="Times New Roman" w:cs="Times New Roman"/>
          <w:sz w:val="24"/>
          <w:szCs w:val="24"/>
        </w:rPr>
        <w:t xml:space="preserve"> organisms </w:t>
      </w:r>
      <w:ins w:id="786" w:author="Meyer, Michael Frederick" w:date="2021-09-20T16:35:00Z">
        <w:r w:rsidR="007A434D">
          <w:rPr>
            <w:rFonts w:ascii="Times New Roman" w:eastAsia="Times New Roman" w:hAnsi="Times New Roman" w:cs="Times New Roman"/>
            <w:sz w:val="24"/>
            <w:szCs w:val="24"/>
          </w:rPr>
          <w:t xml:space="preserve">and are usually synthesized by primary producers </w:t>
        </w:r>
      </w:ins>
      <w:r w:rsidRPr="007418CF">
        <w:rPr>
          <w:rFonts w:ascii="Times New Roman" w:eastAsia="Times New Roman" w:hAnsi="Times New Roman" w:cs="Times New Roman"/>
          <w:sz w:val="24"/>
          <w:szCs w:val="24"/>
        </w:rPr>
        <w:t xml:space="preserve">(see Kelly &amp; </w:t>
      </w:r>
      <w:proofErr w:type="spellStart"/>
      <w:r w:rsidRPr="007418CF">
        <w:rPr>
          <w:rFonts w:ascii="Times New Roman" w:eastAsia="Times New Roman" w:hAnsi="Times New Roman" w:cs="Times New Roman"/>
          <w:sz w:val="24"/>
          <w:szCs w:val="24"/>
        </w:rPr>
        <w:t>Scheibling</w:t>
      </w:r>
      <w:proofErr w:type="spellEnd"/>
      <w:r w:rsidRPr="007418CF">
        <w:rPr>
          <w:rFonts w:ascii="Times New Roman" w:eastAsia="Times New Roman" w:hAnsi="Times New Roman" w:cs="Times New Roman"/>
          <w:sz w:val="24"/>
          <w:szCs w:val="24"/>
        </w:rPr>
        <w:t>, 2012). Among the eight common EFAs</w:t>
      </w:r>
      <w:r w:rsidR="000A325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fldChar w:fldCharType="begin"/>
      </w:r>
      <w:r w:rsidR="00147D1A" w:rsidRPr="007418CF">
        <w:rPr>
          <w:rFonts w:ascii="Times New Roman" w:eastAsia="Times New Roman" w:hAnsi="Times New Roman" w:cs="Times New Roman"/>
          <w:sz w:val="24"/>
          <w:szCs w:val="24"/>
        </w:rPr>
        <w:instrText xml:space="preserve"> ADDIN ZOTERO_ITEM CSL_CITATION {"citationID":"qUlw4tak","properties":{"formattedCitation":"(Taipale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(Taipale et al. 2013)</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18:3ω3</w:t>
      </w:r>
      <w:r w:rsidR="00911372" w:rsidRPr="007418CF">
        <w:rPr>
          <w:rFonts w:ascii="Times New Roman" w:eastAsia="Times New Roman" w:hAnsi="Times New Roman" w:cs="Times New Roman"/>
          <w:sz w:val="24"/>
          <w:szCs w:val="24"/>
        </w:rPr>
        <w:t xml:space="preserve">, 18:2ω6, and </w:t>
      </w:r>
      <w:r w:rsidRPr="007418CF">
        <w:rPr>
          <w:rFonts w:ascii="Times New Roman" w:eastAsia="Times New Roman" w:hAnsi="Times New Roman" w:cs="Times New Roman"/>
          <w:sz w:val="24"/>
          <w:szCs w:val="24"/>
        </w:rPr>
        <w:t>20:5ω3</w:t>
      </w:r>
      <w:r w:rsidR="00190BF3"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had the highest coefficient</w:t>
      </w:r>
      <w:r w:rsidR="001F3894">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of variation between sites. Because these </w:t>
      </w:r>
      <w:r w:rsidR="00911372" w:rsidRPr="007418CF">
        <w:rPr>
          <w:rFonts w:ascii="Times New Roman" w:eastAsia="Times New Roman" w:hAnsi="Times New Roman" w:cs="Times New Roman"/>
          <w:sz w:val="24"/>
          <w:szCs w:val="24"/>
        </w:rPr>
        <w:t xml:space="preserve">three </w:t>
      </w:r>
      <w:r w:rsidRPr="007418CF">
        <w:rPr>
          <w:rFonts w:ascii="Times New Roman" w:eastAsia="Times New Roman" w:hAnsi="Times New Roman" w:cs="Times New Roman"/>
          <w:sz w:val="24"/>
          <w:szCs w:val="24"/>
        </w:rPr>
        <w:t xml:space="preserve">EFAs demonstrated the greatest variation between sites, our analyses focused on how their relative abundances related to PPCP concentrations and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populations. The fatty acids 18:3ω3 and 18:</w:t>
      </w:r>
      <w:r w:rsidR="00FD08A5" w:rsidRPr="007418CF">
        <w:rPr>
          <w:rFonts w:ascii="Times New Roman" w:eastAsia="Times New Roman" w:hAnsi="Times New Roman" w:cs="Times New Roman"/>
          <w:sz w:val="24"/>
          <w:szCs w:val="24"/>
        </w:rPr>
        <w:t>2</w:t>
      </w:r>
      <w:r w:rsidRPr="007418CF">
        <w:rPr>
          <w:rFonts w:ascii="Times New Roman" w:eastAsia="Times New Roman" w:hAnsi="Times New Roman" w:cs="Times New Roman"/>
          <w:sz w:val="24"/>
          <w:szCs w:val="24"/>
        </w:rPr>
        <w:t>ω</w:t>
      </w:r>
      <w:r w:rsidR="00FD08A5" w:rsidRPr="007418CF">
        <w:rPr>
          <w:rFonts w:ascii="Times New Roman" w:eastAsia="Times New Roman" w:hAnsi="Times New Roman" w:cs="Times New Roman"/>
          <w:sz w:val="24"/>
          <w:szCs w:val="24"/>
        </w:rPr>
        <w:t>6</w:t>
      </w:r>
      <w:r w:rsidRPr="007418CF">
        <w:rPr>
          <w:rFonts w:ascii="Times New Roman" w:eastAsia="Times New Roman" w:hAnsi="Times New Roman" w:cs="Times New Roman"/>
          <w:sz w:val="24"/>
          <w:szCs w:val="24"/>
        </w:rPr>
        <w:t xml:space="preserve"> have been previously associated with filamentous algae, such as </w:t>
      </w:r>
      <w:proofErr w:type="spellStart"/>
      <w:r w:rsidRPr="007418CF">
        <w:rPr>
          <w:rFonts w:ascii="Times New Roman" w:eastAsia="Times New Roman" w:hAnsi="Times New Roman" w:cs="Times New Roman"/>
          <w:sz w:val="24"/>
          <w:szCs w:val="24"/>
        </w:rPr>
        <w:t>Baikalian</w:t>
      </w:r>
      <w:proofErr w:type="spellEnd"/>
      <w:r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i/>
          <w:sz w:val="24"/>
          <w:szCs w:val="24"/>
        </w:rPr>
        <w:t>Ulothrix</w:t>
      </w:r>
      <w:proofErr w:type="spellEnd"/>
      <w:r w:rsidRPr="007418CF">
        <w:rPr>
          <w:rFonts w:ascii="Times New Roman" w:eastAsia="Times New Roman" w:hAnsi="Times New Roman" w:cs="Times New Roman"/>
          <w:sz w:val="24"/>
          <w:szCs w:val="24"/>
        </w:rPr>
        <w:t xml:space="preserve"> </w:t>
      </w:r>
      <w:r w:rsidR="00804FB7">
        <w:rPr>
          <w:rFonts w:ascii="Times New Roman" w:eastAsia="Times New Roman" w:hAnsi="Times New Roman" w:cs="Times New Roman"/>
          <w:sz w:val="24"/>
          <w:szCs w:val="24"/>
        </w:rPr>
        <w:t xml:space="preserve">spp. </w:t>
      </w:r>
      <w:r w:rsidRPr="007418CF">
        <w:rPr>
          <w:rFonts w:ascii="Times New Roman" w:eastAsia="Times New Roman" w:hAnsi="Times New Roman" w:cs="Times New Roman"/>
          <w:sz w:val="24"/>
          <w:szCs w:val="24"/>
        </w:rPr>
        <w:lastRenderedPageBreak/>
        <w:fldChar w:fldCharType="begin"/>
      </w:r>
      <w:r w:rsidRPr="007418CF">
        <w:rPr>
          <w:rFonts w:ascii="Times New Roman" w:eastAsia="Times New Roman" w:hAnsi="Times New Roman" w:cs="Times New Roman"/>
          <w:sz w:val="24"/>
          <w:szCs w:val="24"/>
        </w:rPr>
        <w:instrText xml:space="preserve"> ADDIN ZOTERO_ITEM CSL_CITATION {"citationID":"rt4fk9oU","properties":{"formattedCitation":"(Osipova et al. 2009)","plainCitation":"(Osipova et al. 2009)","noteIndex":0},"citationItems":[{"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(Osipova et al. 2009)</w:t>
      </w:r>
      <w:r w:rsidRPr="007418CF">
        <w:rPr>
          <w:rFonts w:ascii="Times New Roman" w:eastAsia="Times New Roman" w:hAnsi="Times New Roman" w:cs="Times New Roman"/>
          <w:sz w:val="24"/>
          <w:szCs w:val="24"/>
        </w:rPr>
        <w:fldChar w:fldCharType="end"/>
      </w:r>
      <w:r w:rsidR="00804FB7">
        <w:rPr>
          <w:rFonts w:ascii="Times New Roman" w:eastAsia="Times New Roman" w:hAnsi="Times New Roman" w:cs="Times New Roman"/>
          <w:sz w:val="24"/>
          <w:szCs w:val="24"/>
        </w:rPr>
        <w:t xml:space="preserve"> and </w:t>
      </w:r>
      <w:proofErr w:type="spellStart"/>
      <w:r w:rsidR="00804FB7">
        <w:rPr>
          <w:rFonts w:ascii="Times New Roman" w:eastAsia="Times New Roman" w:hAnsi="Times New Roman" w:cs="Times New Roman"/>
          <w:i/>
          <w:sz w:val="24"/>
          <w:szCs w:val="24"/>
        </w:rPr>
        <w:t>Draparnaldia</w:t>
      </w:r>
      <w:proofErr w:type="spellEnd"/>
      <w:r w:rsidR="00804FB7">
        <w:rPr>
          <w:rFonts w:ascii="Times New Roman" w:eastAsia="Times New Roman" w:hAnsi="Times New Roman" w:cs="Times New Roman"/>
          <w:i/>
          <w:sz w:val="24"/>
          <w:szCs w:val="24"/>
        </w:rPr>
        <w:t xml:space="preserve"> </w:t>
      </w:r>
      <w:r w:rsidR="00804FB7" w:rsidRPr="00F37176">
        <w:rPr>
          <w:rFonts w:ascii="Times New Roman" w:eastAsia="Times New Roman" w:hAnsi="Times New Roman" w:cs="Times New Roman"/>
          <w:sz w:val="24"/>
          <w:szCs w:val="24"/>
        </w:rPr>
        <w:t>spp.</w:t>
      </w:r>
      <w:r w:rsidRPr="007418CF">
        <w:rPr>
          <w:rFonts w:ascii="Times New Roman" w:eastAsia="Times New Roman" w:hAnsi="Times New Roman" w:cs="Times New Roman"/>
          <w:sz w:val="24"/>
          <w:szCs w:val="24"/>
        </w:rPr>
        <w:t>, whereas 20:5ω3</w:t>
      </w:r>
      <w:r w:rsidR="00FD08A5"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ha</w:t>
      </w:r>
      <w:ins w:id="787" w:author="Meyer, Michael Frederick" w:date="2022-02-04T13:55:00Z">
        <w:r w:rsidR="005973E7">
          <w:rPr>
            <w:rFonts w:ascii="Times New Roman" w:eastAsia="Times New Roman" w:hAnsi="Times New Roman" w:cs="Times New Roman"/>
            <w:sz w:val="24"/>
            <w:szCs w:val="24"/>
          </w:rPr>
          <w:t>s</w:t>
        </w:r>
      </w:ins>
      <w:del w:id="788" w:author="Meyer, Michael Frederick" w:date="2022-02-04T13:55:00Z">
        <w:r w:rsidRPr="007418CF" w:rsidDel="005973E7">
          <w:rPr>
            <w:rFonts w:ascii="Times New Roman" w:eastAsia="Times New Roman" w:hAnsi="Times New Roman" w:cs="Times New Roman"/>
            <w:sz w:val="24"/>
            <w:szCs w:val="24"/>
          </w:rPr>
          <w:delText>ve</w:delText>
        </w:r>
      </w:del>
      <w:r w:rsidRPr="007418CF">
        <w:rPr>
          <w:rFonts w:ascii="Times New Roman" w:eastAsia="Times New Roman" w:hAnsi="Times New Roman" w:cs="Times New Roman"/>
          <w:sz w:val="24"/>
          <w:szCs w:val="24"/>
        </w:rPr>
        <w:t xml:space="preserve"> </w:t>
      </w:r>
      <w:del w:id="789" w:author="Tedy Ozersky" w:date="2022-02-05T16:37:00Z">
        <w:r w:rsidRPr="007418CF" w:rsidDel="00C640AD">
          <w:rPr>
            <w:rFonts w:ascii="Times New Roman" w:eastAsia="Times New Roman" w:hAnsi="Times New Roman" w:cs="Times New Roman"/>
            <w:sz w:val="24"/>
            <w:szCs w:val="24"/>
          </w:rPr>
          <w:delText xml:space="preserve">previously </w:delText>
        </w:r>
      </w:del>
      <w:r w:rsidRPr="007418CF">
        <w:rPr>
          <w:rFonts w:ascii="Times New Roman" w:eastAsia="Times New Roman" w:hAnsi="Times New Roman" w:cs="Times New Roman"/>
          <w:sz w:val="24"/>
          <w:szCs w:val="24"/>
        </w:rPr>
        <w:t xml:space="preserve">been associated with </w:t>
      </w:r>
      <w:proofErr w:type="spellStart"/>
      <w:r w:rsidR="00FD08A5" w:rsidRPr="007418CF">
        <w:rPr>
          <w:rFonts w:ascii="Times New Roman" w:eastAsia="Times New Roman" w:hAnsi="Times New Roman" w:cs="Times New Roman"/>
          <w:sz w:val="24"/>
          <w:szCs w:val="24"/>
        </w:rPr>
        <w:t>Baikalian</w:t>
      </w:r>
      <w:proofErr w:type="spellEnd"/>
      <w:r w:rsidR="00FD08A5"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diatoms </w:t>
      </w:r>
      <w:r w:rsidRPr="007418CF">
        <w:rPr>
          <w:rFonts w:ascii="Times New Roman" w:eastAsia="Times New Roman" w:hAnsi="Times New Roman" w:cs="Times New Roman"/>
          <w:sz w:val="24"/>
          <w:szCs w:val="24"/>
        </w:rPr>
        <w:fldChar w:fldCharType="begin"/>
      </w:r>
      <w:r w:rsidR="00FD08A5" w:rsidRPr="007418CF">
        <w:rPr>
          <w:rFonts w:ascii="Times New Roman" w:eastAsia="Times New Roman" w:hAnsi="Times New Roman" w:cs="Times New Roman"/>
          <w:sz w:val="24"/>
          <w:szCs w:val="24"/>
        </w:rPr>
        <w:instrText xml:space="preserve"> ADDIN ZOTERO_ITEM CSL_CITATION {"citationID":"J8BsxUPv","properties":{"formattedCitation":"(Shishlyannikov et al. 2018)","plainCitation":"(Shishlyannikov et al. 2018)","noteIndex":0},"citationItems":[{"id":3939,"uris":["http://zotero.org/users/2645460/items/XRUBREWZ"],"uri":["http://zotero.org/users/2645460/items/XRUBREWZ"],"itemData":{"id":3939,"type":"article-journal","abstract":"Recent changes in phytoplankton community in Lake Baikal suggest the reduction in bloom of endemic diatoms takes place. How much these changes affect primary production remains unknown. Fatty acids are suitable biomarkers of the phytoplankton food quality. In our work we present the data of the qualitative and quantitative analysis of fatty acids (FA) in net samples of Lake Baikal phytoplankton. According to microscopic analysis of the samples the main phytoplankton groups were diatoms (Bacillarophyceae), golden algae (Chrysophyceae), green algae (Chlorophyceae), and Dinophytes (Dinophyceae). Visual quantification of cells showed that Synedra acus subsp. radians, Aulacoseira islandica, Synedra ulna, and Aulacoseira baicalensis were dominant diatom species. The first three species are cosmopolitan and the last one is endemic. Gas chromatography–mass spectrometry analysis revealed that the fatty acid biomarker values reflect changes in phytoplankton community structure in Lake Baikal. The trophic markers of the phytoplankton dominated by endemic A. baicalensis were higher compared to the phytoplankton dominated by cosmopolitan S. acus subsp. radians. The long-chain essential FA (LCEFA, %DW) and FA-based food quality index (FQI) for endemic assemblage were 1.85 and 0.75, while for the cosmopolitan assemblage −0.70 and 0.28, correspondingly. Our data suggest that reduction in bloom of endemic A. baicalensis may negatively affect the Lake Baikal ecosystem due to probable lower LCEFA production and, consequently, lower total productivity of the lake.","container-title":"Ecological Indicators","DOI":"10.1016/j.ecolind.2017.11.052","ISSN":"1470-160X","journalAbbreviation":"Ecological Indicators","language":"en","page":"878-886","source":"ScienceDirect","title":"Fatty acid trophic markers in Lake Baikal phytoplankton: A comparison of endemic and cosmopolitan diatom-dominated phytoplankton assemblages","title-short":"Fatty acid trophic markers in Lake Baikal phytoplankton","volume":"85","author":[{"family":"Shishlyannikov","given":"Sergey M."},{"family":"Nikonova","given":"Alyona A."},{"family":"Bukin","given":"Yuri S."},{"family":"Gorshkov","given":"Alexander G."}],"issued":{"date-parts":[["2018",2,1]]}}}],"schema":"https://github.com/citation-style-language/schema/raw/master/csl-citation.json"} </w:instrText>
      </w:r>
      <w:r w:rsidRPr="007418CF">
        <w:rPr>
          <w:rFonts w:ascii="Times New Roman" w:eastAsia="Times New Roman" w:hAnsi="Times New Roman" w:cs="Times New Roman"/>
          <w:sz w:val="24"/>
          <w:szCs w:val="24"/>
        </w:rPr>
        <w:fldChar w:fldCharType="separate"/>
      </w:r>
      <w:r w:rsidR="00FD08A5" w:rsidRPr="007418CF">
        <w:rPr>
          <w:rFonts w:ascii="Times New Roman" w:hAnsi="Times New Roman" w:cs="Times New Roman"/>
          <w:sz w:val="24"/>
        </w:rPr>
        <w:t>(Shishlyannikov et al. 2018)</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ins w:id="790" w:author="Meyer, Michael Frederick" w:date="2021-09-20T16:58:00Z">
        <w:r w:rsidR="006453B3">
          <w:rPr>
            <w:rFonts w:ascii="Times New Roman" w:eastAsia="Times New Roman" w:hAnsi="Times New Roman" w:cs="Times New Roman"/>
            <w:sz w:val="24"/>
            <w:szCs w:val="24"/>
          </w:rPr>
          <w:t>These differences in EFAs can be consequential</w:t>
        </w:r>
      </w:ins>
      <w:ins w:id="791" w:author="Meyer, Michael Frederick" w:date="2021-09-24T14:48:00Z">
        <w:r w:rsidR="00A03A85">
          <w:rPr>
            <w:rFonts w:ascii="Times New Roman" w:eastAsia="Times New Roman" w:hAnsi="Times New Roman" w:cs="Times New Roman"/>
            <w:sz w:val="24"/>
            <w:szCs w:val="24"/>
          </w:rPr>
          <w:t xml:space="preserve"> for higher trophic levels</w:t>
        </w:r>
      </w:ins>
      <w:ins w:id="792" w:author="Meyer, Michael Frederick" w:date="2021-09-20T16:58:00Z">
        <w:r w:rsidR="006453B3">
          <w:rPr>
            <w:rFonts w:ascii="Times New Roman" w:eastAsia="Times New Roman" w:hAnsi="Times New Roman" w:cs="Times New Roman"/>
            <w:sz w:val="24"/>
            <w:szCs w:val="24"/>
          </w:rPr>
          <w:t xml:space="preserve">, as </w:t>
        </w:r>
        <w:r w:rsidR="006453B3" w:rsidRPr="007418CF">
          <w:rPr>
            <w:rFonts w:ascii="Times New Roman" w:eastAsia="Times New Roman" w:hAnsi="Times New Roman" w:cs="Times New Roman"/>
            <w:sz w:val="24"/>
            <w:szCs w:val="24"/>
          </w:rPr>
          <w:t>20:5ω3</w:t>
        </w:r>
        <w:r w:rsidR="006453B3">
          <w:rPr>
            <w:rFonts w:ascii="Times New Roman" w:eastAsia="Times New Roman" w:hAnsi="Times New Roman" w:cs="Times New Roman"/>
            <w:sz w:val="24"/>
            <w:szCs w:val="24"/>
          </w:rPr>
          <w:t xml:space="preserve"> is associated with increased growth rates and </w:t>
        </w:r>
        <w:commentRangeStart w:id="793"/>
        <w:r w:rsidR="006453B3">
          <w:rPr>
            <w:rFonts w:ascii="Times New Roman" w:eastAsia="Times New Roman" w:hAnsi="Times New Roman" w:cs="Times New Roman"/>
            <w:sz w:val="24"/>
            <w:szCs w:val="24"/>
          </w:rPr>
          <w:t xml:space="preserve">reproductive success </w:t>
        </w:r>
      </w:ins>
      <w:commentRangeEnd w:id="793"/>
      <w:r w:rsidR="00C640AD">
        <w:rPr>
          <w:rStyle w:val="CommentReference"/>
        </w:rPr>
        <w:commentReference w:id="793"/>
      </w:r>
      <w:ins w:id="794" w:author="Meyer, Michael Frederick" w:date="2021-09-20T16:58:00Z">
        <w:r w:rsidR="006453B3">
          <w:rPr>
            <w:rFonts w:ascii="Times New Roman" w:eastAsia="Times New Roman" w:hAnsi="Times New Roman" w:cs="Times New Roman"/>
            <w:sz w:val="24"/>
            <w:szCs w:val="24"/>
          </w:rPr>
          <w:fldChar w:fldCharType="begin"/>
        </w:r>
        <w:r w:rsidR="006453B3">
          <w:rPr>
            <w:rFonts w:ascii="Times New Roman" w:eastAsia="Times New Roman" w:hAnsi="Times New Roman" w:cs="Times New Roman"/>
            <w:sz w:val="24"/>
            <w:szCs w:val="24"/>
          </w:rPr>
          <w:instrText xml:space="preserve"> ADDIN ZOTERO_ITEM CSL_CITATION {"citationID":"dXdLz6wo","properties":{"formattedCitation":"(Brett and M\\uc0\\u252{}ller\\uc0\\u8208{}Navarra 1997)","plainCitation":"(Brett and Müller‐Navarra 1997)","noteIndex":0},"citationItems":[{"id":4786,"uris":["http://zotero.org/users/2645460/items/D949BH7I"],"uri":["http://zotero.org/users/2645460/items/D949BH7I"],"itemData":{"id":4786,"type":"article-journal","container-title":"Freshwater Biology","DOI":"10.1046/j.1365-2427.1997.00220.x","ISSN":"0046-5070, 1365-2427","issue":"3","journalAbbreviation":"Freshwater Biology","language":"en","page":"483-499","source":"DOI.org (Crossref)","title":"The role of highly unsaturated fatty acids in aquatic foodweb processes","volume":"38","author":[{"family":"Brett","given":"Michael"},{"family":"Müller‐Navarra","given":"Dörthe"}],"issued":{"date-parts":[["1997",12]]}}}],"schema":"https://github.com/citation-style-language/schema/raw/master/csl-citation.json"} </w:instrText>
        </w:r>
        <w:r w:rsidR="006453B3">
          <w:rPr>
            <w:rFonts w:ascii="Times New Roman" w:eastAsia="Times New Roman" w:hAnsi="Times New Roman" w:cs="Times New Roman"/>
            <w:sz w:val="24"/>
            <w:szCs w:val="24"/>
          </w:rPr>
          <w:fldChar w:fldCharType="separate"/>
        </w:r>
        <w:r w:rsidR="006453B3" w:rsidRPr="007A434D">
          <w:rPr>
            <w:rFonts w:ascii="Times New Roman" w:hAnsi="Times New Roman" w:cs="Times New Roman"/>
            <w:sz w:val="24"/>
            <w:szCs w:val="24"/>
          </w:rPr>
          <w:t>(Brett and Müller‐Navarra 1997)</w:t>
        </w:r>
        <w:r w:rsidR="006453B3">
          <w:rPr>
            <w:rFonts w:ascii="Times New Roman" w:eastAsia="Times New Roman" w:hAnsi="Times New Roman" w:cs="Times New Roman"/>
            <w:sz w:val="24"/>
            <w:szCs w:val="24"/>
          </w:rPr>
          <w:fldChar w:fldCharType="end"/>
        </w:r>
        <w:r w:rsidR="006453B3">
          <w:rPr>
            <w:rFonts w:ascii="Times New Roman" w:eastAsia="Times New Roman" w:hAnsi="Times New Roman" w:cs="Times New Roman"/>
            <w:sz w:val="24"/>
            <w:szCs w:val="24"/>
          </w:rPr>
          <w:t xml:space="preserve">. In contrast, </w:t>
        </w:r>
        <w:r w:rsidR="006453B3" w:rsidRPr="007418CF">
          <w:rPr>
            <w:rFonts w:ascii="Times New Roman" w:eastAsia="Times New Roman" w:hAnsi="Times New Roman" w:cs="Times New Roman"/>
            <w:sz w:val="24"/>
            <w:szCs w:val="24"/>
          </w:rPr>
          <w:t>18:3ω3</w:t>
        </w:r>
        <w:r w:rsidR="006453B3">
          <w:rPr>
            <w:rFonts w:ascii="Times New Roman" w:eastAsia="Times New Roman" w:hAnsi="Times New Roman" w:cs="Times New Roman"/>
            <w:sz w:val="24"/>
            <w:szCs w:val="24"/>
          </w:rPr>
          <w:t xml:space="preserve"> is a precursor to </w:t>
        </w:r>
        <w:r w:rsidR="006453B3" w:rsidRPr="007418CF">
          <w:rPr>
            <w:rFonts w:ascii="Times New Roman" w:eastAsia="Times New Roman" w:hAnsi="Times New Roman" w:cs="Times New Roman"/>
            <w:sz w:val="24"/>
            <w:szCs w:val="24"/>
          </w:rPr>
          <w:t>20:5ω3</w:t>
        </w:r>
        <w:r w:rsidR="006453B3">
          <w:rPr>
            <w:rFonts w:ascii="Times New Roman" w:eastAsia="Times New Roman" w:hAnsi="Times New Roman" w:cs="Times New Roman"/>
            <w:sz w:val="24"/>
            <w:szCs w:val="24"/>
          </w:rPr>
          <w:t xml:space="preserve">, but the energy </w:t>
        </w:r>
      </w:ins>
      <w:ins w:id="795" w:author="Meyer, Michael Frederick" w:date="2021-09-24T14:49:00Z">
        <w:r w:rsidR="00A03A85">
          <w:rPr>
            <w:rFonts w:ascii="Times New Roman" w:eastAsia="Times New Roman" w:hAnsi="Times New Roman" w:cs="Times New Roman"/>
            <w:sz w:val="24"/>
            <w:szCs w:val="24"/>
          </w:rPr>
          <w:t>cost</w:t>
        </w:r>
      </w:ins>
      <w:ins w:id="796" w:author="Meyer, Michael Frederick" w:date="2021-09-20T16:58:00Z">
        <w:r w:rsidR="006453B3">
          <w:rPr>
            <w:rFonts w:ascii="Times New Roman" w:eastAsia="Times New Roman" w:hAnsi="Times New Roman" w:cs="Times New Roman"/>
            <w:sz w:val="24"/>
            <w:szCs w:val="24"/>
          </w:rPr>
          <w:t xml:space="preserve"> </w:t>
        </w:r>
      </w:ins>
      <w:ins w:id="797" w:author="Meyer, Michael Frederick" w:date="2021-09-24T14:49:00Z">
        <w:r w:rsidR="00A03A85">
          <w:rPr>
            <w:rFonts w:ascii="Times New Roman" w:eastAsia="Times New Roman" w:hAnsi="Times New Roman" w:cs="Times New Roman"/>
            <w:sz w:val="24"/>
            <w:szCs w:val="24"/>
          </w:rPr>
          <w:t>for</w:t>
        </w:r>
      </w:ins>
      <w:ins w:id="798" w:author="Meyer, Michael Frederick" w:date="2021-09-20T16:58:00Z">
        <w:r w:rsidR="006453B3">
          <w:rPr>
            <w:rFonts w:ascii="Times New Roman" w:eastAsia="Times New Roman" w:hAnsi="Times New Roman" w:cs="Times New Roman"/>
            <w:sz w:val="24"/>
            <w:szCs w:val="24"/>
          </w:rPr>
          <w:t xml:space="preserve"> </w:t>
        </w:r>
      </w:ins>
      <w:ins w:id="799" w:author="Meyer, Michael Frederick" w:date="2021-09-20T17:05:00Z">
        <w:r w:rsidR="006453B3">
          <w:rPr>
            <w:rFonts w:ascii="Times New Roman" w:eastAsia="Times New Roman" w:hAnsi="Times New Roman" w:cs="Times New Roman"/>
            <w:sz w:val="24"/>
            <w:szCs w:val="24"/>
          </w:rPr>
          <w:t>aquatic grazer</w:t>
        </w:r>
      </w:ins>
      <w:ins w:id="800" w:author="Meyer, Michael Frederick" w:date="2021-09-20T16:58:00Z">
        <w:r w:rsidR="006453B3">
          <w:rPr>
            <w:rFonts w:ascii="Times New Roman" w:eastAsia="Times New Roman" w:hAnsi="Times New Roman" w:cs="Times New Roman"/>
            <w:sz w:val="24"/>
            <w:szCs w:val="24"/>
          </w:rPr>
          <w:t xml:space="preserve">s </w:t>
        </w:r>
      </w:ins>
      <w:ins w:id="801" w:author="Meyer, Michael Frederick" w:date="2021-09-20T17:00:00Z">
        <w:r w:rsidR="006453B3">
          <w:rPr>
            <w:rFonts w:ascii="Times New Roman" w:eastAsia="Times New Roman" w:hAnsi="Times New Roman" w:cs="Times New Roman"/>
            <w:sz w:val="24"/>
            <w:szCs w:val="24"/>
          </w:rPr>
          <w:t xml:space="preserve">to upgrade </w:t>
        </w:r>
        <w:r w:rsidR="006453B3" w:rsidRPr="007418CF">
          <w:rPr>
            <w:rFonts w:ascii="Times New Roman" w:eastAsia="Times New Roman" w:hAnsi="Times New Roman" w:cs="Times New Roman"/>
            <w:sz w:val="24"/>
            <w:szCs w:val="24"/>
          </w:rPr>
          <w:t>18:3ω3</w:t>
        </w:r>
        <w:r w:rsidR="006453B3">
          <w:rPr>
            <w:rFonts w:ascii="Times New Roman" w:eastAsia="Times New Roman" w:hAnsi="Times New Roman" w:cs="Times New Roman"/>
            <w:sz w:val="24"/>
            <w:szCs w:val="24"/>
          </w:rPr>
          <w:t xml:space="preserve"> to </w:t>
        </w:r>
        <w:r w:rsidR="006453B3" w:rsidRPr="007418CF">
          <w:rPr>
            <w:rFonts w:ascii="Times New Roman" w:eastAsia="Times New Roman" w:hAnsi="Times New Roman" w:cs="Times New Roman"/>
            <w:sz w:val="24"/>
            <w:szCs w:val="24"/>
          </w:rPr>
          <w:t>20:5ω3</w:t>
        </w:r>
        <w:r w:rsidR="006453B3">
          <w:rPr>
            <w:rFonts w:ascii="Times New Roman" w:eastAsia="Times New Roman" w:hAnsi="Times New Roman" w:cs="Times New Roman"/>
            <w:sz w:val="24"/>
            <w:szCs w:val="24"/>
          </w:rPr>
          <w:t xml:space="preserve"> may be too </w:t>
        </w:r>
      </w:ins>
      <w:ins w:id="802" w:author="Meyer, Michael Frederick" w:date="2021-09-20T17:06:00Z">
        <w:r w:rsidR="006453B3">
          <w:rPr>
            <w:rFonts w:ascii="Times New Roman" w:eastAsia="Times New Roman" w:hAnsi="Times New Roman" w:cs="Times New Roman"/>
            <w:sz w:val="24"/>
            <w:szCs w:val="24"/>
          </w:rPr>
          <w:t>metabolically exp</w:t>
        </w:r>
      </w:ins>
      <w:ins w:id="803" w:author="Meyer, Michael Frederick" w:date="2021-09-20T17:07:00Z">
        <w:r w:rsidR="006453B3">
          <w:rPr>
            <w:rFonts w:ascii="Times New Roman" w:eastAsia="Times New Roman" w:hAnsi="Times New Roman" w:cs="Times New Roman"/>
            <w:sz w:val="24"/>
            <w:szCs w:val="24"/>
          </w:rPr>
          <w:t>ensive relative t</w:t>
        </w:r>
      </w:ins>
      <w:ins w:id="804" w:author="Meyer, Michael Frederick" w:date="2021-09-20T17:00:00Z">
        <w:r w:rsidR="006453B3">
          <w:rPr>
            <w:rFonts w:ascii="Times New Roman" w:eastAsia="Times New Roman" w:hAnsi="Times New Roman" w:cs="Times New Roman"/>
            <w:sz w:val="24"/>
            <w:szCs w:val="24"/>
          </w:rPr>
          <w:t xml:space="preserve">o simply consuming </w:t>
        </w:r>
        <w:r w:rsidR="006453B3" w:rsidRPr="007418CF">
          <w:rPr>
            <w:rFonts w:ascii="Times New Roman" w:eastAsia="Times New Roman" w:hAnsi="Times New Roman" w:cs="Times New Roman"/>
            <w:sz w:val="24"/>
            <w:szCs w:val="24"/>
          </w:rPr>
          <w:t>20:5ω3</w:t>
        </w:r>
        <w:r w:rsidR="006453B3">
          <w:rPr>
            <w:rFonts w:ascii="Times New Roman" w:eastAsia="Times New Roman" w:hAnsi="Times New Roman" w:cs="Times New Roman"/>
            <w:sz w:val="24"/>
            <w:szCs w:val="24"/>
          </w:rPr>
          <w:t xml:space="preserve"> directly from di</w:t>
        </w:r>
      </w:ins>
      <w:ins w:id="805" w:author="Meyer, Michael Frederick" w:date="2021-09-20T17:01:00Z">
        <w:r w:rsidR="006453B3">
          <w:rPr>
            <w:rFonts w:ascii="Times New Roman" w:eastAsia="Times New Roman" w:hAnsi="Times New Roman" w:cs="Times New Roman"/>
            <w:sz w:val="24"/>
            <w:szCs w:val="24"/>
          </w:rPr>
          <w:t xml:space="preserve">atom </w:t>
        </w:r>
      </w:ins>
      <w:ins w:id="806" w:author="Meyer, Michael Frederick" w:date="2021-09-20T17:00:00Z">
        <w:r w:rsidR="006453B3">
          <w:rPr>
            <w:rFonts w:ascii="Times New Roman" w:eastAsia="Times New Roman" w:hAnsi="Times New Roman" w:cs="Times New Roman"/>
            <w:sz w:val="24"/>
            <w:szCs w:val="24"/>
          </w:rPr>
          <w:t>primary producers</w:t>
        </w:r>
      </w:ins>
      <w:ins w:id="807" w:author="Meyer, Michael Frederick" w:date="2021-09-20T17:01:00Z">
        <w:r w:rsidR="006453B3">
          <w:rPr>
            <w:rFonts w:ascii="Times New Roman" w:eastAsia="Times New Roman" w:hAnsi="Times New Roman" w:cs="Times New Roman"/>
            <w:sz w:val="24"/>
            <w:szCs w:val="24"/>
          </w:rPr>
          <w:t xml:space="preserve"> </w:t>
        </w:r>
        <w:r w:rsidR="006453B3">
          <w:rPr>
            <w:rFonts w:ascii="Times New Roman" w:eastAsia="Times New Roman" w:hAnsi="Times New Roman" w:cs="Times New Roman"/>
            <w:sz w:val="24"/>
            <w:szCs w:val="24"/>
          </w:rPr>
          <w:fldChar w:fldCharType="begin"/>
        </w:r>
      </w:ins>
      <w:r w:rsidR="00AD7DE5">
        <w:rPr>
          <w:rFonts w:ascii="Times New Roman" w:eastAsia="Times New Roman" w:hAnsi="Times New Roman" w:cs="Times New Roman"/>
          <w:sz w:val="24"/>
          <w:szCs w:val="24"/>
        </w:rPr>
        <w:instrText xml:space="preserve"> ADDIN ZOTERO_ITEM CSL_CITATION {"citationID":"kzvSn8kM","properties":{"formattedCitation":"(Brett and M\\uc0\\u252{}ller\\uc0\\u8208{}Navarra 1997)","plainCitation":"(Brett and Müller‐Navarra 1997)","dontUpdate":true,"noteIndex":0},"citationItems":[{"id":4786,"uris":["http://zotero.org/users/2645460/items/D949BH7I"],"uri":["http://zotero.org/users/2645460/items/D949BH7I"],"itemData":{"id":4786,"type":"article-journal","container-title":"Freshwater Biology","DOI":"10.1046/j.1365-2427.1997.00220.x","ISSN":"0046-5070, 1365-2427","issue":"3","journalAbbreviation":"Freshwater Biology","language":"en","page":"483-499","source":"DOI.org (Crossref)","title":"The role of highly unsaturated fatty acids in aquatic foodweb processes","volume":"38","author":[{"family":"Brett","given":"Michael"},{"family":"Müller‐Navarra","given":"Dörthe"}],"issued":{"date-parts":[["1997",12]]}}}],"schema":"https://github.com/citation-style-language/schema/raw/master/csl-citation.json"} </w:instrText>
      </w:r>
      <w:r w:rsidR="006453B3">
        <w:rPr>
          <w:rFonts w:ascii="Times New Roman" w:eastAsia="Times New Roman" w:hAnsi="Times New Roman" w:cs="Times New Roman"/>
          <w:sz w:val="24"/>
          <w:szCs w:val="24"/>
        </w:rPr>
        <w:fldChar w:fldCharType="separate"/>
      </w:r>
      <w:ins w:id="808" w:author="Meyer, Michael Frederick" w:date="2021-09-20T17:01:00Z">
        <w:r w:rsidR="006453B3" w:rsidRPr="006453B3">
          <w:rPr>
            <w:rFonts w:ascii="Times New Roman" w:hAnsi="Times New Roman" w:cs="Times New Roman"/>
            <w:sz w:val="24"/>
            <w:szCs w:val="24"/>
          </w:rPr>
          <w:t>(</w:t>
        </w:r>
        <w:r w:rsidR="006453B3">
          <w:rPr>
            <w:rFonts w:ascii="Times New Roman" w:hAnsi="Times New Roman" w:cs="Times New Roman"/>
            <w:sz w:val="24"/>
            <w:szCs w:val="24"/>
          </w:rPr>
          <w:t xml:space="preserve">reviewed in </w:t>
        </w:r>
        <w:r w:rsidR="006453B3" w:rsidRPr="006453B3">
          <w:rPr>
            <w:rFonts w:ascii="Times New Roman" w:hAnsi="Times New Roman" w:cs="Times New Roman"/>
            <w:sz w:val="24"/>
            <w:szCs w:val="24"/>
          </w:rPr>
          <w:t>Brett and Müller‐Navarra 1997)</w:t>
        </w:r>
        <w:r w:rsidR="006453B3">
          <w:rPr>
            <w:rFonts w:ascii="Times New Roman" w:eastAsia="Times New Roman" w:hAnsi="Times New Roman" w:cs="Times New Roman"/>
            <w:sz w:val="24"/>
            <w:szCs w:val="24"/>
          </w:rPr>
          <w:fldChar w:fldCharType="end"/>
        </w:r>
      </w:ins>
      <w:ins w:id="809" w:author="Meyer, Michael Frederick" w:date="2021-09-20T17:00:00Z">
        <w:r w:rsidR="006453B3">
          <w:rPr>
            <w:rFonts w:ascii="Times New Roman" w:eastAsia="Times New Roman" w:hAnsi="Times New Roman" w:cs="Times New Roman"/>
            <w:sz w:val="24"/>
            <w:szCs w:val="24"/>
          </w:rPr>
          <w:t xml:space="preserve">. </w:t>
        </w:r>
      </w:ins>
      <w:r w:rsidRPr="007418CF">
        <w:rPr>
          <w:rFonts w:ascii="Times New Roman" w:eastAsia="Times New Roman" w:hAnsi="Times New Roman" w:cs="Times New Roman"/>
          <w:sz w:val="24"/>
          <w:szCs w:val="24"/>
        </w:rPr>
        <w:t xml:space="preserve">Comparing the ratio of </w:t>
      </w:r>
      <w:r w:rsidR="00FD08A5" w:rsidRPr="007418CF">
        <w:rPr>
          <w:rFonts w:ascii="Times New Roman" w:eastAsia="Times New Roman" w:hAnsi="Times New Roman" w:cs="Times New Roman"/>
          <w:sz w:val="24"/>
          <w:szCs w:val="24"/>
        </w:rPr>
        <w:t xml:space="preserve">filamentous green algae to diatoms </w:t>
      </w:r>
      <w:r w:rsidRPr="007418CF">
        <w:rPr>
          <w:rFonts w:ascii="Times New Roman" w:eastAsia="Times New Roman" w:hAnsi="Times New Roman" w:cs="Times New Roman"/>
          <w:sz w:val="24"/>
          <w:szCs w:val="24"/>
        </w:rPr>
        <w:t xml:space="preserve">could therefore function as proxy for </w:t>
      </w:r>
      <w:r w:rsidR="00FD08A5" w:rsidRPr="007418CF">
        <w:rPr>
          <w:rFonts w:ascii="Times New Roman" w:eastAsia="Times New Roman" w:hAnsi="Times New Roman" w:cs="Times New Roman"/>
          <w:sz w:val="24"/>
          <w:szCs w:val="24"/>
        </w:rPr>
        <w:t>each algal taxon’s relative</w:t>
      </w:r>
      <w:r w:rsidRPr="007418CF">
        <w:rPr>
          <w:rFonts w:ascii="Times New Roman" w:eastAsia="Times New Roman" w:hAnsi="Times New Roman" w:cs="Times New Roman"/>
          <w:sz w:val="24"/>
          <w:szCs w:val="24"/>
        </w:rPr>
        <w:t xml:space="preserve"> abundance and potentially offer insights into feeding patterns for the grazers.</w:t>
      </w:r>
      <w:ins w:id="810" w:author="Meyer, Michael Frederick" w:date="2021-09-20T16:52:00Z">
        <w:r w:rsidR="00C17120">
          <w:rPr>
            <w:rFonts w:ascii="Times New Roman" w:eastAsia="Times New Roman" w:hAnsi="Times New Roman" w:cs="Times New Roman"/>
            <w:sz w:val="24"/>
            <w:szCs w:val="24"/>
          </w:rPr>
          <w:t xml:space="preserve"> </w:t>
        </w:r>
      </w:ins>
    </w:p>
    <w:p w14:paraId="5FEF79D4" w14:textId="41D5B8D9" w:rsidR="007E0747" w:rsidRPr="007418CF" w:rsidRDefault="007E0747" w:rsidP="00F31B90">
      <w:pPr>
        <w:spacing w:line="480" w:lineRule="auto"/>
        <w:rPr>
          <w:rFonts w:ascii="Times New Roman" w:eastAsia="Times New Roman" w:hAnsi="Times New Roman" w:cs="Times New Roman"/>
          <w:sz w:val="24"/>
          <w:szCs w:val="24"/>
        </w:rPr>
      </w:pPr>
    </w:p>
    <w:p w14:paraId="320D8D94" w14:textId="77F85601" w:rsidR="00C842B9" w:rsidRPr="007418CF" w:rsidRDefault="00C842B9"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Relating sewage indicators with </w:t>
      </w:r>
      <w:r w:rsidR="004B79EC" w:rsidRPr="007418CF">
        <w:rPr>
          <w:rFonts w:ascii="Times New Roman" w:eastAsia="Times New Roman" w:hAnsi="Times New Roman" w:cs="Times New Roman"/>
          <w:i/>
          <w:sz w:val="24"/>
          <w:szCs w:val="24"/>
        </w:rPr>
        <w:t xml:space="preserve">macroinvertebrate </w:t>
      </w:r>
      <w:r w:rsidRPr="007418CF">
        <w:rPr>
          <w:rFonts w:ascii="Times New Roman" w:eastAsia="Times New Roman" w:hAnsi="Times New Roman" w:cs="Times New Roman"/>
          <w:i/>
          <w:sz w:val="24"/>
          <w:szCs w:val="24"/>
        </w:rPr>
        <w:t xml:space="preserve">feeding guilds </w:t>
      </w:r>
    </w:p>
    <w:p w14:paraId="4596910D" w14:textId="63C12ED7" w:rsidR="004B79EC" w:rsidRPr="007418CF" w:rsidRDefault="00A16987" w:rsidP="00F31B90">
      <w:pPr>
        <w:spacing w:line="480" w:lineRule="auto"/>
        <w:rPr>
          <w:rFonts w:ascii="Times New Roman" w:eastAsia="Times New Roman" w:hAnsi="Times New Roman" w:cs="Times New Roman"/>
          <w:sz w:val="24"/>
          <w:szCs w:val="24"/>
          <w:highlight w:val="white"/>
        </w:rPr>
      </w:pPr>
      <w:r w:rsidRPr="007418CF">
        <w:rPr>
          <w:rFonts w:ascii="Times New Roman" w:eastAsia="Times New Roman" w:hAnsi="Times New Roman" w:cs="Times New Roman"/>
          <w:sz w:val="24"/>
          <w:szCs w:val="24"/>
        </w:rPr>
        <w:t>In assessing</w:t>
      </w:r>
      <w:r w:rsidR="00C842B9" w:rsidRPr="007418CF">
        <w:rPr>
          <w:rFonts w:ascii="Times New Roman" w:eastAsia="Times New Roman" w:hAnsi="Times New Roman" w:cs="Times New Roman"/>
          <w:sz w:val="24"/>
          <w:szCs w:val="24"/>
        </w:rPr>
        <w:t xml:space="preserve"> benthic consumer communities</w:t>
      </w:r>
      <w:r w:rsidRPr="007418CF">
        <w:rPr>
          <w:rFonts w:ascii="Times New Roman" w:eastAsia="Times New Roman" w:hAnsi="Times New Roman" w:cs="Times New Roman"/>
          <w:sz w:val="24"/>
          <w:szCs w:val="24"/>
        </w:rPr>
        <w:t>’</w:t>
      </w:r>
      <w:r w:rsidR="00C842B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responses to </w:t>
      </w:r>
      <w:r w:rsidR="00C842B9" w:rsidRPr="007418CF">
        <w:rPr>
          <w:rFonts w:ascii="Times New Roman" w:eastAsia="Times New Roman" w:hAnsi="Times New Roman" w:cs="Times New Roman"/>
          <w:sz w:val="24"/>
          <w:szCs w:val="24"/>
        </w:rPr>
        <w:t xml:space="preserve">changing periphyton, our data suggest </w:t>
      </w:r>
      <w:r w:rsidR="005D3D2A" w:rsidRPr="007418CF">
        <w:rPr>
          <w:rFonts w:ascii="Times New Roman" w:eastAsia="Times New Roman" w:hAnsi="Times New Roman" w:cs="Times New Roman"/>
          <w:sz w:val="24"/>
          <w:szCs w:val="24"/>
        </w:rPr>
        <w:t>macroinvertebrate</w:t>
      </w:r>
      <w:r w:rsidR="00D37BB9" w:rsidRPr="007418CF">
        <w:rPr>
          <w:rFonts w:ascii="Times New Roman" w:eastAsia="Times New Roman" w:hAnsi="Times New Roman" w:cs="Times New Roman"/>
          <w:sz w:val="24"/>
          <w:szCs w:val="24"/>
        </w:rPr>
        <w:t xml:space="preserve"> guilds reshape with increasing sewage pollution</w:t>
      </w:r>
      <w:r w:rsidR="00C842B9" w:rsidRPr="007418CF">
        <w:rPr>
          <w:rFonts w:ascii="Times New Roman" w:eastAsia="Times New Roman" w:hAnsi="Times New Roman" w:cs="Times New Roman"/>
          <w:sz w:val="24"/>
          <w:szCs w:val="24"/>
        </w:rPr>
        <w:t xml:space="preserve">. </w:t>
      </w:r>
      <w:r w:rsidR="00113126" w:rsidRPr="007418CF">
        <w:rPr>
          <w:rFonts w:ascii="Times New Roman" w:eastAsia="Times New Roman" w:hAnsi="Times New Roman" w:cs="Times New Roman"/>
          <w:sz w:val="24"/>
          <w:szCs w:val="24"/>
        </w:rPr>
        <w:t>O</w:t>
      </w:r>
      <w:r w:rsidR="00D8535D" w:rsidRPr="007418CF">
        <w:rPr>
          <w:rFonts w:ascii="Times New Roman" w:eastAsia="Times New Roman" w:hAnsi="Times New Roman" w:cs="Times New Roman"/>
          <w:sz w:val="24"/>
          <w:szCs w:val="24"/>
        </w:rPr>
        <w:t xml:space="preserve">ur results support </w:t>
      </w:r>
      <w:r w:rsidR="00113126" w:rsidRPr="007418CF">
        <w:rPr>
          <w:rFonts w:ascii="Times New Roman" w:eastAsia="Times New Roman" w:hAnsi="Times New Roman" w:cs="Times New Roman"/>
          <w:sz w:val="24"/>
          <w:szCs w:val="24"/>
        </w:rPr>
        <w:t>the</w:t>
      </w:r>
      <w:r w:rsidR="00D8535D" w:rsidRPr="007418CF">
        <w:rPr>
          <w:rFonts w:ascii="Times New Roman" w:eastAsia="Times New Roman" w:hAnsi="Times New Roman" w:cs="Times New Roman"/>
          <w:sz w:val="24"/>
          <w:szCs w:val="24"/>
        </w:rPr>
        <w:t xml:space="preserve"> general conclusion </w:t>
      </w:r>
      <w:r w:rsidR="00113126" w:rsidRPr="007418CF">
        <w:rPr>
          <w:rFonts w:ascii="Times New Roman" w:eastAsia="Times New Roman" w:hAnsi="Times New Roman" w:cs="Times New Roman"/>
          <w:sz w:val="24"/>
          <w:szCs w:val="24"/>
        </w:rPr>
        <w:t xml:space="preserve">of </w:t>
      </w:r>
      <w:proofErr w:type="spellStart"/>
      <w:r w:rsidR="00113126" w:rsidRPr="007418CF">
        <w:rPr>
          <w:rFonts w:ascii="Times New Roman" w:eastAsia="Times New Roman" w:hAnsi="Times New Roman" w:cs="Times New Roman"/>
          <w:sz w:val="24"/>
          <w:szCs w:val="24"/>
        </w:rPr>
        <w:t>Timoshkin</w:t>
      </w:r>
      <w:proofErr w:type="spellEnd"/>
      <w:r w:rsidR="00113126" w:rsidRPr="007418CF">
        <w:rPr>
          <w:rFonts w:ascii="Times New Roman" w:eastAsia="Times New Roman" w:hAnsi="Times New Roman" w:cs="Times New Roman"/>
          <w:sz w:val="24"/>
          <w:szCs w:val="24"/>
        </w:rPr>
        <w:t xml:space="preserve"> et al. (2016) </w:t>
      </w:r>
      <w:r w:rsidR="00D8535D" w:rsidRPr="007418CF">
        <w:rPr>
          <w:rFonts w:ascii="Times New Roman" w:eastAsia="Times New Roman" w:hAnsi="Times New Roman" w:cs="Times New Roman"/>
          <w:sz w:val="24"/>
          <w:szCs w:val="24"/>
        </w:rPr>
        <w:t xml:space="preserve">that </w:t>
      </w:r>
      <w:proofErr w:type="spellStart"/>
      <w:r w:rsidR="00D8535D" w:rsidRPr="007418CF">
        <w:rPr>
          <w:rFonts w:ascii="Times New Roman" w:eastAsia="Times New Roman" w:hAnsi="Times New Roman" w:cs="Times New Roman"/>
          <w:sz w:val="24"/>
          <w:szCs w:val="24"/>
        </w:rPr>
        <w:t>Baikalian</w:t>
      </w:r>
      <w:proofErr w:type="spellEnd"/>
      <w:r w:rsidR="00D8535D"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t>mollusk</w:t>
      </w:r>
      <w:r w:rsidR="002D1941" w:rsidRPr="007418CF">
        <w:rPr>
          <w:rFonts w:ascii="Times New Roman" w:eastAsia="Times New Roman" w:hAnsi="Times New Roman" w:cs="Times New Roman"/>
          <w:sz w:val="24"/>
          <w:szCs w:val="24"/>
        </w:rPr>
        <w:t xml:space="preserve"> abundance </w:t>
      </w:r>
      <w:r w:rsidR="00D8535D" w:rsidRPr="007418CF">
        <w:rPr>
          <w:rFonts w:ascii="Times New Roman" w:eastAsia="Times New Roman" w:hAnsi="Times New Roman" w:cs="Times New Roman"/>
          <w:sz w:val="24"/>
          <w:szCs w:val="24"/>
        </w:rPr>
        <w:t>tend</w:t>
      </w:r>
      <w:r w:rsidR="002D1941"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to </w:t>
      </w:r>
      <w:r w:rsidR="002D1941" w:rsidRPr="007418CF">
        <w:rPr>
          <w:rFonts w:ascii="Times New Roman" w:eastAsia="Times New Roman" w:hAnsi="Times New Roman" w:cs="Times New Roman"/>
          <w:sz w:val="24"/>
          <w:szCs w:val="24"/>
        </w:rPr>
        <w:t>decrease with increasing</w:t>
      </w:r>
      <w:r w:rsidR="00D8535D" w:rsidRPr="007418CF">
        <w:rPr>
          <w:rFonts w:ascii="Times New Roman" w:eastAsia="Times New Roman" w:hAnsi="Times New Roman" w:cs="Times New Roman"/>
          <w:sz w:val="24"/>
          <w:szCs w:val="24"/>
        </w:rPr>
        <w:t xml:space="preserve"> sewage pollution. Decreased </w:t>
      </w:r>
      <w:r w:rsidR="004D2297" w:rsidRPr="007418CF">
        <w:rPr>
          <w:rFonts w:ascii="Times New Roman" w:eastAsia="Times New Roman" w:hAnsi="Times New Roman" w:cs="Times New Roman"/>
          <w:sz w:val="24"/>
          <w:szCs w:val="24"/>
        </w:rPr>
        <w:t>mollusk</w:t>
      </w:r>
      <w:r w:rsidR="00D8535D" w:rsidRPr="007418CF">
        <w:rPr>
          <w:rFonts w:ascii="Times New Roman" w:eastAsia="Times New Roman" w:hAnsi="Times New Roman" w:cs="Times New Roman"/>
          <w:sz w:val="24"/>
          <w:szCs w:val="24"/>
        </w:rPr>
        <w:t xml:space="preserve"> abundance may have several causes, including low tolerance for increased </w:t>
      </w:r>
      <w:r w:rsidR="00E82AB8" w:rsidRPr="007418CF">
        <w:rPr>
          <w:rFonts w:ascii="Times New Roman" w:eastAsia="Times New Roman" w:hAnsi="Times New Roman" w:cs="Times New Roman"/>
          <w:sz w:val="24"/>
          <w:szCs w:val="24"/>
        </w:rPr>
        <w:t xml:space="preserve">concentrations of </w:t>
      </w:r>
      <w:r w:rsidR="00D8535D" w:rsidRPr="007418CF">
        <w:rPr>
          <w:rFonts w:ascii="Times New Roman" w:eastAsia="Times New Roman" w:hAnsi="Times New Roman" w:cs="Times New Roman"/>
          <w:sz w:val="24"/>
          <w:szCs w:val="24"/>
        </w:rPr>
        <w:t>PPCP</w:t>
      </w:r>
      <w:r w:rsidR="00E82AB8"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or other components of sewage</w:t>
      </w:r>
      <w:ins w:id="811" w:author="Meyer, Michael Frederick" w:date="2022-01-04T13:21:00Z">
        <w:r w:rsidR="001254AC">
          <w:rPr>
            <w:rFonts w:ascii="Times New Roman" w:eastAsia="Times New Roman" w:hAnsi="Times New Roman" w:cs="Times New Roman"/>
            <w:sz w:val="24"/>
            <w:szCs w:val="24"/>
          </w:rPr>
          <w:t xml:space="preserve"> </w:t>
        </w:r>
      </w:ins>
      <w:r w:rsidR="001254AC">
        <w:rPr>
          <w:rFonts w:ascii="Times New Roman" w:eastAsia="Times New Roman" w:hAnsi="Times New Roman" w:cs="Times New Roman"/>
          <w:sz w:val="24"/>
          <w:szCs w:val="24"/>
        </w:rPr>
        <w:fldChar w:fldCharType="begin"/>
      </w:r>
      <w:r w:rsidR="000B2F8A">
        <w:rPr>
          <w:rFonts w:ascii="Times New Roman" w:eastAsia="Times New Roman" w:hAnsi="Times New Roman" w:cs="Times New Roman"/>
          <w:sz w:val="24"/>
          <w:szCs w:val="24"/>
        </w:rPr>
        <w:instrText xml:space="preserve"> ADDIN ZOTERO_ITEM CSL_CITATION {"citationID":"a61bnbg122","properties":{"formattedCitation":"(Timoshkin et al. 2016)","plainCitation":"(Timoshkin et al. 2016)","noteIndex":0},"citationItems":[{"id":5,"uris":["http://zotero.org/users/2645460/items/NFAXQ2W2"],"uri":["http://zotero.org/users/2645460/items/NFAXQ2W2"],"itemData":{"id":5,"type":"article-journal","container-title":"Journal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1254AC">
        <w:rPr>
          <w:rFonts w:ascii="Times New Roman" w:eastAsia="Times New Roman" w:hAnsi="Times New Roman" w:cs="Times New Roman"/>
          <w:sz w:val="24"/>
          <w:szCs w:val="24"/>
        </w:rPr>
        <w:fldChar w:fldCharType="separate"/>
      </w:r>
      <w:r w:rsidR="000B2F8A" w:rsidRPr="000B2F8A">
        <w:rPr>
          <w:rFonts w:ascii="Times New Roman" w:hAnsi="Times New Roman" w:cs="Times New Roman"/>
          <w:sz w:val="24"/>
          <w:szCs w:val="24"/>
        </w:rPr>
        <w:t>(Timoshkin et al. 2016)</w:t>
      </w:r>
      <w:r w:rsidR="001254AC">
        <w:rPr>
          <w:rFonts w:ascii="Times New Roman" w:eastAsia="Times New Roman" w:hAnsi="Times New Roman" w:cs="Times New Roman"/>
          <w:sz w:val="24"/>
          <w:szCs w:val="24"/>
        </w:rPr>
        <w:fldChar w:fldCharType="end"/>
      </w:r>
      <w:del w:id="812" w:author="Meyer, Michael Frederick" w:date="2022-01-04T13:21:00Z">
        <w:r w:rsidR="00E82AB8" w:rsidRPr="007418CF" w:rsidDel="001254AC">
          <w:rPr>
            <w:rFonts w:ascii="Times New Roman" w:eastAsia="Times New Roman" w:hAnsi="Times New Roman" w:cs="Times New Roman"/>
            <w:sz w:val="24"/>
            <w:szCs w:val="24"/>
          </w:rPr>
          <w:delText xml:space="preserve"> </w:delText>
        </w:r>
        <w:r w:rsidR="006F5F57" w:rsidRPr="007418CF" w:rsidDel="001254AC">
          <w:rPr>
            <w:rFonts w:ascii="Times New Roman" w:eastAsia="Times New Roman" w:hAnsi="Times New Roman" w:cs="Times New Roman"/>
            <w:sz w:val="24"/>
            <w:szCs w:val="24"/>
          </w:rPr>
          <w:fldChar w:fldCharType="begin"/>
        </w:r>
        <w:r w:rsidR="00147D1A" w:rsidRPr="007418CF" w:rsidDel="001254AC">
          <w:rPr>
            <w:rFonts w:ascii="Times New Roman" w:eastAsia="Times New Roman" w:hAnsi="Times New Roman" w:cs="Times New Roman"/>
            <w:sz w:val="24"/>
            <w:szCs w:val="24"/>
          </w:rPr>
          <w:delInstrText xml:space="preserve"> ADDIN ZOTERO_ITEM CSL_CITATION {"citationID":"Gc1CLGIO","properties":{"formattedCitation":"(Hollingsworth et al. 2002)","plainCitation":"(Hollingsworth et al. 2002)","dontUpdate":true,"noteIndex":0},"citationItems":[{"id":2699,"uris":["http://zotero.org/users/2645460/items/NXCSWETQ"],"uri":["http://zotero.org/users/2645460/items/NXCSWETQ"],"itemData":{"id":2699,"type":"article-journal","abstract":"At high concentrations this stimulant becomes a lethal neurotoxin to garden pests.","container-title":"Nature","DOI":"10.1038/417915a","ISSN":"1476-4687","issue":"6892","language":"en","page":"915-916","source":"www.nature.com","title":"Caffeine as a repellent for slugs and snails","volume":"417","author":[{"family":"Hollingsworth","given":"Robert G."},{"family":"Armstrong","given":"John W."},{"family":"Campbell","given":"Earl"}],"issued":{"date-parts":[["2002",6]]}}}],"schema":"https://github.com/citation-style-language/schema/raw/master/csl-citation.json"} </w:delInstrText>
        </w:r>
        <w:r w:rsidR="006F5F57" w:rsidRPr="007418CF" w:rsidDel="001254AC">
          <w:rPr>
            <w:rFonts w:ascii="Times New Roman" w:eastAsia="Times New Roman" w:hAnsi="Times New Roman" w:cs="Times New Roman"/>
            <w:sz w:val="24"/>
            <w:szCs w:val="24"/>
          </w:rPr>
          <w:fldChar w:fldCharType="separate"/>
        </w:r>
        <w:r w:rsidR="006F5F57" w:rsidRPr="007418CF" w:rsidDel="001254AC">
          <w:rPr>
            <w:rFonts w:ascii="Times New Roman" w:hAnsi="Times New Roman" w:cs="Times New Roman"/>
            <w:sz w:val="24"/>
          </w:rPr>
          <w:delText>(</w:delText>
        </w:r>
        <w:r w:rsidR="00092E59" w:rsidRPr="007418CF" w:rsidDel="001254AC">
          <w:rPr>
            <w:rFonts w:ascii="Times New Roman" w:hAnsi="Times New Roman" w:cs="Times New Roman"/>
            <w:sz w:val="24"/>
          </w:rPr>
          <w:delText xml:space="preserve">e.g., </w:delText>
        </w:r>
        <w:r w:rsidR="006F5F57" w:rsidRPr="007418CF" w:rsidDel="001254AC">
          <w:rPr>
            <w:rFonts w:ascii="Times New Roman" w:hAnsi="Times New Roman" w:cs="Times New Roman"/>
            <w:sz w:val="24"/>
          </w:rPr>
          <w:delText>Hollingsworth et al. 2002</w:delText>
        </w:r>
        <w:r w:rsidR="00E82AB8" w:rsidRPr="007418CF" w:rsidDel="001254AC">
          <w:rPr>
            <w:rFonts w:ascii="Times New Roman" w:hAnsi="Times New Roman" w:cs="Times New Roman"/>
            <w:sz w:val="24"/>
          </w:rPr>
          <w:delText>, Timoshkin et al. 2016</w:delText>
        </w:r>
        <w:r w:rsidR="006F5F57" w:rsidRPr="007418CF" w:rsidDel="001254AC">
          <w:rPr>
            <w:rFonts w:ascii="Times New Roman" w:hAnsi="Times New Roman" w:cs="Times New Roman"/>
            <w:sz w:val="24"/>
          </w:rPr>
          <w:delText>)</w:delText>
        </w:r>
        <w:r w:rsidR="006F5F57" w:rsidRPr="007418CF" w:rsidDel="001254AC">
          <w:rPr>
            <w:rFonts w:ascii="Times New Roman" w:eastAsia="Times New Roman" w:hAnsi="Times New Roman" w:cs="Times New Roman"/>
            <w:sz w:val="24"/>
            <w:szCs w:val="24"/>
          </w:rPr>
          <w:fldChar w:fldCharType="end"/>
        </w:r>
      </w:del>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inability</w:t>
      </w:r>
      <w:r w:rsidR="00D8535D" w:rsidRPr="007418CF">
        <w:rPr>
          <w:rFonts w:ascii="Times New Roman" w:eastAsia="Times New Roman" w:hAnsi="Times New Roman" w:cs="Times New Roman"/>
          <w:sz w:val="24"/>
          <w:szCs w:val="24"/>
        </w:rPr>
        <w:t xml:space="preserve"> to consume filamentous algae </w:t>
      </w:r>
      <w:r w:rsidR="006F5F57" w:rsidRPr="007418CF">
        <w:rPr>
          <w:rFonts w:ascii="Times New Roman" w:eastAsia="Times New Roman" w:hAnsi="Times New Roman" w:cs="Times New Roman"/>
          <w:sz w:val="24"/>
          <w:szCs w:val="24"/>
        </w:rPr>
        <w:fldChar w:fldCharType="begin"/>
      </w:r>
      <w:r w:rsidR="006F5F57" w:rsidRPr="007418CF">
        <w:rPr>
          <w:rFonts w:ascii="Times New Roman" w:eastAsia="Times New Roman" w:hAnsi="Times New Roman" w:cs="Times New Roman"/>
          <w:sz w:val="24"/>
          <w:szCs w:val="24"/>
        </w:rPr>
        <w:instrText xml:space="preserve"> ADDIN ZOTERO_ITEM CSL_CITATION {"citationID":"z3m6Jwfi","properties":{"formattedCitation":"(Mazzella and Russo 1989)","plainCitation":"(Mazzella and Russo 1989)","noteIndex":0},"citationItems":[{"id":2702,"uris":["http://zotero.org/users/2645460/items/PPNKFL8T"],"uri":["http://zotero.org/users/2645460/items/PPNKFL8T"],"itemData":{"id":2702,"type":"paper-conference","abstract":"Abstract The temporal and spatial patterns of the molluscs Gibbula ardens (L., 1758) and G. umbilicaris (Von Salis, 1793), which inhabit beds of Posidonia oceanica (L.) Delile indicated that these species occupy well-differentiated niches. To understand better this niche differentiation, the effect of the grazing activity of the two Gibbula species (Mollusca, Archaeogastropoda) on the epiphytic community (micro- and macroglora) of P. oceanica leaves was studied by scanning electron microscopy (SEM). The epiphytic community differs along the leaf axis according to leaf age: the basal (youngest) part is colonized by bacteria and diatoms, ageing tissues by encrusting soft and calcareous algae, and the tips (oldest part) by an upright layer on the encrusting layer. The large variety of periphyton components growing on the leaves represents a diversified food source for the herbivorous molluscs. G. ardens seems to prefer bacteria and diatoms, and seldom feeds on calcareous encrusting algae; G. umbilicaris seems to feed preferentially on erect macroalgae and seldom on soft encrusting species. Feeding habits are in accordance with species spatial arrangement along the leaves and the spatio-temporal distribution in the meadow.","DOI":"10.1016/0304-3770(89)90007-7","source":"Semantic Scholar","title":"Grazing effect of two Gibbula species (Mollusca, Archaeogastropoda) on the epiphytic community of Posidonia oceanica leaves","author":[{"family":"Mazzella","given":"Lucia"},{"family":"Russo","given":"Giovanni Fulvio"}],"issued":{"date-parts":[["1989"]]}}}],"schema":"https://github.com/citation-style-language/schema/raw/master/csl-citation.json"}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(Mazzella and Russo 1989)</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 xml:space="preserve">or </w:t>
      </w:r>
      <w:r w:rsidR="00D8535D" w:rsidRPr="007418CF">
        <w:rPr>
          <w:rFonts w:ascii="Times New Roman" w:eastAsia="Times New Roman" w:hAnsi="Times New Roman" w:cs="Times New Roman"/>
          <w:sz w:val="24"/>
          <w:szCs w:val="24"/>
        </w:rPr>
        <w:t xml:space="preserve">filamentous algae not offering the proper nutrition </w:t>
      </w:r>
      <w:r w:rsidR="00EF4024" w:rsidRPr="007418CF">
        <w:rPr>
          <w:rFonts w:ascii="Times New Roman" w:eastAsia="Times New Roman" w:hAnsi="Times New Roman" w:cs="Times New Roman"/>
          <w:sz w:val="24"/>
          <w:szCs w:val="24"/>
        </w:rPr>
        <w:fldChar w:fldCharType="begin"/>
      </w:r>
      <w:r w:rsidR="00EF4024" w:rsidRPr="007418CF">
        <w:rPr>
          <w:rFonts w:ascii="Times New Roman" w:eastAsia="Times New Roman" w:hAnsi="Times New Roman" w:cs="Times New Roman"/>
          <w:sz w:val="24"/>
          <w:szCs w:val="24"/>
        </w:rPr>
        <w:instrText xml:space="preserve"> ADDIN ZOTERO_ITEM CSL_CITATION {"citationID":"3P8iO5S4","properties":{"formattedCitation":"(Lowe and Hunter 1988)","plainCitation":"(Lowe and Hunter 1988)","noteIndex":0},"citationItems":[{"id":2705,"uris":["http://zotero.org/users/2645460/items/9LBH495G"],"uri":["http://zotero.org/users/2645460/items/9LBH495G"],"itemData":{"id":2705,"type":"article-journal","abstract":"Experimentswere conductedin a small northernMichiganlake to assessthe effectsof grazingby the snail Physaintegraon periphytoncommunities.Periphytonwas allowed to colonize glass microscopeslides in enclosuresfor 26 d priorto the introductionof snails at three densities. Snails were allowed to graze for 21 d before the periphyton was collected and analyzed. Physa integrasignificantlyreducedthe biovolume, species richness,and diversityof periphyton.Diatoms were relatively more abundantand green algae relatively less abundantat low grazer densities when comparedwith controlsand periphytonat high grazerdensities. Grazersreducedthe physiognomic diversity of periphyton which led to a community dominated by prostratediatoms. Seventeen algal taxa were significantly reduced in relative abundanceby grazers. Synedraand Mougeotiawere the most abundanttaxaof this group.Eunotiapectinalivsar.minora, prostratechainforming diatom, was least affected by grazing and experienced a significant increase in relative abundancein communitiesexposedto grazers.Oedogoniumhad a significantlyhigher relativeabundance under high grazerdensities than under either the controlor low grazerdensity conditions. We conclude that Physaintegrareduces algal densities, species richness, species diversity, and physiognomic complexity and leads to a community dominatedby grazer-resistanttaxa (Eunotia pectinalisvar. minorand Oedogoniumsp.).","container-title":"Journal of the North American Benthological Society","DOI":"10.2307/1467828","ISSN":"0887-3593, 1937-237X","issue":"1","journalAbbreviation":"Journal of the North American Benthological Society","language":"en","page":"29-36","source":"DOI.org (Crossref)","title":"Effect of Grazing by Physa integra on Periphyton Community Structure","volume":"7","author":[{"family":"Lowe","given":"R. L."},{"family":"Hunter","given":"R. D."}],"issued":{"date-parts":[["1988",3]]}}}],"schema":"https://github.com/citation-style-language/schema/raw/master/csl-citation.json"} </w:instrText>
      </w:r>
      <w:r w:rsidR="00EF4024" w:rsidRPr="007418CF">
        <w:rPr>
          <w:rFonts w:ascii="Times New Roman" w:eastAsia="Times New Roman" w:hAnsi="Times New Roman" w:cs="Times New Roman"/>
          <w:sz w:val="24"/>
          <w:szCs w:val="24"/>
        </w:rPr>
        <w:fldChar w:fldCharType="separate"/>
      </w:r>
      <w:r w:rsidR="00EF4024" w:rsidRPr="007418CF">
        <w:rPr>
          <w:rFonts w:ascii="Times New Roman" w:hAnsi="Times New Roman" w:cs="Times New Roman"/>
          <w:sz w:val="24"/>
        </w:rPr>
        <w:t>(Lowe and Hunter 1988)</w:t>
      </w:r>
      <w:r w:rsidR="00EF4024"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2D1941" w:rsidRPr="007418CF">
        <w:rPr>
          <w:rFonts w:ascii="Times New Roman" w:eastAsia="Times New Roman" w:hAnsi="Times New Roman" w:cs="Times New Roman"/>
          <w:sz w:val="24"/>
          <w:szCs w:val="24"/>
        </w:rPr>
        <w:t xml:space="preserve">In contrast to </w:t>
      </w:r>
      <w:r w:rsidR="004D2297" w:rsidRPr="007418CF">
        <w:rPr>
          <w:rFonts w:ascii="Times New Roman" w:eastAsia="Times New Roman" w:hAnsi="Times New Roman" w:cs="Times New Roman"/>
          <w:sz w:val="24"/>
          <w:szCs w:val="24"/>
        </w:rPr>
        <w:t>mollusk</w:t>
      </w:r>
      <w:r w:rsidR="002D1941" w:rsidRPr="007418CF">
        <w:rPr>
          <w:rFonts w:ascii="Times New Roman" w:eastAsia="Times New Roman" w:hAnsi="Times New Roman" w:cs="Times New Roman"/>
          <w:sz w:val="24"/>
          <w:szCs w:val="24"/>
        </w:rPr>
        <w:t xml:space="preserve">s, amphipods were </w:t>
      </w:r>
      <w:r w:rsidR="000068A0" w:rsidRPr="007418CF">
        <w:rPr>
          <w:rFonts w:ascii="Times New Roman" w:eastAsia="Times New Roman" w:hAnsi="Times New Roman" w:cs="Times New Roman"/>
          <w:sz w:val="24"/>
          <w:szCs w:val="24"/>
        </w:rPr>
        <w:t xml:space="preserve">generally </w:t>
      </w:r>
      <w:r w:rsidR="002D1941" w:rsidRPr="007418CF">
        <w:rPr>
          <w:rFonts w:ascii="Times New Roman" w:eastAsia="Times New Roman" w:hAnsi="Times New Roman" w:cs="Times New Roman"/>
          <w:sz w:val="24"/>
          <w:szCs w:val="24"/>
        </w:rPr>
        <w:t>prevalent at all littoral sites</w:t>
      </w:r>
      <w:r w:rsidR="001F3894">
        <w:rPr>
          <w:rFonts w:ascii="Times New Roman" w:eastAsia="Times New Roman" w:hAnsi="Times New Roman" w:cs="Times New Roman"/>
          <w:sz w:val="24"/>
          <w:szCs w:val="24"/>
        </w:rPr>
        <w:t>,</w:t>
      </w:r>
      <w:r w:rsidR="002D1941" w:rsidRPr="007418CF">
        <w:rPr>
          <w:rFonts w:ascii="Times New Roman" w:eastAsia="Times New Roman" w:hAnsi="Times New Roman" w:cs="Times New Roman"/>
          <w:sz w:val="24"/>
          <w:szCs w:val="24"/>
        </w:rPr>
        <w:t xml:space="preserve"> regardless of sewage indicator concentrations. </w:t>
      </w:r>
      <w:proofErr w:type="spellStart"/>
      <w:r w:rsidR="002D1941" w:rsidRPr="007418CF">
        <w:rPr>
          <w:rFonts w:ascii="Times New Roman" w:eastAsia="Times New Roman" w:hAnsi="Times New Roman" w:cs="Times New Roman"/>
          <w:i/>
          <w:sz w:val="24"/>
          <w:szCs w:val="24"/>
        </w:rPr>
        <w:t>Brandtia</w:t>
      </w:r>
      <w:proofErr w:type="spellEnd"/>
      <w:r w:rsidR="002D1941" w:rsidRPr="007418CF">
        <w:rPr>
          <w:rFonts w:ascii="Times New Roman" w:eastAsia="Times New Roman" w:hAnsi="Times New Roman" w:cs="Times New Roman"/>
          <w:i/>
          <w:sz w:val="24"/>
          <w:szCs w:val="24"/>
        </w:rPr>
        <w:t xml:space="preserve"> </w:t>
      </w:r>
      <w:r w:rsidR="002D1941" w:rsidRPr="007418CF">
        <w:rPr>
          <w:rFonts w:ascii="Times New Roman" w:eastAsia="Times New Roman" w:hAnsi="Times New Roman" w:cs="Times New Roman"/>
          <w:sz w:val="24"/>
          <w:szCs w:val="24"/>
        </w:rPr>
        <w:t>spp.</w:t>
      </w:r>
      <w:r w:rsidR="000068A0" w:rsidRPr="007418CF">
        <w:rPr>
          <w:rFonts w:ascii="Times New Roman" w:eastAsia="Times New Roman" w:hAnsi="Times New Roman" w:cs="Times New Roman"/>
          <w:sz w:val="24"/>
          <w:szCs w:val="24"/>
        </w:rPr>
        <w:t xml:space="preserve"> was t</w:t>
      </w:r>
      <w:r w:rsidR="00B11017" w:rsidRPr="007418CF">
        <w:rPr>
          <w:rFonts w:ascii="Times New Roman" w:eastAsia="Times New Roman" w:hAnsi="Times New Roman" w:cs="Times New Roman"/>
          <w:sz w:val="24"/>
          <w:szCs w:val="24"/>
        </w:rPr>
        <w:t xml:space="preserve">he only </w:t>
      </w:r>
      <w:r w:rsidR="006D249F" w:rsidRPr="007418CF">
        <w:rPr>
          <w:rFonts w:ascii="Times New Roman" w:eastAsia="Times New Roman" w:hAnsi="Times New Roman" w:cs="Times New Roman"/>
          <w:sz w:val="24"/>
          <w:szCs w:val="24"/>
        </w:rPr>
        <w:t xml:space="preserve">amphipod </w:t>
      </w:r>
      <w:r w:rsidR="00731C73" w:rsidRPr="007418CF">
        <w:rPr>
          <w:rFonts w:ascii="Times New Roman" w:eastAsia="Times New Roman" w:hAnsi="Times New Roman" w:cs="Times New Roman"/>
          <w:sz w:val="24"/>
          <w:szCs w:val="24"/>
        </w:rPr>
        <w:t>genus</w:t>
      </w:r>
      <w:r w:rsidR="00B11017" w:rsidRPr="007418CF">
        <w:rPr>
          <w:rFonts w:ascii="Times New Roman" w:eastAsia="Times New Roman" w:hAnsi="Times New Roman" w:cs="Times New Roman"/>
          <w:sz w:val="24"/>
          <w:szCs w:val="24"/>
        </w:rPr>
        <w:t xml:space="preserve"> less </w:t>
      </w:r>
      <w:r w:rsidR="00456A8D" w:rsidRPr="007418CF">
        <w:rPr>
          <w:rFonts w:ascii="Times New Roman" w:eastAsia="Times New Roman" w:hAnsi="Times New Roman" w:cs="Times New Roman"/>
          <w:sz w:val="24"/>
          <w:szCs w:val="24"/>
        </w:rPr>
        <w:t xml:space="preserve">abundant </w:t>
      </w:r>
      <w:r w:rsidR="00B11017" w:rsidRPr="007418CF">
        <w:rPr>
          <w:rFonts w:ascii="Times New Roman" w:eastAsia="Times New Roman" w:hAnsi="Times New Roman" w:cs="Times New Roman"/>
          <w:sz w:val="24"/>
          <w:szCs w:val="24"/>
        </w:rPr>
        <w:t>with sewage indicator signals</w:t>
      </w:r>
      <w:r w:rsidR="00E82AB8" w:rsidRPr="007418CF">
        <w:rPr>
          <w:rFonts w:ascii="Times New Roman" w:eastAsia="Times New Roman" w:hAnsi="Times New Roman" w:cs="Times New Roman"/>
          <w:sz w:val="24"/>
          <w:szCs w:val="24"/>
        </w:rPr>
        <w:t>.</w:t>
      </w:r>
      <w:r w:rsidR="00B11017"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T</w:t>
      </w:r>
      <w:r w:rsidR="00B11017" w:rsidRPr="007418CF">
        <w:rPr>
          <w:rFonts w:ascii="Times New Roman" w:eastAsia="Times New Roman" w:hAnsi="Times New Roman" w:cs="Times New Roman"/>
          <w:sz w:val="24"/>
          <w:szCs w:val="24"/>
        </w:rPr>
        <w:t>his genus tends to be associated with endemic sponges</w:t>
      </w:r>
      <w:r w:rsidR="00F0768F" w:rsidRPr="007418CF">
        <w:rPr>
          <w:rFonts w:ascii="Times New Roman" w:eastAsia="Times New Roman" w:hAnsi="Times New Roman" w:cs="Times New Roman"/>
          <w:sz w:val="24"/>
          <w:szCs w:val="24"/>
        </w:rPr>
        <w:t xml:space="preserve"> (</w:t>
      </w:r>
      <w:proofErr w:type="spellStart"/>
      <w:r w:rsidR="00F0768F" w:rsidRPr="007418CF">
        <w:rPr>
          <w:rFonts w:ascii="Times New Roman" w:eastAsia="Times New Roman" w:hAnsi="Times New Roman" w:cs="Times New Roman"/>
          <w:sz w:val="24"/>
          <w:szCs w:val="24"/>
        </w:rPr>
        <w:t>Taakhteev</w:t>
      </w:r>
      <w:proofErr w:type="spellEnd"/>
      <w:r w:rsidR="00F0768F" w:rsidRPr="007418CF">
        <w:rPr>
          <w:rFonts w:ascii="Times New Roman" w:eastAsia="Times New Roman" w:hAnsi="Times New Roman" w:cs="Times New Roman"/>
          <w:sz w:val="24"/>
          <w:szCs w:val="24"/>
        </w:rPr>
        <w:t xml:space="preserve"> &amp; </w:t>
      </w:r>
      <w:proofErr w:type="spellStart"/>
      <w:r w:rsidR="00F0768F" w:rsidRPr="007418CF">
        <w:rPr>
          <w:rFonts w:ascii="Times New Roman" w:eastAsia="Times New Roman" w:hAnsi="Times New Roman" w:cs="Times New Roman"/>
          <w:sz w:val="24"/>
          <w:szCs w:val="24"/>
        </w:rPr>
        <w:t>Didorenko</w:t>
      </w:r>
      <w:proofErr w:type="spellEnd"/>
      <w:r w:rsidR="00F0768F" w:rsidRPr="007418CF">
        <w:rPr>
          <w:rFonts w:ascii="Times New Roman" w:eastAsia="Times New Roman" w:hAnsi="Times New Roman" w:cs="Times New Roman"/>
          <w:sz w:val="24"/>
          <w:szCs w:val="24"/>
        </w:rPr>
        <w:t>, 2015)</w:t>
      </w:r>
      <w:r w:rsidR="00B11017" w:rsidRPr="007418CF">
        <w:rPr>
          <w:rFonts w:ascii="Times New Roman" w:eastAsia="Times New Roman" w:hAnsi="Times New Roman" w:cs="Times New Roman"/>
          <w:sz w:val="24"/>
          <w:szCs w:val="24"/>
        </w:rPr>
        <w:t>, which may also be decreasing in abundance near areas of lakeside development (</w:t>
      </w:r>
      <w:proofErr w:type="spellStart"/>
      <w:r w:rsidR="00B11017" w:rsidRPr="007418CF">
        <w:rPr>
          <w:rFonts w:ascii="Times New Roman" w:eastAsia="Times New Roman" w:hAnsi="Times New Roman" w:cs="Times New Roman"/>
          <w:sz w:val="24"/>
          <w:szCs w:val="24"/>
        </w:rPr>
        <w:t>Timoshkin</w:t>
      </w:r>
      <w:proofErr w:type="spellEnd"/>
      <w:r w:rsidR="00B11017" w:rsidRPr="007418CF">
        <w:rPr>
          <w:rFonts w:ascii="Times New Roman" w:eastAsia="Times New Roman" w:hAnsi="Times New Roman" w:cs="Times New Roman"/>
          <w:sz w:val="24"/>
          <w:szCs w:val="24"/>
        </w:rPr>
        <w:t xml:space="preserve"> et al., 2016).</w:t>
      </w:r>
      <w:r w:rsidR="002D1941" w:rsidRPr="007418CF">
        <w:rPr>
          <w:rFonts w:ascii="Times New Roman" w:eastAsia="Times New Roman" w:hAnsi="Times New Roman" w:cs="Times New Roman"/>
          <w:sz w:val="24"/>
          <w:szCs w:val="24"/>
        </w:rPr>
        <w:t xml:space="preserve"> </w:t>
      </w:r>
      <w:proofErr w:type="spellStart"/>
      <w:r w:rsidR="000F2398" w:rsidRPr="007418CF">
        <w:rPr>
          <w:rFonts w:ascii="Times New Roman" w:eastAsia="Times New Roman" w:hAnsi="Times New Roman" w:cs="Times New Roman"/>
          <w:i/>
          <w:sz w:val="24"/>
          <w:szCs w:val="24"/>
        </w:rPr>
        <w:t>Eulimnogammarus</w:t>
      </w:r>
      <w:proofErr w:type="spellEnd"/>
      <w:r w:rsidR="000F2398" w:rsidRPr="007418CF">
        <w:rPr>
          <w:rFonts w:ascii="Times New Roman" w:eastAsia="Times New Roman" w:hAnsi="Times New Roman" w:cs="Times New Roman"/>
          <w:i/>
          <w:sz w:val="24"/>
          <w:szCs w:val="24"/>
        </w:rPr>
        <w:t xml:space="preserve"> </w:t>
      </w:r>
      <w:r w:rsidR="000F2398" w:rsidRPr="007418CF">
        <w:rPr>
          <w:rFonts w:ascii="Times New Roman" w:eastAsia="Times New Roman" w:hAnsi="Times New Roman" w:cs="Times New Roman"/>
          <w:sz w:val="24"/>
          <w:szCs w:val="24"/>
        </w:rPr>
        <w:t xml:space="preserve">spp., one of the most </w:t>
      </w:r>
      <w:r w:rsidR="00456A8D" w:rsidRPr="007418CF">
        <w:rPr>
          <w:rFonts w:ascii="Times New Roman" w:eastAsia="Times New Roman" w:hAnsi="Times New Roman" w:cs="Times New Roman"/>
          <w:sz w:val="24"/>
          <w:szCs w:val="24"/>
        </w:rPr>
        <w:t xml:space="preserve">speciose </w:t>
      </w:r>
      <w:r w:rsidR="000F2398" w:rsidRPr="007418CF">
        <w:rPr>
          <w:rFonts w:ascii="Times New Roman" w:eastAsia="Times New Roman" w:hAnsi="Times New Roman" w:cs="Times New Roman"/>
          <w:sz w:val="24"/>
          <w:szCs w:val="24"/>
        </w:rPr>
        <w:t xml:space="preserve">Baikal </w:t>
      </w:r>
      <w:r w:rsidR="000F2398" w:rsidRPr="007418CF">
        <w:rPr>
          <w:rFonts w:ascii="Times New Roman" w:eastAsia="Times New Roman" w:hAnsi="Times New Roman" w:cs="Times New Roman"/>
          <w:sz w:val="24"/>
          <w:szCs w:val="24"/>
        </w:rPr>
        <w:lastRenderedPageBreak/>
        <w:t xml:space="preserve">genera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{"citationID":"k3SPJykO","properties":{"formattedCitation":"(Takhteev and Didorenko 2015)","plainCitation":"(Takhteev and Didorenko 2015)","noteIndex":0},"citationItems":[{"id":4062,"uris":["http://zotero.org/users/2645460/items/7UUZYI2Q"],"uri":["http://zotero.org/users/2645460/items/7UUZYI2Q"],"itemData":{"id":4062,"type":"book","event-place":"Irkutsk","language":"Russian","number-of-pages":"116","publisher":"V.B. Sochava Institute of Geography SB RAS","publisher-place":"Irkutsk","title":"Fauna and ecology of amphipods of Lake Baikal: A Training manual","author":[{"family":"Takhteev","given":"V.V."},{"family":"Didorenko","given":"D.I."}],"issued":{"date-parts":[["2015"]]}}}],"schema":"https://github.com/citation-style-language/schema/raw/master/csl-citation.json"}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(Takhteev and Didorenko 2015)</w:t>
      </w:r>
      <w:r w:rsidR="00ED6B1A" w:rsidRPr="007418CF">
        <w:rPr>
          <w:rFonts w:ascii="Times New Roman" w:eastAsia="Times New Roman" w:hAnsi="Times New Roman" w:cs="Times New Roman"/>
          <w:sz w:val="24"/>
          <w:szCs w:val="24"/>
        </w:rPr>
        <w:fldChar w:fldCharType="end"/>
      </w:r>
      <w:r w:rsidR="000F2398" w:rsidRPr="007418CF">
        <w:rPr>
          <w:rFonts w:ascii="Times New Roman" w:eastAsia="Times New Roman" w:hAnsi="Times New Roman" w:cs="Times New Roman"/>
          <w:sz w:val="24"/>
          <w:szCs w:val="24"/>
        </w:rPr>
        <w:t xml:space="preserve">, was prevalent at all sites, and </w:t>
      </w:r>
      <w:r w:rsidR="000F2398" w:rsidRPr="007418CF">
        <w:rPr>
          <w:rFonts w:ascii="Times New Roman" w:eastAsia="Times New Roman" w:hAnsi="Times New Roman" w:cs="Times New Roman"/>
          <w:sz w:val="24"/>
          <w:szCs w:val="24"/>
          <w:highlight w:val="white"/>
        </w:rPr>
        <w:t>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N</w:t>
      </w:r>
      <w:r w:rsidR="00361037" w:rsidRPr="007418CF">
        <w:rPr>
          <w:rFonts w:ascii="Times New Roman" w:eastAsia="Times New Roman" w:hAnsi="Times New Roman" w:cs="Times New Roman"/>
          <w:sz w:val="24"/>
          <w:szCs w:val="24"/>
          <w:highlight w:val="white"/>
        </w:rPr>
        <w:t xml:space="preserve"> values</w:t>
      </w:r>
      <w:r w:rsidR="00456A8D" w:rsidRPr="007418CF">
        <w:rPr>
          <w:rFonts w:ascii="Times New Roman" w:eastAsia="Times New Roman" w:hAnsi="Times New Roman" w:cs="Times New Roman"/>
          <w:sz w:val="24"/>
          <w:szCs w:val="24"/>
          <w:highlight w:val="white"/>
        </w:rPr>
        <w:t xml:space="preserve"> in its tissue</w:t>
      </w:r>
      <w:r w:rsidR="000F2398" w:rsidRPr="007418CF">
        <w:rPr>
          <w:rFonts w:ascii="Times New Roman" w:eastAsia="Times New Roman" w:hAnsi="Times New Roman" w:cs="Times New Roman"/>
          <w:sz w:val="24"/>
          <w:szCs w:val="24"/>
          <w:highlight w:val="white"/>
        </w:rPr>
        <w:t xml:space="preserve"> increased </w:t>
      </w:r>
      <w:del w:id="813" w:author="Meyer, Michael Frederick" w:date="2021-08-27T16:15:00Z">
        <w:r w:rsidR="000F2398" w:rsidRPr="007418CF" w:rsidDel="007F534C">
          <w:rPr>
            <w:rFonts w:ascii="Times New Roman" w:eastAsia="Times New Roman" w:hAnsi="Times New Roman" w:cs="Times New Roman"/>
            <w:sz w:val="24"/>
            <w:szCs w:val="24"/>
            <w:highlight w:val="white"/>
          </w:rPr>
          <w:delText xml:space="preserve">slightly but </w:delText>
        </w:r>
      </w:del>
      <w:r w:rsidR="000F2398" w:rsidRPr="007418CF">
        <w:rPr>
          <w:rFonts w:ascii="Times New Roman" w:eastAsia="Times New Roman" w:hAnsi="Times New Roman" w:cs="Times New Roman"/>
          <w:sz w:val="24"/>
          <w:szCs w:val="24"/>
          <w:highlight w:val="white"/>
        </w:rPr>
        <w:t>significantly with increasing IDW population</w:t>
      </w:r>
      <w:ins w:id="814" w:author="Meyer, Michael Frederick" w:date="2021-08-27T16:15:00Z">
        <w:r w:rsidR="007F534C">
          <w:rPr>
            <w:rFonts w:ascii="Times New Roman" w:eastAsia="Times New Roman" w:hAnsi="Times New Roman" w:cs="Times New Roman"/>
            <w:sz w:val="24"/>
            <w:szCs w:val="24"/>
            <w:highlight w:val="white"/>
          </w:rPr>
          <w:t xml:space="preserve"> but not enough to </w:t>
        </w:r>
      </w:ins>
      <w:ins w:id="815" w:author="Meyer, Michael Frederick" w:date="2021-08-27T16:16:00Z">
        <w:r w:rsidR="007F534C">
          <w:rPr>
            <w:rFonts w:ascii="Times New Roman" w:eastAsia="Times New Roman" w:hAnsi="Times New Roman" w:cs="Times New Roman"/>
            <w:sz w:val="24"/>
            <w:szCs w:val="24"/>
            <w:highlight w:val="white"/>
          </w:rPr>
          <w:t xml:space="preserve">suggest that amphipods became </w:t>
        </w:r>
        <w:proofErr w:type="spellStart"/>
        <w:r w:rsidR="007F534C">
          <w:rPr>
            <w:rFonts w:ascii="Times New Roman" w:eastAsia="Times New Roman" w:hAnsi="Times New Roman" w:cs="Times New Roman"/>
            <w:sz w:val="24"/>
            <w:szCs w:val="24"/>
            <w:highlight w:val="white"/>
          </w:rPr>
          <w:t>detritivorous</w:t>
        </w:r>
        <w:proofErr w:type="spellEnd"/>
        <w:r w:rsidR="007F534C">
          <w:rPr>
            <w:rFonts w:ascii="Times New Roman" w:eastAsia="Times New Roman" w:hAnsi="Times New Roman" w:cs="Times New Roman"/>
            <w:sz w:val="24"/>
            <w:szCs w:val="24"/>
            <w:highlight w:val="white"/>
          </w:rPr>
          <w:t xml:space="preserve"> or carnivorous </w:t>
        </w:r>
      </w:ins>
      <w:ins w:id="816" w:author="Meyer, Michael Frederick" w:date="2021-08-27T16:17:00Z">
        <w:r w:rsidR="007F534C">
          <w:rPr>
            <w:rFonts w:ascii="Times New Roman" w:eastAsia="Times New Roman" w:hAnsi="Times New Roman" w:cs="Times New Roman"/>
            <w:sz w:val="24"/>
            <w:szCs w:val="24"/>
            <w:highlight w:val="white"/>
          </w:rPr>
          <w:t>(e.g., less than 2</w:t>
        </w:r>
        <w:r w:rsidR="007F534C" w:rsidRPr="007F534C">
          <w:rPr>
            <w:rFonts w:ascii="Times New Roman" w:eastAsia="Times New Roman" w:hAnsi="Times New Roman" w:cs="Times New Roman"/>
            <w:sz w:val="24"/>
            <w:szCs w:val="24"/>
          </w:rPr>
          <w:t>‰</w:t>
        </w:r>
        <w:r w:rsidR="007F534C">
          <w:rPr>
            <w:rFonts w:ascii="Times New Roman" w:eastAsia="Times New Roman" w:hAnsi="Times New Roman" w:cs="Times New Roman"/>
            <w:sz w:val="24"/>
            <w:szCs w:val="24"/>
          </w:rPr>
          <w:t xml:space="preserve"> </w:t>
        </w:r>
      </w:ins>
      <w:ins w:id="817" w:author="Meyer, Michael Frederick" w:date="2021-08-27T16:18:00Z">
        <w:r w:rsidR="007F534C" w:rsidRPr="007418CF">
          <w:rPr>
            <w:rFonts w:ascii="Times New Roman" w:eastAsia="Times New Roman" w:hAnsi="Times New Roman" w:cs="Times New Roman"/>
            <w:sz w:val="24"/>
            <w:szCs w:val="24"/>
            <w:highlight w:val="white"/>
          </w:rPr>
          <w:t>δ</w:t>
        </w:r>
        <w:r w:rsidR="007F534C" w:rsidRPr="007418CF">
          <w:rPr>
            <w:rFonts w:ascii="Times New Roman" w:eastAsia="Times New Roman" w:hAnsi="Times New Roman" w:cs="Times New Roman"/>
            <w:sz w:val="24"/>
            <w:szCs w:val="24"/>
            <w:highlight w:val="white"/>
            <w:vertAlign w:val="superscript"/>
          </w:rPr>
          <w:t>15</w:t>
        </w:r>
        <w:r w:rsidR="007F534C" w:rsidRPr="007418CF">
          <w:rPr>
            <w:rFonts w:ascii="Times New Roman" w:eastAsia="Times New Roman" w:hAnsi="Times New Roman" w:cs="Times New Roman"/>
            <w:sz w:val="24"/>
            <w:szCs w:val="24"/>
            <w:highlight w:val="white"/>
          </w:rPr>
          <w:t>N</w:t>
        </w:r>
        <w:r w:rsidR="007F534C">
          <w:rPr>
            <w:rFonts w:ascii="Times New Roman" w:eastAsia="Times New Roman" w:hAnsi="Times New Roman" w:cs="Times New Roman"/>
            <w:sz w:val="24"/>
            <w:szCs w:val="24"/>
            <w:highlight w:val="white"/>
          </w:rPr>
          <w:fldChar w:fldCharType="begin"/>
        </w:r>
      </w:ins>
      <w:ins w:id="818" w:author="Meyer, Michael Frederick" w:date="2021-09-20T16:47:00Z">
        <w:r w:rsidR="007A434D">
          <w:rPr>
            <w:rFonts w:ascii="Times New Roman" w:eastAsia="Times New Roman" w:hAnsi="Times New Roman" w:cs="Times New Roman"/>
            <w:sz w:val="24"/>
            <w:szCs w:val="24"/>
            <w:highlight w:val="white"/>
          </w:rPr>
          <w:instrText xml:space="preserve"> ADDIN ZOTERO_ITEM CSL_CITATION {"citationID":"hj03YdyA","properties":{"formattedCitation":"(Post 2002)","plainCitation":"(Post 2002)","dontUpdate":true,"noteIndex":0},"citationItems":[{"id":2659,"uris":["http://zotero.org/users/2645460/items/9JGUQ88I"],"uri":["http://zotero.org/users/2645460/items/9JGUQ88I"],"itemData":{"id":2659,"type":"article-journal","abstract":"The stable isotopes of nitrogen (δ15N) and carbon (δ13C) provide powerful tools for estimating the trophic positions of and carbon flow to consumers in food webs; however, the isotopic signature of a consumer alone is not generally sufficient to infer trophic position or carbon source without an appropriate isotopic baseline. In this paper, I develop and discuss methods for generating an isotopic baseline and evaluate the assumptions required to estimate the trophic position of consumers using stable isotopes in multiple ecosystem studies. I test the ability of two primary consumers, surface-grazing snails and filter-feeding mussels, to capture the spatial and temporal variation at the base of aquatic food webs. I find that snails reflect the isotopic signature of the base of the littoral food web, mussels reflect the isotopic signature of the pelagic food web, and together they provide a good isotopic baseline for estimating trophic position of secondary or higher trophic level consumers in lake ecosystems. Then, using data from 25 north temperate lakes, I evaluate how δ15N and δ13C of the base of aquatic food webs varies both among lakes and between the littoral and pelagic food webs within lakes. Using data from the literature, I show that the mean trophic fractionation of δ15N is 3.4‰ (1 sd = 1‰) and of δ13C is 0.4‰ (1 sd = 1.3‰), and that both, even though variable, are widely applicable. A sensitivity analysis reveals that estimates of trophic position are very sensitive to assumptions about the trophic fractionation of δ15N, moderately sensitive to different methods for generating an isotopic baseline, and not sensitive to assumptions about the trophic fractionation of δ13C when δ13C is used to estimate the proportion of nitrogen in a consumer derived from two sources. Finally, I compare my recommendations for generating an isotopic baseline to an alternative model proposed by M. J. Vander Zanden and J. B. Rasmussen. With an appropriate isotopic baseline and an appreciation of the underlying assumptions and model sensitivity, stable isotopes can help answer some of the most difficult questions in food web ecology.","container-title":"Ecology","DOI":"10.1890/0012-9658(2002)083[0703:USITET]2.0.CO;2","ISSN":"1939-9170","issue":"3","language":"en","page":"703-718","source":"Wiley Online Library","title":"Using Stable Isotopes to Estimate Trophic Position: Models, Methods, and Assumptions","title-short":"Using Stable Isotopes to Estimate Trophic Position","volume":"83","author":[{"family":"Post","given":"David M."}],"issued":{"date-parts":[["2002"]]}}}],"schema":"https://github.com/citation-style-language/schema/raw/master/csl-citation.json"} </w:instrText>
        </w:r>
      </w:ins>
      <w:r w:rsidR="007F534C">
        <w:rPr>
          <w:rFonts w:ascii="Times New Roman" w:eastAsia="Times New Roman" w:hAnsi="Times New Roman" w:cs="Times New Roman"/>
          <w:sz w:val="24"/>
          <w:szCs w:val="24"/>
          <w:highlight w:val="white"/>
        </w:rPr>
        <w:fldChar w:fldCharType="separate"/>
      </w:r>
      <w:ins w:id="819" w:author="Meyer, Michael Frederick" w:date="2021-08-27T16:18:00Z">
        <w:r w:rsidR="007F534C">
          <w:rPr>
            <w:rFonts w:ascii="Times New Roman" w:hAnsi="Times New Roman" w:cs="Times New Roman"/>
            <w:sz w:val="24"/>
            <w:highlight w:val="white"/>
          </w:rPr>
          <w:t xml:space="preserve">; </w:t>
        </w:r>
        <w:r w:rsidR="007F534C" w:rsidRPr="007A434D">
          <w:rPr>
            <w:rFonts w:ascii="Times New Roman" w:hAnsi="Times New Roman" w:cs="Times New Roman"/>
            <w:sz w:val="24"/>
            <w:highlight w:val="white"/>
          </w:rPr>
          <w:t>Post 2002)</w:t>
        </w:r>
        <w:r w:rsidR="007F534C">
          <w:rPr>
            <w:rFonts w:ascii="Times New Roman" w:eastAsia="Times New Roman" w:hAnsi="Times New Roman" w:cs="Times New Roman"/>
            <w:sz w:val="24"/>
            <w:szCs w:val="24"/>
            <w:highlight w:val="white"/>
          </w:rPr>
          <w:fldChar w:fldCharType="end"/>
        </w:r>
      </w:ins>
      <w:r w:rsidR="000F2398" w:rsidRPr="007418CF">
        <w:rPr>
          <w:rFonts w:ascii="Times New Roman" w:eastAsia="Times New Roman" w:hAnsi="Times New Roman" w:cs="Times New Roman"/>
          <w:sz w:val="24"/>
          <w:szCs w:val="24"/>
          <w:highlight w:val="white"/>
        </w:rPr>
        <w:t>. Unlike periphyton, amphipods’ increasing 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 xml:space="preserve">N values </w:t>
      </w:r>
      <w:ins w:id="820" w:author="Meyer, Michael Frederick" w:date="2021-11-01T10:19:00Z">
        <w:r w:rsidR="00AD7DE5">
          <w:rPr>
            <w:rFonts w:ascii="Times New Roman" w:eastAsia="Times New Roman" w:hAnsi="Times New Roman" w:cs="Times New Roman"/>
            <w:sz w:val="24"/>
            <w:szCs w:val="24"/>
            <w:highlight w:val="white"/>
          </w:rPr>
          <w:t xml:space="preserve">with indicators of sewage pollution </w:t>
        </w:r>
      </w:ins>
      <w:r w:rsidR="000F2398" w:rsidRPr="007418CF">
        <w:rPr>
          <w:rFonts w:ascii="Times New Roman" w:eastAsia="Times New Roman" w:hAnsi="Times New Roman" w:cs="Times New Roman"/>
          <w:sz w:val="24"/>
          <w:szCs w:val="24"/>
          <w:highlight w:val="white"/>
        </w:rPr>
        <w:t xml:space="preserve">may relate to amphipods having longer cellular turnover rates (e.g., weeks; </w:t>
      </w:r>
      <w:r w:rsidR="000F2398" w:rsidRPr="007418CF">
        <w:rPr>
          <w:rFonts w:ascii="Times New Roman" w:eastAsia="Times New Roman" w:hAnsi="Times New Roman" w:cs="Times New Roman"/>
          <w:sz w:val="24"/>
          <w:szCs w:val="24"/>
          <w:highlight w:val="white"/>
        </w:rPr>
        <w:fldChar w:fldCharType="begin"/>
      </w:r>
      <w:r w:rsidR="000F2398" w:rsidRPr="007418CF">
        <w:rPr>
          <w:rFonts w:ascii="Times New Roman" w:eastAsia="Times New Roman" w:hAnsi="Times New Roman" w:cs="Times New Roman"/>
          <w:sz w:val="24"/>
          <w:szCs w:val="24"/>
          <w:highlight w:val="white"/>
        </w:rPr>
        <w:instrText xml:space="preserve"> ADDIN ZOTERO_ITEM CSL_CITATION {"citationID":"PfgAEngR","properties":{"formattedCitation":"(McIntyre and Flecker 2006)","plainCitation":"(McIntyre and Flecker 2006)","dontUpdate":true,"noteIndex":0},"citationItems":[{"id":2706,"uris":["http://zotero.org/users/2645460/items/YUMGAW23"],"uri":["http://zotero.org/users/2645460/items/YUMGAW23"],"itemData":{"id":2706,"type":"article-journal","abstract":"Stable isotopes are widely used as time-integrating tracers of trophic interactions, but turnover rates of isotopes in animal tissues remain poorly understood. Here, we report nitrogen (N) isotope turnover rates in tissues of four primary consumer species: Ancistrus triradiatus armored catfish (muscle, fins, and whole blood), Tarebia granifera snails (muscle), and Rana palmipes tadpoles (muscle) from a Venezuelan river, and Lavigeria grandis snails (muscle) from Lake Tanganyika, East Africa. Turnover was estimated from the dilution of a 15N label introduced into consumer tissues by feeding on 15N-enriched periphyton. Muscle turnover rates were rapid (0.5–3.8% per day), and were attributable to metabolic replacement of N as well as growth in catfish and snails. N turnover in catfish muscle decreased with size, and fin tissue turned over more rapidly than whole blood or muscle, though the difference was not significant. Our results indicate that stable isotope signatures of these tropical species could change markedly within weeks following a shift in diet. However, generalization across taxa or latitudes is complicated by the strong size-dependence of isotope turnover rates. The enrichment-dilution approach outlined here may facilitate measurement of isotopic turnover in a wide variety of consumers under field conditions.","container-title":"Oecologia","DOI":"10.1007/s00442-005-0354-3","ISSN":"1432-1939","issue":"1","journalAbbreviation":"Oecologia","language":"en","page":"12-21","source":"Springer Link","title":"Rapid turnover of tissue nitrogen of primary consumers in tropical freshwaters","volume":"148","author":[{"family":"McIntyre","given":"Peter B."},{"family":"Flecker","given":"Alexander S."}],"issued":{"date-parts":[["2006",5,1]]}}}],"schema":"https://github.com/citation-style-language/schema/raw/master/csl-citation.json"} </w:instrText>
      </w:r>
      <w:r w:rsidR="000F2398" w:rsidRPr="007418CF">
        <w:rPr>
          <w:rFonts w:ascii="Times New Roman" w:eastAsia="Times New Roman" w:hAnsi="Times New Roman" w:cs="Times New Roman"/>
          <w:sz w:val="24"/>
          <w:szCs w:val="24"/>
          <w:highlight w:val="white"/>
        </w:rPr>
        <w:fldChar w:fldCharType="separate"/>
      </w:r>
      <w:r w:rsidR="000F2398" w:rsidRPr="007418CF">
        <w:rPr>
          <w:rFonts w:ascii="Times New Roman" w:hAnsi="Times New Roman" w:cs="Times New Roman"/>
          <w:sz w:val="24"/>
          <w:highlight w:val="white"/>
        </w:rPr>
        <w:t>McIntyre and Flecker 2006)</w:t>
      </w:r>
      <w:r w:rsidR="000F2398" w:rsidRPr="007418CF">
        <w:rPr>
          <w:rFonts w:ascii="Times New Roman" w:eastAsia="Times New Roman" w:hAnsi="Times New Roman" w:cs="Times New Roman"/>
          <w:sz w:val="24"/>
          <w:szCs w:val="24"/>
          <w:highlight w:val="white"/>
        </w:rPr>
        <w:fldChar w:fldCharType="end"/>
      </w:r>
      <w:r w:rsidR="000F2398" w:rsidRPr="007418CF">
        <w:rPr>
          <w:rFonts w:ascii="Times New Roman" w:eastAsia="Times New Roman" w:hAnsi="Times New Roman" w:cs="Times New Roman"/>
          <w:sz w:val="24"/>
          <w:szCs w:val="24"/>
          <w:highlight w:val="white"/>
        </w:rPr>
        <w:t xml:space="preserve"> relative to periphyton. Consequently, amphipods’ </w:t>
      </w:r>
      <w:r w:rsidR="00361037" w:rsidRPr="007418CF">
        <w:rPr>
          <w:rFonts w:ascii="Times New Roman" w:eastAsia="Times New Roman" w:hAnsi="Times New Roman" w:cs="Times New Roman"/>
          <w:sz w:val="24"/>
          <w:szCs w:val="24"/>
          <w:highlight w:val="white"/>
        </w:rPr>
        <w:t>enhanced</w:t>
      </w:r>
      <w:r w:rsidR="000F2398" w:rsidRPr="007418CF">
        <w:rPr>
          <w:rFonts w:ascii="Times New Roman" w:eastAsia="Times New Roman" w:hAnsi="Times New Roman" w:cs="Times New Roman"/>
          <w:sz w:val="24"/>
          <w:szCs w:val="24"/>
          <w:highlight w:val="white"/>
        </w:rPr>
        <w:t xml:space="preserve"> 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000F2398" w:rsidRPr="007418CF">
        <w:rPr>
          <w:rFonts w:ascii="Times New Roman" w:eastAsia="Times New Roman" w:hAnsi="Times New Roman" w:cs="Times New Roman"/>
          <w:sz w:val="24"/>
          <w:szCs w:val="24"/>
          <w:highlight w:val="white"/>
        </w:rPr>
        <w:t xml:space="preserve"> suggest that </w:t>
      </w:r>
      <w:ins w:id="821" w:author="Meyer, Michael Frederick" w:date="2021-08-19T14:08:00Z">
        <w:r w:rsidR="00EF4EE1">
          <w:rPr>
            <w:rFonts w:ascii="Times New Roman" w:eastAsia="Times New Roman" w:hAnsi="Times New Roman" w:cs="Times New Roman"/>
            <w:sz w:val="24"/>
            <w:szCs w:val="24"/>
            <w:highlight w:val="white"/>
          </w:rPr>
          <w:t xml:space="preserve">amphipods may be integrating </w:t>
        </w:r>
      </w:ins>
      <w:r w:rsidR="000F2398" w:rsidRPr="007418CF">
        <w:rPr>
          <w:rFonts w:ascii="Times New Roman" w:eastAsia="Times New Roman" w:hAnsi="Times New Roman" w:cs="Times New Roman"/>
          <w:sz w:val="24"/>
          <w:szCs w:val="24"/>
          <w:highlight w:val="white"/>
        </w:rPr>
        <w:t xml:space="preserve">sewage-derived nutrients </w:t>
      </w:r>
      <w:del w:id="822" w:author="Meyer, Michael Frederick" w:date="2021-08-19T14:08:00Z">
        <w:r w:rsidR="000F2398" w:rsidRPr="007418CF" w:rsidDel="00EF4EE1">
          <w:rPr>
            <w:rFonts w:ascii="Times New Roman" w:eastAsia="Times New Roman" w:hAnsi="Times New Roman" w:cs="Times New Roman"/>
            <w:sz w:val="24"/>
            <w:szCs w:val="24"/>
            <w:highlight w:val="white"/>
          </w:rPr>
          <w:delText xml:space="preserve">are being incorporated </w:delText>
        </w:r>
      </w:del>
      <w:r w:rsidR="000F2398" w:rsidRPr="007418CF">
        <w:rPr>
          <w:rFonts w:ascii="Times New Roman" w:eastAsia="Times New Roman" w:hAnsi="Times New Roman" w:cs="Times New Roman"/>
          <w:sz w:val="24"/>
          <w:szCs w:val="24"/>
          <w:highlight w:val="white"/>
        </w:rPr>
        <w:t>into the food web. While we did not test amphipod tissue</w:t>
      </w:r>
      <w:r w:rsidR="00E82AB8" w:rsidRPr="007418CF">
        <w:rPr>
          <w:rFonts w:ascii="Times New Roman" w:eastAsia="Times New Roman" w:hAnsi="Times New Roman" w:cs="Times New Roman"/>
          <w:sz w:val="24"/>
          <w:szCs w:val="24"/>
          <w:highlight w:val="white"/>
        </w:rPr>
        <w:t>s</w:t>
      </w:r>
      <w:r w:rsidR="000F2398" w:rsidRPr="007418CF">
        <w:rPr>
          <w:rFonts w:ascii="Times New Roman" w:eastAsia="Times New Roman" w:hAnsi="Times New Roman" w:cs="Times New Roman"/>
          <w:sz w:val="24"/>
          <w:szCs w:val="24"/>
          <w:highlight w:val="white"/>
        </w:rPr>
        <w:t xml:space="preserve"> for other sewage indicators such as PPCPs and microplastics, the potential for </w:t>
      </w:r>
      <w:r w:rsidR="00C62023">
        <w:rPr>
          <w:rFonts w:ascii="Times New Roman" w:eastAsia="Times New Roman" w:hAnsi="Times New Roman" w:cs="Times New Roman"/>
          <w:sz w:val="24"/>
          <w:szCs w:val="24"/>
          <w:highlight w:val="white"/>
        </w:rPr>
        <w:t xml:space="preserve">some </w:t>
      </w:r>
      <w:r w:rsidR="000F2398" w:rsidRPr="007418CF">
        <w:rPr>
          <w:rFonts w:ascii="Times New Roman" w:eastAsia="Times New Roman" w:hAnsi="Times New Roman" w:cs="Times New Roman"/>
          <w:sz w:val="24"/>
          <w:szCs w:val="24"/>
          <w:highlight w:val="white"/>
        </w:rPr>
        <w:t xml:space="preserve">PPCPs to bioaccumulate </w:t>
      </w:r>
      <w:r w:rsidR="00E82AB8" w:rsidRPr="007418CF">
        <w:rPr>
          <w:rFonts w:ascii="Times New Roman" w:eastAsia="Times New Roman" w:hAnsi="Times New Roman" w:cs="Times New Roman"/>
          <w:sz w:val="24"/>
          <w:szCs w:val="24"/>
          <w:highlight w:val="white"/>
        </w:rPr>
        <w:t>and</w:t>
      </w:r>
      <w:r w:rsidR="000F2398" w:rsidRPr="007418CF">
        <w:rPr>
          <w:rFonts w:ascii="Times New Roman" w:eastAsia="Times New Roman" w:hAnsi="Times New Roman" w:cs="Times New Roman"/>
          <w:sz w:val="24"/>
          <w:szCs w:val="24"/>
          <w:highlight w:val="white"/>
        </w:rPr>
        <w:t xml:space="preserve"> </w:t>
      </w:r>
      <w:proofErr w:type="spellStart"/>
      <w:r w:rsidR="000F2398" w:rsidRPr="007418CF">
        <w:rPr>
          <w:rFonts w:ascii="Times New Roman" w:eastAsia="Times New Roman" w:hAnsi="Times New Roman" w:cs="Times New Roman"/>
          <w:sz w:val="24"/>
          <w:szCs w:val="24"/>
          <w:highlight w:val="white"/>
        </w:rPr>
        <w:t>biomagnify</w:t>
      </w:r>
      <w:proofErr w:type="spellEnd"/>
      <w:r w:rsidR="000F2398" w:rsidRPr="007418CF">
        <w:rPr>
          <w:rFonts w:ascii="Times New Roman" w:eastAsia="Times New Roman" w:hAnsi="Times New Roman" w:cs="Times New Roman"/>
          <w:sz w:val="24"/>
          <w:szCs w:val="24"/>
          <w:highlight w:val="white"/>
        </w:rPr>
        <w:t xml:space="preserve"> </w:t>
      </w:r>
      <w:r w:rsidR="00EC3D3F" w:rsidRPr="007418CF">
        <w:rPr>
          <w:rFonts w:ascii="Times New Roman" w:eastAsia="Times New Roman" w:hAnsi="Times New Roman" w:cs="Times New Roman"/>
          <w:sz w:val="24"/>
          <w:szCs w:val="24"/>
          <w:highlight w:val="white"/>
        </w:rPr>
        <w:t>in</w:t>
      </w:r>
      <w:r w:rsidR="000F2398" w:rsidRPr="007418CF">
        <w:rPr>
          <w:rFonts w:ascii="Times New Roman" w:eastAsia="Times New Roman" w:hAnsi="Times New Roman" w:cs="Times New Roman"/>
          <w:sz w:val="24"/>
          <w:szCs w:val="24"/>
          <w:highlight w:val="white"/>
        </w:rPr>
        <w:t xml:space="preserve"> food webs</w:t>
      </w:r>
      <w:r w:rsidR="00E82AB8" w:rsidRPr="007418CF">
        <w:rPr>
          <w:rFonts w:ascii="Times New Roman" w:eastAsia="Times New Roman" w:hAnsi="Times New Roman" w:cs="Times New Roman"/>
          <w:sz w:val="24"/>
          <w:szCs w:val="24"/>
          <w:highlight w:val="white"/>
        </w:rPr>
        <w:t xml:space="preserve"> has been </w:t>
      </w:r>
      <w:r w:rsidR="00190BF3" w:rsidRPr="007418CF">
        <w:rPr>
          <w:rFonts w:ascii="Times New Roman" w:eastAsia="Times New Roman" w:hAnsi="Times New Roman" w:cs="Times New Roman"/>
          <w:sz w:val="24"/>
          <w:szCs w:val="24"/>
          <w:highlight w:val="white"/>
        </w:rPr>
        <w:t xml:space="preserve">recently </w:t>
      </w:r>
      <w:r w:rsidR="00E82AB8" w:rsidRPr="007418CF">
        <w:rPr>
          <w:rFonts w:ascii="Times New Roman" w:eastAsia="Times New Roman" w:hAnsi="Times New Roman" w:cs="Times New Roman"/>
          <w:sz w:val="24"/>
          <w:szCs w:val="24"/>
          <w:highlight w:val="white"/>
        </w:rPr>
        <w:t>demonstrated</w:t>
      </w:r>
      <w:r w:rsidR="00456A8D" w:rsidRPr="007418CF">
        <w:rPr>
          <w:rFonts w:ascii="Times New Roman" w:eastAsia="Times New Roman" w:hAnsi="Times New Roman" w:cs="Times New Roman"/>
          <w:sz w:val="24"/>
          <w:szCs w:val="24"/>
          <w:highlight w:val="white"/>
        </w:rPr>
        <w:t>,</w:t>
      </w:r>
      <w:r w:rsidR="000F2398" w:rsidRPr="007418CF">
        <w:rPr>
          <w:rFonts w:ascii="Times New Roman" w:eastAsia="Times New Roman" w:hAnsi="Times New Roman" w:cs="Times New Roman"/>
          <w:sz w:val="24"/>
          <w:szCs w:val="24"/>
          <w:highlight w:val="white"/>
        </w:rPr>
        <w:t xml:space="preserve"> with ecological ramifications remaining uncertain (</w:t>
      </w:r>
      <w:del w:id="823" w:author="Meyer, Michael Frederick" w:date="2022-01-04T13:22:00Z">
        <w:r w:rsidR="000F2398" w:rsidRPr="007418CF" w:rsidDel="005E2F6F">
          <w:rPr>
            <w:rFonts w:ascii="Times New Roman" w:eastAsia="Times New Roman" w:hAnsi="Times New Roman" w:cs="Times New Roman"/>
            <w:sz w:val="24"/>
            <w:szCs w:val="24"/>
            <w:highlight w:val="white"/>
          </w:rPr>
          <w:delText xml:space="preserve">Lagesson et al., 2016; </w:delText>
        </w:r>
      </w:del>
      <w:r w:rsidR="000F2398" w:rsidRPr="007418CF">
        <w:rPr>
          <w:rFonts w:ascii="Times New Roman" w:eastAsia="Times New Roman" w:hAnsi="Times New Roman" w:cs="Times New Roman"/>
          <w:sz w:val="24"/>
          <w:szCs w:val="24"/>
          <w:highlight w:val="white"/>
        </w:rPr>
        <w:t xml:space="preserve">Richmond et al., 2018). </w:t>
      </w:r>
      <w:r w:rsidR="00D8535D" w:rsidRPr="007418CF">
        <w:rPr>
          <w:rFonts w:ascii="Times New Roman" w:eastAsia="Times New Roman" w:hAnsi="Times New Roman" w:cs="Times New Roman"/>
          <w:sz w:val="24"/>
          <w:szCs w:val="24"/>
          <w:highlight w:val="white"/>
        </w:rPr>
        <w:t>Th</w:t>
      </w:r>
      <w:r w:rsidR="004B79EC" w:rsidRPr="007418CF">
        <w:rPr>
          <w:rFonts w:ascii="Times New Roman" w:eastAsia="Times New Roman" w:hAnsi="Times New Roman" w:cs="Times New Roman"/>
          <w:sz w:val="24"/>
          <w:szCs w:val="24"/>
          <w:highlight w:val="white"/>
        </w:rPr>
        <w:t xml:space="preserve">ese combined results suggest that </w:t>
      </w:r>
      <w:r w:rsidR="004D2297" w:rsidRPr="007418CF">
        <w:rPr>
          <w:rFonts w:ascii="Times New Roman" w:eastAsia="Times New Roman" w:hAnsi="Times New Roman" w:cs="Times New Roman"/>
          <w:sz w:val="24"/>
          <w:szCs w:val="24"/>
          <w:highlight w:val="white"/>
        </w:rPr>
        <w:t>mollusk</w:t>
      </w:r>
      <w:r w:rsidR="004B79EC" w:rsidRPr="007418CF">
        <w:rPr>
          <w:rFonts w:ascii="Times New Roman" w:eastAsia="Times New Roman" w:hAnsi="Times New Roman" w:cs="Times New Roman"/>
          <w:sz w:val="24"/>
          <w:szCs w:val="24"/>
          <w:highlight w:val="white"/>
        </w:rPr>
        <w:t xml:space="preserve"> abundance and amphipod δ</w:t>
      </w:r>
      <w:r w:rsidR="004B79EC" w:rsidRPr="007418CF">
        <w:rPr>
          <w:rFonts w:ascii="Times New Roman" w:eastAsia="Times New Roman" w:hAnsi="Times New Roman" w:cs="Times New Roman"/>
          <w:sz w:val="24"/>
          <w:szCs w:val="24"/>
          <w:highlight w:val="white"/>
          <w:vertAlign w:val="superscript"/>
        </w:rPr>
        <w:t>15</w:t>
      </w:r>
      <w:r w:rsidR="004B79EC"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004B79EC" w:rsidRPr="007418CF">
        <w:rPr>
          <w:rFonts w:ascii="Times New Roman" w:eastAsia="Times New Roman" w:hAnsi="Times New Roman" w:cs="Times New Roman"/>
          <w:sz w:val="24"/>
          <w:szCs w:val="24"/>
          <w:highlight w:val="white"/>
        </w:rPr>
        <w:t xml:space="preserve"> </w:t>
      </w:r>
      <w:r w:rsidR="00D8535D" w:rsidRPr="007418CF">
        <w:rPr>
          <w:rFonts w:ascii="Times New Roman" w:eastAsia="Times New Roman" w:hAnsi="Times New Roman" w:cs="Times New Roman"/>
          <w:sz w:val="24"/>
          <w:szCs w:val="24"/>
          <w:highlight w:val="white"/>
        </w:rPr>
        <w:t>may be long</w:t>
      </w:r>
      <w:r w:rsidR="00154ABA" w:rsidRPr="007418CF">
        <w:rPr>
          <w:rFonts w:ascii="Times New Roman" w:eastAsia="Times New Roman" w:hAnsi="Times New Roman" w:cs="Times New Roman"/>
          <w:sz w:val="24"/>
          <w:szCs w:val="24"/>
          <w:highlight w:val="white"/>
        </w:rPr>
        <w:t>er</w:t>
      </w:r>
      <w:r w:rsidR="00D8535D" w:rsidRPr="007418CF">
        <w:rPr>
          <w:rFonts w:ascii="Times New Roman" w:eastAsia="Times New Roman" w:hAnsi="Times New Roman" w:cs="Times New Roman"/>
          <w:sz w:val="24"/>
          <w:szCs w:val="24"/>
          <w:highlight w:val="white"/>
        </w:rPr>
        <w:t>-term indicators of sewage pollution</w:t>
      </w:r>
      <w:r w:rsidR="00154ABA" w:rsidRPr="007418CF">
        <w:rPr>
          <w:rFonts w:ascii="Times New Roman" w:eastAsia="Times New Roman" w:hAnsi="Times New Roman" w:cs="Times New Roman"/>
          <w:sz w:val="24"/>
          <w:szCs w:val="24"/>
          <w:highlight w:val="white"/>
        </w:rPr>
        <w:t xml:space="preserve"> </w:t>
      </w:r>
      <w:r w:rsidR="00D8535D" w:rsidRPr="007418CF">
        <w:rPr>
          <w:rFonts w:ascii="Times New Roman" w:eastAsia="Times New Roman" w:hAnsi="Times New Roman" w:cs="Times New Roman"/>
          <w:sz w:val="24"/>
          <w:szCs w:val="24"/>
          <w:highlight w:val="white"/>
        </w:rPr>
        <w:t>in Baikal</w:t>
      </w:r>
      <w:ins w:id="824" w:author="Meyer, Michael Frederick" w:date="2021-08-19T14:12:00Z">
        <w:r w:rsidR="00EF4EE1">
          <w:rPr>
            <w:rFonts w:ascii="Times New Roman" w:eastAsia="Times New Roman" w:hAnsi="Times New Roman" w:cs="Times New Roman"/>
            <w:sz w:val="24"/>
            <w:szCs w:val="24"/>
            <w:highlight w:val="white"/>
          </w:rPr>
          <w:t xml:space="preserve">, </w:t>
        </w:r>
        <w:commentRangeStart w:id="825"/>
        <w:commentRangeStart w:id="826"/>
        <w:r w:rsidR="00EF4EE1">
          <w:rPr>
            <w:rFonts w:ascii="Times New Roman" w:eastAsia="Times New Roman" w:hAnsi="Times New Roman" w:cs="Times New Roman"/>
            <w:sz w:val="24"/>
            <w:szCs w:val="24"/>
            <w:highlight w:val="white"/>
          </w:rPr>
          <w:t>especially in terms of how wastewater derived nutrients may be entering the food web</w:t>
        </w:r>
      </w:ins>
      <w:r w:rsidR="00131BD0" w:rsidRPr="007418CF">
        <w:rPr>
          <w:rFonts w:ascii="Times New Roman" w:eastAsia="Times New Roman" w:hAnsi="Times New Roman" w:cs="Times New Roman"/>
          <w:sz w:val="24"/>
          <w:szCs w:val="24"/>
          <w:highlight w:val="white"/>
        </w:rPr>
        <w:t xml:space="preserve">. </w:t>
      </w:r>
      <w:commentRangeEnd w:id="825"/>
      <w:r w:rsidR="00224105">
        <w:rPr>
          <w:rStyle w:val="CommentReference"/>
        </w:rPr>
        <w:commentReference w:id="825"/>
      </w:r>
      <w:commentRangeEnd w:id="826"/>
      <w:r w:rsidR="003C6E7E">
        <w:rPr>
          <w:rStyle w:val="CommentReference"/>
        </w:rPr>
        <w:commentReference w:id="826"/>
      </w:r>
    </w:p>
    <w:p w14:paraId="3B7148F7" w14:textId="77777777" w:rsidR="004B79EC" w:rsidRPr="007418CF" w:rsidRDefault="004B79EC" w:rsidP="00F31B90">
      <w:pPr>
        <w:spacing w:line="480" w:lineRule="auto"/>
        <w:rPr>
          <w:rFonts w:ascii="Times New Roman" w:eastAsia="Times New Roman" w:hAnsi="Times New Roman" w:cs="Times New Roman"/>
          <w:sz w:val="24"/>
          <w:szCs w:val="24"/>
          <w:highlight w:val="white"/>
        </w:rPr>
      </w:pPr>
    </w:p>
    <w:p w14:paraId="26913BC8" w14:textId="422B6B33" w:rsidR="00B9280F" w:rsidRPr="007418CF" w:rsidRDefault="00AF6212"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 contrast to variation in </w:t>
      </w:r>
      <w:r w:rsidRPr="007418CF">
        <w:rPr>
          <w:rFonts w:ascii="Times New Roman" w:eastAsia="Times New Roman" w:hAnsi="Times New Roman" w:cs="Times New Roman"/>
          <w:sz w:val="24"/>
          <w:szCs w:val="24"/>
          <w:highlight w:val="white"/>
        </w:rPr>
        <w:t>δ</w:t>
      </w:r>
      <w:r w:rsidRPr="007418CF">
        <w:rPr>
          <w:rFonts w:ascii="Times New Roman" w:eastAsia="Times New Roman" w:hAnsi="Times New Roman" w:cs="Times New Roman"/>
          <w:sz w:val="24"/>
          <w:szCs w:val="24"/>
          <w:highlight w:val="white"/>
          <w:vertAlign w:val="superscript"/>
        </w:rPr>
        <w:t>15</w:t>
      </w:r>
      <w:r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Pr="007418CF">
        <w:rPr>
          <w:rFonts w:ascii="Times New Roman" w:eastAsia="Times New Roman" w:hAnsi="Times New Roman" w:cs="Times New Roman"/>
          <w:sz w:val="24"/>
          <w:szCs w:val="24"/>
        </w:rPr>
        <w:t>, amphipod</w:t>
      </w:r>
      <w:bookmarkStart w:id="827" w:name="_GoBack"/>
      <w:bookmarkEnd w:id="827"/>
      <w:r w:rsidRPr="007418CF">
        <w:rPr>
          <w:rFonts w:ascii="Times New Roman" w:eastAsia="Times New Roman" w:hAnsi="Times New Roman" w:cs="Times New Roman"/>
          <w:sz w:val="24"/>
          <w:szCs w:val="24"/>
        </w:rPr>
        <w:t xml:space="preserve"> fatty acid profiles did not differ markedly between sites (</w:t>
      </w:r>
      <w:r w:rsidR="00E01811" w:rsidRPr="007418CF">
        <w:rPr>
          <w:rFonts w:ascii="Times New Roman" w:eastAsia="Times New Roman" w:hAnsi="Times New Roman" w:cs="Times New Roman"/>
          <w:sz w:val="24"/>
          <w:szCs w:val="24"/>
        </w:rPr>
        <w:t xml:space="preserve">Figure </w:t>
      </w:r>
      <w:ins w:id="828" w:author="Meyer, Michael Frederick" w:date="2021-09-24T15:01:00Z">
        <w:r w:rsidR="00CB5E5D">
          <w:rPr>
            <w:rFonts w:ascii="Times New Roman" w:eastAsia="Times New Roman" w:hAnsi="Times New Roman" w:cs="Times New Roman"/>
            <w:sz w:val="24"/>
            <w:szCs w:val="24"/>
          </w:rPr>
          <w:t>5</w:t>
        </w:r>
      </w:ins>
      <w:del w:id="829" w:author="Meyer, Michael Frederick" w:date="2021-09-23T16:33:00Z">
        <w:r w:rsidR="00E01811" w:rsidRPr="007418CF" w:rsidDel="00FF6B7A">
          <w:rPr>
            <w:rFonts w:ascii="Times New Roman" w:eastAsia="Times New Roman" w:hAnsi="Times New Roman" w:cs="Times New Roman"/>
            <w:sz w:val="24"/>
            <w:szCs w:val="24"/>
          </w:rPr>
          <w:delText>7</w:delText>
        </w:r>
      </w:del>
      <w:r w:rsidR="00D862B9">
        <w:rPr>
          <w:rFonts w:ascii="Times New Roman" w:eastAsia="Times New Roman" w:hAnsi="Times New Roman" w:cs="Times New Roman"/>
          <w:sz w:val="24"/>
          <w:szCs w:val="24"/>
        </w:rPr>
        <w:t>; S</w:t>
      </w:r>
      <w:r w:rsidR="00447FAC">
        <w:rPr>
          <w:rFonts w:ascii="Times New Roman" w:eastAsia="Times New Roman" w:hAnsi="Times New Roman" w:cs="Times New Roman"/>
          <w:sz w:val="24"/>
          <w:szCs w:val="24"/>
        </w:rPr>
        <w:t>1</w:t>
      </w:r>
      <w:ins w:id="830" w:author="Meyer, Michael Frederick" w:date="2022-01-11T13:15:00Z">
        <w:r w:rsidR="006F3250">
          <w:rPr>
            <w:rFonts w:ascii="Times New Roman" w:eastAsia="Times New Roman" w:hAnsi="Times New Roman" w:cs="Times New Roman"/>
            <w:sz w:val="24"/>
            <w:szCs w:val="24"/>
          </w:rPr>
          <w:t>2</w:t>
        </w:r>
      </w:ins>
      <w:del w:id="831" w:author="Meyer, Michael Frederick" w:date="2022-01-11T13:15:00Z">
        <w:r w:rsidR="00447FAC" w:rsidDel="006F3250">
          <w:rPr>
            <w:rFonts w:ascii="Times New Roman" w:eastAsia="Times New Roman" w:hAnsi="Times New Roman" w:cs="Times New Roman"/>
            <w:sz w:val="24"/>
            <w:szCs w:val="24"/>
          </w:rPr>
          <w:delText>1</w:delText>
        </w:r>
      </w:del>
      <w:r w:rsidR="00447FAC">
        <w:rPr>
          <w:rFonts w:ascii="Times New Roman" w:eastAsia="Times New Roman" w:hAnsi="Times New Roman" w:cs="Times New Roman"/>
          <w:sz w:val="24"/>
          <w:szCs w:val="24"/>
        </w:rPr>
        <w:t>-1</w:t>
      </w:r>
      <w:ins w:id="832" w:author="Meyer, Michael Frederick" w:date="2022-01-11T13:15:00Z">
        <w:r w:rsidR="006F3250">
          <w:rPr>
            <w:rFonts w:ascii="Times New Roman" w:eastAsia="Times New Roman" w:hAnsi="Times New Roman" w:cs="Times New Roman"/>
            <w:sz w:val="24"/>
            <w:szCs w:val="24"/>
          </w:rPr>
          <w:t>6</w:t>
        </w:r>
      </w:ins>
      <w:del w:id="833" w:author="Meyer, Michael Frederick" w:date="2022-01-11T13:15:00Z">
        <w:r w:rsidR="00447FAC" w:rsidDel="006F3250">
          <w:rPr>
            <w:rFonts w:ascii="Times New Roman" w:eastAsia="Times New Roman" w:hAnsi="Times New Roman" w:cs="Times New Roman"/>
            <w:sz w:val="24"/>
            <w:szCs w:val="24"/>
          </w:rPr>
          <w:delText>5</w:delText>
        </w:r>
      </w:del>
      <w:r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highlight w:val="white"/>
        </w:rPr>
        <w:t>. A</w:t>
      </w:r>
      <w:r w:rsidR="00131BD0" w:rsidRPr="007418CF">
        <w:rPr>
          <w:rFonts w:ascii="Times New Roman" w:eastAsia="Times New Roman" w:hAnsi="Times New Roman" w:cs="Times New Roman"/>
          <w:sz w:val="24"/>
          <w:szCs w:val="24"/>
          <w:highlight w:val="white"/>
        </w:rPr>
        <w:t xml:space="preserve">mphipods from all collected sites expressed consistent </w:t>
      </w:r>
      <w:r w:rsidR="00131BD0" w:rsidRPr="007418CF">
        <w:rPr>
          <w:rFonts w:ascii="Times New Roman" w:eastAsia="Times New Roman" w:hAnsi="Times New Roman" w:cs="Times New Roman"/>
          <w:sz w:val="24"/>
          <w:szCs w:val="24"/>
        </w:rPr>
        <w:t>20:5ω3</w:t>
      </w:r>
      <w:r w:rsidR="00602B1E" w:rsidRPr="007418CF">
        <w:rPr>
          <w:rFonts w:ascii="Times New Roman" w:eastAsia="Times New Roman" w:hAnsi="Times New Roman" w:cs="Times New Roman"/>
          <w:sz w:val="24"/>
          <w:szCs w:val="24"/>
        </w:rPr>
        <w:t xml:space="preserve"> </w:t>
      </w:r>
      <w:r w:rsidR="00131BD0" w:rsidRPr="007418CF">
        <w:rPr>
          <w:rFonts w:ascii="Times New Roman" w:eastAsia="Times New Roman" w:hAnsi="Times New Roman" w:cs="Times New Roman"/>
          <w:sz w:val="24"/>
          <w:szCs w:val="24"/>
        </w:rPr>
        <w:t>signatures</w:t>
      </w:r>
      <w:r w:rsidR="004B79EC" w:rsidRPr="007418CF">
        <w:rPr>
          <w:rFonts w:ascii="Times New Roman" w:eastAsia="Times New Roman" w:hAnsi="Times New Roman" w:cs="Times New Roman"/>
          <w:sz w:val="24"/>
          <w:szCs w:val="24"/>
        </w:rPr>
        <w:t xml:space="preserve"> relative to 18:3ω3 and 18:</w:t>
      </w:r>
      <w:r w:rsidR="00602B1E" w:rsidRPr="007418CF">
        <w:rPr>
          <w:rFonts w:ascii="Times New Roman" w:eastAsia="Times New Roman" w:hAnsi="Times New Roman" w:cs="Times New Roman"/>
          <w:sz w:val="24"/>
          <w:szCs w:val="24"/>
        </w:rPr>
        <w:t>2</w:t>
      </w:r>
      <w:r w:rsidR="004B79EC" w:rsidRPr="007418CF">
        <w:rPr>
          <w:rFonts w:ascii="Times New Roman" w:eastAsia="Times New Roman" w:hAnsi="Times New Roman" w:cs="Times New Roman"/>
          <w:sz w:val="24"/>
          <w:szCs w:val="24"/>
        </w:rPr>
        <w:t>ω</w:t>
      </w:r>
      <w:r w:rsidR="00602B1E" w:rsidRPr="007418CF">
        <w:rPr>
          <w:rFonts w:ascii="Times New Roman" w:eastAsia="Times New Roman" w:hAnsi="Times New Roman" w:cs="Times New Roman"/>
          <w:sz w:val="24"/>
          <w:szCs w:val="24"/>
        </w:rPr>
        <w:t>6</w:t>
      </w:r>
      <w:r w:rsidR="00A16987"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C</w:t>
      </w:r>
      <w:r w:rsidR="001A726E" w:rsidRPr="007418CF">
        <w:rPr>
          <w:rFonts w:ascii="Times New Roman" w:eastAsia="Times New Roman" w:hAnsi="Times New Roman" w:cs="Times New Roman"/>
          <w:sz w:val="24"/>
          <w:szCs w:val="24"/>
        </w:rPr>
        <w:t xml:space="preserve">onsumers usually accumulate fatty acids from their food source.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{"citationID":"L5etYzVP","properties":{"formattedCitation":"(Yoshii 1999)","plainCitation":"(Yoshii 1999)","dontUpdate":true,"noteIndex":0},"citationItems":[{"id":535,"uris":["http://zotero.org/users/2645460/items/GJ7G4WRF"],"uri":["http://zotero.org/users/2645460/items/GJ7G4WRF"],"itemData":{"id":535,"type":"article-journal","container-title":"Hydrobiologia","page":"145–159","source":"Google Scholar","title":"Stable isotope analyses of benthic organisms in Lake Baikal","volume":"411","author":[{"family":"Yoshii","given":"Koichi"}],"issued":{"date-parts":[["1999"]]}}}],"schema":"https://github.com/citation-style-language/schema/raw/master/csl-citation.json"}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Yoshii's (1999)</w:t>
      </w:r>
      <w:r w:rsidR="00ED6B1A" w:rsidRPr="007418CF">
        <w:rPr>
          <w:rFonts w:ascii="Times New Roman" w:eastAsia="Times New Roman" w:hAnsi="Times New Roman" w:cs="Times New Roman"/>
          <w:sz w:val="24"/>
          <w:szCs w:val="24"/>
        </w:rPr>
        <w:fldChar w:fldCharType="end"/>
      </w:r>
      <w:r w:rsidR="001A726E" w:rsidRPr="007418CF">
        <w:rPr>
          <w:rFonts w:ascii="Times New Roman" w:eastAsia="Times New Roman" w:hAnsi="Times New Roman" w:cs="Times New Roman"/>
          <w:sz w:val="24"/>
          <w:szCs w:val="24"/>
        </w:rPr>
        <w:t xml:space="preserve"> study </w:t>
      </w:r>
      <w:r w:rsidR="00A16987" w:rsidRPr="007418CF">
        <w:rPr>
          <w:rFonts w:ascii="Times New Roman" w:eastAsia="Times New Roman" w:hAnsi="Times New Roman" w:cs="Times New Roman"/>
          <w:sz w:val="24"/>
          <w:szCs w:val="24"/>
        </w:rPr>
        <w:t>as well as our own</w:t>
      </w:r>
      <w:r w:rsidR="001A726E" w:rsidRPr="007418CF">
        <w:rPr>
          <w:rFonts w:ascii="Times New Roman" w:eastAsia="Times New Roman" w:hAnsi="Times New Roman" w:cs="Times New Roman"/>
          <w:sz w:val="24"/>
          <w:szCs w:val="24"/>
        </w:rPr>
        <w:t xml:space="preserve"> stable isotope data suggest that Baikal’s </w:t>
      </w:r>
      <w:r w:rsidR="00094852" w:rsidRPr="007418CF">
        <w:rPr>
          <w:rFonts w:ascii="Times New Roman" w:eastAsia="Times New Roman" w:hAnsi="Times New Roman" w:cs="Times New Roman"/>
          <w:sz w:val="24"/>
          <w:szCs w:val="24"/>
        </w:rPr>
        <w:t xml:space="preserve">benthic, </w:t>
      </w:r>
      <w:r w:rsidR="001A726E" w:rsidRPr="007418CF">
        <w:rPr>
          <w:rFonts w:ascii="Times New Roman" w:eastAsia="Times New Roman" w:hAnsi="Times New Roman" w:cs="Times New Roman"/>
          <w:sz w:val="24"/>
          <w:szCs w:val="24"/>
        </w:rPr>
        <w:t xml:space="preserve">littoral amphipods </w:t>
      </w:r>
      <w:r w:rsidR="00094852" w:rsidRPr="007418CF">
        <w:rPr>
          <w:rFonts w:ascii="Times New Roman" w:eastAsia="Times New Roman" w:hAnsi="Times New Roman" w:cs="Times New Roman"/>
          <w:sz w:val="24"/>
          <w:szCs w:val="24"/>
        </w:rPr>
        <w:t xml:space="preserve">are </w:t>
      </w:r>
      <w:r w:rsidR="001A726E" w:rsidRPr="007418CF">
        <w:rPr>
          <w:rFonts w:ascii="Times New Roman" w:eastAsia="Times New Roman" w:hAnsi="Times New Roman" w:cs="Times New Roman"/>
          <w:sz w:val="24"/>
          <w:szCs w:val="24"/>
        </w:rPr>
        <w:t xml:space="preserve">likely </w:t>
      </w:r>
      <w:r w:rsidR="00094852" w:rsidRPr="007418CF">
        <w:rPr>
          <w:rFonts w:ascii="Times New Roman" w:eastAsia="Times New Roman" w:hAnsi="Times New Roman" w:cs="Times New Roman"/>
          <w:sz w:val="24"/>
          <w:szCs w:val="24"/>
        </w:rPr>
        <w:t>a combination o</w:t>
      </w:r>
      <w:r w:rsidR="002959A2" w:rsidRPr="007418CF">
        <w:rPr>
          <w:rFonts w:ascii="Times New Roman" w:eastAsia="Times New Roman" w:hAnsi="Times New Roman" w:cs="Times New Roman"/>
          <w:sz w:val="24"/>
          <w:szCs w:val="24"/>
        </w:rPr>
        <w:t>f</w:t>
      </w:r>
      <w:r w:rsidR="00094852" w:rsidRPr="007418CF">
        <w:rPr>
          <w:rFonts w:ascii="Times New Roman" w:eastAsia="Times New Roman" w:hAnsi="Times New Roman" w:cs="Times New Roman"/>
          <w:sz w:val="24"/>
          <w:szCs w:val="24"/>
        </w:rPr>
        <w:t xml:space="preserve"> grazers and omnivores. </w:t>
      </w:r>
      <w:r w:rsidR="001A726E" w:rsidRPr="007418CF">
        <w:rPr>
          <w:rFonts w:ascii="Times New Roman" w:eastAsia="Times New Roman" w:hAnsi="Times New Roman" w:cs="Times New Roman"/>
          <w:sz w:val="24"/>
          <w:szCs w:val="24"/>
        </w:rPr>
        <w:t>Because</w:t>
      </w:r>
      <w:r w:rsidR="0011485F" w:rsidRPr="007418CF">
        <w:rPr>
          <w:rFonts w:ascii="Times New Roman" w:eastAsia="Times New Roman" w:hAnsi="Times New Roman" w:cs="Times New Roman"/>
          <w:sz w:val="24"/>
          <w:szCs w:val="24"/>
        </w:rPr>
        <w:t xml:space="preserve"> </w:t>
      </w:r>
      <w:r w:rsidR="001A726E" w:rsidRPr="007418CF">
        <w:rPr>
          <w:rFonts w:ascii="Times New Roman" w:eastAsia="Times New Roman" w:hAnsi="Times New Roman" w:cs="Times New Roman"/>
          <w:sz w:val="24"/>
          <w:szCs w:val="24"/>
        </w:rPr>
        <w:t>fatty acid profiles in amphipods largely reflect</w:t>
      </w:r>
      <w:r w:rsidR="00A16987" w:rsidRPr="007418CF">
        <w:rPr>
          <w:rFonts w:ascii="Times New Roman" w:eastAsia="Times New Roman" w:hAnsi="Times New Roman" w:cs="Times New Roman"/>
          <w:sz w:val="24"/>
          <w:szCs w:val="24"/>
        </w:rPr>
        <w:t>ed</w:t>
      </w:r>
      <w:r w:rsidR="001A726E" w:rsidRPr="007418CF">
        <w:rPr>
          <w:rFonts w:ascii="Times New Roman" w:eastAsia="Times New Roman" w:hAnsi="Times New Roman" w:cs="Times New Roman"/>
          <w:sz w:val="24"/>
          <w:szCs w:val="24"/>
        </w:rPr>
        <w:t xml:space="preserve"> fatty acid signatures in periphyton, our data suggest that amphipods likely continue grazing on periphyton, despite the food resource changing in community composition and nutritional content. </w:t>
      </w:r>
      <w:r w:rsidR="00AA5BB3">
        <w:rPr>
          <w:rFonts w:ascii="Times New Roman" w:eastAsia="Times New Roman" w:hAnsi="Times New Roman" w:cs="Times New Roman"/>
          <w:sz w:val="24"/>
          <w:szCs w:val="24"/>
        </w:rPr>
        <w:t xml:space="preserve">In particular, results from our mixing model suggest that diatoms constitute a large majority of amphipods’ diets (Figure </w:t>
      </w:r>
      <w:ins w:id="834" w:author="Meyer, Michael Frederick" w:date="2021-09-24T15:01:00Z">
        <w:r w:rsidR="00CB5E5D">
          <w:rPr>
            <w:rFonts w:ascii="Times New Roman" w:eastAsia="Times New Roman" w:hAnsi="Times New Roman" w:cs="Times New Roman"/>
            <w:sz w:val="24"/>
            <w:szCs w:val="24"/>
          </w:rPr>
          <w:t>4</w:t>
        </w:r>
      </w:ins>
      <w:del w:id="835" w:author="Meyer, Michael Frederick" w:date="2021-09-23T16:33:00Z">
        <w:r w:rsidR="006501C2" w:rsidDel="00FF6B7A">
          <w:rPr>
            <w:rFonts w:ascii="Times New Roman" w:eastAsia="Times New Roman" w:hAnsi="Times New Roman" w:cs="Times New Roman"/>
            <w:sz w:val="24"/>
            <w:szCs w:val="24"/>
          </w:rPr>
          <w:delText>6</w:delText>
        </w:r>
      </w:del>
      <w:r w:rsidR="006501C2">
        <w:rPr>
          <w:rFonts w:ascii="Times New Roman" w:eastAsia="Times New Roman" w:hAnsi="Times New Roman" w:cs="Times New Roman"/>
          <w:sz w:val="24"/>
          <w:szCs w:val="24"/>
        </w:rPr>
        <w:t>B</w:t>
      </w:r>
      <w:r w:rsidR="00AA5BB3">
        <w:rPr>
          <w:rFonts w:ascii="Times New Roman" w:eastAsia="Times New Roman" w:hAnsi="Times New Roman" w:cs="Times New Roman"/>
          <w:sz w:val="24"/>
          <w:szCs w:val="24"/>
        </w:rPr>
        <w:t xml:space="preserve">), </w:t>
      </w:r>
      <w:r w:rsidR="00AA5BB3">
        <w:rPr>
          <w:rFonts w:ascii="Times New Roman" w:eastAsia="Times New Roman" w:hAnsi="Times New Roman" w:cs="Times New Roman"/>
          <w:sz w:val="24"/>
          <w:szCs w:val="24"/>
        </w:rPr>
        <w:lastRenderedPageBreak/>
        <w:t xml:space="preserve">even though diatoms tended to be less abundant in periphyton communities relative to filamentous taxa along </w:t>
      </w:r>
      <w:del w:id="836" w:author="Meyer, Michael Frederick" w:date="2021-11-01T10:21:00Z">
        <w:r w:rsidR="00AA5BB3" w:rsidDel="00AD7DE5">
          <w:rPr>
            <w:rFonts w:ascii="Times New Roman" w:eastAsia="Times New Roman" w:hAnsi="Times New Roman" w:cs="Times New Roman"/>
            <w:sz w:val="24"/>
            <w:szCs w:val="24"/>
          </w:rPr>
          <w:delText>our transect</w:delText>
        </w:r>
      </w:del>
      <w:ins w:id="837" w:author="Meyer, Michael Frederick" w:date="2021-11-01T10:21:00Z">
        <w:r w:rsidR="00AD7DE5">
          <w:rPr>
            <w:rFonts w:ascii="Times New Roman" w:eastAsia="Times New Roman" w:hAnsi="Times New Roman" w:cs="Times New Roman"/>
            <w:sz w:val="24"/>
            <w:szCs w:val="24"/>
          </w:rPr>
          <w:t>the gradient of increasing sewage pollution</w:t>
        </w:r>
      </w:ins>
      <w:r w:rsidR="00AA5BB3">
        <w:rPr>
          <w:rFonts w:ascii="Times New Roman" w:eastAsia="Times New Roman" w:hAnsi="Times New Roman" w:cs="Times New Roman"/>
          <w:sz w:val="24"/>
          <w:szCs w:val="24"/>
        </w:rPr>
        <w:t xml:space="preserve">. </w:t>
      </w:r>
      <w:r w:rsidR="001A726E" w:rsidRPr="007418CF">
        <w:rPr>
          <w:rFonts w:ascii="Times New Roman" w:eastAsia="Times New Roman" w:hAnsi="Times New Roman" w:cs="Times New Roman"/>
          <w:sz w:val="24"/>
          <w:szCs w:val="24"/>
        </w:rPr>
        <w:t xml:space="preserve">As a consequence, </w:t>
      </w:r>
      <w:r w:rsidR="00D8535D" w:rsidRPr="007418CF">
        <w:rPr>
          <w:rFonts w:ascii="Times New Roman" w:eastAsia="Times New Roman" w:hAnsi="Times New Roman" w:cs="Times New Roman"/>
          <w:sz w:val="24"/>
          <w:szCs w:val="24"/>
        </w:rPr>
        <w:t xml:space="preserve">amphipods </w:t>
      </w:r>
      <w:r w:rsidR="00131BD0" w:rsidRPr="007418CF">
        <w:rPr>
          <w:rFonts w:ascii="Times New Roman" w:eastAsia="Times New Roman" w:hAnsi="Times New Roman" w:cs="Times New Roman"/>
          <w:sz w:val="24"/>
          <w:szCs w:val="24"/>
        </w:rPr>
        <w:t xml:space="preserve">may be </w:t>
      </w:r>
      <w:r w:rsidR="001A726E" w:rsidRPr="007418CF">
        <w:rPr>
          <w:rFonts w:ascii="Times New Roman" w:eastAsia="Times New Roman" w:hAnsi="Times New Roman" w:cs="Times New Roman"/>
          <w:sz w:val="24"/>
          <w:szCs w:val="24"/>
        </w:rPr>
        <w:t xml:space="preserve">compensating for </w:t>
      </w:r>
      <w:r w:rsidR="00E82AB8" w:rsidRPr="007418CF">
        <w:rPr>
          <w:rFonts w:ascii="Times New Roman" w:eastAsia="Times New Roman" w:hAnsi="Times New Roman" w:cs="Times New Roman"/>
          <w:sz w:val="24"/>
          <w:szCs w:val="24"/>
        </w:rPr>
        <w:t xml:space="preserve">the </w:t>
      </w:r>
      <w:r w:rsidR="001A726E" w:rsidRPr="007418CF">
        <w:rPr>
          <w:rFonts w:ascii="Times New Roman" w:eastAsia="Times New Roman" w:hAnsi="Times New Roman" w:cs="Times New Roman"/>
          <w:sz w:val="24"/>
          <w:szCs w:val="24"/>
        </w:rPr>
        <w:t xml:space="preserve">shifting nutritional </w:t>
      </w:r>
      <w:r w:rsidR="00E82AB8" w:rsidRPr="007418CF">
        <w:rPr>
          <w:rFonts w:ascii="Times New Roman" w:eastAsia="Times New Roman" w:hAnsi="Times New Roman" w:cs="Times New Roman"/>
          <w:sz w:val="24"/>
          <w:szCs w:val="24"/>
        </w:rPr>
        <w:t xml:space="preserve">quality of periphyton </w:t>
      </w:r>
      <w:r w:rsidR="00514479" w:rsidRPr="007418CF">
        <w:rPr>
          <w:rFonts w:ascii="Times New Roman" w:eastAsia="Times New Roman" w:hAnsi="Times New Roman" w:cs="Times New Roman"/>
          <w:sz w:val="24"/>
          <w:szCs w:val="24"/>
        </w:rPr>
        <w:t>through</w:t>
      </w:r>
      <w:r w:rsidR="001A726E" w:rsidRPr="007418CF">
        <w:rPr>
          <w:rFonts w:ascii="Times New Roman" w:eastAsia="Times New Roman" w:hAnsi="Times New Roman" w:cs="Times New Roman"/>
          <w:sz w:val="24"/>
          <w:szCs w:val="24"/>
        </w:rPr>
        <w:t xml:space="preserve"> </w:t>
      </w:r>
      <w:r w:rsidR="00456A8D" w:rsidRPr="007418CF">
        <w:rPr>
          <w:rFonts w:ascii="Times New Roman" w:eastAsia="Times New Roman" w:hAnsi="Times New Roman" w:cs="Times New Roman"/>
          <w:sz w:val="24"/>
          <w:szCs w:val="24"/>
        </w:rPr>
        <w:t>at least</w:t>
      </w:r>
      <w:r w:rsidR="00D8535D" w:rsidRPr="007418CF">
        <w:rPr>
          <w:rFonts w:ascii="Times New Roman" w:eastAsia="Times New Roman" w:hAnsi="Times New Roman" w:cs="Times New Roman"/>
          <w:sz w:val="24"/>
          <w:szCs w:val="24"/>
        </w:rPr>
        <w:t xml:space="preserve"> </w:t>
      </w:r>
      <w:r w:rsidR="00373909">
        <w:rPr>
          <w:rFonts w:ascii="Times New Roman" w:eastAsia="Times New Roman" w:hAnsi="Times New Roman" w:cs="Times New Roman"/>
          <w:sz w:val="24"/>
          <w:szCs w:val="24"/>
        </w:rPr>
        <w:t>three</w:t>
      </w:r>
      <w:r w:rsidR="00373909"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potential mechanisms. First, amphipods may selectively consume diatoms as opposed to filamentous algae</w:t>
      </w:r>
      <w:ins w:id="838" w:author="Hampton, Stephanie" w:date="2021-12-08T19:40:00Z">
        <w:r w:rsidR="00CF2D8E">
          <w:rPr>
            <w:rFonts w:ascii="Times New Roman" w:eastAsia="Times New Roman" w:hAnsi="Times New Roman" w:cs="Times New Roman"/>
            <w:sz w:val="24"/>
            <w:szCs w:val="24"/>
          </w:rPr>
          <w:t>.</w:t>
        </w:r>
      </w:ins>
      <w:del w:id="839" w:author="Meyer, Michael Frederick" w:date="2021-11-01T11:06:00Z">
        <w:r w:rsidR="00514479" w:rsidRPr="007418CF" w:rsidDel="00E207E2">
          <w:rPr>
            <w:rFonts w:ascii="Times New Roman" w:eastAsia="Times New Roman" w:hAnsi="Times New Roman" w:cs="Times New Roman"/>
            <w:sz w:val="24"/>
            <w:szCs w:val="24"/>
          </w:rPr>
          <w:delText xml:space="preserve">, meaning </w:delText>
        </w:r>
        <w:r w:rsidR="00D8535D" w:rsidRPr="007418CF" w:rsidDel="00E207E2">
          <w:rPr>
            <w:rFonts w:ascii="Times New Roman" w:eastAsia="Times New Roman" w:hAnsi="Times New Roman" w:cs="Times New Roman"/>
            <w:sz w:val="24"/>
            <w:szCs w:val="24"/>
          </w:rPr>
          <w:delText xml:space="preserve">diatom relative abundance could decrease both from increased grazing and lesser efficiency at </w:delText>
        </w:r>
        <w:r w:rsidR="00E82AB8" w:rsidRPr="007418CF" w:rsidDel="00E207E2">
          <w:rPr>
            <w:rFonts w:ascii="Times New Roman" w:eastAsia="Times New Roman" w:hAnsi="Times New Roman" w:cs="Times New Roman"/>
            <w:sz w:val="24"/>
            <w:szCs w:val="24"/>
          </w:rPr>
          <w:delText xml:space="preserve">taking up </w:delText>
        </w:r>
        <w:r w:rsidR="00D8535D" w:rsidRPr="007418CF" w:rsidDel="00E207E2">
          <w:rPr>
            <w:rFonts w:ascii="Times New Roman" w:eastAsia="Times New Roman" w:hAnsi="Times New Roman" w:cs="Times New Roman"/>
            <w:sz w:val="24"/>
            <w:szCs w:val="24"/>
          </w:rPr>
          <w:delText xml:space="preserve">nutrients relative to filamentous taxa. </w:delText>
        </w:r>
      </w:del>
      <w:del w:id="840" w:author="Meyer, Michael Frederick" w:date="2021-11-01T10:23:00Z">
        <w:r w:rsidR="003B079F" w:rsidDel="00AD7DE5">
          <w:rPr>
            <w:rFonts w:ascii="Times New Roman" w:eastAsia="Times New Roman" w:hAnsi="Times New Roman" w:cs="Times New Roman"/>
            <w:sz w:val="24"/>
            <w:szCs w:val="24"/>
          </w:rPr>
          <w:delText>Similarly</w:delText>
        </w:r>
      </w:del>
      <w:ins w:id="841" w:author="Meyer, Michael Frederick" w:date="2021-11-01T11:06:00Z">
        <w:r w:rsidR="00E207E2">
          <w:rPr>
            <w:rFonts w:ascii="Times New Roman" w:eastAsia="Times New Roman" w:hAnsi="Times New Roman" w:cs="Times New Roman"/>
            <w:sz w:val="24"/>
            <w:szCs w:val="24"/>
          </w:rPr>
          <w:t xml:space="preserve"> </w:t>
        </w:r>
      </w:ins>
      <w:ins w:id="842" w:author="Meyer, Michael Frederick" w:date="2021-11-01T10:24:00Z">
        <w:r w:rsidR="00AD7DE5">
          <w:rPr>
            <w:rFonts w:ascii="Times New Roman" w:eastAsia="Times New Roman" w:hAnsi="Times New Roman" w:cs="Times New Roman"/>
            <w:sz w:val="24"/>
            <w:szCs w:val="24"/>
          </w:rPr>
          <w:t>When living diatoms become less abundant</w:t>
        </w:r>
      </w:ins>
      <w:r w:rsidR="003B079F">
        <w:rPr>
          <w:rFonts w:ascii="Times New Roman" w:eastAsia="Times New Roman" w:hAnsi="Times New Roman" w:cs="Times New Roman"/>
          <w:sz w:val="24"/>
          <w:szCs w:val="24"/>
        </w:rPr>
        <w:t xml:space="preserve">, amphipods may become </w:t>
      </w:r>
      <w:proofErr w:type="spellStart"/>
      <w:r w:rsidR="003B079F">
        <w:rPr>
          <w:rFonts w:ascii="Times New Roman" w:eastAsia="Times New Roman" w:hAnsi="Times New Roman" w:cs="Times New Roman"/>
          <w:sz w:val="24"/>
          <w:szCs w:val="24"/>
        </w:rPr>
        <w:t>detritivorous</w:t>
      </w:r>
      <w:proofErr w:type="spellEnd"/>
      <w:ins w:id="843" w:author="Meyer, Michael Frederick" w:date="2021-11-01T10:25:00Z">
        <w:r w:rsidR="00AD7DE5">
          <w:rPr>
            <w:rFonts w:ascii="Times New Roman" w:eastAsia="Times New Roman" w:hAnsi="Times New Roman" w:cs="Times New Roman"/>
            <w:sz w:val="24"/>
            <w:szCs w:val="24"/>
          </w:rPr>
          <w:t xml:space="preserve">, as </w:t>
        </w:r>
      </w:ins>
      <w:moveToRangeStart w:id="844" w:author="Meyer, Michael Frederick" w:date="2021-11-01T10:25:00Z" w:name="move86654766"/>
      <w:moveTo w:id="845" w:author="Meyer, Michael Frederick" w:date="2021-11-01T10:25:00Z">
        <w:r w:rsidR="00AD7DE5">
          <w:rPr>
            <w:rFonts w:ascii="Times New Roman" w:eastAsia="Times New Roman" w:hAnsi="Times New Roman" w:cs="Times New Roman"/>
            <w:sz w:val="24"/>
            <w:szCs w:val="24"/>
          </w:rPr>
          <w:t xml:space="preserve">detrital fatty acids tend to reflect the composite fatty acids of the community </w:t>
        </w:r>
        <w:r w:rsidR="00AD7DE5">
          <w:rPr>
            <w:rFonts w:ascii="Times New Roman" w:eastAsia="Times New Roman" w:hAnsi="Times New Roman" w:cs="Times New Roman"/>
            <w:sz w:val="24"/>
            <w:szCs w:val="24"/>
          </w:rPr>
          <w:fldChar w:fldCharType="begin"/>
        </w:r>
      </w:moveTo>
      <w:r w:rsidR="000B2F8A">
        <w:rPr>
          <w:rFonts w:ascii="Times New Roman" w:eastAsia="Times New Roman" w:hAnsi="Times New Roman" w:cs="Times New Roman"/>
          <w:sz w:val="24"/>
          <w:szCs w:val="24"/>
        </w:rPr>
        <w:instrText xml:space="preserve"> ADDIN ZOTERO_ITEM CSL_CITATION {"citationID":"a2962gcudec","properties":{"formattedCitation":"(Tenore et al. 1984; Vonk et al. 2016)","plainCitation":"(Tenore et al. 1984; Vonk et al. 2016)","noteIndex":0},"citationItems":[{"id":4548,"uris":["http://zotero.org/users/2645460/items/D558ZIYI"],"uri":["http://zotero.org/users/2645460/items/D558ZIYI"],"itemData":{"id":4548,"type":"article-journal","abstract":"Both relative concentrations and absolute content of major nutritional components of detritus pools derived from seaweed and marshgrass were followed during decomposition in laboratory microcosms. Detritus derived from seaweed quickly decomposed, with rate of loss of energy and nitrogen content and food value to Capitella capitata closely following each other. Detritus derived from marshgrass decayed slower. Energy and nitrogen changes were uncoupled. For many months, there was a slow decline in the total caloric content but no change in the low available caloric content/low nitrogen content with time. Food value to C. capitata was poor and unchanged. Only after a long period of \"aging\" did increases in nitrogen content, incorporated from the aquatic medium, and increases in available energy, as a result of decomposition of structural polymers, result in increased nutritive value to C. capitata.","container-title":"BULLETIN OF MARINE SCIENCE","language":"en","page":"13","source":"Zotero","title":"Changes in Composition and Nutritional Value to a Benthic Deposit Feeder of Decomposing Detritus Pools","volume":"35","author":[{"family":"Tenore","given":"Kenneth R"},{"family":"Hanson","given":"Roger B"},{"family":"McClain","given":"James"},{"family":"Maccubbin","given":"Alexander E"},{"family":"Hodson","given":"Robert E"}],"issued":{"date-parts":[["1984"]]}}},{"id":4550,"uris":["http://zotero.org/users/2645460/items/WXE8D3H4"],"uri":["http://zotero.org/users/2645460/items/WXE8D3H4"],"itemData":{"id":4550,"type":"article-journal","abstract":"Chemical composition of organic matter (OM) is a key driver for detritus consumption by macroinvertebrates and polyunsaturated fatty acid (PUFA) content is considered a candidate indicator of food palatability. Since traditionally used complex natural OM covaries in many quality attributes, it remains uncertain whether benthic invertebrates developed an actual preference for PUFA-rich food. Therefore we aimed to test the influence of the PUFA linoleic acid on OM consumption by aquatic macroinvertebrates using standardized surrogate substrates (decomposition and consumption tablet, DECOTAB) with added linoleic acid (PUFA) in comparison to consumption of DECOTAB containing only cellulose (Standard) or ground macrophytes (Plant). In microcosms, we observed a higher consumption rate of PUFA DECOTAB in comparison to Standard DECOTAB in two functionally distinct invertebrate species (Lumbriculus variegatus and Asellus aquaticus). This effect appeared to be overruled in the field due to unknown sources of natural variation. Although we observed higher consumption rates in species-rich ditches compared to species-poor ditches, consumption rates were comparable for all three types of DECOTAB deployed. Upon reduced food quality and palatability, results presented here hint that PUFA like linoleic acid may be a key OM attribute driving the performance of benthic macroinvertebrates and inherent functioning of aquatic ecosystems.","container-title":"Scientific Reports","DOI":"10.1038/srep35785","ISSN":"2045-2322","issue":"1","language":"en","page":"35785","source":"www.nature.com","title":"The significance of linoleic acid in food sources for detritivorous benthic invertebrates","volume":"6","author":[{"family":"Vonk","given":"J. Arie"},{"family":"Kuijk","given":"Bernd F.","non-dropping-particle":"van"},{"family":"Beusekom","given":"Mick","non-dropping-particle":"van"},{"family":"Hunting","given":"Ellard R."},{"family":"Kraak","given":"Michiel H. S."}],"issued":{"date-parts":[["2016",10,21]]}}}],"schema":"https://github.com/citation-style-language/schema/raw/master/csl-citation.json"} </w:instrText>
      </w:r>
      <w:moveTo w:id="846" w:author="Meyer, Michael Frederick" w:date="2021-11-01T10:25:00Z">
        <w:r w:rsidR="00AD7DE5">
          <w:rPr>
            <w:rFonts w:ascii="Times New Roman" w:eastAsia="Times New Roman" w:hAnsi="Times New Roman" w:cs="Times New Roman"/>
            <w:sz w:val="24"/>
            <w:szCs w:val="24"/>
          </w:rPr>
          <w:fldChar w:fldCharType="separate"/>
        </w:r>
      </w:moveTo>
      <w:r w:rsidR="000B2F8A" w:rsidRPr="000B2F8A">
        <w:rPr>
          <w:rFonts w:ascii="Times New Roman" w:hAnsi="Times New Roman" w:cs="Times New Roman"/>
          <w:sz w:val="24"/>
          <w:szCs w:val="24"/>
        </w:rPr>
        <w:t>(Tenore et al. 1984; Vonk et al. 2016)</w:t>
      </w:r>
      <w:moveTo w:id="847" w:author="Meyer, Michael Frederick" w:date="2021-11-01T10:25:00Z">
        <w:r w:rsidR="00AD7DE5">
          <w:rPr>
            <w:rFonts w:ascii="Times New Roman" w:eastAsia="Times New Roman" w:hAnsi="Times New Roman" w:cs="Times New Roman"/>
            <w:sz w:val="24"/>
            <w:szCs w:val="24"/>
          </w:rPr>
          <w:fldChar w:fldCharType="end"/>
        </w:r>
      </w:moveTo>
      <w:moveToRangeEnd w:id="844"/>
      <w:ins w:id="848" w:author="Meyer, Michael Frederick" w:date="2021-11-01T10:26:00Z">
        <w:r w:rsidR="00AD7DE5">
          <w:rPr>
            <w:rFonts w:ascii="Times New Roman" w:eastAsia="Times New Roman" w:hAnsi="Times New Roman" w:cs="Times New Roman"/>
            <w:sz w:val="24"/>
            <w:szCs w:val="24"/>
          </w:rPr>
          <w:t xml:space="preserve">. </w:t>
        </w:r>
      </w:ins>
      <w:del w:id="849" w:author="Meyer, Michael Frederick" w:date="2021-11-01T10:24:00Z">
        <w:r w:rsidR="003B079F" w:rsidDel="00AD7DE5">
          <w:rPr>
            <w:rFonts w:ascii="Times New Roman" w:eastAsia="Times New Roman" w:hAnsi="Times New Roman" w:cs="Times New Roman"/>
            <w:sz w:val="24"/>
            <w:szCs w:val="24"/>
          </w:rPr>
          <w:delText xml:space="preserve"> when living diatoms become less abundant</w:delText>
        </w:r>
      </w:del>
      <w:del w:id="850" w:author="Meyer, Michael Frederick" w:date="2022-01-10T10:31:00Z">
        <w:r w:rsidR="003B079F" w:rsidDel="00900D1F">
          <w:rPr>
            <w:rFonts w:ascii="Times New Roman" w:eastAsia="Times New Roman" w:hAnsi="Times New Roman" w:cs="Times New Roman"/>
            <w:sz w:val="24"/>
            <w:szCs w:val="24"/>
          </w:rPr>
          <w:delText xml:space="preserve">. </w:delText>
        </w:r>
      </w:del>
      <w:r w:rsidR="003B079F">
        <w:rPr>
          <w:rFonts w:ascii="Times New Roman" w:eastAsia="Times New Roman" w:hAnsi="Times New Roman" w:cs="Times New Roman"/>
          <w:sz w:val="24"/>
          <w:szCs w:val="24"/>
        </w:rPr>
        <w:t>Because amphipods’ fatty acid signatures still reflect</w:t>
      </w:r>
      <w:ins w:id="851" w:author="Meyer, Michael Frederick" w:date="2021-11-01T10:25:00Z">
        <w:r w:rsidR="00AD7DE5">
          <w:rPr>
            <w:rFonts w:ascii="Times New Roman" w:eastAsia="Times New Roman" w:hAnsi="Times New Roman" w:cs="Times New Roman"/>
            <w:sz w:val="24"/>
            <w:szCs w:val="24"/>
          </w:rPr>
          <w:t>ed</w:t>
        </w:r>
      </w:ins>
      <w:r w:rsidR="003B079F">
        <w:rPr>
          <w:rFonts w:ascii="Times New Roman" w:eastAsia="Times New Roman" w:hAnsi="Times New Roman" w:cs="Times New Roman"/>
          <w:sz w:val="24"/>
          <w:szCs w:val="24"/>
        </w:rPr>
        <w:t xml:space="preserve"> a </w:t>
      </w:r>
      <w:del w:id="852" w:author="Meyer, Michael Frederick" w:date="2021-11-01T10:25:00Z">
        <w:r w:rsidR="003B079F" w:rsidDel="00AD7DE5">
          <w:rPr>
            <w:rFonts w:ascii="Times New Roman" w:eastAsia="Times New Roman" w:hAnsi="Times New Roman" w:cs="Times New Roman"/>
            <w:sz w:val="24"/>
            <w:szCs w:val="24"/>
          </w:rPr>
          <w:delText xml:space="preserve">predominately </w:delText>
        </w:r>
      </w:del>
      <w:r w:rsidR="003B079F">
        <w:rPr>
          <w:rFonts w:ascii="Times New Roman" w:eastAsia="Times New Roman" w:hAnsi="Times New Roman" w:cs="Times New Roman"/>
          <w:sz w:val="24"/>
          <w:szCs w:val="24"/>
        </w:rPr>
        <w:t xml:space="preserve">diatom-associated diet </w:t>
      </w:r>
      <w:r w:rsidR="006F7509">
        <w:rPr>
          <w:rFonts w:ascii="Times New Roman" w:eastAsia="Times New Roman" w:hAnsi="Times New Roman" w:cs="Times New Roman"/>
          <w:sz w:val="24"/>
          <w:szCs w:val="24"/>
        </w:rPr>
        <w:t xml:space="preserve">(Figure </w:t>
      </w:r>
      <w:ins w:id="853" w:author="Meyer, Michael Frederick" w:date="2021-09-24T15:02:00Z">
        <w:r w:rsidR="00CB5E5D">
          <w:rPr>
            <w:rFonts w:ascii="Times New Roman" w:eastAsia="Times New Roman" w:hAnsi="Times New Roman" w:cs="Times New Roman"/>
            <w:sz w:val="24"/>
            <w:szCs w:val="24"/>
          </w:rPr>
          <w:t>4</w:t>
        </w:r>
      </w:ins>
      <w:del w:id="854" w:author="Meyer, Michael Frederick" w:date="2021-09-23T16:33:00Z">
        <w:r w:rsidR="006501C2" w:rsidDel="00FF6B7A">
          <w:rPr>
            <w:rFonts w:ascii="Times New Roman" w:eastAsia="Times New Roman" w:hAnsi="Times New Roman" w:cs="Times New Roman"/>
            <w:sz w:val="24"/>
            <w:szCs w:val="24"/>
          </w:rPr>
          <w:delText>6</w:delText>
        </w:r>
      </w:del>
      <w:r w:rsidR="006501C2">
        <w:rPr>
          <w:rFonts w:ascii="Times New Roman" w:eastAsia="Times New Roman" w:hAnsi="Times New Roman" w:cs="Times New Roman"/>
          <w:sz w:val="24"/>
          <w:szCs w:val="24"/>
        </w:rPr>
        <w:t xml:space="preserve">B; </w:t>
      </w:r>
      <w:ins w:id="855" w:author="Meyer, Michael Frederick" w:date="2022-01-11T13:16:00Z">
        <w:r w:rsidR="006F3250">
          <w:rPr>
            <w:rFonts w:ascii="Times New Roman" w:eastAsia="Times New Roman" w:hAnsi="Times New Roman" w:cs="Times New Roman"/>
            <w:sz w:val="24"/>
            <w:szCs w:val="24"/>
          </w:rPr>
          <w:t>5</w:t>
        </w:r>
      </w:ins>
      <w:del w:id="856" w:author="Meyer, Michael Frederick" w:date="2022-01-11T13:16:00Z">
        <w:r w:rsidR="006F7509" w:rsidDel="006F3250">
          <w:rPr>
            <w:rFonts w:ascii="Times New Roman" w:eastAsia="Times New Roman" w:hAnsi="Times New Roman" w:cs="Times New Roman"/>
            <w:sz w:val="24"/>
            <w:szCs w:val="24"/>
          </w:rPr>
          <w:delText>7</w:delText>
        </w:r>
      </w:del>
      <w:r w:rsidR="006F7509">
        <w:rPr>
          <w:rFonts w:ascii="Times New Roman" w:eastAsia="Times New Roman" w:hAnsi="Times New Roman" w:cs="Times New Roman"/>
          <w:sz w:val="24"/>
          <w:szCs w:val="24"/>
        </w:rPr>
        <w:t>; S1</w:t>
      </w:r>
      <w:ins w:id="857" w:author="Meyer, Michael Frederick" w:date="2022-01-11T13:16:00Z">
        <w:r w:rsidR="006F3250">
          <w:rPr>
            <w:rFonts w:ascii="Times New Roman" w:eastAsia="Times New Roman" w:hAnsi="Times New Roman" w:cs="Times New Roman"/>
            <w:sz w:val="24"/>
            <w:szCs w:val="24"/>
          </w:rPr>
          <w:t>4</w:t>
        </w:r>
      </w:ins>
      <w:del w:id="858" w:author="Meyer, Michael Frederick" w:date="2022-01-11T13:16:00Z">
        <w:r w:rsidR="006F7509" w:rsidDel="006F3250">
          <w:rPr>
            <w:rFonts w:ascii="Times New Roman" w:eastAsia="Times New Roman" w:hAnsi="Times New Roman" w:cs="Times New Roman"/>
            <w:sz w:val="24"/>
            <w:szCs w:val="24"/>
          </w:rPr>
          <w:delText>3</w:delText>
        </w:r>
      </w:del>
      <w:r w:rsidR="006F7509">
        <w:rPr>
          <w:rFonts w:ascii="Times New Roman" w:eastAsia="Times New Roman" w:hAnsi="Times New Roman" w:cs="Times New Roman"/>
          <w:sz w:val="24"/>
          <w:szCs w:val="24"/>
        </w:rPr>
        <w:t>)</w:t>
      </w:r>
      <w:del w:id="859" w:author="Meyer, Michael Frederick" w:date="2021-11-01T10:26:00Z">
        <w:r w:rsidR="006F7509" w:rsidDel="00AD7DE5">
          <w:rPr>
            <w:rFonts w:ascii="Times New Roman" w:eastAsia="Times New Roman" w:hAnsi="Times New Roman" w:cs="Times New Roman"/>
            <w:sz w:val="24"/>
            <w:szCs w:val="24"/>
          </w:rPr>
          <w:delText xml:space="preserve"> </w:delText>
        </w:r>
        <w:r w:rsidR="003B079F" w:rsidDel="00AD7DE5">
          <w:rPr>
            <w:rFonts w:ascii="Times New Roman" w:eastAsia="Times New Roman" w:hAnsi="Times New Roman" w:cs="Times New Roman"/>
            <w:sz w:val="24"/>
            <w:szCs w:val="24"/>
          </w:rPr>
          <w:delText>and</w:delText>
        </w:r>
      </w:del>
      <w:moveFromRangeStart w:id="860" w:author="Meyer, Michael Frederick" w:date="2021-11-01T10:25:00Z" w:name="move86654766"/>
      <w:moveFrom w:id="861" w:author="Meyer, Michael Frederick" w:date="2021-11-01T10:25:00Z">
        <w:del w:id="862" w:author="Meyer, Michael Frederick" w:date="2021-11-01T10:26:00Z">
          <w:r w:rsidR="003B079F" w:rsidDel="00AD7DE5">
            <w:rPr>
              <w:rFonts w:ascii="Times New Roman" w:eastAsia="Times New Roman" w:hAnsi="Times New Roman" w:cs="Times New Roman"/>
              <w:sz w:val="24"/>
              <w:szCs w:val="24"/>
            </w:rPr>
            <w:delText xml:space="preserve"> </w:delText>
          </w:r>
        </w:del>
        <w:r w:rsidR="003B079F" w:rsidDel="00AD7DE5">
          <w:rPr>
            <w:rFonts w:ascii="Times New Roman" w:eastAsia="Times New Roman" w:hAnsi="Times New Roman" w:cs="Times New Roman"/>
            <w:sz w:val="24"/>
            <w:szCs w:val="24"/>
          </w:rPr>
          <w:t>detrital fatty acid</w:t>
        </w:r>
        <w:r w:rsidR="007516C4" w:rsidDel="00AD7DE5">
          <w:rPr>
            <w:rFonts w:ascii="Times New Roman" w:eastAsia="Times New Roman" w:hAnsi="Times New Roman" w:cs="Times New Roman"/>
            <w:sz w:val="24"/>
            <w:szCs w:val="24"/>
          </w:rPr>
          <w:t>s tend</w:t>
        </w:r>
        <w:r w:rsidR="003B079F" w:rsidDel="00AD7DE5">
          <w:rPr>
            <w:rFonts w:ascii="Times New Roman" w:eastAsia="Times New Roman" w:hAnsi="Times New Roman" w:cs="Times New Roman"/>
            <w:sz w:val="24"/>
            <w:szCs w:val="24"/>
          </w:rPr>
          <w:t xml:space="preserve"> to reflect the composite fatty acids of the</w:t>
        </w:r>
        <w:r w:rsidR="007516C4" w:rsidDel="00AD7DE5">
          <w:rPr>
            <w:rFonts w:ascii="Times New Roman" w:eastAsia="Times New Roman" w:hAnsi="Times New Roman" w:cs="Times New Roman"/>
            <w:sz w:val="24"/>
            <w:szCs w:val="24"/>
          </w:rPr>
          <w:t xml:space="preserve"> </w:t>
        </w:r>
        <w:r w:rsidR="006F7509" w:rsidDel="00AD7DE5">
          <w:rPr>
            <w:rFonts w:ascii="Times New Roman" w:eastAsia="Times New Roman" w:hAnsi="Times New Roman" w:cs="Times New Roman"/>
            <w:sz w:val="24"/>
            <w:szCs w:val="24"/>
          </w:rPr>
          <w:t xml:space="preserve">community </w:t>
        </w:r>
        <w:r w:rsidR="006F7509" w:rsidDel="00AD7DE5">
          <w:rPr>
            <w:rFonts w:ascii="Times New Roman" w:eastAsia="Times New Roman" w:hAnsi="Times New Roman" w:cs="Times New Roman"/>
            <w:sz w:val="24"/>
            <w:szCs w:val="24"/>
          </w:rPr>
          <w:fldChar w:fldCharType="begin"/>
        </w:r>
        <w:r w:rsidR="006F7509" w:rsidDel="00AD7DE5">
          <w:rPr>
            <w:rFonts w:ascii="Times New Roman" w:eastAsia="Times New Roman" w:hAnsi="Times New Roman" w:cs="Times New Roman"/>
            <w:sz w:val="24"/>
            <w:szCs w:val="24"/>
          </w:rPr>
          <w:instrText xml:space="preserve"> ADDIN ZOTERO_ITEM CSL_CITATION {"citationID":"2GnO35Mz","properties":{"formattedCitation":"(Tenore et al. 1984; Wilson et al. 2001; Vonk et al. 2016)","plainCitation":"(Tenore et al. 1984; Wilson et al. 2001; Vonk et al. 2016)","noteIndex":0},"citationItems":[{"id":4548,"uris":["http://zotero.org/users/2645460/items/D558ZIYI"],"uri":["http://zotero.org/users/2645460/items/D558ZIYI"],"itemData":{"id":4548,"type":"article-journal","abstract":"Both relative concentrations and absolute content of major nutritional components of detritus pools derived from seaweed and marshgrass were followed during decomposition in laboratory microcosms. Detritus derived from seaweed quickly decomposed, with rate of loss of energy and nitrogen content and food value to Capitella capitata closely following each other. Detritus derived from marshgrass decayed slower. Energy and nitrogen changes were uncoupled. For many months, there was a slow decline in the total caloric content but no change in the low available caloric content/low nitrogen content with time. Food value to C. capitata was poor and unchanged. Only after a long period of \"aging\" did increases in nitrogen content, incorporated from the aquatic medium, and increases in available energy, as a result of decomposition of structural polymers, result in increased nutritive value to C. capitata.","container-title":"BULLETIN OF MARINE SCIENCE","language":"en","page":"13","source":"Zotero","title":"Changes in Composition and Nutritional Value to a Benthic Deposit Feeder of Decomposing Detritus Pools","volume":"35","author":[{"family":"Tenore","given":"Kenneth R"},{"family":"Hanson","given":"Roger B"},{"family":"McClain","given":"James"},{"family":"Maccubbin","given":"Alexander E"},{"family":"Hodson","given":"Robert E"}],"issued":{"date-parts":[["1984"]]}}},{"id":4549,"uris":["http://zotero.org/users/2645460/items/N2CK5B68"],"uri":["http://zotero.org/users/2645460/items/N2CK5B68"],"itemData":{"id":4549,"type":"article-journal","abstract":"The composition of essential fatty acids and biomarkers in the tissues of the blenny Salarias patzneri were compared to those in detritus and filamentous algae collected from S. patzneri territories in order to assess the relative contribution of these 2 resources to the diet. The ratio of 16:1ω7/16:0 and percentage of 18:2ω6 in S. patzneri body tissue and detritus was found to be significantly different to filamentous algae samples, suggesting that detritus was the major source of dietary lipids assimilated by S. patzneri. High levels of 16:1ω7 in S. patzneri tissue and detritus relative to filamentous algae suggest that diatoms are an important component of detrital aggregates and S. patzneri diet. These results demonstrate that coral reef fishes assimilate detrital aggregates and confirm that detritus is a valuable dietary resource on coral reefs.","container-title":"Marine Ecology Progress Series","DOI":"10.3354/meps222291","ISSN":"0171-8630, 1616-1599","journalAbbreviation":"Mar. Ecol. Prog. Ser.","language":"en","page":"291-296","source":"DOI.org (Crossref)","title":"Sources of dietary lipids in the coral reef blenny Salarias patzneri","volume":"222","author":[{"family":"Wilson","given":"Sk"},{"family":"Burns","given":"K"},{"family":"Codi","given":"S"}],"issued":{"date-parts":[["2001"]]}}},{"id":4550,"uris":["http://zotero.org/users/2645460/items/WXE8D3H4"],"uri":["http://zotero.org/users/2645460/items/WXE8D3H4"],"itemData":{"id":4550,"type":"article-journal","abstract":"Chemical composition of organic matter (OM) is a key driver for detritus consumption by macroinvertebrates and polyunsaturated fatty acid (PUFA) content is considered a candidate indicator of food palatability. Since traditionally used complex natural OM covaries in many quality attributes, it remains uncertain whether benthic invertebrates developed an actual preference for PUFA-rich food. Therefore we aimed to test the influence of the PUFA linoleic acid on OM consumption by aquatic macroinvertebrates using standardized surrogate substrates (decomposition and consumption tablet, DECOTAB) with added linoleic acid (PUFA) in comparison to consumption of DECOTAB containing only cellulose (Standard) or ground macrophytes (Plant). In microcosms, we observed a higher consumption rate of PUFA DECOTAB in comparison to Standard DECOTAB in two functionally distinct invertebrate species (Lumbriculus variegatus and Asellus aquaticus). This effect appeared to be overruled in the field due to unknown sources of natural variation. Although we observed higher consumption rates in species-rich ditches compared to species-poor ditches, consumption rates were comparable for all three types of DECOTAB deployed. Upon reduced food quality and palatability, results presented here hint that PUFA like linoleic acid may be a key OM attribute driving the performance of benthic macroinvertebrates and inherent functioning of aquatic ecosystems.","container-title":"Scientific Reports","DOI":"10.1038/srep35785","ISSN":"2045-2322","issue":"1","language":"en","page":"35785","source":"www.nature.com","title":"The significance of linoleic acid in food sources for detritivorous benthic invertebrates","volume":"6","author":[{"family":"Vonk","given":"J. Arie"},{"family":"Kuijk","given":"Bernd F.","non-dropping-particle":"van"},{"family":"Beusekom","given":"Mick","non-dropping-particle":"van"},{"family":"Hunting","given":"Ellard R."},{"family":"Kraak","given":"Michiel H. S."}],"issued":{"date-parts":[["2016",10,21]]}}}],"schema":"https://github.com/citation-style-language/schema/raw/master/csl-citation.json"} </w:instrText>
        </w:r>
        <w:r w:rsidR="006F7509" w:rsidDel="00AD7DE5">
          <w:rPr>
            <w:rFonts w:ascii="Times New Roman" w:eastAsia="Times New Roman" w:hAnsi="Times New Roman" w:cs="Times New Roman"/>
            <w:sz w:val="24"/>
            <w:szCs w:val="24"/>
          </w:rPr>
          <w:fldChar w:fldCharType="separate"/>
        </w:r>
        <w:r w:rsidR="006F7509" w:rsidRPr="00104F77" w:rsidDel="00AD7DE5">
          <w:rPr>
            <w:rFonts w:ascii="Times New Roman" w:hAnsi="Times New Roman" w:cs="Times New Roman"/>
            <w:sz w:val="24"/>
          </w:rPr>
          <w:t>(Tenore et al. 1984; Wilson et al. 2001; Vonk et al. 2016)</w:t>
        </w:r>
        <w:r w:rsidR="006F7509" w:rsidDel="00AD7DE5">
          <w:rPr>
            <w:rFonts w:ascii="Times New Roman" w:eastAsia="Times New Roman" w:hAnsi="Times New Roman" w:cs="Times New Roman"/>
            <w:sz w:val="24"/>
            <w:szCs w:val="24"/>
          </w:rPr>
          <w:fldChar w:fldCharType="end"/>
        </w:r>
      </w:moveFrom>
      <w:moveFromRangeEnd w:id="860"/>
      <w:r w:rsidR="003B079F">
        <w:rPr>
          <w:rFonts w:ascii="Times New Roman" w:eastAsia="Times New Roman" w:hAnsi="Times New Roman" w:cs="Times New Roman"/>
          <w:sz w:val="24"/>
          <w:szCs w:val="24"/>
        </w:rPr>
        <w:t xml:space="preserve">, our results imply that even </w:t>
      </w:r>
      <w:proofErr w:type="spellStart"/>
      <w:r w:rsidR="003B079F">
        <w:rPr>
          <w:rFonts w:ascii="Times New Roman" w:eastAsia="Times New Roman" w:hAnsi="Times New Roman" w:cs="Times New Roman"/>
          <w:sz w:val="24"/>
          <w:szCs w:val="24"/>
        </w:rPr>
        <w:t>detritivorous</w:t>
      </w:r>
      <w:proofErr w:type="spellEnd"/>
      <w:r w:rsidR="003B079F">
        <w:rPr>
          <w:rFonts w:ascii="Times New Roman" w:eastAsia="Times New Roman" w:hAnsi="Times New Roman" w:cs="Times New Roman"/>
          <w:sz w:val="24"/>
          <w:szCs w:val="24"/>
        </w:rPr>
        <w:t xml:space="preserve"> amphipods </w:t>
      </w:r>
      <w:r w:rsidR="006F7509">
        <w:rPr>
          <w:rFonts w:ascii="Times New Roman" w:eastAsia="Times New Roman" w:hAnsi="Times New Roman" w:cs="Times New Roman"/>
          <w:sz w:val="24"/>
          <w:szCs w:val="24"/>
        </w:rPr>
        <w:t xml:space="preserve">may </w:t>
      </w:r>
      <w:r w:rsidR="003B079F">
        <w:rPr>
          <w:rFonts w:ascii="Times New Roman" w:eastAsia="Times New Roman" w:hAnsi="Times New Roman" w:cs="Times New Roman"/>
          <w:sz w:val="24"/>
          <w:szCs w:val="24"/>
        </w:rPr>
        <w:t>rely on decomposing diatoms for maintaining consistent nutrition a</w:t>
      </w:r>
      <w:r w:rsidR="006F7509">
        <w:rPr>
          <w:rFonts w:ascii="Times New Roman" w:eastAsia="Times New Roman" w:hAnsi="Times New Roman" w:cs="Times New Roman"/>
          <w:sz w:val="24"/>
          <w:szCs w:val="24"/>
        </w:rPr>
        <w:t>long the disturbance gradient</w:t>
      </w:r>
      <w:r w:rsidR="003B079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Second, amphipods </w:t>
      </w:r>
      <w:r w:rsidR="0011485F" w:rsidRPr="007418CF">
        <w:rPr>
          <w:rFonts w:ascii="Times New Roman" w:eastAsia="Times New Roman" w:hAnsi="Times New Roman" w:cs="Times New Roman"/>
          <w:sz w:val="24"/>
          <w:szCs w:val="24"/>
        </w:rPr>
        <w:t xml:space="preserve">themselves </w:t>
      </w:r>
      <w:r w:rsidR="0011485F" w:rsidRPr="007418CF">
        <w:rPr>
          <w:rFonts w:ascii="Times New Roman" w:eastAsia="Times New Roman" w:hAnsi="Times New Roman" w:cs="Times New Roman"/>
          <w:sz w:val="24"/>
          <w:szCs w:val="24"/>
        </w:rPr>
        <w:fldChar w:fldCharType="begin"/>
      </w:r>
      <w:r w:rsidR="006F3250">
        <w:rPr>
          <w:rFonts w:ascii="Times New Roman" w:eastAsia="Times New Roman" w:hAnsi="Times New Roman" w:cs="Times New Roman"/>
          <w:sz w:val="24"/>
          <w:szCs w:val="24"/>
        </w:rPr>
        <w:instrText xml:space="preserve"> ADDIN ZOTERO_ITEM CSL_CITATION {"citationID":"a2p6rpju3mb","properties":{"formattedCitation":"(Castell et al. 2004; Pilecky et al. 2021)","plainCitation":"(Castell et al. 2004; Pilecky et al. 2021)","noteIndex":0},"citationItems":[{"id":3816,"uris":["http://zotero.org/users/2645460/items/HYFTPNSK"],"uri":["http://zotero.org/users/2645460/items/HYFTPNSK"],"itemData":{"id":3816,"type":"article-journal","container-title":"Aquaculture","DOI":"10.1016/j.aquaculture.2003.11.003","ISSN":"00448486","issue":"1-4","journalAbbreviation":"Aquaculture","language":"en","page":"417-435","source":"DOI.org (Crossref)","title":"Effect of dietary lipids on fatty acid composition and metabolism in juvenile green sea urchins (Strongylocentrotus droebachiensis)","volume":"242","author":[{"family":"Castell","given":"John D."},{"family":"Kennedy","given":"Eddy J."},{"family":"Robinson","given":"Shawn M.C."},{"family":"Parsons","given":"G.Jay"},{"family":"Blair","given":"Tammy J."},{"family":"Gonzalez-Duran","given":"Enrique"}],"issued":{"date-parts":[["2004",12]]}}},{"id":4818,"uris":["http://zotero.org/users/2645460/items/NGBNASL2"],"uri":["http://zotero.org/users/2645460/items/NGBNASL2"],"itemData":{"id":4818,"type":"article-journal","abstract":"Organisms at the base of aquatic food webs synthesize essential nutrients, such as omega-3 polyunsaturated fatty acids (n-3 PUFA), which are transferred to consumers at higher trophic levels. Many consumers, requiring n-3 long-chain (LC) PUFA, such as eicosapentaenoic acid (EPA) and docosahexaenoic acid (DHA), have limited ability to biosynthesize them from the essential dietary precursor α-linolenic acid (ALA) and thus rely on dietary provision of LC-PUFA. We investigated LC-PUFA metabolism in freshwater zooplankton using stable hydrogen isotopes (δ2H) of fatty acids as tracers. We conducted feeding experiments with the freshwater keystone grazer Daphnia to quantify changes in the δ2H value of body FA in response to the FA composition of their food and the δ2H value of the ambient water. The isotopic composition of LC-PUFA changed in Daphnia, depending on the integration of 2H from ambient water during de novo synthesis or bioconversion from dietary precursors, allowing us to distinguish dietary from bioconverted EPA in body tissue. We tested the applicability of these laboratory findings in a field setting by analysing δ2H values of PUFA in primary producers and consumers in eutrophic ponds to track EPA sources of zooplankton. Multilinear regression models that included conversion of ALA to EPA correlated better with zooplankton δ2HEPA than seston δ2HEPA at low dietary EPA supply. This study provides evidence that zooplankton can compensate for low dietary EPA supply by activating LC-PUFA biosynthesis and shows that herbivorous zooplankton play a crucial role in upgrading FA for higher trophic levels during low dietary EPA supply. A free Plain Language Summary can be found within the Supporting Information of this article.","container-title":"Functional Ecology","DOI":"10.1111/1365-2435.13981","ISSN":"1365-2435","language":"en","note":"_eprint: https://onlinelibrary.wiley.com/doi/pdf/10.1111/1365-2435.13981","source":"Wiley Online Library","title":"Hydrogen isotopes (δ2H) of polyunsaturated fatty acids track bioconversion by zooplankton","URL":"https://onlinelibrary.wiley.com/doi/abs/10.1111/1365-2435.13981","author":[{"family":"Pilecky","given":"Matthias"},{"family":"Kämmer","given":"Samuel K."},{"family":"Mathieu-Resuge","given":"Margaux"},{"family":"Wassenaar","given":"Leonard I."},{"family":"Taipale","given":"Sami J."},{"family":"Martin-Creuzburg","given":"Dominik"},{"family":"Kainz","given":"Martin J."}],"accessed":{"date-parts":[["2022",1,11]]},"issued":{"date-parts":[["2021"]]}}}],"schema":"https://github.com/citation-style-language/schema/raw/master/csl-citation.json"} </w:instrText>
      </w:r>
      <w:r w:rsidR="0011485F" w:rsidRPr="007418CF">
        <w:rPr>
          <w:rFonts w:ascii="Times New Roman" w:eastAsia="Times New Roman" w:hAnsi="Times New Roman" w:cs="Times New Roman"/>
          <w:sz w:val="24"/>
          <w:szCs w:val="24"/>
        </w:rPr>
        <w:fldChar w:fldCharType="separate"/>
      </w:r>
      <w:r w:rsidR="006F3250" w:rsidRPr="006F3250">
        <w:rPr>
          <w:rFonts w:ascii="Times New Roman" w:hAnsi="Times New Roman" w:cs="Times New Roman"/>
          <w:sz w:val="24"/>
          <w:szCs w:val="24"/>
        </w:rPr>
        <w:t>(Castell et al. 2004; Pilecky et al. 2021)</w:t>
      </w:r>
      <w:r w:rsidR="0011485F" w:rsidRPr="007418CF">
        <w:rPr>
          <w:rFonts w:ascii="Times New Roman" w:eastAsia="Times New Roman" w:hAnsi="Times New Roman" w:cs="Times New Roman"/>
          <w:sz w:val="24"/>
          <w:szCs w:val="24"/>
        </w:rPr>
        <w:fldChar w:fldCharType="end"/>
      </w:r>
      <w:r w:rsidR="0011485F" w:rsidRPr="007418CF">
        <w:rPr>
          <w:rFonts w:ascii="Times New Roman" w:eastAsia="Times New Roman" w:hAnsi="Times New Roman" w:cs="Times New Roman"/>
          <w:sz w:val="24"/>
          <w:szCs w:val="24"/>
        </w:rPr>
        <w:t xml:space="preserve"> or</w:t>
      </w:r>
      <w:r w:rsidR="00E97A2F" w:rsidRPr="007418CF">
        <w:rPr>
          <w:rFonts w:ascii="Times New Roman" w:eastAsia="Times New Roman" w:hAnsi="Times New Roman" w:cs="Times New Roman"/>
          <w:sz w:val="24"/>
          <w:szCs w:val="24"/>
        </w:rPr>
        <w:t xml:space="preserve"> </w:t>
      </w:r>
      <w:del w:id="863" w:author="Meyer, Michael Frederick" w:date="2021-09-24T15:02:00Z">
        <w:r w:rsidR="0011485F" w:rsidRPr="007418CF" w:rsidDel="00CB5E5D">
          <w:rPr>
            <w:rFonts w:ascii="Times New Roman" w:eastAsia="Times New Roman" w:hAnsi="Times New Roman" w:cs="Times New Roman"/>
            <w:sz w:val="24"/>
            <w:szCs w:val="24"/>
          </w:rPr>
          <w:delText xml:space="preserve">heterotrophic </w:delText>
        </w:r>
      </w:del>
      <w:r w:rsidR="0011485F" w:rsidRPr="007418CF">
        <w:rPr>
          <w:rFonts w:ascii="Times New Roman" w:eastAsia="Times New Roman" w:hAnsi="Times New Roman" w:cs="Times New Roman"/>
          <w:sz w:val="24"/>
          <w:szCs w:val="24"/>
        </w:rPr>
        <w:t xml:space="preserve">symbionts </w:t>
      </w:r>
      <w:r w:rsidR="00E97A2F" w:rsidRPr="007418CF">
        <w:rPr>
          <w:rFonts w:ascii="Times New Roman" w:eastAsia="Times New Roman" w:hAnsi="Times New Roman" w:cs="Times New Roman"/>
          <w:sz w:val="24"/>
          <w:szCs w:val="24"/>
        </w:rPr>
        <w:fldChar w:fldCharType="begin"/>
      </w:r>
      <w:r w:rsidR="00AD7DE5">
        <w:rPr>
          <w:rFonts w:ascii="Times New Roman" w:eastAsia="Times New Roman" w:hAnsi="Times New Roman" w:cs="Times New Roman"/>
          <w:sz w:val="24"/>
          <w:szCs w:val="24"/>
        </w:rPr>
        <w:instrText xml:space="preserve"> ADDIN ZOTERO_ITEM CSL_CITATION {"citationID":"fcIVphDD","properties":{"formattedCitation":"(Yoshioka et al. 2019)","plainCitation":"(Yoshioka et al. 2019)","noteIndex":0},"citationItems":[{"id":4592,"uris":["http://zotero.org/users/2645460/items/E627W2DX"],"uri":["http://zotero.org/users/2645460/items/E627W2DX"],"itemData":{"id":4592,"type":"article-journal","abstract":"Negative consequences of parasites and disease on hosts are usually better understood than their multifaceted ecosystem effects. The pathogen Labyrinthula zosterae (Lz) causes eelgrass wasting disease but has relatives that produce large quantities of nutritionally valuable long-chain polyunsaturated fatty acids (LCPUFA) such as docosahexaenoic acid (DHA). Here we quantify the fatty acids (FA) of Lz cultured on artificial media, eelgrass-based media, and eelgrass segments to investigate whether Lz may similarly produce LCPUFA. We also assess whether fieldcollected lesions show similar FA patterns to laboratory-inoculated eelgrass. We find that Lz produces DHA as its dominant FA along with other essential FA on both artificial and eelgrass-based media. DHA content was greater in both laboratory-inoculated and field-collected diseased eelgrass relative to their respective controls. If Lz’s production scales in situ, it may present an unrecognized source of LCPUFA in eelgrass ecosystems.","container-title":"Diseases of Aquatic Organisms","DOI":"10.3354/dao03382","ISSN":"0177-5103, 1616-1580","issue":"2","journalAbbreviation":"Dis. Aquat. Org.","language":"en","page":"89-95","source":"DOI.org (Crossref)","title":"Eelgrass pathogen Labyrinthula zosterae synthesizes essential fatty acids","volume":"135","author":[{"family":"Yoshioka","given":"Rm"},{"family":"Schram","given":"Jb"},{"family":"Galloway","given":"Awe"}],"issued":{"date-parts":[["2019",7,25]]}}}],"schema":"https://github.com/citation-style-language/schema/raw/master/csl-citation.json"}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AD7DE5" w:rsidRPr="00AD7DE5">
        <w:rPr>
          <w:rFonts w:ascii="Times New Roman" w:hAnsi="Times New Roman" w:cs="Times New Roman"/>
          <w:sz w:val="24"/>
        </w:rPr>
        <w:t>(Yoshioka et al. 2019)</w:t>
      </w:r>
      <w:r w:rsidR="00E97A2F" w:rsidRPr="007418CF">
        <w:rPr>
          <w:rFonts w:ascii="Times New Roman" w:eastAsia="Times New Roman" w:hAnsi="Times New Roman" w:cs="Times New Roman"/>
          <w:sz w:val="24"/>
          <w:szCs w:val="24"/>
        </w:rPr>
        <w:fldChar w:fldCharType="end"/>
      </w:r>
      <w:r w:rsidR="00E97A2F"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may </w:t>
      </w:r>
      <w:r w:rsidR="00E97A2F" w:rsidRPr="007418CF">
        <w:rPr>
          <w:rFonts w:ascii="Times New Roman" w:eastAsia="Times New Roman" w:hAnsi="Times New Roman" w:cs="Times New Roman"/>
          <w:sz w:val="24"/>
          <w:szCs w:val="24"/>
        </w:rPr>
        <w:t xml:space="preserve">upgrade fatty acids by </w:t>
      </w:r>
      <w:r w:rsidR="00D8535D" w:rsidRPr="007418CF">
        <w:rPr>
          <w:rFonts w:ascii="Times New Roman" w:eastAsia="Times New Roman" w:hAnsi="Times New Roman" w:cs="Times New Roman"/>
          <w:sz w:val="24"/>
          <w:szCs w:val="24"/>
        </w:rPr>
        <w:t>invest</w:t>
      </w:r>
      <w:r w:rsidR="00E97A2F" w:rsidRPr="007418CF">
        <w:rPr>
          <w:rFonts w:ascii="Times New Roman" w:eastAsia="Times New Roman" w:hAnsi="Times New Roman" w:cs="Times New Roman"/>
          <w:sz w:val="24"/>
          <w:szCs w:val="24"/>
        </w:rPr>
        <w:t>ing</w:t>
      </w:r>
      <w:r w:rsidR="00D8535D" w:rsidRPr="007418CF">
        <w:rPr>
          <w:rFonts w:ascii="Times New Roman" w:eastAsia="Times New Roman" w:hAnsi="Times New Roman" w:cs="Times New Roman"/>
          <w:sz w:val="24"/>
          <w:szCs w:val="24"/>
        </w:rPr>
        <w:t xml:space="preserve"> energy to convert C18 fatty acids to C20 fatty acids. </w:t>
      </w:r>
      <w:r w:rsidR="00373909">
        <w:rPr>
          <w:rFonts w:ascii="Times New Roman" w:eastAsia="Times New Roman" w:hAnsi="Times New Roman" w:cs="Times New Roman"/>
          <w:sz w:val="24"/>
          <w:szCs w:val="24"/>
        </w:rPr>
        <w:t>Third, amphipods</w:t>
      </w:r>
      <w:r w:rsidR="006F7509">
        <w:rPr>
          <w:rFonts w:ascii="Times New Roman" w:eastAsia="Times New Roman" w:hAnsi="Times New Roman" w:cs="Times New Roman"/>
          <w:sz w:val="24"/>
          <w:szCs w:val="24"/>
        </w:rPr>
        <w:t xml:space="preserve">, especially stenothermic taxa such as </w:t>
      </w:r>
      <w:r w:rsidR="006F7509">
        <w:rPr>
          <w:rFonts w:ascii="Times New Roman" w:eastAsia="Times New Roman" w:hAnsi="Times New Roman" w:cs="Times New Roman"/>
          <w:i/>
          <w:sz w:val="24"/>
          <w:szCs w:val="24"/>
        </w:rPr>
        <w:t xml:space="preserve">E. </w:t>
      </w:r>
      <w:proofErr w:type="spellStart"/>
      <w:r w:rsidR="006F7509">
        <w:rPr>
          <w:rFonts w:ascii="Times New Roman" w:eastAsia="Times New Roman" w:hAnsi="Times New Roman" w:cs="Times New Roman"/>
          <w:i/>
          <w:sz w:val="24"/>
          <w:szCs w:val="24"/>
        </w:rPr>
        <w:t>verrucosus</w:t>
      </w:r>
      <w:proofErr w:type="spellEnd"/>
      <w:r w:rsidR="006F7509">
        <w:rPr>
          <w:rFonts w:ascii="Times New Roman" w:eastAsia="Times New Roman" w:hAnsi="Times New Roman" w:cs="Times New Roman"/>
          <w:sz w:val="24"/>
          <w:szCs w:val="24"/>
        </w:rPr>
        <w:t xml:space="preserve"> </w:t>
      </w:r>
      <w:r w:rsidR="006F7509">
        <w:rPr>
          <w:rFonts w:ascii="Times New Roman" w:eastAsia="Times New Roman" w:hAnsi="Times New Roman" w:cs="Times New Roman"/>
          <w:sz w:val="24"/>
          <w:szCs w:val="24"/>
        </w:rPr>
        <w:fldChar w:fldCharType="begin"/>
      </w:r>
      <w:r w:rsidR="006F7509">
        <w:rPr>
          <w:rFonts w:ascii="Times New Roman" w:eastAsia="Times New Roman" w:hAnsi="Times New Roman" w:cs="Times New Roman"/>
          <w:sz w:val="24"/>
          <w:szCs w:val="24"/>
        </w:rPr>
        <w:instrText xml:space="preserve"> ADDIN ZOTERO_ITEM CSL_CITATION {"citationID":"byjreany","properties":{"formattedCitation":"(Jakob et al. 2021)","plainCitation":"(Jakob et al. 2021)","noteIndex":0},"citationItems":[{"id":4553,"uris":["http://zotero.org/users/2645460/items/FDUSEN43"],"uri":["http://zotero.org/users/2645460/items/FDUSEN43"],"itemData":{"id":4553,"type":"article-journal","abstract":"Lake Baikal is inhabited by more than 300 endemic amphipod species, which are narrowly adapted to certain thermal niches due to the high interspecific competition. In contrast, the surrounding freshwater fauna is commonly represented by species with large-scale distribution and high phenotypic thermal plasticity. Here, we investigated the thermal plasticity of the energy metabolism in two closely-related endemic amphipod species from Lake Baikal (Eulimnogammarus verrucosus; stenothermal and Eulimnogammarus cyaneus; eurythermal) and the ubiquitous Holarctic amphipod Gammarus lacustris (eurythermal) by exposure to a summer warming scenario (6–23.6 °C; 0.8 °C d−1). In concert with routine metabolic rates, activities of key metabolic enzymes increased strongly with temperature up to 15 °C in E. verrucosus, whereupon they leveled off (except for lactate dehydrogenase). In contrast, exponential increases were seen in E. cyaneus and G. lacustris throughout the thermal trial (Q10-values: 1.6–3.7). Cytochrome-c-oxidase, lactate dehydrogenase, and 3-hydroxyacyl-CoA dehydrogenase activities were found to be higher in G. lacustris than in E. cyaneus, especially at the highest experimental temperature (23.6 °C). Decreasing gene expression levels revealed some thermal compensation in E. cyaneus but not in G. lacustris. In all species, shifts in enzyme activities favored glycolytic energy generation in the warmth. The congruent temperature-dependencies of enzyme activities and routine metabolism in E. verrucosus indicate a strong feedback-regulation of enzymatic activities by whole organism responses. The species-specific thermal reaction norms reflect the different ecological niches, including the spatial distribution, distinct thermal behavior such as temperature-dependent migration, movement activity, and mating season.","container-title":"Scientific Reports","DOI":"10.1038/s41598-021-83748-2","ISSN":"2045-2322","issue":"1","language":"en","page":"4562","source":"www.nature.com","title":"Thermal reaction norms of key metabolic enzymes reflect divergent physiological and behavioral adaptations of closely related amphipod species","volume":"11","author":[{"family":"Jakob","given":"Lena"},{"family":"Vereshchagina","given":"Kseniya P."},{"family":"Tillmann","given":"Anette"},{"family":"Rivarola-Duarte","given":"Lorena"},{"family":"Axenov-Gribanov","given":"Denis V."},{"family":"Bedulina","given":"Daria S."},{"family":"Gurkov","given":"Anton N."},{"family":"Drozdova","given":"Polina"},{"family":"Timofeyev","given":"Maxim A."},{"family":"Stadler","given":"Peter F."},{"family":"Luckenbach","given":"Till"},{"family":"Pörtner","given":"Hans-Otto"},{"family":"Sartoris","given":"Franz J."},{"family":"Lucassen","given":"Magnus"}],"issued":{"date-parts":[["2021",2,25]]}}}],"schema":"https://github.com/citation-style-language/schema/raw/master/csl-citation.json"} </w:instrText>
      </w:r>
      <w:r w:rsidR="006F7509">
        <w:rPr>
          <w:rFonts w:ascii="Times New Roman" w:eastAsia="Times New Roman" w:hAnsi="Times New Roman" w:cs="Times New Roman"/>
          <w:sz w:val="24"/>
          <w:szCs w:val="24"/>
        </w:rPr>
        <w:fldChar w:fldCharType="separate"/>
      </w:r>
      <w:r w:rsidR="006F7509" w:rsidRPr="00104F77">
        <w:rPr>
          <w:rFonts w:ascii="Times New Roman" w:hAnsi="Times New Roman" w:cs="Times New Roman"/>
          <w:sz w:val="24"/>
        </w:rPr>
        <w:t>(Jakob et al. 2021)</w:t>
      </w:r>
      <w:r w:rsidR="006F7509">
        <w:rPr>
          <w:rFonts w:ascii="Times New Roman" w:eastAsia="Times New Roman" w:hAnsi="Times New Roman" w:cs="Times New Roman"/>
          <w:sz w:val="24"/>
          <w:szCs w:val="24"/>
        </w:rPr>
        <w:fldChar w:fldCharType="end"/>
      </w:r>
      <w:r w:rsidR="006F7509">
        <w:rPr>
          <w:rFonts w:ascii="Times New Roman" w:eastAsia="Times New Roman" w:hAnsi="Times New Roman" w:cs="Times New Roman"/>
          <w:sz w:val="24"/>
          <w:szCs w:val="24"/>
        </w:rPr>
        <w:t>,</w:t>
      </w:r>
      <w:r w:rsidR="00373909">
        <w:rPr>
          <w:rFonts w:ascii="Times New Roman" w:eastAsia="Times New Roman" w:hAnsi="Times New Roman" w:cs="Times New Roman"/>
          <w:sz w:val="24"/>
          <w:szCs w:val="24"/>
        </w:rPr>
        <w:t xml:space="preserve"> </w:t>
      </w:r>
      <w:r w:rsidR="006F7509">
        <w:rPr>
          <w:rFonts w:ascii="Times New Roman" w:eastAsia="Times New Roman" w:hAnsi="Times New Roman" w:cs="Times New Roman"/>
          <w:sz w:val="24"/>
          <w:szCs w:val="24"/>
        </w:rPr>
        <w:t>may</w:t>
      </w:r>
      <w:r w:rsidR="00373909">
        <w:rPr>
          <w:rFonts w:ascii="Times New Roman" w:eastAsia="Times New Roman" w:hAnsi="Times New Roman" w:cs="Times New Roman"/>
          <w:sz w:val="24"/>
          <w:szCs w:val="24"/>
        </w:rPr>
        <w:t xml:space="preserve"> migrate to deep littoral zones (e.g., 10-100 m), where diatoms may be more abundant, but then return to shallow littoral areas where breeding occurs </w:t>
      </w:r>
      <w:r w:rsidR="00373909">
        <w:rPr>
          <w:rFonts w:ascii="Times New Roman" w:eastAsia="Times New Roman" w:hAnsi="Times New Roman" w:cs="Times New Roman"/>
          <w:sz w:val="24"/>
          <w:szCs w:val="24"/>
        </w:rPr>
        <w:fldChar w:fldCharType="begin"/>
      </w:r>
      <w:r w:rsidR="0086405A">
        <w:rPr>
          <w:rFonts w:ascii="Times New Roman" w:eastAsia="Times New Roman" w:hAnsi="Times New Roman" w:cs="Times New Roman"/>
          <w:sz w:val="24"/>
          <w:szCs w:val="24"/>
        </w:rPr>
        <w:instrText xml:space="preserve"> ADDIN ZOTERO_ITEM CSL_CITATION {"citationID":"RGUTE5v0","properties":{"formattedCitation":"(Takhteev and Didorenko 2015)","plainCitation":"(Takhteev and Didorenko 2015)","dontUpdate":true,"noteIndex":0},"citationItems":[{"id":4062,"uris":["http://zotero.org/users/2645460/items/7UUZYI2Q"],"uri":["http://zotero.org/users/2645460/items/7UUZYI2Q"],"itemData":{"id":4062,"type":"book","event-place":"Irkutsk","language":"Russian","number-of-pages":"116","publisher":"V.B. Sochava Institute of Geography SB RAS","publisher-place":"Irkutsk","title":"Fauna and ecology of amphipods of Lake Baikal: A Training manual","author":[{"family":"Takhteev","given":"V.V."},{"family":"Didorenko","given":"D.I."}],"issued":{"date-parts":[["2015"]]}}}],"schema":"https://github.com/citation-style-language/schema/raw/master/csl-citation.json"} </w:instrText>
      </w:r>
      <w:r w:rsidR="00373909">
        <w:rPr>
          <w:rFonts w:ascii="Times New Roman" w:eastAsia="Times New Roman" w:hAnsi="Times New Roman" w:cs="Times New Roman"/>
          <w:sz w:val="24"/>
          <w:szCs w:val="24"/>
        </w:rPr>
        <w:fldChar w:fldCharType="separate"/>
      </w:r>
      <w:r w:rsidR="00373909" w:rsidRPr="00104F77">
        <w:rPr>
          <w:rFonts w:ascii="Times New Roman" w:hAnsi="Times New Roman" w:cs="Times New Roman"/>
          <w:sz w:val="24"/>
        </w:rPr>
        <w:t>(</w:t>
      </w:r>
      <w:r w:rsidR="00373909">
        <w:rPr>
          <w:rFonts w:ascii="Times New Roman" w:eastAsia="Times New Roman" w:hAnsi="Times New Roman" w:cs="Times New Roman"/>
          <w:sz w:val="24"/>
          <w:szCs w:val="24"/>
        </w:rPr>
        <w:t xml:space="preserve">e.g., &lt; 10 m; </w:t>
      </w:r>
      <w:r w:rsidR="00373909" w:rsidRPr="00104F77">
        <w:rPr>
          <w:rFonts w:ascii="Times New Roman" w:hAnsi="Times New Roman" w:cs="Times New Roman"/>
          <w:sz w:val="24"/>
        </w:rPr>
        <w:t>Takhteev and Didorenko 2015)</w:t>
      </w:r>
      <w:r w:rsidR="00373909">
        <w:rPr>
          <w:rFonts w:ascii="Times New Roman" w:eastAsia="Times New Roman" w:hAnsi="Times New Roman" w:cs="Times New Roman"/>
          <w:sz w:val="24"/>
          <w:szCs w:val="24"/>
        </w:rPr>
        <w:fldChar w:fldCharType="end"/>
      </w:r>
      <w:r w:rsidR="00373909">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Regardless of the exact mechanism, our data </w:t>
      </w:r>
      <w:r w:rsidR="00514479" w:rsidRPr="007418CF">
        <w:rPr>
          <w:rFonts w:ascii="Times New Roman" w:eastAsia="Times New Roman" w:hAnsi="Times New Roman" w:cs="Times New Roman"/>
          <w:sz w:val="24"/>
          <w:szCs w:val="24"/>
        </w:rPr>
        <w:t xml:space="preserve">suggest that food web interactions </w:t>
      </w:r>
      <w:ins w:id="864" w:author="Meyer, Michael Frederick" w:date="2022-01-11T13:44:00Z">
        <w:r w:rsidR="002214E3">
          <w:rPr>
            <w:rFonts w:ascii="Times New Roman" w:eastAsia="Times New Roman" w:hAnsi="Times New Roman" w:cs="Times New Roman"/>
            <w:sz w:val="24"/>
            <w:szCs w:val="24"/>
          </w:rPr>
          <w:t xml:space="preserve">and the intensity of those </w:t>
        </w:r>
      </w:ins>
      <w:ins w:id="865" w:author="Meyer, Michael Frederick" w:date="2022-01-11T13:45:00Z">
        <w:r w:rsidR="002214E3">
          <w:rPr>
            <w:rFonts w:ascii="Times New Roman" w:eastAsia="Times New Roman" w:hAnsi="Times New Roman" w:cs="Times New Roman"/>
            <w:sz w:val="24"/>
            <w:szCs w:val="24"/>
          </w:rPr>
          <w:t xml:space="preserve">interactions </w:t>
        </w:r>
      </w:ins>
      <w:r w:rsidR="00514479" w:rsidRPr="007418CF">
        <w:rPr>
          <w:rFonts w:ascii="Times New Roman" w:eastAsia="Times New Roman" w:hAnsi="Times New Roman" w:cs="Times New Roman"/>
          <w:sz w:val="24"/>
          <w:szCs w:val="24"/>
        </w:rPr>
        <w:t xml:space="preserve">would </w:t>
      </w:r>
      <w:r w:rsidR="00E82AB8" w:rsidRPr="007418CF">
        <w:rPr>
          <w:rFonts w:ascii="Times New Roman" w:eastAsia="Times New Roman" w:hAnsi="Times New Roman" w:cs="Times New Roman"/>
          <w:sz w:val="24"/>
          <w:szCs w:val="24"/>
        </w:rPr>
        <w:t xml:space="preserve">change </w:t>
      </w:r>
      <w:r w:rsidR="00514479" w:rsidRPr="007418CF">
        <w:rPr>
          <w:rFonts w:ascii="Times New Roman" w:eastAsia="Times New Roman" w:hAnsi="Times New Roman" w:cs="Times New Roman"/>
          <w:sz w:val="24"/>
          <w:szCs w:val="24"/>
        </w:rPr>
        <w:t xml:space="preserve">with </w:t>
      </w:r>
      <w:r w:rsidR="00D8535D" w:rsidRPr="007418CF">
        <w:rPr>
          <w:rFonts w:ascii="Times New Roman" w:eastAsia="Times New Roman" w:hAnsi="Times New Roman" w:cs="Times New Roman"/>
          <w:sz w:val="24"/>
          <w:szCs w:val="24"/>
        </w:rPr>
        <w:t>increasing sewage pollution</w:t>
      </w:r>
      <w:r w:rsidR="00F95006" w:rsidRPr="007418CF">
        <w:rPr>
          <w:rFonts w:ascii="Times New Roman" w:eastAsia="Times New Roman" w:hAnsi="Times New Roman" w:cs="Times New Roman"/>
          <w:sz w:val="24"/>
          <w:szCs w:val="24"/>
        </w:rPr>
        <w:t xml:space="preserve"> and </w:t>
      </w:r>
      <w:r w:rsidR="00205365" w:rsidRPr="007418CF">
        <w:rPr>
          <w:rFonts w:ascii="Times New Roman" w:eastAsia="Times New Roman" w:hAnsi="Times New Roman" w:cs="Times New Roman"/>
          <w:sz w:val="24"/>
          <w:szCs w:val="24"/>
        </w:rPr>
        <w:t xml:space="preserve">may </w:t>
      </w:r>
      <w:del w:id="866" w:author="Ted" w:date="2021-10-13T17:24:00Z">
        <w:r w:rsidR="00F95006" w:rsidRPr="007418CF" w:rsidDel="0004773D">
          <w:rPr>
            <w:rFonts w:ascii="Times New Roman" w:eastAsia="Times New Roman" w:hAnsi="Times New Roman" w:cs="Times New Roman"/>
            <w:sz w:val="24"/>
            <w:szCs w:val="24"/>
          </w:rPr>
          <w:delText xml:space="preserve">imply a </w:delText>
        </w:r>
        <w:r w:rsidR="00D8535D" w:rsidRPr="007418CF" w:rsidDel="0004773D">
          <w:rPr>
            <w:rFonts w:ascii="Times New Roman" w:eastAsia="Times New Roman" w:hAnsi="Times New Roman" w:cs="Times New Roman"/>
            <w:sz w:val="24"/>
            <w:szCs w:val="24"/>
          </w:rPr>
          <w:delText>net</w:delText>
        </w:r>
      </w:del>
      <w:ins w:id="867" w:author="Ted" w:date="2021-10-13T17:24:00Z">
        <w:r w:rsidR="0004773D">
          <w:rPr>
            <w:rFonts w:ascii="Times New Roman" w:eastAsia="Times New Roman" w:hAnsi="Times New Roman" w:cs="Times New Roman"/>
            <w:sz w:val="24"/>
            <w:szCs w:val="24"/>
          </w:rPr>
          <w:t>impose an</w:t>
        </w:r>
      </w:ins>
      <w:r w:rsidR="00D8535D" w:rsidRPr="007418CF">
        <w:rPr>
          <w:rFonts w:ascii="Times New Roman" w:eastAsia="Times New Roman" w:hAnsi="Times New Roman" w:cs="Times New Roman"/>
          <w:sz w:val="24"/>
          <w:szCs w:val="24"/>
        </w:rPr>
        <w:t xml:space="preserve"> energetic cost through amph</w:t>
      </w:r>
      <w:r w:rsidR="00232F99" w:rsidRPr="007418CF">
        <w:rPr>
          <w:rFonts w:ascii="Times New Roman" w:eastAsia="Times New Roman" w:hAnsi="Times New Roman" w:cs="Times New Roman"/>
          <w:sz w:val="24"/>
          <w:szCs w:val="24"/>
        </w:rPr>
        <w:t>ip</w:t>
      </w:r>
      <w:r w:rsidR="00D8535D" w:rsidRPr="007418CF">
        <w:rPr>
          <w:rFonts w:ascii="Times New Roman" w:eastAsia="Times New Roman" w:hAnsi="Times New Roman" w:cs="Times New Roman"/>
          <w:sz w:val="24"/>
          <w:szCs w:val="24"/>
        </w:rPr>
        <w:t xml:space="preserve">ods’ </w:t>
      </w:r>
      <w:r w:rsidR="00F95006" w:rsidRPr="007418CF">
        <w:rPr>
          <w:rFonts w:ascii="Times New Roman" w:eastAsia="Times New Roman" w:hAnsi="Times New Roman" w:cs="Times New Roman"/>
          <w:sz w:val="24"/>
          <w:szCs w:val="24"/>
        </w:rPr>
        <w:t>differential</w:t>
      </w:r>
      <w:r w:rsidR="00D8535D" w:rsidRPr="007418CF">
        <w:rPr>
          <w:rFonts w:ascii="Times New Roman" w:eastAsia="Times New Roman" w:hAnsi="Times New Roman" w:cs="Times New Roman"/>
          <w:sz w:val="24"/>
          <w:szCs w:val="24"/>
        </w:rPr>
        <w:t xml:space="preserve"> grazing </w:t>
      </w:r>
      <w:r w:rsidR="00F95006" w:rsidRPr="007418CF">
        <w:rPr>
          <w:rFonts w:ascii="Times New Roman" w:eastAsia="Times New Roman" w:hAnsi="Times New Roman" w:cs="Times New Roman"/>
          <w:sz w:val="24"/>
          <w:szCs w:val="24"/>
        </w:rPr>
        <w:t>patterns</w:t>
      </w:r>
      <w:r w:rsidR="00D8535D" w:rsidRPr="007418CF">
        <w:rPr>
          <w:rFonts w:ascii="Times New Roman" w:eastAsia="Times New Roman" w:hAnsi="Times New Roman" w:cs="Times New Roman"/>
          <w:sz w:val="24"/>
          <w:szCs w:val="24"/>
        </w:rPr>
        <w:t xml:space="preserve">.   </w:t>
      </w:r>
    </w:p>
    <w:p w14:paraId="74DC15E6" w14:textId="77777777" w:rsidR="00B9280F" w:rsidRPr="007418CF" w:rsidRDefault="00B9280F" w:rsidP="00F31B90">
      <w:pPr>
        <w:spacing w:line="480" w:lineRule="auto"/>
        <w:rPr>
          <w:rFonts w:ascii="Times New Roman" w:eastAsia="Times New Roman" w:hAnsi="Times New Roman" w:cs="Times New Roman"/>
          <w:sz w:val="24"/>
          <w:szCs w:val="24"/>
        </w:rPr>
      </w:pPr>
    </w:p>
    <w:p w14:paraId="52A6D4B7" w14:textId="61A83833" w:rsidR="00D0773C" w:rsidRPr="000E7D02" w:rsidRDefault="006300F4"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Conclusions </w:t>
      </w:r>
    </w:p>
    <w:p w14:paraId="3C5DB059" w14:textId="0B516CE7" w:rsidR="001E2084" w:rsidRPr="007418CF" w:rsidRDefault="001E2084"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Over the past decade, Lake Baikal has </w:t>
      </w:r>
      <w:r w:rsidR="00222A8A" w:rsidRPr="007418CF">
        <w:rPr>
          <w:rFonts w:ascii="Times New Roman" w:eastAsia="Times New Roman" w:hAnsi="Times New Roman" w:cs="Times New Roman"/>
          <w:sz w:val="24"/>
          <w:szCs w:val="24"/>
        </w:rPr>
        <w:t>shown</w:t>
      </w:r>
      <w:r w:rsidRPr="007418CF">
        <w:rPr>
          <w:rFonts w:ascii="Times New Roman" w:eastAsia="Times New Roman" w:hAnsi="Times New Roman" w:cs="Times New Roman"/>
          <w:sz w:val="24"/>
          <w:szCs w:val="24"/>
        </w:rPr>
        <w:t xml:space="preserve"> </w:t>
      </w:r>
      <w:r w:rsidR="00222A8A" w:rsidRPr="007418CF">
        <w:rPr>
          <w:rFonts w:ascii="Times New Roman" w:eastAsia="Times New Roman" w:hAnsi="Times New Roman" w:cs="Times New Roman"/>
          <w:sz w:val="24"/>
          <w:szCs w:val="24"/>
        </w:rPr>
        <w:t xml:space="preserve">signs of </w:t>
      </w:r>
      <w:r w:rsidRPr="007418CF">
        <w:rPr>
          <w:rFonts w:ascii="Times New Roman" w:eastAsia="Times New Roman" w:hAnsi="Times New Roman" w:cs="Times New Roman"/>
          <w:sz w:val="24"/>
          <w:szCs w:val="24"/>
        </w:rPr>
        <w:t>nearshore eutrophication</w:t>
      </w:r>
      <w:r w:rsidR="006D1C9C"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despite the pelagic </w:t>
      </w:r>
      <w:r w:rsidR="006D1C9C" w:rsidRPr="007418CF">
        <w:rPr>
          <w:rFonts w:ascii="Times New Roman" w:eastAsia="Times New Roman" w:hAnsi="Times New Roman" w:cs="Times New Roman"/>
          <w:sz w:val="24"/>
          <w:szCs w:val="24"/>
        </w:rPr>
        <w:t xml:space="preserve">zone </w:t>
      </w:r>
      <w:r w:rsidR="00DA2137" w:rsidRPr="007418CF">
        <w:rPr>
          <w:rFonts w:ascii="Times New Roman" w:eastAsia="Times New Roman" w:hAnsi="Times New Roman" w:cs="Times New Roman"/>
          <w:sz w:val="24"/>
          <w:szCs w:val="24"/>
        </w:rPr>
        <w:t xml:space="preserve">remaining ultra-oligotrophic. While Baikal </w:t>
      </w:r>
      <w:r w:rsidR="0059652C" w:rsidRPr="007418CF">
        <w:rPr>
          <w:rFonts w:ascii="Times New Roman" w:eastAsia="Times New Roman" w:hAnsi="Times New Roman" w:cs="Times New Roman"/>
          <w:sz w:val="24"/>
          <w:szCs w:val="24"/>
        </w:rPr>
        <w:t>receives nutrients from multiple sources</w:t>
      </w:r>
      <w:r w:rsidR="00DA2137" w:rsidRPr="007418CF">
        <w:rPr>
          <w:rFonts w:ascii="Times New Roman" w:eastAsia="Times New Roman" w:hAnsi="Times New Roman" w:cs="Times New Roman"/>
          <w:sz w:val="24"/>
          <w:szCs w:val="24"/>
        </w:rPr>
        <w:t xml:space="preserve">, </w:t>
      </w:r>
      <w:r w:rsidR="00A16987" w:rsidRPr="007418CF">
        <w:rPr>
          <w:rFonts w:ascii="Times New Roman" w:eastAsia="Times New Roman" w:hAnsi="Times New Roman" w:cs="Times New Roman"/>
          <w:sz w:val="24"/>
          <w:szCs w:val="24"/>
        </w:rPr>
        <w:t>sewage-specific indicators</w:t>
      </w:r>
      <w:r w:rsidR="008815FB" w:rsidRPr="007418CF">
        <w:rPr>
          <w:rFonts w:ascii="Times New Roman" w:eastAsia="Times New Roman" w:hAnsi="Times New Roman" w:cs="Times New Roman"/>
          <w:sz w:val="24"/>
          <w:szCs w:val="24"/>
        </w:rPr>
        <w:t xml:space="preserve"> used in this study implicate</w:t>
      </w:r>
      <w:r w:rsidR="00DA2137" w:rsidRPr="007418CF">
        <w:rPr>
          <w:rFonts w:ascii="Times New Roman" w:eastAsia="Times New Roman" w:hAnsi="Times New Roman" w:cs="Times New Roman"/>
          <w:sz w:val="24"/>
          <w:szCs w:val="24"/>
        </w:rPr>
        <w:t xml:space="preserve"> </w:t>
      </w:r>
      <w:r w:rsidR="008815FB" w:rsidRPr="007418CF">
        <w:rPr>
          <w:rFonts w:ascii="Times New Roman" w:eastAsia="Times New Roman" w:hAnsi="Times New Roman" w:cs="Times New Roman"/>
          <w:sz w:val="24"/>
          <w:szCs w:val="24"/>
        </w:rPr>
        <w:t xml:space="preserve">wastewater </w:t>
      </w:r>
      <w:r w:rsidR="00DA2137" w:rsidRPr="007418CF">
        <w:rPr>
          <w:rFonts w:ascii="Times New Roman" w:eastAsia="Times New Roman" w:hAnsi="Times New Roman" w:cs="Times New Roman"/>
          <w:sz w:val="24"/>
          <w:szCs w:val="24"/>
        </w:rPr>
        <w:t>pollution as one of the sources</w:t>
      </w:r>
      <w:r w:rsidR="00C62023">
        <w:rPr>
          <w:rFonts w:ascii="Times New Roman" w:eastAsia="Times New Roman" w:hAnsi="Times New Roman" w:cs="Times New Roman"/>
          <w:sz w:val="24"/>
          <w:szCs w:val="24"/>
        </w:rPr>
        <w:t xml:space="preserve"> of nutrients</w:t>
      </w:r>
      <w:r w:rsidR="00D8535D" w:rsidRPr="007418CF">
        <w:rPr>
          <w:rFonts w:ascii="Times New Roman" w:eastAsia="Times New Roman" w:hAnsi="Times New Roman" w:cs="Times New Roman"/>
          <w:sz w:val="24"/>
          <w:szCs w:val="24"/>
        </w:rPr>
        <w:t>.</w:t>
      </w:r>
      <w:r w:rsidR="00DA2137"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O</w:t>
      </w:r>
      <w:r w:rsidR="00D8535D" w:rsidRPr="007418CF">
        <w:rPr>
          <w:rFonts w:ascii="Times New Roman" w:eastAsia="Times New Roman" w:hAnsi="Times New Roman" w:cs="Times New Roman"/>
          <w:sz w:val="24"/>
          <w:szCs w:val="24"/>
        </w:rPr>
        <w:t xml:space="preserve">ur results </w:t>
      </w:r>
      <w:del w:id="868" w:author="Meyer, Michael Frederick" w:date="2021-12-09T14:24:00Z">
        <w:r w:rsidR="00C10024" w:rsidRPr="007418CF" w:rsidDel="00D86500">
          <w:rPr>
            <w:rFonts w:ascii="Times New Roman" w:eastAsia="Times New Roman" w:hAnsi="Times New Roman" w:cs="Times New Roman"/>
            <w:sz w:val="24"/>
            <w:szCs w:val="24"/>
          </w:rPr>
          <w:delText>corroborate work by Timoshkin et al. (2016, 2018)</w:delText>
        </w:r>
        <w:r w:rsidR="00C62023" w:rsidDel="00D86500">
          <w:rPr>
            <w:rFonts w:ascii="Times New Roman" w:eastAsia="Times New Roman" w:hAnsi="Times New Roman" w:cs="Times New Roman"/>
            <w:sz w:val="24"/>
            <w:szCs w:val="24"/>
          </w:rPr>
          <w:delText xml:space="preserve"> and Bondarenko et al. </w:delText>
        </w:r>
        <w:r w:rsidR="00C62023" w:rsidDel="00D86500">
          <w:rPr>
            <w:rFonts w:ascii="Times New Roman" w:eastAsia="Times New Roman" w:hAnsi="Times New Roman" w:cs="Times New Roman"/>
            <w:sz w:val="24"/>
            <w:szCs w:val="24"/>
          </w:rPr>
          <w:fldChar w:fldCharType="begin"/>
        </w:r>
        <w:r w:rsidR="00E90DA0" w:rsidDel="00D86500">
          <w:rPr>
            <w:rFonts w:ascii="Times New Roman" w:eastAsia="Times New Roman" w:hAnsi="Times New Roman" w:cs="Times New Roman"/>
            <w:sz w:val="24"/>
            <w:szCs w:val="24"/>
          </w:rPr>
          <w:delInstrText xml:space="preserve"> ADDIN ZOTERO_ITEM CSL_CITATION {"citationID":"TM5UAXGy","properties":{"formattedCitation":"(Bondarenko et al. 2021)","plainCitation":"(Bondarenko et al. 2021)","dontUpdate":true,"noteIndex":0},"citationItems":[{"id":4565,"uris":["http://zotero.org/users/2645460/items/2TJVAMXC"],"uri":["http://zotero.org/users/2645460/items/2TJVAMXC"],"itemData":{"id":4565,"type":"article-journal","container-title":"Limnology and Freshwater Biology","DOI":"10.31951/2658-3518-2021-A-1-1101","page":"1101-1110","title":"Dolichospermum lemmermannii (Nostocales) bloom in world’s deepest Lake Baikal (East Siberia): abundance, toxicity and factors influencing growth","volume":"1","author":[{"family":"Bondarenko","given":"N. A."},{"family":"Tomberg","given":"I. V."},{"family":"Shirokaya","given":"A. A."},{"family":"Belykh","given":"O. I."},{"family":"Tikhonova","given":"I. V."},{"family":"Fedorova","given":"G. A."},{"family":"Netsvetaeva","given":"O. G."},{"family":"Eletskaya","given":"E. V."},{"family":"Timoshkin","given":"O. A."}],"issued":{"date-parts":[["2021"]]}}}],"schema":"https://github.com/citation-style-language/schema/raw/master/csl-citation.json"} </w:delInstrText>
        </w:r>
        <w:r w:rsidR="00C62023" w:rsidDel="00D86500">
          <w:rPr>
            <w:rFonts w:ascii="Times New Roman" w:eastAsia="Times New Roman" w:hAnsi="Times New Roman" w:cs="Times New Roman"/>
            <w:sz w:val="24"/>
            <w:szCs w:val="24"/>
          </w:rPr>
          <w:fldChar w:fldCharType="separate"/>
        </w:r>
        <w:r w:rsidR="00C62023" w:rsidRPr="00995D41" w:rsidDel="00D86500">
          <w:rPr>
            <w:rFonts w:ascii="Times New Roman" w:hAnsi="Times New Roman" w:cs="Times New Roman"/>
            <w:sz w:val="24"/>
          </w:rPr>
          <w:delText>(2021)</w:delText>
        </w:r>
        <w:r w:rsidR="00C62023" w:rsidDel="00D86500">
          <w:rPr>
            <w:rFonts w:ascii="Times New Roman" w:eastAsia="Times New Roman" w:hAnsi="Times New Roman" w:cs="Times New Roman"/>
            <w:sz w:val="24"/>
            <w:szCs w:val="24"/>
          </w:rPr>
          <w:fldChar w:fldCharType="end"/>
        </w:r>
        <w:r w:rsidR="00361037" w:rsidRPr="007418CF" w:rsidDel="00D86500">
          <w:rPr>
            <w:rFonts w:ascii="Times New Roman" w:eastAsia="Times New Roman" w:hAnsi="Times New Roman" w:cs="Times New Roman"/>
            <w:sz w:val="24"/>
            <w:szCs w:val="24"/>
          </w:rPr>
          <w:delText>,</w:delText>
        </w:r>
        <w:r w:rsidR="00C10024" w:rsidRPr="007418CF" w:rsidDel="00D86500">
          <w:rPr>
            <w:rFonts w:ascii="Times New Roman" w:eastAsia="Times New Roman" w:hAnsi="Times New Roman" w:cs="Times New Roman"/>
            <w:sz w:val="24"/>
            <w:szCs w:val="24"/>
          </w:rPr>
          <w:delText xml:space="preserve"> </w:delText>
        </w:r>
      </w:del>
      <w:r w:rsidR="00D8535D" w:rsidRPr="007418CF">
        <w:rPr>
          <w:rFonts w:ascii="Times New Roman" w:eastAsia="Times New Roman" w:hAnsi="Times New Roman" w:cs="Times New Roman"/>
          <w:sz w:val="24"/>
          <w:szCs w:val="24"/>
        </w:rPr>
        <w:t>demonstra</w:t>
      </w:r>
      <w:ins w:id="869" w:author="Meyer, Michael Frederick" w:date="2021-12-09T14:24:00Z">
        <w:r w:rsidR="00D86500">
          <w:rPr>
            <w:rFonts w:ascii="Times New Roman" w:eastAsia="Times New Roman" w:hAnsi="Times New Roman" w:cs="Times New Roman"/>
            <w:sz w:val="24"/>
            <w:szCs w:val="24"/>
          </w:rPr>
          <w:t>te</w:t>
        </w:r>
      </w:ins>
      <w:del w:id="870" w:author="Meyer, Michael Frederick" w:date="2021-12-09T14:24:00Z">
        <w:r w:rsidR="00D8535D" w:rsidRPr="007418CF" w:rsidDel="00D86500">
          <w:rPr>
            <w:rFonts w:ascii="Times New Roman" w:eastAsia="Times New Roman" w:hAnsi="Times New Roman" w:cs="Times New Roman"/>
            <w:sz w:val="24"/>
            <w:szCs w:val="24"/>
          </w:rPr>
          <w:delText>t</w:delText>
        </w:r>
        <w:r w:rsidR="00C10024" w:rsidRPr="007418CF" w:rsidDel="00D86500">
          <w:rPr>
            <w:rFonts w:ascii="Times New Roman" w:eastAsia="Times New Roman" w:hAnsi="Times New Roman" w:cs="Times New Roman"/>
            <w:sz w:val="24"/>
            <w:szCs w:val="24"/>
          </w:rPr>
          <w:delText>ing</w:delText>
        </w:r>
      </w:del>
      <w:r w:rsidR="00D8535D" w:rsidRPr="007418CF">
        <w:rPr>
          <w:rFonts w:ascii="Times New Roman" w:eastAsia="Times New Roman" w:hAnsi="Times New Roman" w:cs="Times New Roman"/>
          <w:sz w:val="24"/>
          <w:szCs w:val="24"/>
        </w:rPr>
        <w:t xml:space="preserve"> how patchy hot spots of lakeside development </w:t>
      </w:r>
      <w:r w:rsidR="00C10024" w:rsidRPr="007418CF">
        <w:rPr>
          <w:rFonts w:ascii="Times New Roman" w:eastAsia="Times New Roman" w:hAnsi="Times New Roman" w:cs="Times New Roman"/>
          <w:sz w:val="24"/>
          <w:szCs w:val="24"/>
        </w:rPr>
        <w:t xml:space="preserve">at Baikal </w:t>
      </w:r>
      <w:r w:rsidR="00D8535D" w:rsidRPr="007418CF">
        <w:rPr>
          <w:rFonts w:ascii="Times New Roman" w:eastAsia="Times New Roman" w:hAnsi="Times New Roman" w:cs="Times New Roman"/>
          <w:sz w:val="24"/>
          <w:szCs w:val="24"/>
        </w:rPr>
        <w:t xml:space="preserve">can </w:t>
      </w:r>
      <w:r w:rsidRPr="007418CF">
        <w:rPr>
          <w:rFonts w:ascii="Times New Roman" w:eastAsia="Times New Roman" w:hAnsi="Times New Roman" w:cs="Times New Roman"/>
          <w:sz w:val="24"/>
          <w:szCs w:val="24"/>
        </w:rPr>
        <w:lastRenderedPageBreak/>
        <w:t>create gradients in sewage concentrations and</w:t>
      </w:r>
      <w:r w:rsidR="00DA2137" w:rsidRPr="007418CF">
        <w:rPr>
          <w:rFonts w:ascii="Times New Roman" w:eastAsia="Times New Roman" w:hAnsi="Times New Roman" w:cs="Times New Roman"/>
          <w:sz w:val="24"/>
          <w:szCs w:val="24"/>
        </w:rPr>
        <w:t xml:space="preserve"> ecological responses. </w:t>
      </w:r>
      <w:r w:rsidR="00373E7B" w:rsidRPr="007418CF">
        <w:rPr>
          <w:rFonts w:ascii="Times New Roman" w:eastAsia="Times New Roman" w:hAnsi="Times New Roman" w:cs="Times New Roman"/>
          <w:sz w:val="24"/>
          <w:szCs w:val="24"/>
        </w:rPr>
        <w:t xml:space="preserve">Unlike previous </w:t>
      </w:r>
      <w:del w:id="871" w:author="Meyer, Michael Frederick" w:date="2021-12-09T14:25:00Z">
        <w:r w:rsidR="00373E7B" w:rsidRPr="007418CF" w:rsidDel="00D86500">
          <w:rPr>
            <w:rFonts w:ascii="Times New Roman" w:eastAsia="Times New Roman" w:hAnsi="Times New Roman" w:cs="Times New Roman"/>
            <w:sz w:val="24"/>
            <w:szCs w:val="24"/>
          </w:rPr>
          <w:delText>studies</w:delText>
        </w:r>
      </w:del>
      <w:ins w:id="872" w:author="Meyer, Michael Frederick" w:date="2021-12-09T14:25:00Z">
        <w:r w:rsidR="00D86500">
          <w:rPr>
            <w:rFonts w:ascii="Times New Roman" w:eastAsia="Times New Roman" w:hAnsi="Times New Roman" w:cs="Times New Roman"/>
            <w:sz w:val="24"/>
            <w:szCs w:val="24"/>
          </w:rPr>
          <w:t>work</w:t>
        </w:r>
      </w:ins>
      <w:r w:rsidR="00373E7B" w:rsidRPr="007418CF">
        <w:rPr>
          <w:rFonts w:ascii="Times New Roman" w:eastAsia="Times New Roman" w:hAnsi="Times New Roman" w:cs="Times New Roman"/>
          <w:sz w:val="24"/>
          <w:szCs w:val="24"/>
        </w:rPr>
        <w:t>, o</w:t>
      </w:r>
      <w:r w:rsidR="00DA2137" w:rsidRPr="007418CF">
        <w:rPr>
          <w:rFonts w:ascii="Times New Roman" w:eastAsia="Times New Roman" w:hAnsi="Times New Roman" w:cs="Times New Roman"/>
          <w:sz w:val="24"/>
          <w:szCs w:val="24"/>
        </w:rPr>
        <w:t xml:space="preserve">ur </w:t>
      </w:r>
      <w:r w:rsidR="00C10024" w:rsidRPr="007418CF">
        <w:rPr>
          <w:rFonts w:ascii="Times New Roman" w:eastAsia="Times New Roman" w:hAnsi="Times New Roman" w:cs="Times New Roman"/>
          <w:sz w:val="24"/>
          <w:szCs w:val="24"/>
        </w:rPr>
        <w:t xml:space="preserve">approach </w:t>
      </w:r>
      <w:r w:rsidR="00DA2137" w:rsidRPr="007418CF">
        <w:rPr>
          <w:rFonts w:ascii="Times New Roman" w:eastAsia="Times New Roman" w:hAnsi="Times New Roman" w:cs="Times New Roman"/>
          <w:sz w:val="24"/>
          <w:szCs w:val="24"/>
        </w:rPr>
        <w:t xml:space="preserve">pairs </w:t>
      </w:r>
      <w:r w:rsidR="00C10024" w:rsidRPr="007418CF">
        <w:rPr>
          <w:rFonts w:ascii="Times New Roman" w:eastAsia="Times New Roman" w:hAnsi="Times New Roman" w:cs="Times New Roman"/>
          <w:sz w:val="24"/>
          <w:szCs w:val="24"/>
        </w:rPr>
        <w:t>community abundance data (i.e., periphyton and macroinvertebrate counts) and nuanced</w:t>
      </w:r>
      <w:r w:rsidR="00DA2137" w:rsidRPr="007418CF">
        <w:rPr>
          <w:rFonts w:ascii="Times New Roman" w:eastAsia="Times New Roman" w:hAnsi="Times New Roman" w:cs="Times New Roman"/>
          <w:sz w:val="24"/>
          <w:szCs w:val="24"/>
        </w:rPr>
        <w:t xml:space="preserve"> dietary tracers (i.e., fatty acids) to </w:t>
      </w:r>
      <w:r w:rsidR="00373E7B" w:rsidRPr="007418CF">
        <w:rPr>
          <w:rFonts w:ascii="Times New Roman" w:eastAsia="Times New Roman" w:hAnsi="Times New Roman" w:cs="Times New Roman"/>
          <w:sz w:val="24"/>
          <w:szCs w:val="24"/>
        </w:rPr>
        <w:t xml:space="preserve">assess benthic community and food web consequences of sewage pollution. </w:t>
      </w:r>
      <w:r w:rsidR="00C10024" w:rsidRPr="007418CF">
        <w:rPr>
          <w:rFonts w:ascii="Times New Roman" w:eastAsia="Times New Roman" w:hAnsi="Times New Roman" w:cs="Times New Roman"/>
          <w:sz w:val="24"/>
          <w:szCs w:val="24"/>
        </w:rPr>
        <w:t>W</w:t>
      </w:r>
      <w:r w:rsidR="00DA2137" w:rsidRPr="007418CF">
        <w:rPr>
          <w:rFonts w:ascii="Times New Roman" w:eastAsia="Times New Roman" w:hAnsi="Times New Roman" w:cs="Times New Roman"/>
          <w:sz w:val="24"/>
          <w:szCs w:val="24"/>
        </w:rPr>
        <w:t xml:space="preserve">hile sewage pollution may lead to changing resources for macroinvertebrate grazers, Baikal’s amphipods appear to be compensating either </w:t>
      </w:r>
      <w:r w:rsidR="00C10024" w:rsidRPr="007418CF">
        <w:rPr>
          <w:rFonts w:ascii="Times New Roman" w:eastAsia="Times New Roman" w:hAnsi="Times New Roman" w:cs="Times New Roman"/>
          <w:sz w:val="24"/>
          <w:szCs w:val="24"/>
        </w:rPr>
        <w:t xml:space="preserve">(1) </w:t>
      </w:r>
      <w:r w:rsidR="00DA2137" w:rsidRPr="007418CF">
        <w:rPr>
          <w:rFonts w:ascii="Times New Roman" w:eastAsia="Times New Roman" w:hAnsi="Times New Roman" w:cs="Times New Roman"/>
          <w:sz w:val="24"/>
          <w:szCs w:val="24"/>
        </w:rPr>
        <w:t xml:space="preserve">by </w:t>
      </w:r>
      <w:del w:id="873" w:author="Meyer, Michael Frederick" w:date="2021-08-19T14:19:00Z">
        <w:r w:rsidR="00DA2137" w:rsidRPr="007418CF" w:rsidDel="00B957B5">
          <w:rPr>
            <w:rFonts w:ascii="Times New Roman" w:eastAsia="Times New Roman" w:hAnsi="Times New Roman" w:cs="Times New Roman"/>
            <w:sz w:val="24"/>
            <w:szCs w:val="24"/>
          </w:rPr>
          <w:delText xml:space="preserve">selectively </w:delText>
        </w:r>
      </w:del>
      <w:ins w:id="874" w:author="Meyer, Michael Frederick" w:date="2021-08-19T14:19:00Z">
        <w:r w:rsidR="00B957B5">
          <w:rPr>
            <w:rFonts w:ascii="Times New Roman" w:eastAsia="Times New Roman" w:hAnsi="Times New Roman" w:cs="Times New Roman"/>
            <w:sz w:val="24"/>
            <w:szCs w:val="24"/>
          </w:rPr>
          <w:t>increas</w:t>
        </w:r>
      </w:ins>
      <w:ins w:id="875" w:author="Meyer, Michael Frederick" w:date="2021-08-19T14:20:00Z">
        <w:r w:rsidR="00B957B5">
          <w:rPr>
            <w:rFonts w:ascii="Times New Roman" w:eastAsia="Times New Roman" w:hAnsi="Times New Roman" w:cs="Times New Roman"/>
            <w:sz w:val="24"/>
            <w:szCs w:val="24"/>
          </w:rPr>
          <w:t>in</w:t>
        </w:r>
      </w:ins>
      <w:ins w:id="876" w:author="Ted" w:date="2021-10-13T17:36:00Z">
        <w:r w:rsidR="00C01204">
          <w:rPr>
            <w:rFonts w:ascii="Times New Roman" w:eastAsia="Times New Roman" w:hAnsi="Times New Roman" w:cs="Times New Roman"/>
            <w:sz w:val="24"/>
            <w:szCs w:val="24"/>
          </w:rPr>
          <w:t>gly</w:t>
        </w:r>
      </w:ins>
      <w:ins w:id="877" w:author="Meyer, Michael Frederick" w:date="2021-08-19T14:20:00Z">
        <w:del w:id="878" w:author="Ted" w:date="2021-10-13T17:36:00Z">
          <w:r w:rsidR="00B957B5" w:rsidDel="00C01204">
            <w:rPr>
              <w:rFonts w:ascii="Times New Roman" w:eastAsia="Times New Roman" w:hAnsi="Times New Roman" w:cs="Times New Roman"/>
              <w:sz w:val="24"/>
              <w:szCs w:val="24"/>
            </w:rPr>
            <w:delText>g</w:delText>
          </w:r>
        </w:del>
      </w:ins>
      <w:ins w:id="879" w:author="Meyer, Michael Frederick" w:date="2021-08-19T14:19:00Z">
        <w:r w:rsidR="00B957B5" w:rsidRPr="007418CF">
          <w:rPr>
            <w:rFonts w:ascii="Times New Roman" w:eastAsia="Times New Roman" w:hAnsi="Times New Roman" w:cs="Times New Roman"/>
            <w:sz w:val="24"/>
            <w:szCs w:val="24"/>
          </w:rPr>
          <w:t xml:space="preserve"> </w:t>
        </w:r>
      </w:ins>
      <w:r w:rsidR="00DA2137" w:rsidRPr="007418CF">
        <w:rPr>
          <w:rFonts w:ascii="Times New Roman" w:eastAsia="Times New Roman" w:hAnsi="Times New Roman" w:cs="Times New Roman"/>
          <w:sz w:val="24"/>
          <w:szCs w:val="24"/>
        </w:rPr>
        <w:t xml:space="preserve">grazing </w:t>
      </w:r>
      <w:ins w:id="880" w:author="Meyer, Michael Frederick" w:date="2021-08-19T14:20:00Z">
        <w:del w:id="881" w:author="Ted" w:date="2021-10-13T17:36:00Z">
          <w:r w:rsidR="00B957B5" w:rsidDel="00C01204">
            <w:rPr>
              <w:rFonts w:ascii="Times New Roman" w:eastAsia="Times New Roman" w:hAnsi="Times New Roman" w:cs="Times New Roman"/>
              <w:sz w:val="24"/>
              <w:szCs w:val="24"/>
            </w:rPr>
            <w:delText xml:space="preserve">pressure </w:delText>
          </w:r>
        </w:del>
      </w:ins>
      <w:r w:rsidR="00DA2137" w:rsidRPr="007418CF">
        <w:rPr>
          <w:rFonts w:ascii="Times New Roman" w:eastAsia="Times New Roman" w:hAnsi="Times New Roman" w:cs="Times New Roman"/>
          <w:sz w:val="24"/>
          <w:szCs w:val="24"/>
        </w:rPr>
        <w:t>on diatoms</w:t>
      </w:r>
      <w:r w:rsidR="001F77E6">
        <w:rPr>
          <w:rFonts w:ascii="Times New Roman" w:eastAsia="Times New Roman" w:hAnsi="Times New Roman" w:cs="Times New Roman"/>
          <w:sz w:val="24"/>
          <w:szCs w:val="24"/>
        </w:rPr>
        <w:t xml:space="preserve">, (2) by switching from herbivory to </w:t>
      </w:r>
      <w:proofErr w:type="spellStart"/>
      <w:r w:rsidR="001F77E6">
        <w:rPr>
          <w:rFonts w:ascii="Times New Roman" w:eastAsia="Times New Roman" w:hAnsi="Times New Roman" w:cs="Times New Roman"/>
          <w:sz w:val="24"/>
          <w:szCs w:val="24"/>
        </w:rPr>
        <w:t>detritivory</w:t>
      </w:r>
      <w:proofErr w:type="spellEnd"/>
      <w:r w:rsidR="001F77E6">
        <w:rPr>
          <w:rFonts w:ascii="Times New Roman" w:eastAsia="Times New Roman" w:hAnsi="Times New Roman" w:cs="Times New Roman"/>
          <w:sz w:val="24"/>
          <w:szCs w:val="24"/>
        </w:rPr>
        <w:t>,</w:t>
      </w:r>
      <w:r w:rsidR="00DA2137" w:rsidRPr="007418CF">
        <w:rPr>
          <w:rFonts w:ascii="Times New Roman" w:eastAsia="Times New Roman" w:hAnsi="Times New Roman" w:cs="Times New Roman"/>
          <w:sz w:val="24"/>
          <w:szCs w:val="24"/>
        </w:rPr>
        <w:t xml:space="preserve"> or </w:t>
      </w:r>
      <w:r w:rsidR="00C10024" w:rsidRPr="007418CF">
        <w:rPr>
          <w:rFonts w:ascii="Times New Roman" w:eastAsia="Times New Roman" w:hAnsi="Times New Roman" w:cs="Times New Roman"/>
          <w:sz w:val="24"/>
          <w:szCs w:val="24"/>
        </w:rPr>
        <w:t>(</w:t>
      </w:r>
      <w:r w:rsidR="001F77E6">
        <w:rPr>
          <w:rFonts w:ascii="Times New Roman" w:eastAsia="Times New Roman" w:hAnsi="Times New Roman" w:cs="Times New Roman"/>
          <w:sz w:val="24"/>
          <w:szCs w:val="24"/>
        </w:rPr>
        <w:t>3</w:t>
      </w:r>
      <w:r w:rsidR="00C10024" w:rsidRPr="007418CF">
        <w:rPr>
          <w:rFonts w:ascii="Times New Roman" w:eastAsia="Times New Roman" w:hAnsi="Times New Roman" w:cs="Times New Roman"/>
          <w:sz w:val="24"/>
          <w:szCs w:val="24"/>
        </w:rPr>
        <w:t xml:space="preserve">) </w:t>
      </w:r>
      <w:r w:rsidR="00DA2137" w:rsidRPr="007418CF">
        <w:rPr>
          <w:rFonts w:ascii="Times New Roman" w:eastAsia="Times New Roman" w:hAnsi="Times New Roman" w:cs="Times New Roman"/>
          <w:sz w:val="24"/>
          <w:szCs w:val="24"/>
        </w:rPr>
        <w:t>by consuming less desirable food and upgra</w:t>
      </w:r>
      <w:r w:rsidR="00373E7B" w:rsidRPr="007418CF">
        <w:rPr>
          <w:rFonts w:ascii="Times New Roman" w:eastAsia="Times New Roman" w:hAnsi="Times New Roman" w:cs="Times New Roman"/>
          <w:sz w:val="24"/>
          <w:szCs w:val="24"/>
        </w:rPr>
        <w:t>ding fatty acids. In</w:t>
      </w:r>
      <w:r w:rsidR="00B33F8E">
        <w:rPr>
          <w:rFonts w:ascii="Times New Roman" w:eastAsia="Times New Roman" w:hAnsi="Times New Roman" w:cs="Times New Roman"/>
          <w:sz w:val="24"/>
          <w:szCs w:val="24"/>
        </w:rPr>
        <w:t xml:space="preserve"> all of these </w:t>
      </w:r>
      <w:r w:rsidR="00373E7B" w:rsidRPr="007418CF">
        <w:rPr>
          <w:rFonts w:ascii="Times New Roman" w:eastAsia="Times New Roman" w:hAnsi="Times New Roman" w:cs="Times New Roman"/>
          <w:sz w:val="24"/>
          <w:szCs w:val="24"/>
        </w:rPr>
        <w:t>cases, our results suggest shifting community interactions and</w:t>
      </w:r>
      <w:r w:rsidR="00C03D31" w:rsidRPr="007418CF">
        <w:rPr>
          <w:rFonts w:ascii="Times New Roman" w:eastAsia="Times New Roman" w:hAnsi="Times New Roman" w:cs="Times New Roman"/>
          <w:sz w:val="24"/>
          <w:szCs w:val="24"/>
        </w:rPr>
        <w:t xml:space="preserve"> may </w:t>
      </w:r>
      <w:r w:rsidR="00373E7B" w:rsidRPr="007418CF">
        <w:rPr>
          <w:rFonts w:ascii="Times New Roman" w:eastAsia="Times New Roman" w:hAnsi="Times New Roman" w:cs="Times New Roman"/>
          <w:sz w:val="24"/>
          <w:szCs w:val="24"/>
        </w:rPr>
        <w:t>imply a</w:t>
      </w:r>
      <w:del w:id="882" w:author="Ted" w:date="2021-10-13T17:36:00Z">
        <w:r w:rsidR="00373E7B" w:rsidRPr="007418CF" w:rsidDel="00C01204">
          <w:rPr>
            <w:rFonts w:ascii="Times New Roman" w:eastAsia="Times New Roman" w:hAnsi="Times New Roman" w:cs="Times New Roman"/>
            <w:sz w:val="24"/>
            <w:szCs w:val="24"/>
          </w:rPr>
          <w:delText xml:space="preserve"> net</w:delText>
        </w:r>
      </w:del>
      <w:ins w:id="883" w:author="Ted" w:date="2021-10-13T17:36:00Z">
        <w:r w:rsidR="00C01204">
          <w:rPr>
            <w:rFonts w:ascii="Times New Roman" w:eastAsia="Times New Roman" w:hAnsi="Times New Roman" w:cs="Times New Roman"/>
            <w:sz w:val="24"/>
            <w:szCs w:val="24"/>
          </w:rPr>
          <w:t>n</w:t>
        </w:r>
      </w:ins>
      <w:r w:rsidR="00373E7B" w:rsidRPr="007418CF">
        <w:rPr>
          <w:rFonts w:ascii="Times New Roman" w:eastAsia="Times New Roman" w:hAnsi="Times New Roman" w:cs="Times New Roman"/>
          <w:sz w:val="24"/>
          <w:szCs w:val="24"/>
        </w:rPr>
        <w:t xml:space="preserve"> energetic cost for amphipods, as they expend energy either by </w:t>
      </w:r>
      <w:r w:rsidR="006D1C9C" w:rsidRPr="007418CF">
        <w:rPr>
          <w:rFonts w:ascii="Times New Roman" w:eastAsia="Times New Roman" w:hAnsi="Times New Roman" w:cs="Times New Roman"/>
          <w:sz w:val="24"/>
          <w:szCs w:val="24"/>
        </w:rPr>
        <w:t xml:space="preserve">foraging selectively </w:t>
      </w:r>
      <w:r w:rsidR="00373E7B" w:rsidRPr="007418CF">
        <w:rPr>
          <w:rFonts w:ascii="Times New Roman" w:eastAsia="Times New Roman" w:hAnsi="Times New Roman" w:cs="Times New Roman"/>
          <w:sz w:val="24"/>
          <w:szCs w:val="24"/>
        </w:rPr>
        <w:t>for diatom</w:t>
      </w:r>
      <w:r w:rsidR="006D1C9C" w:rsidRPr="007418CF">
        <w:rPr>
          <w:rFonts w:ascii="Times New Roman" w:eastAsia="Times New Roman" w:hAnsi="Times New Roman" w:cs="Times New Roman"/>
          <w:sz w:val="24"/>
          <w:szCs w:val="24"/>
        </w:rPr>
        <w:t>s</w:t>
      </w:r>
      <w:r w:rsidR="00373E7B" w:rsidRPr="007418CF">
        <w:rPr>
          <w:rFonts w:ascii="Times New Roman" w:eastAsia="Times New Roman" w:hAnsi="Times New Roman" w:cs="Times New Roman"/>
          <w:sz w:val="24"/>
          <w:szCs w:val="24"/>
        </w:rPr>
        <w:t xml:space="preserve"> or by catabolizing </w:t>
      </w:r>
      <w:r w:rsidR="00C10024" w:rsidRPr="007418CF">
        <w:rPr>
          <w:rFonts w:ascii="Times New Roman" w:eastAsia="Times New Roman" w:hAnsi="Times New Roman" w:cs="Times New Roman"/>
          <w:sz w:val="24"/>
          <w:szCs w:val="24"/>
        </w:rPr>
        <w:t xml:space="preserve">certain essential </w:t>
      </w:r>
      <w:r w:rsidR="00373E7B" w:rsidRPr="007418CF">
        <w:rPr>
          <w:rFonts w:ascii="Times New Roman" w:eastAsia="Times New Roman" w:hAnsi="Times New Roman" w:cs="Times New Roman"/>
          <w:sz w:val="24"/>
          <w:szCs w:val="24"/>
        </w:rPr>
        <w:t>fatty acids.</w:t>
      </w:r>
    </w:p>
    <w:p w14:paraId="541AA196" w14:textId="27FF6D36" w:rsidR="00373E7B" w:rsidRPr="007418CF" w:rsidRDefault="00373E7B" w:rsidP="00F31B90">
      <w:pPr>
        <w:spacing w:line="480" w:lineRule="auto"/>
        <w:rPr>
          <w:rFonts w:ascii="Times New Roman" w:eastAsia="Times New Roman" w:hAnsi="Times New Roman" w:cs="Times New Roman"/>
          <w:sz w:val="24"/>
          <w:szCs w:val="24"/>
        </w:rPr>
      </w:pPr>
    </w:p>
    <w:p w14:paraId="0D0D807F" w14:textId="5E8BC5CC" w:rsidR="00FF225E" w:rsidRPr="007418CF" w:rsidRDefault="00FF225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Future trajectories: a call for increased nearshore monitoring</w:t>
      </w:r>
    </w:p>
    <w:p w14:paraId="49701A50" w14:textId="758CC7C0" w:rsidR="00FF225E" w:rsidRPr="007418CF" w:rsidRDefault="00801579">
      <w:pPr>
        <w:tabs>
          <w:tab w:val="left" w:pos="1170"/>
        </w:tabs>
        <w:spacing w:line="480" w:lineRule="auto"/>
        <w:rPr>
          <w:rFonts w:ascii="Times New Roman" w:eastAsia="Times New Roman" w:hAnsi="Times New Roman" w:cs="Times New Roman"/>
          <w:sz w:val="24"/>
          <w:szCs w:val="24"/>
        </w:rPr>
        <w:pPrChange w:id="884" w:author="Tedy Ozersky" w:date="2022-02-05T16:45:00Z">
          <w:pPr>
            <w:spacing w:line="480" w:lineRule="auto"/>
          </w:pPr>
        </w:pPrChange>
      </w:pPr>
      <w:r w:rsidRPr="007418CF">
        <w:rPr>
          <w:rFonts w:ascii="Times New Roman" w:eastAsia="Times New Roman" w:hAnsi="Times New Roman" w:cs="Times New Roman"/>
          <w:sz w:val="24"/>
          <w:szCs w:val="24"/>
        </w:rPr>
        <w:t>O</w:t>
      </w:r>
      <w:r w:rsidR="00222A8A" w:rsidRPr="007418CF">
        <w:rPr>
          <w:rFonts w:ascii="Times New Roman" w:eastAsia="Times New Roman" w:hAnsi="Times New Roman" w:cs="Times New Roman"/>
          <w:sz w:val="24"/>
          <w:szCs w:val="24"/>
        </w:rPr>
        <w:t>ur results under</w:t>
      </w:r>
      <w:r w:rsidR="00FF225E" w:rsidRPr="007418CF">
        <w:rPr>
          <w:rFonts w:ascii="Times New Roman" w:eastAsia="Times New Roman" w:hAnsi="Times New Roman" w:cs="Times New Roman"/>
          <w:sz w:val="24"/>
          <w:szCs w:val="24"/>
        </w:rPr>
        <w:t>score</w:t>
      </w:r>
      <w:r w:rsidR="00222A8A" w:rsidRPr="007418CF">
        <w:rPr>
          <w:rFonts w:ascii="Times New Roman" w:eastAsia="Times New Roman" w:hAnsi="Times New Roman" w:cs="Times New Roman"/>
          <w:sz w:val="24"/>
          <w:szCs w:val="24"/>
        </w:rPr>
        <w:t xml:space="preserve"> the importance of nearshore monitoring </w:t>
      </w:r>
      <w:r w:rsidR="00FF225E" w:rsidRPr="007418CF">
        <w:rPr>
          <w:rFonts w:ascii="Times New Roman" w:eastAsia="Times New Roman" w:hAnsi="Times New Roman" w:cs="Times New Roman"/>
          <w:sz w:val="24"/>
          <w:szCs w:val="24"/>
        </w:rPr>
        <w:t>in detecting sewage pollution</w:t>
      </w:r>
      <w:r w:rsidR="004A728E" w:rsidRPr="007418CF">
        <w:rPr>
          <w:rFonts w:ascii="Times New Roman" w:eastAsia="Times New Roman" w:hAnsi="Times New Roman" w:cs="Times New Roman"/>
          <w:sz w:val="24"/>
          <w:szCs w:val="24"/>
        </w:rPr>
        <w:t xml:space="preserve"> in </w:t>
      </w:r>
      <w:r w:rsidR="0059652C" w:rsidRPr="007418CF">
        <w:rPr>
          <w:rFonts w:ascii="Times New Roman" w:eastAsia="Times New Roman" w:hAnsi="Times New Roman" w:cs="Times New Roman"/>
          <w:sz w:val="24"/>
          <w:szCs w:val="24"/>
        </w:rPr>
        <w:t xml:space="preserve">large </w:t>
      </w:r>
      <w:r w:rsidR="004A728E" w:rsidRPr="007418CF">
        <w:rPr>
          <w:rFonts w:ascii="Times New Roman" w:eastAsia="Times New Roman" w:hAnsi="Times New Roman" w:cs="Times New Roman"/>
          <w:sz w:val="24"/>
          <w:szCs w:val="24"/>
        </w:rPr>
        <w:t>lakes</w:t>
      </w:r>
      <w:r w:rsidR="00FF225E" w:rsidRPr="007418CF">
        <w:rPr>
          <w:rFonts w:ascii="Times New Roman" w:eastAsia="Times New Roman" w:hAnsi="Times New Roman" w:cs="Times New Roman"/>
          <w:sz w:val="24"/>
          <w:szCs w:val="24"/>
        </w:rPr>
        <w:t xml:space="preserve">. </w:t>
      </w:r>
      <w:del w:id="885" w:author="Meyer, Michael Frederick" w:date="2021-11-01T10:29:00Z">
        <w:r w:rsidR="004A728E" w:rsidRPr="007418CF" w:rsidDel="00AD7DE5">
          <w:rPr>
            <w:rFonts w:ascii="Times New Roman" w:eastAsia="Times New Roman" w:hAnsi="Times New Roman" w:cs="Times New Roman"/>
            <w:sz w:val="24"/>
            <w:szCs w:val="24"/>
          </w:rPr>
          <w:delText xml:space="preserve">Lake </w:delText>
        </w:r>
        <w:r w:rsidR="00FF225E" w:rsidRPr="007418CF" w:rsidDel="00AD7DE5">
          <w:rPr>
            <w:rFonts w:ascii="Times New Roman" w:eastAsia="Times New Roman" w:hAnsi="Times New Roman" w:cs="Times New Roman"/>
            <w:sz w:val="24"/>
            <w:szCs w:val="24"/>
          </w:rPr>
          <w:delText>Baikal</w:delText>
        </w:r>
        <w:r w:rsidR="004A728E" w:rsidRPr="007418CF" w:rsidDel="00AD7DE5">
          <w:rPr>
            <w:rFonts w:ascii="Times New Roman" w:eastAsia="Times New Roman" w:hAnsi="Times New Roman" w:cs="Times New Roman"/>
            <w:sz w:val="24"/>
            <w:szCs w:val="24"/>
          </w:rPr>
          <w:delText xml:space="preserve"> is considered ultra-oligotrophic based on pelagic sampling</w:delText>
        </w:r>
        <w:r w:rsidR="00FF225E" w:rsidRPr="007418CF" w:rsidDel="00AD7DE5">
          <w:rPr>
            <w:rFonts w:ascii="Times New Roman" w:eastAsia="Times New Roman" w:hAnsi="Times New Roman" w:cs="Times New Roman"/>
            <w:sz w:val="24"/>
            <w:szCs w:val="24"/>
          </w:rPr>
          <w:delText xml:space="preserve"> </w:delText>
        </w:r>
        <w:r w:rsidR="00FF225E" w:rsidRPr="007418CF" w:rsidDel="00AD7DE5">
          <w:rPr>
            <w:rFonts w:ascii="Times New Roman" w:eastAsia="Times New Roman" w:hAnsi="Times New Roman" w:cs="Times New Roman"/>
            <w:sz w:val="24"/>
            <w:szCs w:val="24"/>
          </w:rPr>
          <w:fldChar w:fldCharType="begin"/>
        </w:r>
        <w:r w:rsidR="00C10024" w:rsidRPr="007418CF" w:rsidDel="00AD7DE5">
          <w:rPr>
            <w:rFonts w:ascii="Times New Roman" w:eastAsia="Times New Roman" w:hAnsi="Times New Roman" w:cs="Times New Roman"/>
            <w:sz w:val="24"/>
            <w:szCs w:val="24"/>
          </w:rPr>
          <w:delInstrText xml:space="preserve"> ADDIN ZOTERO_ITEM CSL_CITATION {"citationID":"qTw0nnOB","properties":{"formattedCitation":"(Yoshida et al. 2003; O\\uc0\\u8217{}Donnell et al. 2017)","plainCitation":"(Yoshida et al. 2003; O’Donnell et al. 2017)","noteIndex":0},"citationItems":[{"id":3881,"uris":["http://zotero.org/users/2645460/items/L4W8ZTL6"],"uri":["http://zotero.org/users/2645460/items/L4W8ZTL6"],"itemData":{"id":3881,"type":"article-journal","abstract":"We measured primary production by phytoplankton in the south basin of Lake Baikal, Russia, by in situ 13Cbicarbonate incubations within the period March–October in two consecutive years (1999 and 2000). Primary production was highest in the subsurface layer, possibly due to near-surface photoinhibition of photosynthesis, even under 0.8 m of ice cover in March. Areal primary production varied from 79 mg C mϪ2 dayϪ1 (March) to 424 mg C mϪ2 dayϪ1 (August), and annual primary production was roughly estimated as 75 g C mϪ2 yearϪ1, both of which are within the lower range of previous estimates. Size fractionation measurements revealed that phytoplankton in the Ͻ20 µm fraction accounted for 72%, 96%, and 85% of total primary production in March, August, and October, respectively. The contribution of picophytoplankton (Ͻ2 µm) to total primary production ranged from 41% to 62%. A large fraction (82%–98%) of particulate organic carbon was associated with particles in the Ͻ20 µm fraction. These results suggest that nano- and picophytoplankton play an important role as primary producers in the pelagic ecosystem of Lake Baikal.","container-title":"Limnology","DOI":"10.1007/s10201-002-0089-3","ISSN":"1439-8621, 1439-863X","issue":"1","journalAbbreviation":"Limnology","language":"en","page":"53-62","source":"DOI.org (Crossref)","title":"Seasonal dynamics of primary production in the pelagic zone of southern Lake Baikal","volume":"4","author":[{"family":"Yoshida","given":"T."},{"family":"Sekino","given":"T."},{"family":"Genkai-Kato","given":"M."},{"family":"Logacheva","given":"N. P."},{"family":"Bondarenko","given":"N. A."},{"family":"Kawabata","given":"Z."},{"family":"Khodzher","given":"T. V."},{"family":"Melnik","given":"N. G."},{"family":"Hino","given":"S."},{"family":"Nozaki","given":"K."},{"family":"Nishimura","given":"Y."},{"family":"Nagata","given":"T."},{"family":"Higashi","given":"M."},{"family":"Nakanishi","given":"M."}],"issued":{"date-parts":[["2003",4,1]]}}},{"id":3882,"uris":["http://zotero.org/users/2645460/items/6J9KZDGX"],"uri":["http://zotero.org/users/2645460/items/6J9KZDGX"],"itemData":{"id":3882,"type":"article-journal","abstract":"Lake Baikal, Siberia, is the most biodiverse freshwater lake on Earth. However, despite decades of painstaking limnological research on Baikal, broad spatial data on nutrient (nitrogen (N), phosphorus (P), silica (Si)) concentrations and temperature are sparse, as is our understanding of the bottom-up factors that limit phytoplankton in the lake. Earlier studies have suggested both N and P as limiting nutrients in Baikal, but the evidence, mostly based on elemental ratios, is limited and somewhat conflicting. We present experimental evidence that N and P co-limit phytoplankton productivity in some areas of Baikal during summer, along with the results of a comprehensive spatial survey of surface temperature, nutrients and chlorophyll a (Chl a) in Lake Baikal that support the experimental finding of colimitation. Surface water incubations from two trophically contrasting locations revealed co-limitation by N and P, as well as a positive effect of temperature (fluorescence after 5 d was </w:delInstrText>
        </w:r>
        <w:r w:rsidR="00C10024" w:rsidRPr="007418CF" w:rsidDel="00AD7DE5">
          <w:rPr>
            <w:rFonts w:ascii="Cambria Math" w:eastAsia="Times New Roman" w:hAnsi="Cambria Math" w:cs="Cambria Math"/>
            <w:sz w:val="24"/>
            <w:szCs w:val="24"/>
          </w:rPr>
          <w:delInstrText>∼</w:delInstrText>
        </w:r>
        <w:r w:rsidR="00C10024" w:rsidRPr="007418CF" w:rsidDel="00AD7DE5">
          <w:rPr>
            <w:rFonts w:ascii="Times New Roman" w:eastAsia="Times New Roman" w:hAnsi="Times New Roman" w:cs="Times New Roman"/>
            <w:sz w:val="24"/>
            <w:szCs w:val="24"/>
          </w:rPr>
          <w:delInstrText xml:space="preserve">10% higher at 15°C than at 10°C). In a linear model of the survey data (26 sampling locations), N, P, and their interaction (N × P) were all significant predictors of Chl a concentration, indicating that either N or P (or both) may limit summer phytoplankton, depending on location. In contrast to the incubation experiments, temperature was not a significant predictor of Chl a concentration across the 26 sites we sampled. Lake Baikal is undergoing rapid warming and increased nutrient loading, which may boost phytoplankton productivity in the lake; however, the magnitude of this response will depend on ratios of soluble N and P inputs.","container-title":"Limnology and Oceanography","DOI":"10.1002/lno.10505","ISSN":"1939-5590","issue":"4","language":"en","page":"1383-1392","source":"Wiley Online Library","title":"Nitrogen and phosphorus colimitation of phytoplankton in Lake Baikal: Insights from a spatial survey and nutrient enrichment experiments","title-short":"Nitrogen and phosphorus colimitation of phytoplankton in Lake Baikal","volume":"62","author":[{"family":"O'Donnell","given":"Daniel R."},{"family":"Wilburn","given":"Paul"},{"family":"Silow","given":"Eugene A."},{"family":"Yampolsky","given":"Lev Y."},{"family":"Litchman","given":"Elena"}],"issued":{"date-parts":[["2017"]]}}}],"schema":"https://github.com/citation-style-language/schema/raw/master/csl-citation.json"} </w:delInstrText>
        </w:r>
        <w:r w:rsidR="00FF225E" w:rsidRPr="007418CF" w:rsidDel="00AD7DE5">
          <w:rPr>
            <w:rFonts w:ascii="Times New Roman" w:eastAsia="Times New Roman" w:hAnsi="Times New Roman" w:cs="Times New Roman"/>
            <w:sz w:val="24"/>
            <w:szCs w:val="24"/>
          </w:rPr>
          <w:fldChar w:fldCharType="separate"/>
        </w:r>
        <w:r w:rsidR="00C10024" w:rsidRPr="007418CF" w:rsidDel="00AD7DE5">
          <w:rPr>
            <w:rFonts w:ascii="Times New Roman" w:hAnsi="Times New Roman" w:cs="Times New Roman"/>
            <w:sz w:val="24"/>
            <w:szCs w:val="24"/>
          </w:rPr>
          <w:delText>(Yoshida et al. 2003; O’Donnell et al. 2017)</w:delText>
        </w:r>
        <w:r w:rsidR="00FF225E" w:rsidRPr="007418CF" w:rsidDel="00AD7DE5">
          <w:rPr>
            <w:rFonts w:ascii="Times New Roman" w:eastAsia="Times New Roman" w:hAnsi="Times New Roman" w:cs="Times New Roman"/>
            <w:sz w:val="24"/>
            <w:szCs w:val="24"/>
          </w:rPr>
          <w:fldChar w:fldCharType="end"/>
        </w:r>
        <w:r w:rsidR="00FF225E" w:rsidRPr="007418CF" w:rsidDel="00AD7DE5">
          <w:rPr>
            <w:rFonts w:ascii="Times New Roman" w:eastAsia="Times New Roman" w:hAnsi="Times New Roman" w:cs="Times New Roman"/>
            <w:sz w:val="24"/>
            <w:szCs w:val="24"/>
          </w:rPr>
          <w:delText xml:space="preserve">, </w:delText>
        </w:r>
        <w:r w:rsidR="004A728E" w:rsidRPr="007418CF" w:rsidDel="00AD7DE5">
          <w:rPr>
            <w:rFonts w:ascii="Times New Roman" w:eastAsia="Times New Roman" w:hAnsi="Times New Roman" w:cs="Times New Roman"/>
            <w:sz w:val="24"/>
            <w:szCs w:val="24"/>
          </w:rPr>
          <w:delText xml:space="preserve">but </w:delText>
        </w:r>
        <w:r w:rsidR="008815FB" w:rsidRPr="007418CF" w:rsidDel="00AD7DE5">
          <w:rPr>
            <w:rFonts w:ascii="Times New Roman" w:eastAsia="Times New Roman" w:hAnsi="Times New Roman" w:cs="Times New Roman"/>
            <w:sz w:val="24"/>
            <w:szCs w:val="24"/>
          </w:rPr>
          <w:delText xml:space="preserve">nearshore </w:delText>
        </w:r>
        <w:r w:rsidR="00FF225E" w:rsidRPr="007418CF" w:rsidDel="00AD7DE5">
          <w:rPr>
            <w:rFonts w:ascii="Times New Roman" w:eastAsia="Times New Roman" w:hAnsi="Times New Roman" w:cs="Times New Roman"/>
            <w:sz w:val="24"/>
            <w:szCs w:val="24"/>
          </w:rPr>
          <w:delText xml:space="preserve">hot spots </w:delText>
        </w:r>
        <w:r w:rsidR="00C10024" w:rsidRPr="007418CF" w:rsidDel="00AD7DE5">
          <w:rPr>
            <w:rFonts w:ascii="Times New Roman" w:eastAsia="Times New Roman" w:hAnsi="Times New Roman" w:cs="Times New Roman"/>
            <w:sz w:val="24"/>
            <w:szCs w:val="24"/>
          </w:rPr>
          <w:delText xml:space="preserve">of eutrophication </w:delText>
        </w:r>
        <w:r w:rsidR="003E64B9" w:rsidRPr="007418CF" w:rsidDel="00AD7DE5">
          <w:rPr>
            <w:rFonts w:ascii="Times New Roman" w:eastAsia="Times New Roman" w:hAnsi="Times New Roman" w:cs="Times New Roman"/>
            <w:sz w:val="24"/>
            <w:szCs w:val="24"/>
          </w:rPr>
          <w:delText xml:space="preserve">are </w:delText>
        </w:r>
        <w:r w:rsidR="00FF225E" w:rsidRPr="007418CF" w:rsidDel="00AD7DE5">
          <w:rPr>
            <w:rFonts w:ascii="Times New Roman" w:eastAsia="Times New Roman" w:hAnsi="Times New Roman" w:cs="Times New Roman"/>
            <w:sz w:val="24"/>
            <w:szCs w:val="24"/>
          </w:rPr>
          <w:delText xml:space="preserve">developing throughout the lake </w:delText>
        </w:r>
        <w:r w:rsidR="004A728E" w:rsidRPr="007418CF" w:rsidDel="00AD7DE5">
          <w:rPr>
            <w:rFonts w:ascii="Times New Roman" w:eastAsia="Times New Roman" w:hAnsi="Times New Roman" w:cs="Times New Roman"/>
            <w:sz w:val="24"/>
            <w:szCs w:val="24"/>
          </w:rPr>
          <w:delText>(Timoshkin et al. 2016, 2018)</w:delText>
        </w:r>
        <w:r w:rsidR="00FF225E" w:rsidRPr="007418CF" w:rsidDel="00AD7DE5">
          <w:rPr>
            <w:rFonts w:ascii="Times New Roman" w:eastAsia="Times New Roman" w:hAnsi="Times New Roman" w:cs="Times New Roman"/>
            <w:sz w:val="24"/>
            <w:szCs w:val="24"/>
          </w:rPr>
          <w:delText xml:space="preserve">. </w:delText>
        </w:r>
      </w:del>
      <w:r w:rsidR="00FF225E" w:rsidRPr="007418CF">
        <w:rPr>
          <w:rFonts w:ascii="Times New Roman" w:eastAsia="Times New Roman" w:hAnsi="Times New Roman" w:cs="Times New Roman"/>
          <w:sz w:val="24"/>
          <w:szCs w:val="24"/>
        </w:rPr>
        <w:t xml:space="preserve">While pelagic samples </w:t>
      </w:r>
      <w:r w:rsidR="004A728E" w:rsidRPr="007418CF">
        <w:rPr>
          <w:rFonts w:ascii="Times New Roman" w:eastAsia="Times New Roman" w:hAnsi="Times New Roman" w:cs="Times New Roman"/>
          <w:sz w:val="24"/>
          <w:szCs w:val="24"/>
        </w:rPr>
        <w:t>are</w:t>
      </w:r>
      <w:r w:rsidR="00FF225E" w:rsidRPr="007418CF">
        <w:rPr>
          <w:rFonts w:ascii="Times New Roman" w:eastAsia="Times New Roman" w:hAnsi="Times New Roman" w:cs="Times New Roman"/>
          <w:sz w:val="24"/>
          <w:szCs w:val="24"/>
        </w:rPr>
        <w:t xml:space="preserve"> representative of the lake’s overall </w:t>
      </w:r>
      <w:r w:rsidR="004A728E" w:rsidRPr="007418CF">
        <w:rPr>
          <w:rFonts w:ascii="Times New Roman" w:eastAsia="Times New Roman" w:hAnsi="Times New Roman" w:cs="Times New Roman"/>
          <w:sz w:val="24"/>
          <w:szCs w:val="24"/>
        </w:rPr>
        <w:t>status</w:t>
      </w:r>
      <w:r w:rsidR="00FF225E" w:rsidRPr="007418CF">
        <w:rPr>
          <w:rFonts w:ascii="Times New Roman" w:eastAsia="Times New Roman" w:hAnsi="Times New Roman" w:cs="Times New Roman"/>
          <w:sz w:val="24"/>
          <w:szCs w:val="24"/>
        </w:rPr>
        <w:t xml:space="preserve">, nearshore sampling aids managers </w:t>
      </w:r>
      <w:r w:rsidR="004A728E" w:rsidRPr="007418CF">
        <w:rPr>
          <w:rFonts w:ascii="Times New Roman" w:eastAsia="Times New Roman" w:hAnsi="Times New Roman" w:cs="Times New Roman"/>
          <w:sz w:val="24"/>
          <w:szCs w:val="24"/>
        </w:rPr>
        <w:t xml:space="preserve">in identifying </w:t>
      </w:r>
      <w:r w:rsidR="00FF225E" w:rsidRPr="007418CF">
        <w:rPr>
          <w:rFonts w:ascii="Times New Roman" w:eastAsia="Times New Roman" w:hAnsi="Times New Roman" w:cs="Times New Roman"/>
          <w:sz w:val="24"/>
          <w:szCs w:val="24"/>
        </w:rPr>
        <w:t xml:space="preserve">pollution loading before the entire system is affected </w:t>
      </w:r>
      <w:r w:rsidR="00E97A2F" w:rsidRPr="007418CF">
        <w:rPr>
          <w:rFonts w:ascii="Times New Roman" w:eastAsia="Times New Roman" w:hAnsi="Times New Roman" w:cs="Times New Roman"/>
          <w:sz w:val="24"/>
          <w:szCs w:val="24"/>
        </w:rPr>
        <w:fldChar w:fldCharType="begin"/>
      </w:r>
      <w:r w:rsidR="000B2F8A">
        <w:rPr>
          <w:rFonts w:ascii="Times New Roman" w:eastAsia="Times New Roman" w:hAnsi="Times New Roman" w:cs="Times New Roman"/>
          <w:sz w:val="24"/>
          <w:szCs w:val="24"/>
        </w:rPr>
        <w:instrText xml:space="preserve"> ADDIN ZOTERO_ITEM CSL_CITATION {"citationID":"at6tp57eqq","properties":{"formattedCitation":"(Jacoby et al. 1991; Hampton et al. 2011)","plainCitation":"(Jacoby et al. 1991; Hampton et al. 2011)","noteIndex":0},"citationItems":[{"id":3827,"uris":["http://zotero.org/users/2645460/items/74G9N4CD"],"uri":["http://zotero.org/users/2645460/items/74G9N4CD"],"itemData":{"id":3827,"type":"article-journal","container-title":"Lake and Reservoir Management","DOI":"10.1080/07438149109354252","ISSN":"1040-2381, 2151-5530","issue":"1","journalAbbreviation":"Lake and Reservoir Management","language":"en","page":"33-43","source":"DOI.org (Crossref)","title":"Response of Periphyton to Nutrient Enrichment in Lake Chelan, WA","volume":"7","author":[{"family":"Jacoby","given":"Jean M."},{"family":"Bouchard","given":"Debra D."},{"family":"Patmont","given":"Clayton R."}],"issued":{"date-parts":[["1991",7]]}}},{"id":400,"uris":["http://zotero.org/users/2645460/items/ED9SBAE6"],"uri":["http://zotero.org/users/2645460/items/ED9SBAE6"],"itemData":{"id":400,"type":"article-journal","container-title":"Marine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0B2F8A" w:rsidRPr="000B2F8A">
        <w:rPr>
          <w:rFonts w:ascii="Times New Roman" w:hAnsi="Times New Roman" w:cs="Times New Roman"/>
          <w:sz w:val="24"/>
          <w:szCs w:val="24"/>
        </w:rPr>
        <w:t>(Jacoby et al. 1991; Hampton et al. 2011)</w:t>
      </w:r>
      <w:r w:rsidR="00E97A2F" w:rsidRPr="007418CF">
        <w:rPr>
          <w:rFonts w:ascii="Times New Roman" w:eastAsia="Times New Roman" w:hAnsi="Times New Roman" w:cs="Times New Roman"/>
          <w:sz w:val="24"/>
          <w:szCs w:val="24"/>
        </w:rPr>
        <w:fldChar w:fldCharType="end"/>
      </w:r>
      <w:r w:rsidR="00FF225E" w:rsidRPr="007418CF">
        <w:rPr>
          <w:rFonts w:ascii="Times New Roman" w:eastAsia="Times New Roman" w:hAnsi="Times New Roman" w:cs="Times New Roman"/>
          <w:sz w:val="24"/>
          <w:szCs w:val="24"/>
        </w:rPr>
        <w:t xml:space="preserve">. Beyond Baikal, several large, deep, oligotrophic lakes have </w:t>
      </w:r>
      <w:del w:id="886" w:author="Ted" w:date="2021-10-13T17:38:00Z">
        <w:r w:rsidR="00FF225E" w:rsidRPr="007418CF" w:rsidDel="00C01204">
          <w:rPr>
            <w:rFonts w:ascii="Times New Roman" w:eastAsia="Times New Roman" w:hAnsi="Times New Roman" w:cs="Times New Roman"/>
            <w:sz w:val="24"/>
            <w:szCs w:val="24"/>
          </w:rPr>
          <w:delText xml:space="preserve">likewise </w:delText>
        </w:r>
      </w:del>
      <w:ins w:id="887" w:author="Ted" w:date="2021-10-13T17:38:00Z">
        <w:r w:rsidR="00C01204">
          <w:rPr>
            <w:rFonts w:ascii="Times New Roman" w:eastAsia="Times New Roman" w:hAnsi="Times New Roman" w:cs="Times New Roman"/>
            <w:sz w:val="24"/>
            <w:szCs w:val="24"/>
          </w:rPr>
          <w:t xml:space="preserve">also </w:t>
        </w:r>
      </w:ins>
      <w:r w:rsidR="00FF225E" w:rsidRPr="007418CF">
        <w:rPr>
          <w:rFonts w:ascii="Times New Roman" w:eastAsia="Times New Roman" w:hAnsi="Times New Roman" w:cs="Times New Roman"/>
          <w:sz w:val="24"/>
          <w:szCs w:val="24"/>
        </w:rPr>
        <w:t>experienced localized sewage pollution with nearshore biological responses, despite pelagic</w:t>
      </w:r>
      <w:r w:rsidR="007330EB" w:rsidRPr="007418CF">
        <w:rPr>
          <w:rFonts w:ascii="Times New Roman" w:eastAsia="Times New Roman" w:hAnsi="Times New Roman" w:cs="Times New Roman"/>
          <w:sz w:val="24"/>
          <w:szCs w:val="24"/>
        </w:rPr>
        <w:t xml:space="preserve"> measurements</w:t>
      </w:r>
      <w:r w:rsidR="00FF225E" w:rsidRPr="007418CF">
        <w:rPr>
          <w:rFonts w:ascii="Times New Roman" w:eastAsia="Times New Roman" w:hAnsi="Times New Roman" w:cs="Times New Roman"/>
          <w:sz w:val="24"/>
          <w:szCs w:val="24"/>
        </w:rPr>
        <w:t xml:space="preserve"> suggesting oligotrophic stat</w:t>
      </w:r>
      <w:r w:rsidR="008B16F2" w:rsidRPr="007418CF">
        <w:rPr>
          <w:rFonts w:ascii="Times New Roman" w:eastAsia="Times New Roman" w:hAnsi="Times New Roman" w:cs="Times New Roman"/>
          <w:sz w:val="24"/>
          <w:szCs w:val="24"/>
        </w:rPr>
        <w:t>u</w:t>
      </w:r>
      <w:r w:rsidR="00FF225E" w:rsidRPr="007418CF">
        <w:rPr>
          <w:rFonts w:ascii="Times New Roman" w:eastAsia="Times New Roman" w:hAnsi="Times New Roman" w:cs="Times New Roman"/>
          <w:sz w:val="24"/>
          <w:szCs w:val="24"/>
        </w:rPr>
        <w:t xml:space="preserve">s (e.g., </w:t>
      </w:r>
      <w:r w:rsidR="006D26E7" w:rsidRPr="007418CF">
        <w:rPr>
          <w:rFonts w:ascii="Times New Roman" w:eastAsia="Times New Roman" w:hAnsi="Times New Roman" w:cs="Times New Roman"/>
          <w:sz w:val="24"/>
          <w:szCs w:val="24"/>
        </w:rPr>
        <w:t xml:space="preserve">Jacoby et al. 1991, </w:t>
      </w:r>
      <w:r w:rsidR="00FF225E" w:rsidRPr="007418CF">
        <w:rPr>
          <w:rFonts w:ascii="Times New Roman" w:eastAsia="Times New Roman" w:hAnsi="Times New Roman" w:cs="Times New Roman"/>
          <w:sz w:val="24"/>
          <w:szCs w:val="24"/>
        </w:rPr>
        <w:t>Rosenberger et al. 2008; Hampton et al., 2011).</w:t>
      </w:r>
      <w:r w:rsidR="00D37BB9" w:rsidRPr="007418CF">
        <w:rPr>
          <w:rFonts w:ascii="Times New Roman" w:eastAsia="Times New Roman" w:hAnsi="Times New Roman" w:cs="Times New Roman"/>
          <w:sz w:val="24"/>
          <w:szCs w:val="24"/>
        </w:rPr>
        <w:t xml:space="preserve"> </w:t>
      </w:r>
      <w:r w:rsidR="00060EB5" w:rsidRPr="007418CF">
        <w:rPr>
          <w:rFonts w:ascii="Times New Roman" w:eastAsia="Times New Roman" w:hAnsi="Times New Roman" w:cs="Times New Roman"/>
          <w:sz w:val="24"/>
          <w:szCs w:val="24"/>
        </w:rPr>
        <w:t xml:space="preserve">Once eutrophication of the open water has occurred, </w:t>
      </w:r>
      <w:r w:rsidR="0059652C" w:rsidRPr="007418CF">
        <w:rPr>
          <w:rFonts w:ascii="Times New Roman" w:eastAsia="Times New Roman" w:hAnsi="Times New Roman" w:cs="Times New Roman"/>
          <w:sz w:val="24"/>
          <w:szCs w:val="24"/>
        </w:rPr>
        <w:t xml:space="preserve">mitigation </w:t>
      </w:r>
      <w:r w:rsidR="00060EB5" w:rsidRPr="007418CF">
        <w:rPr>
          <w:rFonts w:ascii="Times New Roman" w:eastAsia="Times New Roman" w:hAnsi="Times New Roman" w:cs="Times New Roman"/>
          <w:sz w:val="24"/>
          <w:szCs w:val="24"/>
        </w:rPr>
        <w:t xml:space="preserve">can </w:t>
      </w:r>
      <w:r w:rsidR="00C10024" w:rsidRPr="007418CF">
        <w:rPr>
          <w:rFonts w:ascii="Times New Roman" w:eastAsia="Times New Roman" w:hAnsi="Times New Roman" w:cs="Times New Roman"/>
          <w:sz w:val="24"/>
          <w:szCs w:val="24"/>
        </w:rPr>
        <w:t>involve complex socio-economic factors</w:t>
      </w:r>
      <w:r w:rsidR="00060EB5" w:rsidRPr="007418CF">
        <w:rPr>
          <w:rFonts w:ascii="Times New Roman" w:eastAsia="Times New Roman" w:hAnsi="Times New Roman" w:cs="Times New Roman"/>
          <w:sz w:val="24"/>
          <w:szCs w:val="24"/>
        </w:rPr>
        <w:t xml:space="preserve"> </w:t>
      </w:r>
      <w:r w:rsidR="00E97A2F" w:rsidRPr="007418CF">
        <w:rPr>
          <w:rFonts w:ascii="Times New Roman" w:eastAsia="Times New Roman" w:hAnsi="Times New Roman" w:cs="Times New Roman"/>
          <w:sz w:val="24"/>
          <w:szCs w:val="24"/>
        </w:rPr>
        <w:fldChar w:fldCharType="begin"/>
      </w:r>
      <w:r w:rsidR="005F6DEA" w:rsidRPr="007418CF">
        <w:rPr>
          <w:rFonts w:ascii="Times New Roman" w:eastAsia="Times New Roman" w:hAnsi="Times New Roman" w:cs="Times New Roman"/>
          <w:sz w:val="24"/>
          <w:szCs w:val="24"/>
        </w:rPr>
        <w:instrText xml:space="preserve"> ADDIN ZOTERO_ITEM CSL_CITATION {"citationID":"7kH3LZ6d","properties":{"formattedCitation":"(Carpenter et al. 1999)","plainCitation":"(Carpenter et al. 1999)","noteIndex":0},"citationItems":[{"id":3831,"uris":["http://zotero.org/users/2645460/items/KM46CFUG"],"uri":["http://zotero.org/users/2645460/items/KM46CFUG"],"itemData":{"id":3831,"type":"article-journal","abstract":"We analyzed management policies for ecosystems subject to alternate states, thresholds, and irreversible changes. We focused on the problem of lake eutrophication by excessive phosphorus (P) input. Eutrophic lakes may be classified, with respect to their response to reduced P input alone, as reversible (recovery is immediate and proportional to the reduction in P input), hysteretic (recovery requires extreme reductions in P input for a period of time), or irreversible (recovery cannot be accomplished by reducing P input alone). A model with one state variable and one control variable describes the responses of lake trophic state to changes in P input and other management interventions. Activities that generate P input to the lake are assumed to create profits, while the value of ecosystem services provided by the lake declines at high P levels. We then calculated P input policies that maximize the discounted net benefits from polluting activities and ecosystem services. If \"optimality\" is defined as maximizing this discounted criterion, then analyses based on deterministic lake dynamics usually lead to higher P input rates than analyses that assume various kinds of variability (e.g., inputs are affected by stochastic factors such as weather, policy is implemented with lags, or parameters of the limnological model are uncertain). In reality, all of these complications occur. Therefore, if maximum economic benefit is the goal of lake management, P input targets should be reduced below levels derived from traditional deterministic models. This pattern may apply to other situations where diffuse pollution causes nonlinear changes in ecosystem state, such as the greenhouse effect or acid deposition.","container-title":"Ecological Applications","DOI":"10.2307/2641327","issue":"3","language":"en","page":"751-771","source":"Zotero","title":"Management of Eutrophication for Lakes Subject to Potentially Irreversible Change","volume":"9","author":[{"family":"Carpenter","given":"S R"},{"family":"Ludwig","given":"D"},{"family":"Brock","given":"W A"}],"issued":{"date-parts":[["1999"]]}}}],"schema":"https://github.com/citation-style-language/schema/raw/master/csl-citation.json"}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(Carpenter et al. 1999)</w:t>
      </w:r>
      <w:r w:rsidR="00E97A2F" w:rsidRPr="007418CF">
        <w:rPr>
          <w:rFonts w:ascii="Times New Roman" w:eastAsia="Times New Roman" w:hAnsi="Times New Roman" w:cs="Times New Roman"/>
          <w:sz w:val="24"/>
          <w:szCs w:val="24"/>
        </w:rPr>
        <w:fldChar w:fldCharType="end"/>
      </w:r>
      <w:r w:rsidR="00C10024" w:rsidRPr="007418CF">
        <w:rPr>
          <w:rFonts w:ascii="Times New Roman" w:eastAsia="Times New Roman" w:hAnsi="Times New Roman" w:cs="Times New Roman"/>
          <w:sz w:val="24"/>
          <w:szCs w:val="24"/>
        </w:rPr>
        <w:t>, require system-specific information</w:t>
      </w:r>
      <w:r w:rsidR="00060EB5" w:rsidRPr="007418CF">
        <w:rPr>
          <w:rFonts w:ascii="Times New Roman" w:eastAsia="Times New Roman" w:hAnsi="Times New Roman" w:cs="Times New Roman"/>
          <w:sz w:val="24"/>
          <w:szCs w:val="24"/>
        </w:rPr>
        <w:t xml:space="preserve"> </w:t>
      </w:r>
      <w:r w:rsidR="00E97A2F" w:rsidRPr="007418CF">
        <w:rPr>
          <w:rFonts w:ascii="Times New Roman" w:eastAsia="Times New Roman" w:hAnsi="Times New Roman" w:cs="Times New Roman"/>
          <w:sz w:val="24"/>
          <w:szCs w:val="24"/>
        </w:rPr>
        <w:fldChar w:fldCharType="begin"/>
      </w:r>
      <w:r w:rsidR="00E97A2F" w:rsidRPr="007418CF">
        <w:rPr>
          <w:rFonts w:ascii="Times New Roman" w:eastAsia="Times New Roman" w:hAnsi="Times New Roman" w:cs="Times New Roman"/>
          <w:sz w:val="24"/>
          <w:szCs w:val="24"/>
        </w:rPr>
        <w:instrText xml:space="preserve"> ADDIN ZOTERO_ITEM CSL_CITATION {"citationID":"xgOQ8ygn","properties":{"formattedCitation":"(Jeppesen et al. 2005)","plainCitation":"(Jeppesen et al. 2005)","noteIndex":0},"citationItems":[{"id":3832,"uris":["http://zotero.org/users/2645460/items/EGWEB3V9"],"uri":["http://zotero.org/users/2645460/items/EGWEB3V9"],"itemData":{"id":3832,"type":"article-journal","abstract":"1. This synthesis examines 35 long-term (5–35 years, mean: 16 years) lake re-oligotrophication studies. It covers lakes ranging from shallow (mean depth &lt;5 m and/or polymictic) to deep (mean depth up to 177 m), oligotrophic to hypertrophic (summer mean total phosphorus concentration from 7.5 to 3500 μg L−1 before loading reduction), subtropical to temperate (latitude: 28–65°), and lowland to upland (altitude: 0–481 m). Shallow north-temperate lakes were most abundant. 2. Reduction of external total phosphorus (TP) loading resulted in lower in-lake TP concentration, lower chlorophyll a (chl a) concentration and higher Secchi depth in most lakes. Internal loading delayed the recovery, but in most lakes a new equilibrium for TP was reached after 10–15 years, which was only marginally influenced by the hydraulic retention time of the lakes. With decreasing TP concentration, the concentration of soluble reactive phosphorus (SRP) also declined substantially. 3. Decreases (if any) in total nitrogen (TN) loading were lower than for TP in most lakes. As a result, the TN : TP ratio in lake water increased in 80% of the lakes. In lakes where the TN loading was reduced, the annual mean in-lake TN concentration responded rapidly. Concentrations largely followed predictions derived from an empirical model developed earlier for Danish lakes, which includes external TN loading, hydraulic retention time and mean depth as explanatory variables. 4. Phytoplankton clearly responded to reduced nutrient loading, mainly reflecting declining TP concentrations. Declines in phytoplankton biomass were accompanied by shifts in community structure. In deep lakes, chrysophytes and dinophytes assumed greater importance at the expense of cyanobacteria. Diatoms, cryptophytes and chrysophytes became more dominant in shallow lakes, while no significant change was seen for cyanobacteria. 5. The observed declines in phytoplankton biomass and chl a may have been further augmented by enhanced zooplankton grazing, as indicated by increases in the zooplankton : phytoplankton biomass ratio and declines in the chl a : TP ratio at a summer mean TP concentration of &lt;100–150 μg L−1. This effect was strongest in shallow lakes. This implies potentially higher rates of zooplankton grazing and may be ascribed to the observed large changes in fish community structure and biomass with decreasing TP contribution. In 82% of the lakes for which data on fish are available, fish biomass declined with TP. The percentage of piscivores increased in 80% of those lakes and often a shift occurred towards dominance by fish species characteristic of less eutrophic waters. 6. Data on macrophytes were available only for a small subsample of lakes. In several of those lakes, abundance, coverage, plant volume inhabited or depth distribution of submerged macrophytes increased during oligotrophication, but in others no changes were observed despite greater water clarity. 7. Recovery of lakes after nutrient loading reduction may be confounded by concomitant environmental changes such as global warming. However, effects of global change are likely to run counter to reductions in nutrient loading rather than reinforcing re-oligotrophication.","container-title":"Freshwater Biology","DOI":"10.1111/j.1365-2427.2005.01415.x","ISSN":"1365-2427","issue":"10","language":"en","page":"1747-1771","source":"Wiley Online Library","title":"Lake responses to reduced nutrient loading – an analysis of contemporary long-term data from 35 case studies","volume":"50","author":[{"family":"Jeppesen","given":"Erik"},{"family":"Søndergaard","given":"Martin"},{"family":"Jensen","given":"Jens Peder"},{"family":"Havens","given":"Karl E."},{"family":"Anneville","given":"Orlane"},{"family":"Carvalho","given":"Laurence"},{"family":"Coveney","given":"Michael F."},{"family":"Deneke","given":"Rainer"},{"family":"Dokulil","given":"Martin T."},{"family":"Foy","given":"Bob"},{"family":"Gerdeaux","given":"Daniel"},{"family":"Hampton","given":"Stephanie E."},{"family":"Hilt","given":"Sabine"},{"family":"Kangur","given":"Külli"},{"family":"Köhler","given":"Jan"},{"family":"Lammens","given":"Eddy H. H. R."},{"family":"Lauridsen","given":"Torben L."},{"family":"Manca","given":"Marina"},{"family":"Miracle","given":"María R."},{"family":"Moss","given":"Brian"},{"family":"Nõges","given":"Peeter"},{"family":"Persson","given":"Gunnar"},{"family":"Phillips","given":"Geoff"},{"family":"Portielje","given":"Rob"},{"family":"Romo","given":"Susana"},{"family":"Schelske","given":"Claire L."},{"family":"Straile","given":"Dietmar"},{"family":"Tatrai","given":"Istvan"},{"family":"Willén","given":"Eva"},{"family":"Winder","given":"Monika"}],"issued":{"date-parts":[["2005"]]}}}],"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(Jeppesen et al. 2005)</w:t>
      </w:r>
      <w:r w:rsidR="00E97A2F" w:rsidRPr="007418CF">
        <w:rPr>
          <w:rFonts w:ascii="Times New Roman" w:eastAsia="Times New Roman" w:hAnsi="Times New Roman" w:cs="Times New Roman"/>
          <w:sz w:val="24"/>
          <w:szCs w:val="24"/>
        </w:rPr>
        <w:fldChar w:fldCharType="end"/>
      </w:r>
      <w:r w:rsidR="00C10024" w:rsidRPr="007418CF">
        <w:rPr>
          <w:rFonts w:ascii="Times New Roman" w:eastAsia="Times New Roman" w:hAnsi="Times New Roman" w:cs="Times New Roman"/>
          <w:sz w:val="24"/>
          <w:szCs w:val="24"/>
        </w:rPr>
        <w:t xml:space="preserve">, and necessitate long-term strategies </w:t>
      </w:r>
      <w:r w:rsidR="00C10024" w:rsidRPr="007418CF">
        <w:rPr>
          <w:rFonts w:ascii="Times New Roman" w:eastAsia="Times New Roman" w:hAnsi="Times New Roman" w:cs="Times New Roman"/>
          <w:sz w:val="24"/>
          <w:szCs w:val="24"/>
        </w:rPr>
        <w:fldChar w:fldCharType="begin"/>
      </w:r>
      <w:r w:rsidR="00C10024" w:rsidRPr="007418CF">
        <w:rPr>
          <w:rFonts w:ascii="Times New Roman" w:eastAsia="Times New Roman" w:hAnsi="Times New Roman" w:cs="Times New Roman"/>
          <w:sz w:val="24"/>
          <w:szCs w:val="24"/>
        </w:rPr>
        <w:instrText xml:space="preserve"> ADDIN ZOTERO_ITEM CSL_CITATION {"citationID":"LBIm6WMF","properties":{"formattedCitation":"(Tong et al. 2020)","plainCitation":"(Tong et al. 2020)","noteIndex":0},"citationItems":[{"id":3879,"uris":["http://zotero.org/users/2645460/items/MXXHFUQK"],"uri":["http://zotero.org/users/2645460/items/MXXHFUQK"],"itemData":{"id":3879,"type":"article-journal","abstract":"Large-scale and rapid improvement in wastewater treatment is common practice in developing countries, yet this influence on nutrient regimes in receiving waterbodies is rarely examined at broad spatial and temporal scales. Here, we present a study linking decadal nutrient monitoring data in lakes with the corresponding estimates of five major anthropogenic nutrient discharges in their surrounding watersheds over time. Within a continuous monitoring dataset covering the period 2008 to 2017, we find that due to different rates of change in TN and TP concentrations, 24 of 46 lakes, mostly located in China’s populated regions, showed increasing TN/TP mass ratios; only 3 lakes showed a decrease. Quantitative relationships between in-lake nutrient concentrations (and their ratios) and anthropogenic nutrient discharges in the surrounding watersheds indicate that increase of lake TN/TP ratios is associated with the rapid improvement in municipal wastewater treatment. Due to the higher removal efficiency of TP compared with TN, TN/TP mass ratios in total municipal wastewater discharge have continued to increase from a median of 10.7 (95% confidence interval, 7.6 to 15.1) in 2008 to 17.7 (95% confidence interval, 13.2 to 27.2) in 2017. Improving municipal wastewater collection and treatment worldwide is an important target within the 17 sustainable development goals set by the United Nations. Given potential ecological impacts on biodiversity and ecosystem function of altered nutrient ratios in wastewater discharge, our results suggest that long-term strategies for domestic wastewater management should not merely focus on total reductions of nutrient discharges but also consider their stoichiometric balance.","container-title":"Proceedings of the National Academy of Sciences","DOI":"10.1073/pnas.1920759117","ISSN":"0027-8424, 1091-6490","issue":"21","journalAbbreviation":"Proc Natl Acad Sci USA","language":"en","page":"11566-11572","source":"DOI.org (Crossref)","title":"Improvement in municipal wastewater treatment alters lake nitrogen to phosphorus ratios in populated regions","volume":"117","author":[{"family":"Tong","given":"Yindong"},{"family":"Wang","given":"Mengzhu"},{"family":"Peñuelas","given":"Josep"},{"family":"Liu","given":"Xueyan"},{"family":"Paerl","given":"Hans W."},{"family":"Elser","given":"James J."},{"family":"Sardans","given":"Jordi"},{"family":"Couture","given":"Raoul-Marie"},{"family":"Larssen","given":"Thorjørn"},{"family":"Hu","given":"Hongying"},{"family":"Dong","given":"Xin"},{"family":"He","given":"Wei"},{"family":"Zhang","given":"Wei"},{"family":"Wang","given":"Xuejun"},{"family":"Zhang","given":"Yang"},{"family":"Liu","given":"Yi"},{"family":"Zeng","given":"Siyu"},{"family":"Kong","given":"Xiangzhen"},{"family":"Janssen","given":"Annette B. G."},{"family":"Lin","given":"Yan"}],"issued":{"date-parts":[["2020",5,26]]}}}],"schema":"https://github.com/citation-style-language/schema/raw/master/csl-citation.json"} </w:instrText>
      </w:r>
      <w:r w:rsidR="00C10024" w:rsidRPr="007418CF">
        <w:rPr>
          <w:rFonts w:ascii="Times New Roman" w:eastAsia="Times New Roman" w:hAnsi="Times New Roman" w:cs="Times New Roman"/>
          <w:sz w:val="24"/>
          <w:szCs w:val="24"/>
        </w:rPr>
        <w:fldChar w:fldCharType="separate"/>
      </w:r>
      <w:r w:rsidR="00C10024" w:rsidRPr="007418CF">
        <w:rPr>
          <w:rFonts w:ascii="Times New Roman" w:hAnsi="Times New Roman" w:cs="Times New Roman"/>
          <w:sz w:val="24"/>
        </w:rPr>
        <w:t>(Tong et al. 2020)</w:t>
      </w:r>
      <w:r w:rsidR="00C10024" w:rsidRPr="007418CF">
        <w:rPr>
          <w:rFonts w:ascii="Times New Roman" w:eastAsia="Times New Roman" w:hAnsi="Times New Roman" w:cs="Times New Roman"/>
          <w:sz w:val="24"/>
          <w:szCs w:val="24"/>
        </w:rPr>
        <w:fldChar w:fldCharType="end"/>
      </w:r>
      <w:r w:rsidR="00060EB5" w:rsidRPr="007418CF">
        <w:rPr>
          <w:rFonts w:ascii="Times New Roman" w:eastAsia="Times New Roman" w:hAnsi="Times New Roman" w:cs="Times New Roman"/>
          <w:sz w:val="24"/>
          <w:szCs w:val="24"/>
        </w:rPr>
        <w:t>.</w:t>
      </w:r>
      <w:r w:rsidR="00FF225E" w:rsidRPr="007418CF">
        <w:rPr>
          <w:rFonts w:ascii="Times New Roman" w:eastAsia="Times New Roman" w:hAnsi="Times New Roman" w:cs="Times New Roman"/>
          <w:sz w:val="24"/>
          <w:szCs w:val="24"/>
        </w:rPr>
        <w:t xml:space="preserve"> Because</w:t>
      </w:r>
      <w:r w:rsidR="00157F57" w:rsidRPr="007418CF">
        <w:rPr>
          <w:rFonts w:ascii="Times New Roman" w:eastAsia="Times New Roman" w:hAnsi="Times New Roman" w:cs="Times New Roman"/>
          <w:sz w:val="24"/>
          <w:szCs w:val="24"/>
        </w:rPr>
        <w:t xml:space="preserve"> nutrients may enter systems from numerous sources</w:t>
      </w:r>
      <w:r w:rsidR="00FF225E" w:rsidRPr="007418CF">
        <w:rPr>
          <w:rFonts w:ascii="Times New Roman" w:eastAsia="Times New Roman" w:hAnsi="Times New Roman" w:cs="Times New Roman"/>
          <w:sz w:val="24"/>
          <w:szCs w:val="24"/>
        </w:rPr>
        <w:t>, incorporating sewage</w:t>
      </w:r>
      <w:r w:rsidR="00D96BE2">
        <w:rPr>
          <w:rFonts w:ascii="Times New Roman" w:eastAsia="Times New Roman" w:hAnsi="Times New Roman" w:cs="Times New Roman"/>
          <w:sz w:val="24"/>
          <w:szCs w:val="24"/>
        </w:rPr>
        <w:t>-</w:t>
      </w:r>
      <w:r w:rsidR="00FF225E" w:rsidRPr="007418CF">
        <w:rPr>
          <w:rFonts w:ascii="Times New Roman" w:eastAsia="Times New Roman" w:hAnsi="Times New Roman" w:cs="Times New Roman"/>
          <w:sz w:val="24"/>
          <w:szCs w:val="24"/>
        </w:rPr>
        <w:t xml:space="preserve">specific indicators, such as PPCPs, may be </w:t>
      </w:r>
      <w:del w:id="888" w:author="Ted" w:date="2021-10-13T17:39:00Z">
        <w:r w:rsidR="00FF225E" w:rsidRPr="007418CF" w:rsidDel="00C01204">
          <w:rPr>
            <w:rFonts w:ascii="Times New Roman" w:eastAsia="Times New Roman" w:hAnsi="Times New Roman" w:cs="Times New Roman"/>
            <w:sz w:val="24"/>
            <w:szCs w:val="24"/>
          </w:rPr>
          <w:delText>necessary</w:delText>
        </w:r>
        <w:r w:rsidR="008A18BF" w:rsidRPr="007418CF" w:rsidDel="00C01204">
          <w:rPr>
            <w:rFonts w:ascii="Times New Roman" w:eastAsia="Times New Roman" w:hAnsi="Times New Roman" w:cs="Times New Roman"/>
            <w:sz w:val="24"/>
            <w:szCs w:val="24"/>
          </w:rPr>
          <w:delText>.</w:delText>
        </w:r>
      </w:del>
      <w:ins w:id="889" w:author="Ted" w:date="2021-10-13T17:39:00Z">
        <w:r w:rsidR="00C01204">
          <w:rPr>
            <w:rFonts w:ascii="Times New Roman" w:eastAsia="Times New Roman" w:hAnsi="Times New Roman" w:cs="Times New Roman"/>
            <w:sz w:val="24"/>
            <w:szCs w:val="24"/>
          </w:rPr>
          <w:t>helpful</w:t>
        </w:r>
      </w:ins>
      <w:del w:id="890" w:author="Ted" w:date="2021-10-13T17:39:00Z">
        <w:r w:rsidR="008A18BF" w:rsidRPr="007418CF" w:rsidDel="00C01204">
          <w:rPr>
            <w:rFonts w:ascii="Times New Roman" w:eastAsia="Times New Roman" w:hAnsi="Times New Roman" w:cs="Times New Roman"/>
            <w:sz w:val="24"/>
            <w:szCs w:val="24"/>
          </w:rPr>
          <w:delText xml:space="preserve"> </w:delText>
        </w:r>
        <w:r w:rsidR="008B16F2" w:rsidRPr="007418CF" w:rsidDel="00C01204">
          <w:rPr>
            <w:rFonts w:ascii="Times New Roman" w:eastAsia="Times New Roman" w:hAnsi="Times New Roman" w:cs="Times New Roman"/>
            <w:sz w:val="24"/>
            <w:szCs w:val="24"/>
          </w:rPr>
          <w:delText xml:space="preserve">PPCP sampling has the </w:delText>
        </w:r>
        <w:r w:rsidR="00157F57" w:rsidRPr="007418CF" w:rsidDel="00C01204">
          <w:rPr>
            <w:rFonts w:ascii="Times New Roman" w:eastAsia="Times New Roman" w:hAnsi="Times New Roman" w:cs="Times New Roman"/>
            <w:sz w:val="24"/>
            <w:szCs w:val="24"/>
          </w:rPr>
          <w:delText>potential</w:delText>
        </w:r>
        <w:r w:rsidR="0059652C" w:rsidRPr="007418CF" w:rsidDel="00C01204">
          <w:rPr>
            <w:rFonts w:ascii="Times New Roman" w:eastAsia="Times New Roman" w:hAnsi="Times New Roman" w:cs="Times New Roman"/>
            <w:sz w:val="24"/>
            <w:szCs w:val="24"/>
          </w:rPr>
          <w:delText xml:space="preserve"> </w:delText>
        </w:r>
        <w:r w:rsidR="008B16F2" w:rsidRPr="007418CF" w:rsidDel="00C01204">
          <w:rPr>
            <w:rFonts w:ascii="Times New Roman" w:eastAsia="Times New Roman" w:hAnsi="Times New Roman" w:cs="Times New Roman"/>
            <w:sz w:val="24"/>
            <w:szCs w:val="24"/>
          </w:rPr>
          <w:delText>to not only</w:delText>
        </w:r>
      </w:del>
      <w:ins w:id="891" w:author="Ted" w:date="2021-10-13T17:39:00Z">
        <w:r w:rsidR="00C01204">
          <w:rPr>
            <w:rFonts w:ascii="Times New Roman" w:eastAsia="Times New Roman" w:hAnsi="Times New Roman" w:cs="Times New Roman"/>
            <w:sz w:val="24"/>
            <w:szCs w:val="24"/>
          </w:rPr>
          <w:t xml:space="preserve"> to</w:t>
        </w:r>
      </w:ins>
      <w:r w:rsidR="008B16F2" w:rsidRPr="007418CF">
        <w:rPr>
          <w:rFonts w:ascii="Times New Roman" w:eastAsia="Times New Roman" w:hAnsi="Times New Roman" w:cs="Times New Roman"/>
          <w:sz w:val="24"/>
          <w:szCs w:val="24"/>
        </w:rPr>
        <w:t xml:space="preserve"> </w:t>
      </w:r>
      <w:r w:rsidR="0059652C" w:rsidRPr="007418CF">
        <w:rPr>
          <w:rFonts w:ascii="Times New Roman" w:eastAsia="Times New Roman" w:hAnsi="Times New Roman" w:cs="Times New Roman"/>
          <w:sz w:val="24"/>
          <w:szCs w:val="24"/>
        </w:rPr>
        <w:t xml:space="preserve">identify </w:t>
      </w:r>
      <w:r w:rsidR="008B16F2" w:rsidRPr="007418CF">
        <w:rPr>
          <w:rFonts w:ascii="Times New Roman" w:eastAsia="Times New Roman" w:hAnsi="Times New Roman" w:cs="Times New Roman"/>
          <w:sz w:val="24"/>
          <w:szCs w:val="24"/>
        </w:rPr>
        <w:t xml:space="preserve">sewage-associated </w:t>
      </w:r>
      <w:r w:rsidR="00155633" w:rsidRPr="007418CF">
        <w:rPr>
          <w:rFonts w:ascii="Times New Roman" w:eastAsia="Times New Roman" w:hAnsi="Times New Roman" w:cs="Times New Roman"/>
          <w:sz w:val="24"/>
          <w:szCs w:val="24"/>
        </w:rPr>
        <w:t xml:space="preserve">nutrient </w:t>
      </w:r>
      <w:r w:rsidR="008B16F2" w:rsidRPr="007418CF">
        <w:rPr>
          <w:rFonts w:ascii="Times New Roman" w:eastAsia="Times New Roman" w:hAnsi="Times New Roman" w:cs="Times New Roman"/>
          <w:sz w:val="24"/>
          <w:szCs w:val="24"/>
        </w:rPr>
        <w:t xml:space="preserve">pollution </w:t>
      </w:r>
      <w:del w:id="892" w:author="Ted" w:date="2021-10-13T17:39:00Z">
        <w:r w:rsidR="008B16F2" w:rsidRPr="007418CF" w:rsidDel="00C01204">
          <w:rPr>
            <w:rFonts w:ascii="Times New Roman" w:eastAsia="Times New Roman" w:hAnsi="Times New Roman" w:cs="Times New Roman"/>
            <w:sz w:val="24"/>
            <w:szCs w:val="24"/>
          </w:rPr>
          <w:delText>but also</w:delText>
        </w:r>
      </w:del>
      <w:ins w:id="893" w:author="Ted" w:date="2021-10-13T17:39:00Z">
        <w:r w:rsidR="00C01204">
          <w:rPr>
            <w:rFonts w:ascii="Times New Roman" w:eastAsia="Times New Roman" w:hAnsi="Times New Roman" w:cs="Times New Roman"/>
            <w:sz w:val="24"/>
            <w:szCs w:val="24"/>
          </w:rPr>
          <w:t>and</w:t>
        </w:r>
      </w:ins>
      <w:r w:rsidR="008B16F2" w:rsidRPr="007418CF">
        <w:rPr>
          <w:rFonts w:ascii="Times New Roman" w:eastAsia="Times New Roman" w:hAnsi="Times New Roman" w:cs="Times New Roman"/>
          <w:sz w:val="24"/>
          <w:szCs w:val="24"/>
        </w:rPr>
        <w:t xml:space="preserve"> </w:t>
      </w:r>
      <w:r w:rsidR="0059652C" w:rsidRPr="007418CF">
        <w:rPr>
          <w:rFonts w:ascii="Times New Roman" w:eastAsia="Times New Roman" w:hAnsi="Times New Roman" w:cs="Times New Roman"/>
          <w:sz w:val="24"/>
          <w:szCs w:val="24"/>
        </w:rPr>
        <w:t xml:space="preserve">assess </w:t>
      </w:r>
      <w:r w:rsidR="008B16F2" w:rsidRPr="007418CF">
        <w:rPr>
          <w:rFonts w:ascii="Times New Roman" w:eastAsia="Times New Roman" w:hAnsi="Times New Roman" w:cs="Times New Roman"/>
          <w:sz w:val="24"/>
          <w:szCs w:val="24"/>
        </w:rPr>
        <w:t xml:space="preserve">heterogeneities in sewage </w:t>
      </w:r>
      <w:r w:rsidR="003952A3" w:rsidRPr="007418CF">
        <w:rPr>
          <w:rFonts w:ascii="Times New Roman" w:eastAsia="Times New Roman" w:hAnsi="Times New Roman" w:cs="Times New Roman"/>
          <w:sz w:val="24"/>
          <w:szCs w:val="24"/>
        </w:rPr>
        <w:t>loading</w:t>
      </w:r>
      <w:r w:rsidR="008B16F2" w:rsidRPr="007418CF">
        <w:rPr>
          <w:rFonts w:ascii="Times New Roman" w:eastAsia="Times New Roman" w:hAnsi="Times New Roman" w:cs="Times New Roman"/>
          <w:sz w:val="24"/>
          <w:szCs w:val="24"/>
        </w:rPr>
        <w:t xml:space="preserve"> along </w:t>
      </w:r>
      <w:r w:rsidR="003952A3" w:rsidRPr="007418CF">
        <w:rPr>
          <w:rFonts w:ascii="Times New Roman" w:eastAsia="Times New Roman" w:hAnsi="Times New Roman" w:cs="Times New Roman"/>
          <w:sz w:val="24"/>
          <w:szCs w:val="24"/>
        </w:rPr>
        <w:t>a</w:t>
      </w:r>
      <w:r w:rsidR="008B16F2" w:rsidRPr="007418CF">
        <w:rPr>
          <w:rFonts w:ascii="Times New Roman" w:eastAsia="Times New Roman" w:hAnsi="Times New Roman" w:cs="Times New Roman"/>
          <w:sz w:val="24"/>
          <w:szCs w:val="24"/>
        </w:rPr>
        <w:t xml:space="preserve"> shoreline</w:t>
      </w:r>
      <w:r w:rsidR="003952A3"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 xml:space="preserve">When PPCP data are </w:t>
      </w:r>
      <w:ins w:id="894" w:author="Meyer, Michael Frederick" w:date="2021-11-01T10:30:00Z">
        <w:r w:rsidR="00AD7DE5">
          <w:rPr>
            <w:rFonts w:ascii="Times New Roman" w:eastAsia="Times New Roman" w:hAnsi="Times New Roman" w:cs="Times New Roman"/>
            <w:sz w:val="24"/>
            <w:szCs w:val="24"/>
          </w:rPr>
          <w:t xml:space="preserve">available and </w:t>
        </w:r>
      </w:ins>
      <w:r w:rsidR="00C10024" w:rsidRPr="007418CF">
        <w:rPr>
          <w:rFonts w:ascii="Times New Roman" w:eastAsia="Times New Roman" w:hAnsi="Times New Roman" w:cs="Times New Roman"/>
          <w:sz w:val="24"/>
          <w:szCs w:val="24"/>
        </w:rPr>
        <w:lastRenderedPageBreak/>
        <w:t>paired with co-located benthic community composition and food</w:t>
      </w:r>
      <w:r w:rsidR="00157F57"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 xml:space="preserve">web data, managers can take system-specific actions to mitigate ecological consequences before sewage concentrations are detected throughout the lake. </w:t>
      </w:r>
      <w:r w:rsidR="00271F4F" w:rsidRPr="007418CF">
        <w:rPr>
          <w:rFonts w:ascii="Times New Roman" w:eastAsia="Times New Roman" w:hAnsi="Times New Roman" w:cs="Times New Roman"/>
          <w:sz w:val="24"/>
          <w:szCs w:val="24"/>
        </w:rPr>
        <w:t>Across larger spatial and temporal scales, t</w:t>
      </w:r>
      <w:r w:rsidR="00C10024" w:rsidRPr="007418CF">
        <w:rPr>
          <w:rFonts w:ascii="Times New Roman" w:eastAsia="Times New Roman" w:hAnsi="Times New Roman" w:cs="Times New Roman"/>
          <w:sz w:val="24"/>
          <w:szCs w:val="24"/>
        </w:rPr>
        <w:t>hese paired PPCP-biological samples have potential to offer a synoptic view of the impacts of sewage pollution, enabling regional and local monitoring to coordinate mitigation strategies</w:t>
      </w:r>
      <w:ins w:id="895" w:author="Hampton, Stephanie" w:date="2021-12-08T19:42:00Z">
        <w:r w:rsidR="00CF2D8E">
          <w:rPr>
            <w:rFonts w:ascii="Times New Roman" w:eastAsia="Times New Roman" w:hAnsi="Times New Roman" w:cs="Times New Roman"/>
            <w:sz w:val="24"/>
            <w:szCs w:val="24"/>
          </w:rPr>
          <w:t>.</w:t>
        </w:r>
      </w:ins>
    </w:p>
    <w:p w14:paraId="01B8D361" w14:textId="4723DECE"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2A91EE81" w14:textId="4BA13A39" w:rsidR="00715D55" w:rsidRPr="007418CF" w:rsidDel="00FA085B" w:rsidRDefault="00715D55" w:rsidP="00F31B90">
      <w:pPr>
        <w:spacing w:line="480" w:lineRule="auto"/>
        <w:rPr>
          <w:del w:id="896" w:author="Meyer, Michael Frederick" w:date="2022-01-10T10:45:00Z"/>
          <w:rFonts w:ascii="Times New Roman" w:eastAsia="Times New Roman" w:hAnsi="Times New Roman" w:cs="Times New Roman"/>
          <w:sz w:val="24"/>
          <w:szCs w:val="24"/>
        </w:rPr>
      </w:pPr>
    </w:p>
    <w:p w14:paraId="77A319D0" w14:textId="3585442A" w:rsidR="00715D55" w:rsidRPr="000E7D02" w:rsidRDefault="00D8535D" w:rsidP="000E7D02">
      <w:pPr>
        <w:spacing w:line="480" w:lineRule="auto"/>
        <w:jc w:val="center"/>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t>Works Cited</w:t>
      </w:r>
    </w:p>
    <w:p w14:paraId="19B599D8" w14:textId="77777777" w:rsidR="008938E4" w:rsidRPr="008938E4" w:rsidRDefault="00A92B32" w:rsidP="008938E4">
      <w:pPr>
        <w:pStyle w:val="Bibliography"/>
      </w:pPr>
      <w:r w:rsidRPr="007418CF">
        <w:fldChar w:fldCharType="begin"/>
      </w:r>
      <w:r w:rsidR="008938E4">
        <w:instrText xml:space="preserve"> ADDIN ZOTERO_BIBL {"uncited":[],"omitted":[],"custom":[]} CSL_BIBLIOGRAPHY </w:instrText>
      </w:r>
      <w:r w:rsidRPr="007418CF">
        <w:fldChar w:fldCharType="separate"/>
      </w:r>
      <w:r w:rsidR="008938E4" w:rsidRPr="008938E4">
        <w:t xml:space="preserve">Allen, S., D. Allen, V. R. Phoenix, G. Le Roux, P. Durántez Jiménez, A. Simonneau, S. Binet, and D. Galop. 2019. Atmospheric transport and deposition of microplastics in a remote mountain catchment. Nat. Geosci. </w:t>
      </w:r>
      <w:r w:rsidR="008938E4" w:rsidRPr="008938E4">
        <w:rPr>
          <w:b/>
          <w:bCs/>
        </w:rPr>
        <w:t>12</w:t>
      </w:r>
      <w:r w:rsidR="008938E4" w:rsidRPr="008938E4">
        <w:t>: 339–344. doi:10.1038/s41561-019-0335-5</w:t>
      </w:r>
    </w:p>
    <w:p w14:paraId="66DBBE18" w14:textId="77777777" w:rsidR="008938E4" w:rsidRPr="008938E4" w:rsidRDefault="008938E4" w:rsidP="008938E4">
      <w:pPr>
        <w:pStyle w:val="Bibliography"/>
      </w:pPr>
      <w:r w:rsidRPr="008938E4">
        <w:t xml:space="preserve">Anderson, M. J. 2001. A new method for non-parametric multivariate analysis of variance. Austral Ecology </w:t>
      </w:r>
      <w:r w:rsidRPr="008938E4">
        <w:rPr>
          <w:b/>
          <w:bCs/>
        </w:rPr>
        <w:t>26</w:t>
      </w:r>
      <w:r w:rsidRPr="008938E4">
        <w:t>: 32–46. doi:10.1111/j.1442-9993.2001.01070.pp.x</w:t>
      </w:r>
    </w:p>
    <w:p w14:paraId="17189BA1" w14:textId="77777777" w:rsidR="008938E4" w:rsidRPr="008938E4" w:rsidRDefault="008938E4" w:rsidP="008938E4">
      <w:pPr>
        <w:pStyle w:val="Bibliography"/>
      </w:pPr>
      <w:r w:rsidRPr="008938E4">
        <w:t xml:space="preserve">Anisimov, O., and S. Reneva. 2006. Permafrost and Changing Climate: The Russian Perspective. Ambio </w:t>
      </w:r>
      <w:r w:rsidRPr="008938E4">
        <w:rPr>
          <w:b/>
          <w:bCs/>
        </w:rPr>
        <w:t>35</w:t>
      </w:r>
      <w:r w:rsidRPr="008938E4">
        <w:t>: 169–175.</w:t>
      </w:r>
    </w:p>
    <w:p w14:paraId="26171B19" w14:textId="77777777" w:rsidR="008938E4" w:rsidRPr="008938E4" w:rsidRDefault="008938E4" w:rsidP="008938E4">
      <w:pPr>
        <w:pStyle w:val="Bibliography"/>
      </w:pPr>
      <w:r w:rsidRPr="008938E4">
        <w:t xml:space="preserve">Barnes, D. K. A., F. Galgani, R. C. Thompson, and M. Barlaz. 2009. Accumulation and fragmentation of plastic debris in global environments. Philos Trans R Soc Lond B Biol Sci </w:t>
      </w:r>
      <w:r w:rsidRPr="008938E4">
        <w:rPr>
          <w:b/>
          <w:bCs/>
        </w:rPr>
        <w:t>364</w:t>
      </w:r>
      <w:r w:rsidRPr="008938E4">
        <w:t>: 1985–1998. doi:10.1098/rstb.2008.0205</w:t>
      </w:r>
    </w:p>
    <w:p w14:paraId="5F775CFB" w14:textId="77777777" w:rsidR="008938E4" w:rsidRPr="008938E4" w:rsidRDefault="008938E4" w:rsidP="008938E4">
      <w:pPr>
        <w:pStyle w:val="Bibliography"/>
      </w:pPr>
      <w:r w:rsidRPr="008938E4">
        <w:t xml:space="preserve">Bendz, D., N. A. Paxéus, T. R. Ginn, and F. J. Loge. 2005. Occurrence and fate of pharmaceutically active compounds in the environment, a case study: Höje River in Sweden. Journal of Hazardous Materials </w:t>
      </w:r>
      <w:r w:rsidRPr="008938E4">
        <w:rPr>
          <w:b/>
          <w:bCs/>
        </w:rPr>
        <w:t>122</w:t>
      </w:r>
      <w:r w:rsidRPr="008938E4">
        <w:t>: 195–204. doi:10.1016/j.jhazmat.2005.03.012</w:t>
      </w:r>
    </w:p>
    <w:p w14:paraId="0136ED4B" w14:textId="77777777" w:rsidR="008938E4" w:rsidRPr="008938E4" w:rsidRDefault="008938E4" w:rsidP="008938E4">
      <w:pPr>
        <w:pStyle w:val="Bibliography"/>
      </w:pPr>
      <w:r w:rsidRPr="008938E4">
        <w:t xml:space="preserve">Bondarenko, N. A., I. V. Tomberg, A. A. Shirokaya, and others. 2021. Dolichospermum lemmermannii (Nostocales) bloom in world’s deepest Lake Baikal (East Siberia): abundance, toxicity and factors influencing growth. Limnology and Freshwater Biology </w:t>
      </w:r>
      <w:r w:rsidRPr="008938E4">
        <w:rPr>
          <w:b/>
          <w:bCs/>
        </w:rPr>
        <w:t>1</w:t>
      </w:r>
      <w:r w:rsidRPr="008938E4">
        <w:t>: 1101–1110. doi:10.31951/2658-3518-2021-A-1-1101</w:t>
      </w:r>
    </w:p>
    <w:p w14:paraId="3339FD23" w14:textId="77777777" w:rsidR="008938E4" w:rsidRPr="008938E4" w:rsidRDefault="008938E4" w:rsidP="008938E4">
      <w:pPr>
        <w:pStyle w:val="Bibliography"/>
      </w:pPr>
      <w:r w:rsidRPr="008938E4">
        <w:t xml:space="preserve">Brahney, J., N. Mahowald, M. Prank, G. Cornwell, Z. Klimont, H. Matsui, and K. A. Prather. 2021. Constraining the atmospheric limb of the plastic cycle. PNAS </w:t>
      </w:r>
      <w:r w:rsidRPr="008938E4">
        <w:rPr>
          <w:b/>
          <w:bCs/>
        </w:rPr>
        <w:t>118</w:t>
      </w:r>
      <w:r w:rsidRPr="008938E4">
        <w:t>. doi:10.1073/pnas.2020719118</w:t>
      </w:r>
    </w:p>
    <w:p w14:paraId="52B0E59B" w14:textId="77777777" w:rsidR="008938E4" w:rsidRPr="008938E4" w:rsidRDefault="008938E4" w:rsidP="008938E4">
      <w:pPr>
        <w:pStyle w:val="Bibliography"/>
      </w:pPr>
      <w:r w:rsidRPr="008938E4">
        <w:t xml:space="preserve">Brandon, J. A., A. Freibott, and L. M. Sala. 2020. Patterns of suspended and salp-ingested microplastic debris in the North Pacific investigated with epifluorescence microscopy. Limnology and Oceanography Letters </w:t>
      </w:r>
      <w:r w:rsidRPr="008938E4">
        <w:rPr>
          <w:b/>
          <w:bCs/>
        </w:rPr>
        <w:t>5</w:t>
      </w:r>
      <w:r w:rsidRPr="008938E4">
        <w:t>: 46–53. doi:10.1002/lol2.10127</w:t>
      </w:r>
    </w:p>
    <w:p w14:paraId="676551FF" w14:textId="77777777" w:rsidR="008938E4" w:rsidRPr="008938E4" w:rsidRDefault="008938E4" w:rsidP="008938E4">
      <w:pPr>
        <w:pStyle w:val="Bibliography"/>
      </w:pPr>
      <w:r w:rsidRPr="008938E4">
        <w:lastRenderedPageBreak/>
        <w:t xml:space="preserve">Brandon, J., M. Goldstein, and M. D. Ohman. 2016. Long-term aging and degradation of microplastic particles: Comparing in situ oceanic and experimental weathering patterns. Marine Pollution Bulletin </w:t>
      </w:r>
      <w:r w:rsidRPr="008938E4">
        <w:rPr>
          <w:b/>
          <w:bCs/>
        </w:rPr>
        <w:t>110</w:t>
      </w:r>
      <w:r w:rsidRPr="008938E4">
        <w:t>: 299–308. doi:10.1016/j.marpolbul.2016.06.048</w:t>
      </w:r>
    </w:p>
    <w:p w14:paraId="35078E56" w14:textId="77777777" w:rsidR="008938E4" w:rsidRPr="008938E4" w:rsidRDefault="008938E4" w:rsidP="008938E4">
      <w:pPr>
        <w:pStyle w:val="Bibliography"/>
      </w:pPr>
      <w:r w:rsidRPr="008938E4">
        <w:t xml:space="preserve">Brett, M., and D. Müller‐Navarra. 1997. The role of highly unsaturated fatty acids in aquatic foodweb processes. Freshwater Biology </w:t>
      </w:r>
      <w:r w:rsidRPr="008938E4">
        <w:rPr>
          <w:b/>
          <w:bCs/>
        </w:rPr>
        <w:t>38</w:t>
      </w:r>
      <w:r w:rsidRPr="008938E4">
        <w:t>: 483–499. doi:10.1046/j.1365-2427.1997.00220.x</w:t>
      </w:r>
    </w:p>
    <w:p w14:paraId="7DEC45E4" w14:textId="77777777" w:rsidR="008938E4" w:rsidRPr="008938E4" w:rsidRDefault="008938E4" w:rsidP="008938E4">
      <w:pPr>
        <w:pStyle w:val="Bibliography"/>
      </w:pPr>
      <w:r w:rsidRPr="008938E4">
        <w:t xml:space="preserve">Brodin, T., J. Fick, M. Jonsson, and J. Klaminder. 2013. Dilute Concentrations of a Psychiatric Drug Alter Behavior of Fish from Natural Populations. Science </w:t>
      </w:r>
      <w:r w:rsidRPr="008938E4">
        <w:rPr>
          <w:b/>
          <w:bCs/>
        </w:rPr>
        <w:t>339</w:t>
      </w:r>
      <w:r w:rsidRPr="008938E4">
        <w:t>: 814–815. doi:10.1126/science.1226850</w:t>
      </w:r>
    </w:p>
    <w:p w14:paraId="6C42350F" w14:textId="77777777" w:rsidR="008938E4" w:rsidRPr="008938E4" w:rsidRDefault="008938E4" w:rsidP="008938E4">
      <w:pPr>
        <w:pStyle w:val="Bibliography"/>
      </w:pPr>
      <w:r w:rsidRPr="008938E4">
        <w:t xml:space="preserve">Camilleri, A. C., and T. Ozersky. 2019. Large variation in periphyton δ13C and δ15N values in the upper Great Lakes: Correlates and implications. Journal of Great Lakes Research </w:t>
      </w:r>
      <w:r w:rsidRPr="008938E4">
        <w:rPr>
          <w:b/>
          <w:bCs/>
        </w:rPr>
        <w:t>45</w:t>
      </w:r>
      <w:r w:rsidRPr="008938E4">
        <w:t>: 986–990. doi:10.1016/j.jglr.2019.06.003</w:t>
      </w:r>
    </w:p>
    <w:p w14:paraId="42FA7CC1" w14:textId="77777777" w:rsidR="008938E4" w:rsidRPr="008938E4" w:rsidRDefault="008938E4" w:rsidP="008938E4">
      <w:pPr>
        <w:pStyle w:val="Bibliography"/>
      </w:pPr>
      <w:r w:rsidRPr="008938E4">
        <w:t xml:space="preserve">Carpenter, S. R., D. Ludwig, and W. A. Brock. 1999. Management of Eutrophication for Lakes Subject to Potentially Irreversible Change. Ecological Applications </w:t>
      </w:r>
      <w:r w:rsidRPr="008938E4">
        <w:rPr>
          <w:b/>
          <w:bCs/>
        </w:rPr>
        <w:t>9</w:t>
      </w:r>
      <w:r w:rsidRPr="008938E4">
        <w:t>: 751–771. doi:10.2307/2641327</w:t>
      </w:r>
    </w:p>
    <w:p w14:paraId="1E90DF24" w14:textId="77777777" w:rsidR="008938E4" w:rsidRPr="008938E4" w:rsidRDefault="008938E4" w:rsidP="008938E4">
      <w:pPr>
        <w:pStyle w:val="Bibliography"/>
      </w:pPr>
      <w:r w:rsidRPr="008938E4">
        <w:t xml:space="preserve">Castell, J. D., E. J. Kennedy, S. M. C. Robinson, G. J. Parsons, T. J. Blair, and E. Gonzalez-Duran. 2004. Effect of dietary lipids on fatty acid composition and metabolism in juvenile green sea urchins (Strongylocentrotus droebachiensis). Aquaculture </w:t>
      </w:r>
      <w:r w:rsidRPr="008938E4">
        <w:rPr>
          <w:b/>
          <w:bCs/>
        </w:rPr>
        <w:t>242</w:t>
      </w:r>
      <w:r w:rsidRPr="008938E4">
        <w:t>: 417–435. doi:10.1016/j.aquaculture.2003.11.003</w:t>
      </w:r>
    </w:p>
    <w:p w14:paraId="36CD388D" w14:textId="77777777" w:rsidR="008938E4" w:rsidRPr="008938E4" w:rsidRDefault="008938E4" w:rsidP="008938E4">
      <w:pPr>
        <w:pStyle w:val="Bibliography"/>
      </w:pPr>
      <w:r w:rsidRPr="008938E4">
        <w:t xml:space="preserve">Chang, H.-Y., S.-H. Wu, K.-T. Shao, and others. 2012. Longitudinal variation in food sources and their use by aquatic fauna along a subtropical river in Taiwan. Freshwater Biology </w:t>
      </w:r>
      <w:r w:rsidRPr="008938E4">
        <w:rPr>
          <w:b/>
          <w:bCs/>
        </w:rPr>
        <w:t>57</w:t>
      </w:r>
      <w:r w:rsidRPr="008938E4">
        <w:t>: 1839–1853. doi:10.1111/j.1365-2427.2012.02843.x</w:t>
      </w:r>
    </w:p>
    <w:p w14:paraId="79FF5635" w14:textId="77777777" w:rsidR="008938E4" w:rsidRPr="008938E4" w:rsidRDefault="008938E4" w:rsidP="008938E4">
      <w:pPr>
        <w:pStyle w:val="Bibliography"/>
      </w:pPr>
      <w:r w:rsidRPr="008938E4">
        <w:t xml:space="preserve">Clarke, K. R. 1993. Non-parametric multivariate analyses of changes in community structure. Australian Journal of Ecology </w:t>
      </w:r>
      <w:r w:rsidRPr="008938E4">
        <w:rPr>
          <w:b/>
          <w:bCs/>
        </w:rPr>
        <w:t>18</w:t>
      </w:r>
      <w:r w:rsidRPr="008938E4">
        <w:t>: 117–143. doi:https://doi.org/10.1111/j.1442-9993.1993.tb00438.x</w:t>
      </w:r>
    </w:p>
    <w:p w14:paraId="539B190D" w14:textId="77777777" w:rsidR="008938E4" w:rsidRPr="008938E4" w:rsidRDefault="008938E4" w:rsidP="008938E4">
      <w:pPr>
        <w:pStyle w:val="Bibliography"/>
      </w:pPr>
      <w:r w:rsidRPr="008938E4">
        <w:lastRenderedPageBreak/>
        <w:t xml:space="preserve">Cole, M. L., I. Valiela, K. D. Kroeger, and others. 2004. Assessment of a delta15N isotopic method to indicate anthropogenic eutrophication in aquatic ecosystems. J. Environ. Qual. </w:t>
      </w:r>
      <w:r w:rsidRPr="008938E4">
        <w:rPr>
          <w:b/>
          <w:bCs/>
        </w:rPr>
        <w:t>33</w:t>
      </w:r>
      <w:r w:rsidRPr="008938E4">
        <w:t>: 124–132. doi:10.2134/jeq2004.1240</w:t>
      </w:r>
    </w:p>
    <w:p w14:paraId="001CF3D9" w14:textId="77777777" w:rsidR="008938E4" w:rsidRPr="008938E4" w:rsidRDefault="008938E4" w:rsidP="008938E4">
      <w:pPr>
        <w:pStyle w:val="Bibliography"/>
      </w:pPr>
      <w:r w:rsidRPr="008938E4">
        <w:t xml:space="preserve">Craine, J. M., A. J. Elmore, L. Wang, and others. 2018. Isotopic evidence for oligotrophication of terrestrial ecosystems. Nature Ecology &amp; Evolution </w:t>
      </w:r>
      <w:r w:rsidRPr="008938E4">
        <w:rPr>
          <w:b/>
          <w:bCs/>
        </w:rPr>
        <w:t>2</w:t>
      </w:r>
      <w:r w:rsidRPr="008938E4">
        <w:t>: 1735–1744. doi:10.1038/s41559-018-0694-0</w:t>
      </w:r>
    </w:p>
    <w:p w14:paraId="71C3836D" w14:textId="77777777" w:rsidR="008938E4" w:rsidRPr="008938E4" w:rsidRDefault="008938E4" w:rsidP="008938E4">
      <w:pPr>
        <w:pStyle w:val="Bibliography"/>
      </w:pPr>
      <w:r w:rsidRPr="008938E4">
        <w:t xml:space="preserve">D’Alessio, M., S. Onanong, D. D. Snow, and C. Ray. 2018. Occurrence and removal of pharmaceutical compounds and steroids at four wastewater treatment plants in Hawai’i and their environmental fate. Science of The Total Environment </w:t>
      </w:r>
      <w:r w:rsidRPr="008938E4">
        <w:rPr>
          <w:b/>
          <w:bCs/>
        </w:rPr>
        <w:t>631–632</w:t>
      </w:r>
      <w:r w:rsidRPr="008938E4">
        <w:t>: 1360–1370. doi:10.1016/j.scitotenv.2018.03.100</w:t>
      </w:r>
    </w:p>
    <w:p w14:paraId="7495E442" w14:textId="77777777" w:rsidR="008938E4" w:rsidRPr="008938E4" w:rsidRDefault="008938E4" w:rsidP="008938E4">
      <w:pPr>
        <w:pStyle w:val="Bibliography"/>
      </w:pPr>
      <w:r w:rsidRPr="008938E4">
        <w:t xml:space="preserve">Dalsgaard, J., M. St. John, G. Kattner, D. Müller-Navarra, and W. Hagen. 2003. Fatty acid trophic markers in the pelagic marine environment, p. 225–340. </w:t>
      </w:r>
      <w:r w:rsidRPr="008938E4">
        <w:rPr>
          <w:i/>
          <w:iCs/>
        </w:rPr>
        <w:t>In</w:t>
      </w:r>
      <w:r w:rsidRPr="008938E4">
        <w:t xml:space="preserve"> Advances in Marine Biology. Elsevier.</w:t>
      </w:r>
    </w:p>
    <w:p w14:paraId="3562A35A" w14:textId="77777777" w:rsidR="008938E4" w:rsidRPr="008938E4" w:rsidRDefault="008938E4" w:rsidP="008938E4">
      <w:pPr>
        <w:pStyle w:val="Bibliography"/>
      </w:pPr>
      <w:r w:rsidRPr="008938E4">
        <w:t xml:space="preserve">Evangeliou, N., H. Grythe, Z. Klimont, C. Heyes, S. Eckhardt, S. Lopez-Aparicio, and A. Stohl. 2020. Atmospheric transport is a major pathway of microplastics to remote regions. Nat Commun </w:t>
      </w:r>
      <w:r w:rsidRPr="008938E4">
        <w:rPr>
          <w:b/>
          <w:bCs/>
        </w:rPr>
        <w:t>11</w:t>
      </w:r>
      <w:r w:rsidRPr="008938E4">
        <w:t>: 3381. doi:10.1038/s41467-020-17201-9</w:t>
      </w:r>
    </w:p>
    <w:p w14:paraId="2421726A" w14:textId="77777777" w:rsidR="008938E4" w:rsidRPr="008938E4" w:rsidRDefault="008938E4" w:rsidP="008938E4">
      <w:pPr>
        <w:pStyle w:val="Bibliography"/>
      </w:pPr>
      <w:r w:rsidRPr="008938E4">
        <w:t xml:space="preserve">Feijão, E., R. Cruz de Carvalho, I. A. Duarte, and others. 2020. Fluoxetine Arrests Growth of the Model Diatom Phaeodactylum tricornutum by Increasing Oxidative Stress and Altering Energetic and Lipid Metabolism. Front Microbiol </w:t>
      </w:r>
      <w:r w:rsidRPr="008938E4">
        <w:rPr>
          <w:b/>
          <w:bCs/>
        </w:rPr>
        <w:t>11</w:t>
      </w:r>
      <w:r w:rsidRPr="008938E4">
        <w:t>. doi:10.3389/fmicb.2020.01803</w:t>
      </w:r>
    </w:p>
    <w:p w14:paraId="322F0142" w14:textId="77777777" w:rsidR="008938E4" w:rsidRPr="008938E4" w:rsidRDefault="008938E4" w:rsidP="008938E4">
      <w:pPr>
        <w:pStyle w:val="Bibliography"/>
      </w:pPr>
      <w:r w:rsidRPr="008938E4">
        <w:t xml:space="preserve">Galloway, A. W. E., S. J. Taipale, M. Hiltunen, E. Peltomaa, U. Strandberg, M. T. Brett, and P. Kankaala. 2014. Diet-specific biomarkers show that high-quality phytoplankton fuels herbivorous zooplankton in large boreal lakes. Freshwater Biology </w:t>
      </w:r>
      <w:r w:rsidRPr="008938E4">
        <w:rPr>
          <w:b/>
          <w:bCs/>
        </w:rPr>
        <w:t>59</w:t>
      </w:r>
      <w:r w:rsidRPr="008938E4">
        <w:t>: 1902–1915. doi:10.1111/fwb.12394</w:t>
      </w:r>
    </w:p>
    <w:p w14:paraId="50501605" w14:textId="77777777" w:rsidR="008938E4" w:rsidRPr="008938E4" w:rsidRDefault="008938E4" w:rsidP="008938E4">
      <w:pPr>
        <w:pStyle w:val="Bibliography"/>
      </w:pPr>
      <w:r w:rsidRPr="008938E4">
        <w:t xml:space="preserve">Galloway, A. W. E., and M. Winder. 2015. Partitioning the Relative Importance of Phylogeny and Environmental Conditions on Phytoplankton Fatty Acids. PLOS ONE </w:t>
      </w:r>
      <w:r w:rsidRPr="008938E4">
        <w:rPr>
          <w:b/>
          <w:bCs/>
        </w:rPr>
        <w:t>10</w:t>
      </w:r>
      <w:r w:rsidRPr="008938E4">
        <w:t>: e0130053. doi:10.1371/journal.pone.0130053</w:t>
      </w:r>
    </w:p>
    <w:p w14:paraId="2B699DE0" w14:textId="77777777" w:rsidR="008938E4" w:rsidRPr="008938E4" w:rsidRDefault="008938E4" w:rsidP="008938E4">
      <w:pPr>
        <w:pStyle w:val="Bibliography"/>
      </w:pPr>
      <w:r w:rsidRPr="008938E4">
        <w:lastRenderedPageBreak/>
        <w:t xml:space="preserve">Gartner, A., P. Lavery, and A. J. Smit. 2002. Use of delta N-15 signatures of different functional forms of macroalgae and filter-feeders to reveal temporal and spatial patterns in sewage dispersal. Mar. Ecol.-Prog. Ser. </w:t>
      </w:r>
      <w:r w:rsidRPr="008938E4">
        <w:rPr>
          <w:b/>
          <w:bCs/>
        </w:rPr>
        <w:t>235</w:t>
      </w:r>
      <w:r w:rsidRPr="008938E4">
        <w:t>: 63–73. doi:10.3354/meps235063</w:t>
      </w:r>
    </w:p>
    <w:p w14:paraId="0DDA6EF9" w14:textId="77777777" w:rsidR="008938E4" w:rsidRPr="008938E4" w:rsidRDefault="008938E4" w:rsidP="008938E4">
      <w:pPr>
        <w:pStyle w:val="Bibliography"/>
      </w:pPr>
      <w:r w:rsidRPr="008938E4">
        <w:t xml:space="preserve">Green, D. S. 2016. Effects of microplastics on European flat oysters, Ostrea edulis and their associated benthic communities. Environmental Pollution </w:t>
      </w:r>
      <w:r w:rsidRPr="008938E4">
        <w:rPr>
          <w:b/>
          <w:bCs/>
        </w:rPr>
        <w:t>216</w:t>
      </w:r>
      <w:r w:rsidRPr="008938E4">
        <w:t>: 95–103. doi:10.1016/j.envpol.2016.05.043</w:t>
      </w:r>
    </w:p>
    <w:p w14:paraId="0FDFFCB5" w14:textId="77777777" w:rsidR="008938E4" w:rsidRPr="008938E4" w:rsidRDefault="008938E4" w:rsidP="008938E4">
      <w:pPr>
        <w:pStyle w:val="Bibliography"/>
      </w:pPr>
      <w:r w:rsidRPr="008938E4">
        <w:t xml:space="preserve">Guerrero, A. I., and T. L. Rogers. 2020. Evaluating the performance of the Bayesian mixing tool MixSIAR with fatty acid data for quantitative estimation of diet. Sci Rep </w:t>
      </w:r>
      <w:r w:rsidRPr="008938E4">
        <w:rPr>
          <w:b/>
          <w:bCs/>
        </w:rPr>
        <w:t>10</w:t>
      </w:r>
      <w:r w:rsidRPr="008938E4">
        <w:t>: 20780. doi:10.1038/s41598-020-77396-1</w:t>
      </w:r>
    </w:p>
    <w:p w14:paraId="1EEE72B7" w14:textId="77777777" w:rsidR="008938E4" w:rsidRPr="008938E4" w:rsidRDefault="008938E4" w:rsidP="008938E4">
      <w:pPr>
        <w:pStyle w:val="Bibliography"/>
      </w:pPr>
      <w:r w:rsidRPr="008938E4">
        <w:t xml:space="preserve">Guzzo, M. M., G. D. Haffner, S. Sorge, S. A. Rush, and A. T. Fisk. 2011. Spatial and temporal variabilities of δ13C and δ15N within lower trophic levels of a large lake: implications for estimating trophic relationships of consumers. Hydrobiologia </w:t>
      </w:r>
      <w:r w:rsidRPr="008938E4">
        <w:rPr>
          <w:b/>
          <w:bCs/>
        </w:rPr>
        <w:t>675</w:t>
      </w:r>
      <w:r w:rsidRPr="008938E4">
        <w:t>: 41–53. doi:10.1007/s10750-011-0794-1</w:t>
      </w:r>
    </w:p>
    <w:p w14:paraId="3CB38A7B" w14:textId="77777777" w:rsidR="008938E4" w:rsidRPr="008938E4" w:rsidRDefault="008938E4" w:rsidP="008938E4">
      <w:pPr>
        <w:pStyle w:val="Bibliography"/>
      </w:pPr>
      <w:r w:rsidRPr="008938E4">
        <w:t xml:space="preserve">Hadwen, W. L., and S. E. Bunn. 2005. Food web responses to low-level nutrient and^ 1^ 5N-tracer additions in the littoral zone of an oligotrophic dune lake. Limnology and Oceanography </w:t>
      </w:r>
      <w:r w:rsidRPr="008938E4">
        <w:rPr>
          <w:b/>
          <w:bCs/>
        </w:rPr>
        <w:t>50</w:t>
      </w:r>
      <w:r w:rsidRPr="008938E4">
        <w:t>: 1096.</w:t>
      </w:r>
    </w:p>
    <w:p w14:paraId="4ED46CC5" w14:textId="77777777" w:rsidR="008938E4" w:rsidRPr="008938E4" w:rsidRDefault="008938E4" w:rsidP="008938E4">
      <w:pPr>
        <w:pStyle w:val="Bibliography"/>
      </w:pPr>
      <w:r w:rsidRPr="008938E4">
        <w:t xml:space="preserve">Hampton, S. E., S. C. Fradkin, P. R. Leavitt, and E. E. Rosenberger. 2011. Disproportionate importance of nearshore habitat for the food web of a deep oligotrophic lake. Marine and Freshwater Research </w:t>
      </w:r>
      <w:r w:rsidRPr="008938E4">
        <w:rPr>
          <w:b/>
          <w:bCs/>
        </w:rPr>
        <w:t>62</w:t>
      </w:r>
      <w:r w:rsidRPr="008938E4">
        <w:t>: 350. doi:10.1071/MF10229</w:t>
      </w:r>
    </w:p>
    <w:p w14:paraId="465DA479" w14:textId="77777777" w:rsidR="008938E4" w:rsidRPr="008938E4" w:rsidRDefault="008938E4" w:rsidP="008938E4">
      <w:pPr>
        <w:pStyle w:val="Bibliography"/>
      </w:pPr>
      <w:r w:rsidRPr="008938E4">
        <w:t xml:space="preserve">Hampton, S. E., S. McGowan, T. Ozersky, and others. 2018. Recent ecological change in ancient lakes. Limnology and Oceanography </w:t>
      </w:r>
      <w:r w:rsidRPr="008938E4">
        <w:rPr>
          <w:b/>
          <w:bCs/>
        </w:rPr>
        <w:t>63</w:t>
      </w:r>
      <w:r w:rsidRPr="008938E4">
        <w:t>: 2277–2304. doi:10.1002/lno.10938</w:t>
      </w:r>
    </w:p>
    <w:p w14:paraId="117B86CF" w14:textId="77777777" w:rsidR="008938E4" w:rsidRPr="008938E4" w:rsidRDefault="008938E4" w:rsidP="008938E4">
      <w:pPr>
        <w:pStyle w:val="Bibliography"/>
      </w:pPr>
      <w:r w:rsidRPr="008938E4">
        <w:t xml:space="preserve">Hanvey, J. S., P. J. Lewis, J. L. Lavers, N. D. Crosbie, K. Pozo, and B. O. Clarke. 2017. A review of analytical techniques for quantifying microplastics in sediments. Anal. Methods </w:t>
      </w:r>
      <w:r w:rsidRPr="008938E4">
        <w:rPr>
          <w:b/>
          <w:bCs/>
        </w:rPr>
        <w:t>9</w:t>
      </w:r>
      <w:r w:rsidRPr="008938E4">
        <w:t>: 1369–1383. doi:10.1039/C6AY02707E</w:t>
      </w:r>
    </w:p>
    <w:p w14:paraId="4AEF664D" w14:textId="77777777" w:rsidR="008938E4" w:rsidRPr="008938E4" w:rsidRDefault="008938E4" w:rsidP="008938E4">
      <w:pPr>
        <w:pStyle w:val="Bibliography"/>
      </w:pPr>
      <w:r w:rsidRPr="008938E4">
        <w:t>Happel, A., J. Pike, S. Czesny, and J. Rinchard. 2021. An empirical test of fatty acid based diet estimation models. Food Webs e00197. doi:10.1016/j.fooweb.2021.e00197</w:t>
      </w:r>
    </w:p>
    <w:p w14:paraId="5D346D2A" w14:textId="77777777" w:rsidR="008938E4" w:rsidRPr="008938E4" w:rsidRDefault="008938E4" w:rsidP="008938E4">
      <w:pPr>
        <w:pStyle w:val="Bibliography"/>
      </w:pPr>
      <w:r w:rsidRPr="008938E4">
        <w:lastRenderedPageBreak/>
        <w:t xml:space="preserve">Hendrickson, E., E. C. Minor, and K. Schreiner. 2018. Microplastic Abundance and Composition in Western Lake Superior As Determined via Microscopy, Pyr-GC/MS, and FTIR. Environ. Sci. Technol. </w:t>
      </w:r>
      <w:r w:rsidRPr="008938E4">
        <w:rPr>
          <w:b/>
          <w:bCs/>
        </w:rPr>
        <w:t>52</w:t>
      </w:r>
      <w:r w:rsidRPr="008938E4">
        <w:t>: 1787–1796. doi:10.1021/acs.est.7b05829</w:t>
      </w:r>
    </w:p>
    <w:p w14:paraId="3F4CD241" w14:textId="77777777" w:rsidR="008938E4" w:rsidRPr="008938E4" w:rsidRDefault="008938E4" w:rsidP="008938E4">
      <w:pPr>
        <w:pStyle w:val="Bibliography"/>
      </w:pPr>
      <w:r w:rsidRPr="008938E4">
        <w:t>Interfax-Tourism. 2018. Байкал с января по август 2018 года посетили 1,2 миллиона туристов (1.2 million tourists vistied Baikal from January through August 2018). Interfax-Tourism, October 25</w:t>
      </w:r>
    </w:p>
    <w:p w14:paraId="012AD3F8" w14:textId="77777777" w:rsidR="008938E4" w:rsidRPr="008938E4" w:rsidRDefault="008938E4" w:rsidP="008938E4">
      <w:pPr>
        <w:pStyle w:val="Bibliography"/>
      </w:pPr>
      <w:r w:rsidRPr="008938E4">
        <w:t>Izhboldina, L. A. 2007. Guide and Key to Benthic and Periphyton Algae of Lake Baikal (meio- and macrophytes) with Brief Notes on Their Ecology, Nauka-Centre.</w:t>
      </w:r>
    </w:p>
    <w:p w14:paraId="63128817" w14:textId="77777777" w:rsidR="008938E4" w:rsidRPr="008938E4" w:rsidRDefault="008938E4" w:rsidP="008938E4">
      <w:pPr>
        <w:pStyle w:val="Bibliography"/>
      </w:pPr>
      <w:r w:rsidRPr="008938E4">
        <w:t xml:space="preserve">Jacoby, J. M., D. D. Bouchard, and C. R. Patmont. 1991. Response of Periphyton to Nutrient Enrichment in Lake Chelan, WA. Lake and Reservoir Management </w:t>
      </w:r>
      <w:r w:rsidRPr="008938E4">
        <w:rPr>
          <w:b/>
          <w:bCs/>
        </w:rPr>
        <w:t>7</w:t>
      </w:r>
      <w:r w:rsidRPr="008938E4">
        <w:t>: 33–43. doi:10.1080/07438149109354252</w:t>
      </w:r>
    </w:p>
    <w:p w14:paraId="58FBC0A2" w14:textId="77777777" w:rsidR="008938E4" w:rsidRPr="008938E4" w:rsidRDefault="008938E4" w:rsidP="008938E4">
      <w:pPr>
        <w:pStyle w:val="Bibliography"/>
      </w:pPr>
      <w:r w:rsidRPr="008938E4">
        <w:t xml:space="preserve">Jakob, L., K. P. Vereshchagina, A. Tillmann, and others. 2021. Thermal reaction norms of key metabolic enzymes reflect divergent physiological and behavioral adaptations of closely related amphipod species. Scientific Reports </w:t>
      </w:r>
      <w:r w:rsidRPr="008938E4">
        <w:rPr>
          <w:b/>
          <w:bCs/>
        </w:rPr>
        <w:t>11</w:t>
      </w:r>
      <w:r w:rsidRPr="008938E4">
        <w:t>: 4562. doi:10.1038/s41598-021-83748-2</w:t>
      </w:r>
    </w:p>
    <w:p w14:paraId="4D19E9D5" w14:textId="77777777" w:rsidR="008938E4" w:rsidRPr="008938E4" w:rsidRDefault="008938E4" w:rsidP="008938E4">
      <w:pPr>
        <w:pStyle w:val="Bibliography"/>
      </w:pPr>
      <w:r w:rsidRPr="008938E4">
        <w:t xml:space="preserve">Jeppesen, E., M. Søndergaard, J. P. Jensen, and others. 2005. Lake responses to reduced nutrient loading – an analysis of contemporary long-term data from 35 case studies. Freshwater Biology </w:t>
      </w:r>
      <w:r w:rsidRPr="008938E4">
        <w:rPr>
          <w:b/>
          <w:bCs/>
        </w:rPr>
        <w:t>50</w:t>
      </w:r>
      <w:r w:rsidRPr="008938E4">
        <w:t>: 1747–1771. doi:10.1111/j.1365-2427.2005.01415.x</w:t>
      </w:r>
    </w:p>
    <w:p w14:paraId="762C6831" w14:textId="77777777" w:rsidR="008938E4" w:rsidRPr="008938E4" w:rsidRDefault="008938E4" w:rsidP="008938E4">
      <w:pPr>
        <w:pStyle w:val="Bibliography"/>
      </w:pPr>
      <w:r w:rsidRPr="008938E4">
        <w:t xml:space="preserve">Karnaukhov, D., S. Biritskaya, E. Dolinskaya, M. Teplykh, N. Silenko, Y. Ermolaeva, and E. Silow. 2020. POLLUTION BY MACRO- AND MICROPLASTIC OF LARGE LACUSTRINE ECOSYSTEMS IN EASTERN ASIA. Pollution Research </w:t>
      </w:r>
      <w:r w:rsidRPr="008938E4">
        <w:rPr>
          <w:b/>
          <w:bCs/>
        </w:rPr>
        <w:t>2</w:t>
      </w:r>
      <w:r w:rsidRPr="008938E4">
        <w:t>: 353–355.</w:t>
      </w:r>
    </w:p>
    <w:p w14:paraId="20A61B82" w14:textId="77777777" w:rsidR="008938E4" w:rsidRPr="008938E4" w:rsidRDefault="008938E4" w:rsidP="008938E4">
      <w:pPr>
        <w:pStyle w:val="Bibliography"/>
      </w:pPr>
      <w:r w:rsidRPr="008938E4">
        <w:t>Kaufman, L., and P. J. Rousseeuw. 2005. Finding Groups in Data: An Introduction to Cluster Analysis, 1st Edition. Wiley-Interscience.</w:t>
      </w:r>
    </w:p>
    <w:p w14:paraId="1F7A1FDF" w14:textId="77777777" w:rsidR="008938E4" w:rsidRPr="008938E4" w:rsidRDefault="008938E4" w:rsidP="008938E4">
      <w:pPr>
        <w:pStyle w:val="Bibliography"/>
      </w:pPr>
      <w:r w:rsidRPr="008938E4">
        <w:t xml:space="preserve">Kelly, J. R., and R. E. Scheibling. 2012. Fatty acids as dietary tracers in benthic food webs. Marine Ecology Progress Series </w:t>
      </w:r>
      <w:r w:rsidRPr="008938E4">
        <w:rPr>
          <w:b/>
          <w:bCs/>
        </w:rPr>
        <w:t>446</w:t>
      </w:r>
      <w:r w:rsidRPr="008938E4">
        <w:t>: 1–22. doi:10.3354/meps09559</w:t>
      </w:r>
    </w:p>
    <w:p w14:paraId="2B257917" w14:textId="77777777" w:rsidR="008938E4" w:rsidRPr="008938E4" w:rsidRDefault="008938E4" w:rsidP="008938E4">
      <w:pPr>
        <w:pStyle w:val="Bibliography"/>
      </w:pPr>
      <w:r w:rsidRPr="008938E4">
        <w:lastRenderedPageBreak/>
        <w:t xml:space="preserve">Klein, S., E. Worch, and T. P. Knepper. 2015. Occurrence and Spatial Distribution of Microplastics in River Shore Sediments of the Rhine-Main Area in Germany. Environ. Sci. Technol. </w:t>
      </w:r>
      <w:r w:rsidRPr="008938E4">
        <w:rPr>
          <w:b/>
          <w:bCs/>
        </w:rPr>
        <w:t>49</w:t>
      </w:r>
      <w:r w:rsidRPr="008938E4">
        <w:t>: 6070–6076. doi:10.1021/acs.est.5b00492</w:t>
      </w:r>
    </w:p>
    <w:p w14:paraId="57A34158" w14:textId="77777777" w:rsidR="008938E4" w:rsidRPr="008938E4" w:rsidRDefault="008938E4" w:rsidP="008938E4">
      <w:pPr>
        <w:pStyle w:val="Bibliography"/>
      </w:pPr>
      <w:r w:rsidRPr="008938E4">
        <w:t xml:space="preserve">Kolpin, D. W., E. T. Furlong, M. T. Meyer, E. M. Thurman, S. D. Zaugg, L. B. Barber, and H. T. Buxton. 2002. Pharmaceuticals, Hormones, and Other Organic Wastewater Contaminants in U.S. Streams, 1999−2000: A National Reconnaissance. Environmental Science &amp; Technology </w:t>
      </w:r>
      <w:r w:rsidRPr="008938E4">
        <w:rPr>
          <w:b/>
          <w:bCs/>
        </w:rPr>
        <w:t>36</w:t>
      </w:r>
      <w:r w:rsidRPr="008938E4">
        <w:t>: 1202–1211. doi:10.1021/es011055j</w:t>
      </w:r>
    </w:p>
    <w:p w14:paraId="2D0EAC94" w14:textId="77777777" w:rsidR="008938E4" w:rsidRPr="008938E4" w:rsidRDefault="008938E4" w:rsidP="008938E4">
      <w:pPr>
        <w:pStyle w:val="Bibliography"/>
      </w:pPr>
      <w:r w:rsidRPr="008938E4">
        <w:t>Kozhov, M. M. 1963. Lake Baikal and its Life, Springer Science &amp; Business Media.</w:t>
      </w:r>
    </w:p>
    <w:p w14:paraId="26FF7AEA" w14:textId="77777777" w:rsidR="008938E4" w:rsidRPr="008938E4" w:rsidRDefault="008938E4" w:rsidP="008938E4">
      <w:pPr>
        <w:pStyle w:val="Bibliography"/>
      </w:pPr>
      <w:r w:rsidRPr="008938E4">
        <w:t xml:space="preserve">Kravtsova, L. S., L. A. Izhboldina, I. V. Khanaev, and others. 2014. Nearshore benthic blooms of filamentous green algae in Lake Baikal. Journal of Great Lakes Research </w:t>
      </w:r>
      <w:r w:rsidRPr="008938E4">
        <w:rPr>
          <w:b/>
          <w:bCs/>
        </w:rPr>
        <w:t>40</w:t>
      </w:r>
      <w:r w:rsidRPr="008938E4">
        <w:t>: 441–448. doi:10.1016/j.jglr.2014.02.019</w:t>
      </w:r>
    </w:p>
    <w:p w14:paraId="321B31FC" w14:textId="77777777" w:rsidR="008938E4" w:rsidRPr="008938E4" w:rsidRDefault="008938E4" w:rsidP="008938E4">
      <w:pPr>
        <w:pStyle w:val="Bibliography"/>
      </w:pPr>
      <w:r w:rsidRPr="008938E4">
        <w:t xml:space="preserve">Li, J., C. Green, A. Reynolds, H. Shi, and J. M. Rotchell. 2018. Microplastics in mussels sampled from coastal waters and supermarkets in the United Kingdom. Environmental Pollution </w:t>
      </w:r>
      <w:r w:rsidRPr="008938E4">
        <w:rPr>
          <w:b/>
          <w:bCs/>
        </w:rPr>
        <w:t>241</w:t>
      </w:r>
      <w:r w:rsidRPr="008938E4">
        <w:t>: 35–44. doi:10.1016/j.envpol.2018.05.038</w:t>
      </w:r>
    </w:p>
    <w:p w14:paraId="58595541" w14:textId="77777777" w:rsidR="008938E4" w:rsidRPr="008938E4" w:rsidRDefault="008938E4" w:rsidP="008938E4">
      <w:pPr>
        <w:pStyle w:val="Bibliography"/>
      </w:pPr>
      <w:r w:rsidRPr="008938E4">
        <w:t xml:space="preserve">Lowe, R. L., and R. D. Hunter. 1988. Effect of Grazing by Physa integra on Periphyton Community Structure. Journal of the North American Benthological Society </w:t>
      </w:r>
      <w:r w:rsidRPr="008938E4">
        <w:rPr>
          <w:b/>
          <w:bCs/>
        </w:rPr>
        <w:t>7</w:t>
      </w:r>
      <w:r w:rsidRPr="008938E4">
        <w:t>: 29–36. doi:10.2307/1467828</w:t>
      </w:r>
    </w:p>
    <w:p w14:paraId="76288E1B" w14:textId="77777777" w:rsidR="008938E4" w:rsidRPr="008938E4" w:rsidRDefault="008938E4" w:rsidP="008938E4">
      <w:pPr>
        <w:pStyle w:val="Bibliography"/>
      </w:pPr>
      <w:r w:rsidRPr="008938E4">
        <w:t xml:space="preserve">Lusher, A. L., I. L. N. Bråte, K. Munno, R. R. Hurley, and N. A. Welden. 2020. Is It or Isn’t It: The Importance of Visual Classification in Microplastic Characterization. Appl Spectrosc </w:t>
      </w:r>
      <w:r w:rsidRPr="008938E4">
        <w:rPr>
          <w:b/>
          <w:bCs/>
        </w:rPr>
        <w:t>74</w:t>
      </w:r>
      <w:r w:rsidRPr="008938E4">
        <w:t>: 1139–1153. doi:10.1177/0003702820930733</w:t>
      </w:r>
    </w:p>
    <w:p w14:paraId="0CE08671" w14:textId="77777777" w:rsidR="008938E4" w:rsidRPr="008938E4" w:rsidRDefault="008938E4" w:rsidP="008938E4">
      <w:pPr>
        <w:pStyle w:val="Bibliography"/>
      </w:pPr>
      <w:r w:rsidRPr="008938E4">
        <w:t>Mazzella, L., and G. F. Russo. 1989. Grazing effect of two Gibbula species (Mollusca, Archaeogastropoda) on the epiphytic community of Posidonia oceanica leaves.</w:t>
      </w:r>
    </w:p>
    <w:p w14:paraId="1C924E6E" w14:textId="77777777" w:rsidR="008938E4" w:rsidRPr="008938E4" w:rsidRDefault="008938E4" w:rsidP="008938E4">
      <w:pPr>
        <w:pStyle w:val="Bibliography"/>
      </w:pPr>
      <w:r w:rsidRPr="008938E4">
        <w:t xml:space="preserve">McIntyre, P. B., and A. S. Flecker. 2006. Rapid turnover of tissue nitrogen of primary consumers in tropical freshwaters. Oecologia </w:t>
      </w:r>
      <w:r w:rsidRPr="008938E4">
        <w:rPr>
          <w:b/>
          <w:bCs/>
        </w:rPr>
        <w:t>148</w:t>
      </w:r>
      <w:r w:rsidRPr="008938E4">
        <w:t>: 12–21. doi:10.1007/s00442-005-0354-3</w:t>
      </w:r>
    </w:p>
    <w:p w14:paraId="33D7A056" w14:textId="77777777" w:rsidR="008938E4" w:rsidRPr="008938E4" w:rsidRDefault="008938E4" w:rsidP="008938E4">
      <w:pPr>
        <w:pStyle w:val="Bibliography"/>
      </w:pPr>
      <w:r w:rsidRPr="008938E4">
        <w:t xml:space="preserve">Meyer, M. F., T. Ozersky, K. H. Woo, and others. 2020. A unified dataset of co-located sewage pollution, periphyton, and benthic macroinvertebrate community and food web structure </w:t>
      </w:r>
      <w:r w:rsidRPr="008938E4">
        <w:lastRenderedPageBreak/>
        <w:t>from Lake Baikal (Siberia).doi:10.6073/PASTA/76F43144015EC795679BAC508EFA044B</w:t>
      </w:r>
    </w:p>
    <w:p w14:paraId="722EDCEE" w14:textId="77777777" w:rsidR="008938E4" w:rsidRPr="008938E4" w:rsidRDefault="008938E4" w:rsidP="008938E4">
      <w:pPr>
        <w:pStyle w:val="Bibliography"/>
      </w:pPr>
      <w:r w:rsidRPr="008938E4">
        <w:t xml:space="preserve">Meyer, M. F., T. Ozersky, K. H. Woo, and others. 2021. A unified dataset of colocated sewage pollution, periphyton, and benthic macroinvertebrate community and food web structure from Lake Baikal (Siberia). Limnology and Oceanography Letters </w:t>
      </w:r>
      <w:r w:rsidRPr="008938E4">
        <w:rPr>
          <w:b/>
          <w:bCs/>
        </w:rPr>
        <w:t>n/a</w:t>
      </w:r>
      <w:r w:rsidRPr="008938E4">
        <w:t>. doi:10.1002/lol2.10219</w:t>
      </w:r>
    </w:p>
    <w:p w14:paraId="0ADE8090" w14:textId="77777777" w:rsidR="008938E4" w:rsidRPr="008938E4" w:rsidRDefault="008938E4" w:rsidP="008938E4">
      <w:pPr>
        <w:pStyle w:val="Bibliography"/>
      </w:pPr>
      <w:r w:rsidRPr="008938E4">
        <w:t xml:space="preserve">Meyer, M. F., S. M. Powers, and S. E. Hampton. 2019. An Evidence Synthesis of Pharmaceuticals and Personal Care Products (PPCPs) in the Environment: Imbalances among Compounds, Sewage Treatment Techniques, and Ecosystem Types. Environ. Sci. Technol. </w:t>
      </w:r>
      <w:r w:rsidRPr="008938E4">
        <w:rPr>
          <w:b/>
          <w:bCs/>
        </w:rPr>
        <w:t>53</w:t>
      </w:r>
      <w:r w:rsidRPr="008938E4">
        <w:t>: 12961–12973. doi:10.1021/acs.est.9b02966</w:t>
      </w:r>
    </w:p>
    <w:p w14:paraId="14F6CF95" w14:textId="77777777" w:rsidR="008938E4" w:rsidRPr="008938E4" w:rsidRDefault="008938E4" w:rsidP="008938E4">
      <w:pPr>
        <w:pStyle w:val="Bibliography"/>
      </w:pPr>
      <w:r w:rsidRPr="008938E4">
        <w:t>Meyer, M., T. Ozersky, K. Woo, A. W. E. Galloway, M. R. Brousil, and S. Hampton. 2015. Baikal Food Webs.doi:10.17605/OSF.IO/9TA8Z</w:t>
      </w:r>
    </w:p>
    <w:p w14:paraId="5B86549A" w14:textId="77777777" w:rsidR="008938E4" w:rsidRPr="008938E4" w:rsidRDefault="008938E4" w:rsidP="008938E4">
      <w:pPr>
        <w:pStyle w:val="Bibliography"/>
      </w:pPr>
      <w:r w:rsidRPr="008938E4">
        <w:t xml:space="preserve">Moore, J. W., D. E. Schindler, M. D. Scheuerell, D. Smith, and J. Frodge. 2003. Lake eutrophication at the urban fringe, Seattle region, USA. AMBIO: A Journal of the Human Environment </w:t>
      </w:r>
      <w:r w:rsidRPr="008938E4">
        <w:rPr>
          <w:b/>
          <w:bCs/>
        </w:rPr>
        <w:t>32</w:t>
      </w:r>
      <w:r w:rsidRPr="008938E4">
        <w:t>: 13–18.</w:t>
      </w:r>
    </w:p>
    <w:p w14:paraId="4B68911B" w14:textId="77777777" w:rsidR="008938E4" w:rsidRPr="008938E4" w:rsidRDefault="008938E4" w:rsidP="008938E4">
      <w:pPr>
        <w:pStyle w:val="Bibliography"/>
      </w:pPr>
      <w:r w:rsidRPr="008938E4">
        <w:t xml:space="preserve">Moore, M. V., S. E. Hampton, L. R. Izmest’eva, E. A. Silow, E. V. Peshkova, and B. K. Pavlov. 2009. Climate Change and the World’s “Sacred Sea”-Lake Baikal, Siberia. Bioscience </w:t>
      </w:r>
      <w:r w:rsidRPr="008938E4">
        <w:rPr>
          <w:b/>
          <w:bCs/>
        </w:rPr>
        <w:t>59</w:t>
      </w:r>
      <w:r w:rsidRPr="008938E4">
        <w:t>: 405–417. doi:10.1525/bio.2009.59.5.8</w:t>
      </w:r>
    </w:p>
    <w:p w14:paraId="059387A3" w14:textId="77777777" w:rsidR="008938E4" w:rsidRPr="008938E4" w:rsidRDefault="008938E4" w:rsidP="008938E4">
      <w:pPr>
        <w:pStyle w:val="Bibliography"/>
      </w:pPr>
      <w:r w:rsidRPr="008938E4">
        <w:t>Moore, M. V., M. Yamamuro, O. A. Timoshkin, A. A. Shirokaya, and Y. Kameda. 2021. Lake-wide assessment of microplastics in the surface waters of Lake Baikal, Siberia. Limnology. doi:10.1007/s10201-021-00677-9</w:t>
      </w:r>
    </w:p>
    <w:p w14:paraId="07C72EFE" w14:textId="77777777" w:rsidR="008938E4" w:rsidRPr="008938E4" w:rsidRDefault="008938E4" w:rsidP="008938E4">
      <w:pPr>
        <w:pStyle w:val="Bibliography"/>
      </w:pPr>
      <w:r w:rsidRPr="008938E4">
        <w:t>Moran, P. W., S. E. Cox, S. S. Embrey, R. L. Huffman, T. D. Olsen, and S. C. Fradkin. 2012. Sources and Sinks of Nitrogen and Phosphorus in a Deep, Oligotrophic Lake, Lake Crescent, Olympic National Park, Washington. US Geological Survey.</w:t>
      </w:r>
    </w:p>
    <w:p w14:paraId="7F627147" w14:textId="77777777" w:rsidR="008938E4" w:rsidRPr="008938E4" w:rsidRDefault="008938E4" w:rsidP="008938E4">
      <w:pPr>
        <w:pStyle w:val="Bibliography"/>
      </w:pPr>
      <w:r w:rsidRPr="008938E4">
        <w:t xml:space="preserve">O’Donnell, D. R., P. Wilburn, E. A. Silow, L. Y. Yampolsky, and E. Litchman. 2017. Nitrogen and phosphorus colimitation of phytoplankton in Lake Baikal: Insights from a spatial survey </w:t>
      </w:r>
      <w:r w:rsidRPr="008938E4">
        <w:lastRenderedPageBreak/>
        <w:t xml:space="preserve">and nutrient enrichment experiments. Limnology and Oceanography </w:t>
      </w:r>
      <w:r w:rsidRPr="008938E4">
        <w:rPr>
          <w:b/>
          <w:bCs/>
        </w:rPr>
        <w:t>62</w:t>
      </w:r>
      <w:r w:rsidRPr="008938E4">
        <w:t>: 1383–1392. doi:10.1002/lno.10505</w:t>
      </w:r>
    </w:p>
    <w:p w14:paraId="7EA0BB08" w14:textId="77777777" w:rsidR="008938E4" w:rsidRPr="008938E4" w:rsidRDefault="008938E4" w:rsidP="008938E4">
      <w:pPr>
        <w:pStyle w:val="Bibliography"/>
      </w:pPr>
      <w:r w:rsidRPr="008938E4">
        <w:t xml:space="preserve">Oleksy, I. A., J. S. Baron, and W. S. Beck. 2020. Nutrients and warming alter mountain lake benthic algal structure and function. Freshwater Science </w:t>
      </w:r>
      <w:r w:rsidRPr="008938E4">
        <w:rPr>
          <w:b/>
          <w:bCs/>
        </w:rPr>
        <w:t>40</w:t>
      </w:r>
      <w:r w:rsidRPr="008938E4">
        <w:t>: 88–102. doi:10.1086/713068</w:t>
      </w:r>
    </w:p>
    <w:p w14:paraId="7734270D" w14:textId="77777777" w:rsidR="008938E4" w:rsidRPr="008938E4" w:rsidRDefault="008938E4" w:rsidP="008938E4">
      <w:pPr>
        <w:pStyle w:val="Bibliography"/>
      </w:pPr>
      <w:r w:rsidRPr="008938E4">
        <w:t xml:space="preserve">Osipova, S., L. Dudareva, N. Bondarenko, A. Nasarova, N. Sokolova, L. Obolkina, O. Glyzina, and O. Timoshkin. 2009. Temporal variation in fatty acid composition of Ulothrix zonata (Chlorophyta) from ice and benthic communities of Lake Baikal. Phycologia </w:t>
      </w:r>
      <w:r w:rsidRPr="008938E4">
        <w:rPr>
          <w:b/>
          <w:bCs/>
        </w:rPr>
        <w:t>48</w:t>
      </w:r>
      <w:r w:rsidRPr="008938E4">
        <w:t>: 130–135.</w:t>
      </w:r>
    </w:p>
    <w:p w14:paraId="26CB1563" w14:textId="77777777" w:rsidR="008938E4" w:rsidRPr="008938E4" w:rsidRDefault="008938E4" w:rsidP="008938E4">
      <w:pPr>
        <w:pStyle w:val="Bibliography"/>
      </w:pPr>
      <w:r w:rsidRPr="008938E4">
        <w:t xml:space="preserve">Ozersky, T., E. A. Volkova, N. A. Bondarenko, O. A. Timoshkin, V. V. Malnik, V. M. Domysheva, and S. E. Hampton. 2018. Nutrient limitation of benthic algae in Lake Baikal, Russia. Freshwater Science </w:t>
      </w:r>
      <w:r w:rsidRPr="008938E4">
        <w:rPr>
          <w:b/>
          <w:bCs/>
        </w:rPr>
        <w:t>37</w:t>
      </w:r>
      <w:r w:rsidRPr="008938E4">
        <w:t>: 472–482. doi:10.1086/699408</w:t>
      </w:r>
    </w:p>
    <w:p w14:paraId="58002D96" w14:textId="77777777" w:rsidR="008938E4" w:rsidRPr="008938E4" w:rsidRDefault="008938E4" w:rsidP="008938E4">
      <w:pPr>
        <w:pStyle w:val="Bibliography"/>
      </w:pPr>
      <w:r w:rsidRPr="008938E4">
        <w:t>Pilecky, M., S. K. Kämmer, M. Mathieu-Resuge, L. I. Wassenaar, S. J. Taipale, D. Martin-Creuzburg, and M. J. Kainz. 2021. Hydrogen isotopes (δ2H) of polyunsaturated fatty acids track bioconversion by zooplankton. Functional Ecology. doi:10.1111/1365-2435.13981</w:t>
      </w:r>
    </w:p>
    <w:p w14:paraId="19E1BD4B" w14:textId="77777777" w:rsidR="008938E4" w:rsidRPr="008938E4" w:rsidRDefault="008938E4" w:rsidP="008938E4">
      <w:pPr>
        <w:pStyle w:val="Bibliography"/>
      </w:pPr>
      <w:r w:rsidRPr="008938E4">
        <w:t xml:space="preserve">Piñón-Gimate, A., M. F. Soto-Jiménez, M. J. Ochoa-Izaguirre, E. García-Pagés, and F. Páez-Osuna. 2009. Macroalgae blooms and δ15N in subtropical coastal lagoons from the Southeastern Gulf of California: Discrimination among agricultural, shrimp farm and sewage effluents. Marine Pollution Bulletin </w:t>
      </w:r>
      <w:r w:rsidRPr="008938E4">
        <w:rPr>
          <w:b/>
          <w:bCs/>
        </w:rPr>
        <w:t>58</w:t>
      </w:r>
      <w:r w:rsidRPr="008938E4">
        <w:t>: 1144–1151. doi:10.1016/j.marpolbul.2009.04.004</w:t>
      </w:r>
    </w:p>
    <w:p w14:paraId="0427AC02" w14:textId="77777777" w:rsidR="008938E4" w:rsidRPr="008938E4" w:rsidRDefault="008938E4" w:rsidP="008938E4">
      <w:pPr>
        <w:pStyle w:val="Bibliography"/>
      </w:pPr>
      <w:r w:rsidRPr="008938E4">
        <w:t xml:space="preserve">Post, D. M. 2002. Using Stable Isotopes to Estimate Trophic Position: Models, Methods, and Assumptions. Ecology </w:t>
      </w:r>
      <w:r w:rsidRPr="008938E4">
        <w:rPr>
          <w:b/>
          <w:bCs/>
        </w:rPr>
        <w:t>83</w:t>
      </w:r>
      <w:r w:rsidRPr="008938E4">
        <w:t>: 703–718. doi:10.1890/0012-9658(2002)083[0703:USITET]2.0.CO;2</w:t>
      </w:r>
    </w:p>
    <w:p w14:paraId="00FE8054" w14:textId="77777777" w:rsidR="008938E4" w:rsidRPr="008938E4" w:rsidRDefault="008938E4" w:rsidP="008938E4">
      <w:pPr>
        <w:pStyle w:val="Bibliography"/>
      </w:pPr>
      <w:r w:rsidRPr="008938E4">
        <w:lastRenderedPageBreak/>
        <w:t xml:space="preserve">Powers, S. M., T. W. Bruulsema, T. P. Burt, and others. 2016. Long-term accumulation and transport of anthropogenic phosphorus in three river basins. Nature Geoscience </w:t>
      </w:r>
      <w:r w:rsidRPr="008938E4">
        <w:rPr>
          <w:b/>
          <w:bCs/>
        </w:rPr>
        <w:t>9</w:t>
      </w:r>
      <w:r w:rsidRPr="008938E4">
        <w:t>: 353–356. doi:10.1038/ngeo2693</w:t>
      </w:r>
    </w:p>
    <w:p w14:paraId="3E8DC173" w14:textId="77777777" w:rsidR="008938E4" w:rsidRPr="008938E4" w:rsidRDefault="008938E4" w:rsidP="008938E4">
      <w:pPr>
        <w:pStyle w:val="Bibliography"/>
      </w:pPr>
      <w:r w:rsidRPr="008938E4">
        <w:t xml:space="preserve">Richmond, E. K., E. J. Rosi, D. M. Walters, J. Fick, S. K. Hamilton, T. Brodin, A. Sundelin, and M. R. Grace. 2018. A diverse suite of pharmaceuticals contaminates stream and riparian food webs. Nature Communications </w:t>
      </w:r>
      <w:r w:rsidRPr="008938E4">
        <w:rPr>
          <w:b/>
          <w:bCs/>
        </w:rPr>
        <w:t>9</w:t>
      </w:r>
      <w:r w:rsidRPr="008938E4">
        <w:t>: 4491. doi:10.1038/s41467-018-06822-w</w:t>
      </w:r>
    </w:p>
    <w:p w14:paraId="5F4335B0" w14:textId="77777777" w:rsidR="008938E4" w:rsidRPr="008938E4" w:rsidRDefault="008938E4" w:rsidP="008938E4">
      <w:pPr>
        <w:pStyle w:val="Bibliography"/>
      </w:pPr>
      <w:r w:rsidRPr="008938E4">
        <w:t xml:space="preserve">Robson, S. V., E. J. Rosi, E. K. Richmond, and M. R. Grace. 2020. Environmental concentrations of pharmaceuticals alter metabolism, denitrification, and diatom assemblages in artificial streams. Freshwater Science </w:t>
      </w:r>
      <w:r w:rsidRPr="008938E4">
        <w:rPr>
          <w:b/>
          <w:bCs/>
        </w:rPr>
        <w:t>39</w:t>
      </w:r>
      <w:r w:rsidRPr="008938E4">
        <w:t>: 256–267. doi:10.1086/708893</w:t>
      </w:r>
    </w:p>
    <w:p w14:paraId="306F8F3C" w14:textId="77777777" w:rsidR="008938E4" w:rsidRPr="008938E4" w:rsidRDefault="008938E4" w:rsidP="008938E4">
      <w:pPr>
        <w:pStyle w:val="Bibliography"/>
      </w:pPr>
      <w:r w:rsidRPr="008938E4">
        <w:t xml:space="preserve">Romera-Castillo, C., M. Pinto, T. M. Langer, X. A. Álvarez-Salgado, and G. J. Herndl. 2018. Dissolved organic carbon leaching from plastics stimulates microbial activity in the ocean. Nat Commun </w:t>
      </w:r>
      <w:r w:rsidRPr="008938E4">
        <w:rPr>
          <w:b/>
          <w:bCs/>
        </w:rPr>
        <w:t>9</w:t>
      </w:r>
      <w:r w:rsidRPr="008938E4">
        <w:t>: 1–7. doi:10.1038/s41467-018-03798-5</w:t>
      </w:r>
    </w:p>
    <w:p w14:paraId="42D6B2A9" w14:textId="77777777" w:rsidR="008938E4" w:rsidRPr="008938E4" w:rsidRDefault="008938E4" w:rsidP="008938E4">
      <w:pPr>
        <w:pStyle w:val="Bibliography"/>
      </w:pPr>
      <w:r w:rsidRPr="008938E4">
        <w:t xml:space="preserve">Rosenberger, E. E., S. E. Hampton, S. C. Fradkin, and B. P. Kennedy. 2008. Effects of shoreline development on the nearshore environment in large deep oligotrophic lakes. Freshwater Biology </w:t>
      </w:r>
      <w:r w:rsidRPr="008938E4">
        <w:rPr>
          <w:b/>
          <w:bCs/>
        </w:rPr>
        <w:t>53</w:t>
      </w:r>
      <w:r w:rsidRPr="008938E4">
        <w:t>: 1673–1691. doi:10.1111/j.1365-2427.2008.01990.x</w:t>
      </w:r>
    </w:p>
    <w:p w14:paraId="4190CA45" w14:textId="77777777" w:rsidR="008938E4" w:rsidRPr="008938E4" w:rsidRDefault="008938E4" w:rsidP="008938E4">
      <w:pPr>
        <w:pStyle w:val="Bibliography"/>
      </w:pPr>
      <w:r w:rsidRPr="008938E4">
        <w:t xml:space="preserve">Rosi-Marshall, E. J., and T. V. Royer. 2012. Pharmaceutical Compounds and Ecosystem Function: An Emerging Research Challenge for Aquatic Ecologists. Ecosystems </w:t>
      </w:r>
      <w:r w:rsidRPr="008938E4">
        <w:rPr>
          <w:b/>
          <w:bCs/>
        </w:rPr>
        <w:t>15</w:t>
      </w:r>
      <w:r w:rsidRPr="008938E4">
        <w:t>: 867–880. doi:10.1007/s10021-012-9553-z</w:t>
      </w:r>
    </w:p>
    <w:p w14:paraId="6AACA0D7" w14:textId="77777777" w:rsidR="008938E4" w:rsidRPr="008938E4" w:rsidRDefault="008938E4" w:rsidP="008938E4">
      <w:pPr>
        <w:pStyle w:val="Bibliography"/>
      </w:pPr>
      <w:r w:rsidRPr="008938E4">
        <w:t xml:space="preserve">Savage, C., and R. Elmgren. 2004. MACROALGAL (FUCUS VESICULOSUS) δ15N VALUES TRACE DECREASE IN SEWAGE INFLUENCE. Ecological Applications </w:t>
      </w:r>
      <w:r w:rsidRPr="008938E4">
        <w:rPr>
          <w:b/>
          <w:bCs/>
        </w:rPr>
        <w:t>14</w:t>
      </w:r>
      <w:r w:rsidRPr="008938E4">
        <w:t>: 517–526. doi:10.1890/02-5396</w:t>
      </w:r>
    </w:p>
    <w:p w14:paraId="7BA347E5" w14:textId="77777777" w:rsidR="008938E4" w:rsidRPr="008938E4" w:rsidRDefault="008938E4" w:rsidP="008938E4">
      <w:pPr>
        <w:pStyle w:val="Bibliography"/>
      </w:pPr>
      <w:r w:rsidRPr="008938E4">
        <w:t xml:space="preserve">Schram, J. B., M. O. Amsler, A. W. E. Galloway, C. D. Amsler, and J. B. McClintock. 2019. Fatty acid trophic transfer of Antarctic algae to a sympatric amphipod consumer. Antarctic Science </w:t>
      </w:r>
      <w:r w:rsidRPr="008938E4">
        <w:rPr>
          <w:b/>
          <w:bCs/>
        </w:rPr>
        <w:t>31</w:t>
      </w:r>
      <w:r w:rsidRPr="008938E4">
        <w:t>: 315–316. doi:10.1017/S0954102019000397</w:t>
      </w:r>
    </w:p>
    <w:p w14:paraId="420A1CB2" w14:textId="77777777" w:rsidR="008938E4" w:rsidRPr="008938E4" w:rsidRDefault="008938E4" w:rsidP="008938E4">
      <w:pPr>
        <w:pStyle w:val="Bibliography"/>
      </w:pPr>
      <w:r w:rsidRPr="008938E4">
        <w:lastRenderedPageBreak/>
        <w:t xml:space="preserve">Schram, J. B., J. N. Kobelt, M. N. Dethier, and A. W. E. Galloway. 2018. Trophic Transfer of Macroalgal Fatty Acids in Two Urchin Species: Digestion, Egestion, and Tissue Building. Front. Ecol. Evol. </w:t>
      </w:r>
      <w:r w:rsidRPr="008938E4">
        <w:rPr>
          <w:b/>
          <w:bCs/>
        </w:rPr>
        <w:t>6</w:t>
      </w:r>
      <w:r w:rsidRPr="008938E4">
        <w:t>. doi:10.3389/fevo.2018.00083</w:t>
      </w:r>
    </w:p>
    <w:p w14:paraId="18FB9FEC" w14:textId="77777777" w:rsidR="008938E4" w:rsidRPr="008938E4" w:rsidRDefault="008938E4" w:rsidP="008938E4">
      <w:pPr>
        <w:pStyle w:val="Bibliography"/>
      </w:pPr>
      <w:r w:rsidRPr="008938E4">
        <w:t xml:space="preserve">Shishlyannikov, S. M., A. A. Nikonova, Y. S. Bukin, and A. G. Gorshkov. 2018. Fatty acid trophic markers in Lake Baikal phytoplankton: A comparison of endemic and cosmopolitan diatom-dominated phytoplankton assemblages. Ecological Indicators </w:t>
      </w:r>
      <w:r w:rsidRPr="008938E4">
        <w:rPr>
          <w:b/>
          <w:bCs/>
        </w:rPr>
        <w:t>85</w:t>
      </w:r>
      <w:r w:rsidRPr="008938E4">
        <w:t>: 878–886. doi:10.1016/j.ecolind.2017.11.052</w:t>
      </w:r>
    </w:p>
    <w:p w14:paraId="0832F09D" w14:textId="77777777" w:rsidR="008938E4" w:rsidRPr="008938E4" w:rsidRDefault="008938E4" w:rsidP="008938E4">
      <w:pPr>
        <w:pStyle w:val="Bibliography"/>
      </w:pPr>
      <w:r w:rsidRPr="008938E4">
        <w:t>Sitnikova, T. Ya. 2012. Определитель брюхоногих моллюсков бухты Большие Коты (юго-западное побережье озера Байкал) [Key of the Gastropod Molluscs in the Bay of Bolshie Koty (South-West shoreline of Lake Baikal)], Irkutsk State University.</w:t>
      </w:r>
    </w:p>
    <w:p w14:paraId="25455C47" w14:textId="77777777" w:rsidR="008938E4" w:rsidRPr="008938E4" w:rsidRDefault="008938E4" w:rsidP="008938E4">
      <w:pPr>
        <w:pStyle w:val="Bibliography"/>
      </w:pPr>
      <w:r w:rsidRPr="008938E4">
        <w:t xml:space="preserve">Smith, V. H., G. D. Tilman, and J. C. Nekola. 1999. Eutrophication: impacts of excess nutrient inputs on freshwater, marine, and terrestrial ecosystems. Environmental Pollution </w:t>
      </w:r>
      <w:r w:rsidRPr="008938E4">
        <w:rPr>
          <w:b/>
          <w:bCs/>
        </w:rPr>
        <w:t>100</w:t>
      </w:r>
      <w:r w:rsidRPr="008938E4">
        <w:t>: 179–196. doi:10.1016/S0269-7491(99)00091-3</w:t>
      </w:r>
    </w:p>
    <w:p w14:paraId="70F1CDD5" w14:textId="77777777" w:rsidR="008938E4" w:rsidRPr="008938E4" w:rsidRDefault="008938E4" w:rsidP="008938E4">
      <w:pPr>
        <w:pStyle w:val="Bibliography"/>
      </w:pPr>
      <w:r w:rsidRPr="008938E4">
        <w:t>Sneath, P. H. A., and R. R. Sokal. 1973. Numerical Taxonomy: The Principles and Practice of Numerical Classification, W. H. Freeman.</w:t>
      </w:r>
    </w:p>
    <w:p w14:paraId="07724D82" w14:textId="77777777" w:rsidR="008938E4" w:rsidRPr="008938E4" w:rsidRDefault="008938E4" w:rsidP="008938E4">
      <w:pPr>
        <w:pStyle w:val="Bibliography"/>
      </w:pPr>
      <w:r w:rsidRPr="008938E4">
        <w:t xml:space="preserve">Stock, B. C., A. L. Jackson, E. J. Ward, A. C. Parnell, D. L. Phillips, and B. X. Semmens. 2018a. Analyzing mixing systems using a new generation of Bayesian tracer mixing models. PeerJ </w:t>
      </w:r>
      <w:r w:rsidRPr="008938E4">
        <w:rPr>
          <w:b/>
          <w:bCs/>
        </w:rPr>
        <w:t>6</w:t>
      </w:r>
      <w:r w:rsidRPr="008938E4">
        <w:t>: e5096. doi:10.7717/peerj.5096</w:t>
      </w:r>
    </w:p>
    <w:p w14:paraId="471421B5" w14:textId="77777777" w:rsidR="008938E4" w:rsidRPr="008938E4" w:rsidRDefault="008938E4" w:rsidP="008938E4">
      <w:pPr>
        <w:pStyle w:val="Bibliography"/>
      </w:pPr>
      <w:r w:rsidRPr="008938E4">
        <w:t>Stock, B., A. Jackson, E. Ward, and J. Venkiteswaran. 2018b. brianstock/MixSIAR 3.1.9, Zenodo.</w:t>
      </w:r>
    </w:p>
    <w:p w14:paraId="6A5E0068" w14:textId="77777777" w:rsidR="008938E4" w:rsidRPr="008938E4" w:rsidRDefault="008938E4" w:rsidP="008938E4">
      <w:pPr>
        <w:pStyle w:val="Bibliography"/>
      </w:pPr>
      <w:r w:rsidRPr="008938E4">
        <w:t xml:space="preserve">Suaria, G., A. Achtypi, V. Perold, J. R. Lee, A. Pierucci, T. G. Bornman, S. Aliani, and P. G. Ryan. 2020. Microfibers in oceanic surface waters: A global characterization. Science Advances </w:t>
      </w:r>
      <w:r w:rsidRPr="008938E4">
        <w:rPr>
          <w:b/>
          <w:bCs/>
        </w:rPr>
        <w:t>6</w:t>
      </w:r>
      <w:r w:rsidRPr="008938E4">
        <w:t>: eaay8493. doi:10.1126/sciadv.aay8493</w:t>
      </w:r>
    </w:p>
    <w:p w14:paraId="334285F3" w14:textId="77777777" w:rsidR="008938E4" w:rsidRPr="008938E4" w:rsidRDefault="008938E4" w:rsidP="008938E4">
      <w:pPr>
        <w:pStyle w:val="Bibliography"/>
      </w:pPr>
      <w:r w:rsidRPr="008938E4">
        <w:t xml:space="preserve">Swamikannu, X., and K. D. Hoagland. 1989. Effects of Snail Grazing on the Diversity and Structure of a Periphyton Community in a Eutrophic Pond. Can. J. Fish. Aquat. Sci. </w:t>
      </w:r>
      <w:r w:rsidRPr="008938E4">
        <w:rPr>
          <w:b/>
          <w:bCs/>
        </w:rPr>
        <w:t>46</w:t>
      </w:r>
      <w:r w:rsidRPr="008938E4">
        <w:t>: 1698–1704. doi:10.1139/f89-215</w:t>
      </w:r>
    </w:p>
    <w:p w14:paraId="1A1991E6" w14:textId="77777777" w:rsidR="008938E4" w:rsidRPr="008938E4" w:rsidRDefault="008938E4" w:rsidP="008938E4">
      <w:pPr>
        <w:pStyle w:val="Bibliography"/>
      </w:pPr>
      <w:r w:rsidRPr="008938E4">
        <w:lastRenderedPageBreak/>
        <w:t xml:space="preserve">Swann, G. E. A., V. N. Panizzo, S. Piccolroaz, and others. 2020. Changing nutrient cycling in Lake Baikal, the world’s oldest lake. PNAS </w:t>
      </w:r>
      <w:r w:rsidRPr="008938E4">
        <w:rPr>
          <w:b/>
          <w:bCs/>
        </w:rPr>
        <w:t>117</w:t>
      </w:r>
      <w:r w:rsidRPr="008938E4">
        <w:t>: 27211–27217. doi:10.1073/pnas.2013181117</w:t>
      </w:r>
    </w:p>
    <w:p w14:paraId="61FED721" w14:textId="77777777" w:rsidR="008938E4" w:rsidRPr="008938E4" w:rsidRDefault="008938E4" w:rsidP="008938E4">
      <w:pPr>
        <w:pStyle w:val="Bibliography"/>
      </w:pPr>
      <w:r w:rsidRPr="008938E4">
        <w:t xml:space="preserve">Taipale, S., U. Strandberg, E. Peltomaa, A. W. E. Galloway, A. Ojala, and M. T. Brett. 2013. Fatty acid composition as biomarkers of freshwater microalgae: analysis of 37 strains of microalgae in 22 genera and in seven classes. Aquatic Microbial Ecology </w:t>
      </w:r>
      <w:r w:rsidRPr="008938E4">
        <w:rPr>
          <w:b/>
          <w:bCs/>
        </w:rPr>
        <w:t>71</w:t>
      </w:r>
      <w:r w:rsidRPr="008938E4">
        <w:t>: 165–178. doi:10.3354/ame01671</w:t>
      </w:r>
    </w:p>
    <w:p w14:paraId="088FFE22" w14:textId="77777777" w:rsidR="008938E4" w:rsidRPr="008938E4" w:rsidRDefault="008938E4" w:rsidP="008938E4">
      <w:pPr>
        <w:pStyle w:val="Bibliography"/>
      </w:pPr>
      <w:r w:rsidRPr="008938E4">
        <w:t>Takhteev, V. V., and D. I. Didorenko. 2015. Fauna and ecology of amphipods of Lake Baikal: A Training manual, V.B. Sochava Institute of Geography SB RAS.</w:t>
      </w:r>
    </w:p>
    <w:p w14:paraId="17151C78" w14:textId="77777777" w:rsidR="008938E4" w:rsidRPr="008938E4" w:rsidRDefault="008938E4" w:rsidP="008938E4">
      <w:pPr>
        <w:pStyle w:val="Bibliography"/>
      </w:pPr>
      <w:r w:rsidRPr="008938E4">
        <w:t>Tanentzap, A. J., B. W. Kielstra, G. M. Wilkinson, and others. 2017. Terrestrial support of lake food webs: Synthesis reveals controls over cross-ecosystem resource use. Science Advances. doi:10.1126/sciadv.1601765</w:t>
      </w:r>
    </w:p>
    <w:p w14:paraId="1FF1F153" w14:textId="77777777" w:rsidR="008938E4" w:rsidRPr="008938E4" w:rsidRDefault="008938E4" w:rsidP="008938E4">
      <w:pPr>
        <w:pStyle w:val="Bibliography"/>
      </w:pPr>
      <w:r w:rsidRPr="008938E4">
        <w:t xml:space="preserve">Tenore, K. R., R. B. Hanson, J. McClain, A. E. Maccubbin, and R. E. Hodson. 1984. Changes in Composition and Nutritional Value to a Benthic Deposit Feeder of Decomposing Detritus Pools. BULLETIN OF MARINE SCIENCE </w:t>
      </w:r>
      <w:r w:rsidRPr="008938E4">
        <w:rPr>
          <w:b/>
          <w:bCs/>
        </w:rPr>
        <w:t>35</w:t>
      </w:r>
      <w:r w:rsidRPr="008938E4">
        <w:t>: 13.</w:t>
      </w:r>
    </w:p>
    <w:p w14:paraId="1FC3CCCE" w14:textId="77777777" w:rsidR="008938E4" w:rsidRPr="008938E4" w:rsidRDefault="008938E4" w:rsidP="008938E4">
      <w:pPr>
        <w:pStyle w:val="Bibliography"/>
      </w:pPr>
      <w:r w:rsidRPr="008938E4">
        <w:t>Timoshkin, O. A., M. V. Moore, N. N. Kulikova, and others. 2018. Groundwater contamination by sewage causes benthic algal outbreaks in the littoral zone of Lake Baikal (East Siberia). Journal of Great Lakes Research. doi:10.1016/j.jglr.2018.01.008</w:t>
      </w:r>
    </w:p>
    <w:p w14:paraId="3594B189" w14:textId="77777777" w:rsidR="008938E4" w:rsidRPr="008938E4" w:rsidRDefault="008938E4" w:rsidP="008938E4">
      <w:pPr>
        <w:pStyle w:val="Bibliography"/>
      </w:pPr>
      <w:r w:rsidRPr="008938E4">
        <w:t xml:space="preserve">Timoshkin, O. A., D. P. Samsonov, M. Yamamuro, and others. 2016. Rapid ecological change in the coastal zone of Lake Baikal (East Siberia): Is the site of the world’s greatest freshwater biodiversity in danger? Journal of Great Lakes Research </w:t>
      </w:r>
      <w:r w:rsidRPr="008938E4">
        <w:rPr>
          <w:b/>
          <w:bCs/>
        </w:rPr>
        <w:t>42</w:t>
      </w:r>
      <w:r w:rsidRPr="008938E4">
        <w:t>: 487–497. doi:10.1016/j.jglr.2016.02.011</w:t>
      </w:r>
    </w:p>
    <w:p w14:paraId="246B9F2D" w14:textId="77777777" w:rsidR="008938E4" w:rsidRPr="008938E4" w:rsidRDefault="008938E4" w:rsidP="008938E4">
      <w:pPr>
        <w:pStyle w:val="Bibliography"/>
      </w:pPr>
      <w:r w:rsidRPr="008938E4">
        <w:t xml:space="preserve">Tong, Y., M. Wang, J. Peñuelas, and others. 2020. Improvement in municipal wastewater treatment alters lake nitrogen to phosphorus ratios in populated regions. Proc Natl Acad Sci USA </w:t>
      </w:r>
      <w:r w:rsidRPr="008938E4">
        <w:rPr>
          <w:b/>
          <w:bCs/>
        </w:rPr>
        <w:t>117</w:t>
      </w:r>
      <w:r w:rsidRPr="008938E4">
        <w:t>: 11566–11572. doi:10.1073/pnas.1920759117</w:t>
      </w:r>
    </w:p>
    <w:p w14:paraId="4FC642FC" w14:textId="77777777" w:rsidR="008938E4" w:rsidRPr="008938E4" w:rsidRDefault="008938E4" w:rsidP="008938E4">
      <w:pPr>
        <w:pStyle w:val="Bibliography"/>
      </w:pPr>
      <w:r w:rsidRPr="008938E4">
        <w:lastRenderedPageBreak/>
        <w:t xml:space="preserve">Tornqvist, R., J. Jarsjo, J. Pietron, A. Bring, P. Rogberg, S. M. Asokan, and G. Destouni. 2014. Evolution of the hydro-climate system in the Lake Baikal basin. Journal of Hydrology </w:t>
      </w:r>
      <w:r w:rsidRPr="008938E4">
        <w:rPr>
          <w:b/>
          <w:bCs/>
        </w:rPr>
        <w:t>519</w:t>
      </w:r>
      <w:r w:rsidRPr="008938E4">
        <w:t>: 1953–1962. doi:10.1016/j.jhydrol.2014.09.074</w:t>
      </w:r>
    </w:p>
    <w:p w14:paraId="04049BE3" w14:textId="77777777" w:rsidR="008938E4" w:rsidRPr="008938E4" w:rsidRDefault="008938E4" w:rsidP="008938E4">
      <w:pPr>
        <w:pStyle w:val="Bibliography"/>
      </w:pPr>
      <w:r w:rsidRPr="008938E4">
        <w:t xml:space="preserve">Volkova, E. A., N. A. Bondarenko, and O. A. Timoshkin. 2018. Morphotaxonomy, distribution and abundance of </w:t>
      </w:r>
      <w:r w:rsidRPr="008938E4">
        <w:rPr>
          <w:i/>
          <w:iCs/>
        </w:rPr>
        <w:t>Spirogyra</w:t>
      </w:r>
      <w:r w:rsidRPr="008938E4">
        <w:t xml:space="preserve"> (Zygnematophyceae, Charophyta) in Lake Baikal, East Siberia. Phycologia </w:t>
      </w:r>
      <w:r w:rsidRPr="008938E4">
        <w:rPr>
          <w:b/>
          <w:bCs/>
        </w:rPr>
        <w:t>57</w:t>
      </w:r>
      <w:r w:rsidRPr="008938E4">
        <w:t>: 298–308. doi:10.2216/17-69.1</w:t>
      </w:r>
    </w:p>
    <w:p w14:paraId="3FDCFAE1" w14:textId="77777777" w:rsidR="008938E4" w:rsidRPr="008938E4" w:rsidRDefault="008938E4" w:rsidP="008938E4">
      <w:pPr>
        <w:pStyle w:val="Bibliography"/>
      </w:pPr>
      <w:r w:rsidRPr="008938E4">
        <w:t xml:space="preserve">Vonk, J. A., B. F. van Kuijk, M. van Beusekom, E. R. Hunting, and M. H. S. Kraak. 2016. The significance of linoleic acid in food sources for detritivorous benthic invertebrates. Scientific Reports </w:t>
      </w:r>
      <w:r w:rsidRPr="008938E4">
        <w:rPr>
          <w:b/>
          <w:bCs/>
        </w:rPr>
        <w:t>6</w:t>
      </w:r>
      <w:r w:rsidRPr="008938E4">
        <w:t>: 35785. doi:10.1038/srep35785</w:t>
      </w:r>
    </w:p>
    <w:p w14:paraId="1B91520C" w14:textId="77777777" w:rsidR="008938E4" w:rsidRPr="008938E4" w:rsidRDefault="008938E4" w:rsidP="008938E4">
      <w:pPr>
        <w:pStyle w:val="Bibliography"/>
      </w:pPr>
      <w:r w:rsidRPr="008938E4">
        <w:t xml:space="preserve">Welschmeyer, N. A. 1994. Fluorometric analysis of chlorophyll a in the presence of chlorophyll b and pheopigments. Limnol. Oceanogr. </w:t>
      </w:r>
      <w:r w:rsidRPr="008938E4">
        <w:rPr>
          <w:b/>
          <w:bCs/>
        </w:rPr>
        <w:t>39</w:t>
      </w:r>
      <w:r w:rsidRPr="008938E4">
        <w:t>: 1985–1992. doi:10.4319/lo.1994.39.8.1985</w:t>
      </w:r>
    </w:p>
    <w:p w14:paraId="310554B3" w14:textId="77777777" w:rsidR="008938E4" w:rsidRPr="008938E4" w:rsidRDefault="008938E4" w:rsidP="008938E4">
      <w:pPr>
        <w:pStyle w:val="Bibliography"/>
      </w:pPr>
      <w:r w:rsidRPr="008938E4">
        <w:t xml:space="preserve">Yang, Y.-Y., G. S. Toor, P. C. Wilson, and C. F. Williams. 2016. Septic systems as hot-spots of pollutants in the environment: Fate and mass balance of micropollutants in septic drainfields. Science of The Total Environment </w:t>
      </w:r>
      <w:r w:rsidRPr="008938E4">
        <w:rPr>
          <w:b/>
          <w:bCs/>
        </w:rPr>
        <w:t>566–567</w:t>
      </w:r>
      <w:r w:rsidRPr="008938E4">
        <w:t>: 1535–1544. doi:10.1016/j.scitotenv.2016.06.043</w:t>
      </w:r>
    </w:p>
    <w:p w14:paraId="348F35AA" w14:textId="77777777" w:rsidR="008938E4" w:rsidRPr="008938E4" w:rsidRDefault="008938E4" w:rsidP="008938E4">
      <w:pPr>
        <w:pStyle w:val="Bibliography"/>
      </w:pPr>
      <w:r w:rsidRPr="008938E4">
        <w:t xml:space="preserve">Yoshii, K. 1999. Stable isotope analyses of benthic organisms in Lake Baikal. Hydrobiologia </w:t>
      </w:r>
      <w:r w:rsidRPr="008938E4">
        <w:rPr>
          <w:b/>
          <w:bCs/>
        </w:rPr>
        <w:t>411</w:t>
      </w:r>
      <w:r w:rsidRPr="008938E4">
        <w:t>: 145–159.</w:t>
      </w:r>
    </w:p>
    <w:p w14:paraId="750A7E0A" w14:textId="77777777" w:rsidR="008938E4" w:rsidRPr="008938E4" w:rsidRDefault="008938E4" w:rsidP="008938E4">
      <w:pPr>
        <w:pStyle w:val="Bibliography"/>
      </w:pPr>
      <w:r w:rsidRPr="008938E4">
        <w:t xml:space="preserve">Yoshioka, R., J. Schram, and A. Galloway. 2019. Eelgrass pathogen Labyrinthula zosterae synthesizes essential fatty acids. Dis. Aquat. Org. </w:t>
      </w:r>
      <w:r w:rsidRPr="008938E4">
        <w:rPr>
          <w:b/>
          <w:bCs/>
        </w:rPr>
        <w:t>135</w:t>
      </w:r>
      <w:r w:rsidRPr="008938E4">
        <w:t>: 89–95. doi:10.3354/dao03382</w:t>
      </w:r>
    </w:p>
    <w:p w14:paraId="1ACD0460" w14:textId="2E924A2F" w:rsidR="00715D55" w:rsidRPr="007418CF" w:rsidRDefault="00A92B32"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fldChar w:fldCharType="end"/>
      </w:r>
      <w:r w:rsidR="00D8535D" w:rsidRPr="007418CF">
        <w:rPr>
          <w:rFonts w:ascii="Times New Roman" w:hAnsi="Times New Roman" w:cs="Times New Roman"/>
        </w:rPr>
        <w:br w:type="page"/>
      </w:r>
    </w:p>
    <w:p w14:paraId="5C74CC9E" w14:textId="7C77F32A" w:rsidR="00715D55" w:rsidRPr="000E7D02" w:rsidRDefault="00D8535D"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lastRenderedPageBreak/>
        <w:t xml:space="preserve">Acknowledgments </w:t>
      </w:r>
    </w:p>
    <w:p w14:paraId="68FA553C" w14:textId="277F9D3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We would like to thank the faculty, students, staff, and mariners of the Irkutsk State University’s Biological Research Institute </w:t>
      </w:r>
      <w:proofErr w:type="spellStart"/>
      <w:r w:rsidRPr="007418CF">
        <w:rPr>
          <w:rFonts w:ascii="Times New Roman" w:eastAsia="Times New Roman" w:hAnsi="Times New Roman" w:cs="Times New Roman"/>
          <w:sz w:val="24"/>
          <w:szCs w:val="24"/>
        </w:rPr>
        <w:t>Biostation</w:t>
      </w:r>
      <w:proofErr w:type="spellEnd"/>
      <w:r w:rsidRPr="007418CF">
        <w:rPr>
          <w:rFonts w:ascii="Times New Roman" w:eastAsia="Times New Roman" w:hAnsi="Times New Roman" w:cs="Times New Roman"/>
          <w:sz w:val="24"/>
          <w:szCs w:val="24"/>
        </w:rPr>
        <w:t xml:space="preserve"> for their expert field, taxonomic, and laboratory support; Marianne Moore and Bart De </w:t>
      </w:r>
      <w:proofErr w:type="spellStart"/>
      <w:r w:rsidRPr="007418CF">
        <w:rPr>
          <w:rFonts w:ascii="Times New Roman" w:eastAsia="Times New Roman" w:hAnsi="Times New Roman" w:cs="Times New Roman"/>
          <w:sz w:val="24"/>
          <w:szCs w:val="24"/>
        </w:rPr>
        <w:t>Stasio</w:t>
      </w:r>
      <w:proofErr w:type="spellEnd"/>
      <w:r w:rsidRPr="007418CF">
        <w:rPr>
          <w:rFonts w:ascii="Times New Roman" w:eastAsia="Times New Roman" w:hAnsi="Times New Roman" w:cs="Times New Roman"/>
          <w:sz w:val="24"/>
          <w:szCs w:val="24"/>
        </w:rPr>
        <w:t xml:space="preserve"> for helpful advice; the researchers and students of the Siberian Branch of the Russian Academy of Sciences Limnological Institute for expert taxonomic and </w:t>
      </w:r>
      <w:r w:rsidR="00650752" w:rsidRPr="007418CF">
        <w:rPr>
          <w:rFonts w:ascii="Times New Roman" w:eastAsia="Times New Roman" w:hAnsi="Times New Roman" w:cs="Times New Roman"/>
          <w:sz w:val="24"/>
          <w:szCs w:val="24"/>
        </w:rPr>
        <w:t>logistical</w:t>
      </w:r>
      <w:r w:rsidRPr="007418CF">
        <w:rPr>
          <w:rFonts w:ascii="Times New Roman" w:eastAsia="Times New Roman" w:hAnsi="Times New Roman" w:cs="Times New Roman"/>
          <w:sz w:val="24"/>
          <w:szCs w:val="24"/>
        </w:rPr>
        <w:t xml:space="preserve"> assistance</w:t>
      </w:r>
      <w:r w:rsidR="000E7D02">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602B1E" w:rsidRPr="007418CF">
        <w:rPr>
          <w:rFonts w:ascii="Times New Roman" w:eastAsia="Times New Roman" w:hAnsi="Times New Roman" w:cs="Times New Roman"/>
          <w:sz w:val="24"/>
          <w:szCs w:val="24"/>
        </w:rPr>
        <w:t xml:space="preserve">Oleg A. </w:t>
      </w:r>
      <w:proofErr w:type="spellStart"/>
      <w:r w:rsidR="00602B1E" w:rsidRPr="007418CF">
        <w:rPr>
          <w:rFonts w:ascii="Times New Roman" w:eastAsia="Times New Roman" w:hAnsi="Times New Roman" w:cs="Times New Roman"/>
          <w:sz w:val="24"/>
          <w:szCs w:val="24"/>
        </w:rPr>
        <w:t>Timoshkin</w:t>
      </w:r>
      <w:proofErr w:type="spellEnd"/>
      <w:r w:rsidR="00602B1E" w:rsidRPr="007418CF">
        <w:rPr>
          <w:rFonts w:ascii="Times New Roman" w:eastAsia="Times New Roman" w:hAnsi="Times New Roman" w:cs="Times New Roman"/>
          <w:sz w:val="24"/>
          <w:szCs w:val="24"/>
        </w:rPr>
        <w:t xml:space="preserve">, </w:t>
      </w:r>
      <w:r w:rsidR="00433FA2" w:rsidRPr="007418CF">
        <w:rPr>
          <w:rFonts w:ascii="Times New Roman" w:eastAsia="Times New Roman" w:hAnsi="Times New Roman" w:cs="Times New Roman"/>
          <w:sz w:val="24"/>
          <w:szCs w:val="24"/>
        </w:rPr>
        <w:t xml:space="preserve">Tatiana </w:t>
      </w:r>
      <w:proofErr w:type="spellStart"/>
      <w:r w:rsidR="00433FA2" w:rsidRPr="007418CF">
        <w:rPr>
          <w:rFonts w:ascii="Times New Roman" w:eastAsia="Times New Roman" w:hAnsi="Times New Roman" w:cs="Times New Roman"/>
          <w:sz w:val="24"/>
          <w:szCs w:val="24"/>
        </w:rPr>
        <w:t>Ya</w:t>
      </w:r>
      <w:proofErr w:type="spellEnd"/>
      <w:r w:rsidR="0039276E" w:rsidRPr="007418CF">
        <w:rPr>
          <w:rFonts w:ascii="Times New Roman" w:eastAsia="Times New Roman" w:hAnsi="Times New Roman" w:cs="Times New Roman"/>
          <w:sz w:val="24"/>
          <w:szCs w:val="24"/>
        </w:rPr>
        <w:t xml:space="preserve">. </w:t>
      </w:r>
      <w:proofErr w:type="spellStart"/>
      <w:r w:rsidR="0039276E" w:rsidRPr="007418CF">
        <w:rPr>
          <w:rFonts w:ascii="Times New Roman" w:eastAsia="Times New Roman" w:hAnsi="Times New Roman" w:cs="Times New Roman"/>
          <w:sz w:val="24"/>
          <w:szCs w:val="24"/>
        </w:rPr>
        <w:t>Sitnikova</w:t>
      </w:r>
      <w:proofErr w:type="spellEnd"/>
      <w:r w:rsidR="0039276E" w:rsidRPr="007418CF">
        <w:rPr>
          <w:rFonts w:ascii="Times New Roman" w:eastAsia="Times New Roman" w:hAnsi="Times New Roman" w:cs="Times New Roman"/>
          <w:sz w:val="24"/>
          <w:szCs w:val="24"/>
        </w:rPr>
        <w:t xml:space="preserve">, Irina V. </w:t>
      </w:r>
      <w:proofErr w:type="spellStart"/>
      <w:r w:rsidR="0039276E" w:rsidRPr="007418CF">
        <w:rPr>
          <w:rFonts w:ascii="Times New Roman" w:eastAsia="Times New Roman" w:hAnsi="Times New Roman" w:cs="Times New Roman"/>
          <w:sz w:val="24"/>
          <w:szCs w:val="24"/>
        </w:rPr>
        <w:t>Mekhanikova</w:t>
      </w:r>
      <w:proofErr w:type="spellEnd"/>
      <w:r w:rsidR="0039276E" w:rsidRPr="007418CF">
        <w:rPr>
          <w:rFonts w:ascii="Times New Roman" w:eastAsia="Times New Roman" w:hAnsi="Times New Roman" w:cs="Times New Roman"/>
          <w:sz w:val="24"/>
          <w:szCs w:val="24"/>
        </w:rPr>
        <w:t xml:space="preserve">, </w:t>
      </w:r>
      <w:r w:rsidR="00081E8F" w:rsidRPr="007418CF">
        <w:rPr>
          <w:rFonts w:ascii="Times New Roman" w:eastAsia="Times New Roman" w:hAnsi="Times New Roman" w:cs="Times New Roman"/>
          <w:sz w:val="24"/>
          <w:szCs w:val="24"/>
        </w:rPr>
        <w:t xml:space="preserve">Nina A. </w:t>
      </w:r>
      <w:proofErr w:type="spellStart"/>
      <w:r w:rsidR="00081E8F" w:rsidRPr="007418CF">
        <w:rPr>
          <w:rFonts w:ascii="Times New Roman" w:eastAsia="Times New Roman" w:hAnsi="Times New Roman" w:cs="Times New Roman"/>
          <w:sz w:val="24"/>
          <w:szCs w:val="24"/>
        </w:rPr>
        <w:t>Bonderenko</w:t>
      </w:r>
      <w:proofErr w:type="spellEnd"/>
      <w:r w:rsidR="00081E8F" w:rsidRPr="007418CF">
        <w:rPr>
          <w:rFonts w:ascii="Times New Roman" w:eastAsia="Times New Roman" w:hAnsi="Times New Roman" w:cs="Times New Roman"/>
          <w:sz w:val="24"/>
          <w:szCs w:val="24"/>
        </w:rPr>
        <w:t xml:space="preserve">, </w:t>
      </w:r>
      <w:r w:rsidR="002649C6" w:rsidRPr="007418CF">
        <w:rPr>
          <w:rFonts w:ascii="Times New Roman" w:eastAsia="Times New Roman" w:hAnsi="Times New Roman" w:cs="Times New Roman"/>
          <w:sz w:val="24"/>
          <w:szCs w:val="24"/>
        </w:rPr>
        <w:t xml:space="preserve">Ekaterina </w:t>
      </w:r>
      <w:proofErr w:type="spellStart"/>
      <w:r w:rsidR="002649C6" w:rsidRPr="007418CF">
        <w:rPr>
          <w:rFonts w:ascii="Times New Roman" w:eastAsia="Times New Roman" w:hAnsi="Times New Roman" w:cs="Times New Roman"/>
          <w:sz w:val="24"/>
          <w:szCs w:val="24"/>
        </w:rPr>
        <w:t>Volkova</w:t>
      </w:r>
      <w:proofErr w:type="spellEnd"/>
      <w:r w:rsidR="002649C6" w:rsidRPr="007418CF">
        <w:rPr>
          <w:rFonts w:ascii="Times New Roman" w:eastAsia="Times New Roman" w:hAnsi="Times New Roman" w:cs="Times New Roman"/>
          <w:sz w:val="24"/>
          <w:szCs w:val="24"/>
        </w:rPr>
        <w:t xml:space="preserve">, </w:t>
      </w:r>
      <w:proofErr w:type="spellStart"/>
      <w:r w:rsidR="002649C6" w:rsidRPr="007418CF">
        <w:rPr>
          <w:rFonts w:ascii="Times New Roman" w:eastAsia="Times New Roman" w:hAnsi="Times New Roman" w:cs="Times New Roman"/>
          <w:sz w:val="24"/>
          <w:szCs w:val="24"/>
        </w:rPr>
        <w:t>Yulia</w:t>
      </w:r>
      <w:proofErr w:type="spellEnd"/>
      <w:r w:rsidR="002649C6" w:rsidRPr="007418CF">
        <w:rPr>
          <w:rFonts w:ascii="Times New Roman" w:eastAsia="Times New Roman" w:hAnsi="Times New Roman" w:cs="Times New Roman"/>
          <w:sz w:val="24"/>
          <w:szCs w:val="24"/>
        </w:rPr>
        <w:t xml:space="preserve"> </w:t>
      </w:r>
      <w:proofErr w:type="spellStart"/>
      <w:r w:rsidR="002649C6" w:rsidRPr="007418CF">
        <w:rPr>
          <w:rFonts w:ascii="Times New Roman" w:eastAsia="Times New Roman" w:hAnsi="Times New Roman" w:cs="Times New Roman"/>
          <w:sz w:val="24"/>
          <w:szCs w:val="24"/>
        </w:rPr>
        <w:t>Zvereva</w:t>
      </w:r>
      <w:proofErr w:type="spellEnd"/>
      <w:r w:rsidR="002649C6" w:rsidRPr="007418CF">
        <w:rPr>
          <w:rFonts w:ascii="Times New Roman" w:eastAsia="Times New Roman" w:hAnsi="Times New Roman" w:cs="Times New Roman"/>
          <w:sz w:val="24"/>
          <w:szCs w:val="24"/>
        </w:rPr>
        <w:t xml:space="preserve">, </w:t>
      </w:r>
      <w:r w:rsidR="00763233" w:rsidRPr="007418CF">
        <w:rPr>
          <w:rFonts w:ascii="Times New Roman" w:eastAsia="Times New Roman" w:hAnsi="Times New Roman" w:cs="Times New Roman"/>
          <w:sz w:val="24"/>
          <w:szCs w:val="24"/>
        </w:rPr>
        <w:t xml:space="preserve">Vadim V. </w:t>
      </w:r>
      <w:proofErr w:type="spellStart"/>
      <w:r w:rsidR="00763233" w:rsidRPr="007418CF">
        <w:rPr>
          <w:rFonts w:ascii="Times New Roman" w:eastAsia="Times New Roman" w:hAnsi="Times New Roman" w:cs="Times New Roman"/>
          <w:sz w:val="24"/>
          <w:szCs w:val="24"/>
        </w:rPr>
        <w:t>Takhteev</w:t>
      </w:r>
      <w:proofErr w:type="spellEnd"/>
      <w:r w:rsidR="00763233"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Stephanie G. </w:t>
      </w:r>
      <w:proofErr w:type="spellStart"/>
      <w:r w:rsidRPr="007418CF">
        <w:rPr>
          <w:rFonts w:ascii="Times New Roman" w:eastAsia="Times New Roman" w:hAnsi="Times New Roman" w:cs="Times New Roman"/>
          <w:sz w:val="24"/>
          <w:szCs w:val="24"/>
        </w:rPr>
        <w:t>Labou</w:t>
      </w:r>
      <w:proofErr w:type="spellEnd"/>
      <w:r w:rsidRPr="007418CF">
        <w:rPr>
          <w:rFonts w:ascii="Times New Roman" w:eastAsia="Times New Roman" w:hAnsi="Times New Roman" w:cs="Times New Roman"/>
          <w:sz w:val="24"/>
          <w:szCs w:val="24"/>
        </w:rPr>
        <w:t xml:space="preserve">, Stephen L. Katz, Brian P. </w:t>
      </w:r>
      <w:proofErr w:type="spellStart"/>
      <w:r w:rsidRPr="007418CF">
        <w:rPr>
          <w:rFonts w:ascii="Times New Roman" w:eastAsia="Times New Roman" w:hAnsi="Times New Roman" w:cs="Times New Roman"/>
          <w:sz w:val="24"/>
          <w:szCs w:val="24"/>
        </w:rPr>
        <w:t>Lanouette</w:t>
      </w:r>
      <w:proofErr w:type="spellEnd"/>
      <w:r w:rsidRPr="007418CF">
        <w:rPr>
          <w:rFonts w:ascii="Times New Roman" w:eastAsia="Times New Roman" w:hAnsi="Times New Roman" w:cs="Times New Roman"/>
          <w:sz w:val="24"/>
          <w:szCs w:val="24"/>
        </w:rPr>
        <w:t xml:space="preserve">, John R. Loffredo, </w:t>
      </w:r>
      <w:proofErr w:type="spellStart"/>
      <w:r w:rsidR="006D249F" w:rsidRPr="007418CF">
        <w:rPr>
          <w:rFonts w:ascii="Times New Roman" w:eastAsia="Times New Roman" w:hAnsi="Times New Roman" w:cs="Times New Roman"/>
          <w:sz w:val="24"/>
          <w:szCs w:val="24"/>
        </w:rPr>
        <w:t>Alli</w:t>
      </w:r>
      <w:proofErr w:type="spellEnd"/>
      <w:r w:rsidR="006D249F" w:rsidRPr="007418CF">
        <w:rPr>
          <w:rFonts w:ascii="Times New Roman" w:eastAsia="Times New Roman" w:hAnsi="Times New Roman" w:cs="Times New Roman"/>
          <w:sz w:val="24"/>
          <w:szCs w:val="24"/>
        </w:rPr>
        <w:t xml:space="preserve"> N. Cramer, </w:t>
      </w:r>
      <w:r w:rsidRPr="007418CF">
        <w:rPr>
          <w:rFonts w:ascii="Times New Roman" w:eastAsia="Times New Roman" w:hAnsi="Times New Roman" w:cs="Times New Roman"/>
          <w:sz w:val="24"/>
          <w:szCs w:val="24"/>
        </w:rPr>
        <w:t>Alex</w:t>
      </w:r>
      <w:r w:rsidR="007117D1" w:rsidRPr="007418CF">
        <w:rPr>
          <w:rFonts w:ascii="Times New Roman" w:eastAsia="Times New Roman" w:hAnsi="Times New Roman" w:cs="Times New Roman"/>
          <w:sz w:val="24"/>
          <w:szCs w:val="24"/>
        </w:rPr>
        <w:t>ander</w:t>
      </w:r>
      <w:r w:rsidRPr="007418CF">
        <w:rPr>
          <w:rFonts w:ascii="Times New Roman" w:eastAsia="Times New Roman" w:hAnsi="Times New Roman" w:cs="Times New Roman"/>
          <w:sz w:val="24"/>
          <w:szCs w:val="24"/>
        </w:rPr>
        <w:t xml:space="preserve"> K. </w:t>
      </w:r>
      <w:proofErr w:type="spellStart"/>
      <w:r w:rsidRPr="007418CF">
        <w:rPr>
          <w:rFonts w:ascii="Times New Roman" w:eastAsia="Times New Roman" w:hAnsi="Times New Roman" w:cs="Times New Roman"/>
          <w:sz w:val="24"/>
          <w:szCs w:val="24"/>
        </w:rPr>
        <w:t>Fremier</w:t>
      </w:r>
      <w:proofErr w:type="spellEnd"/>
      <w:r w:rsidRPr="007418CF">
        <w:rPr>
          <w:rFonts w:ascii="Times New Roman" w:eastAsia="Times New Roman" w:hAnsi="Times New Roman" w:cs="Times New Roman"/>
          <w:sz w:val="24"/>
          <w:szCs w:val="24"/>
        </w:rPr>
        <w:t xml:space="preserve">, Erica J. </w:t>
      </w:r>
      <w:proofErr w:type="spellStart"/>
      <w:r w:rsidRPr="007418CF">
        <w:rPr>
          <w:rFonts w:ascii="Times New Roman" w:eastAsia="Times New Roman" w:hAnsi="Times New Roman" w:cs="Times New Roman"/>
          <w:sz w:val="24"/>
          <w:szCs w:val="24"/>
        </w:rPr>
        <w:t>Crespi</w:t>
      </w:r>
      <w:proofErr w:type="spellEnd"/>
      <w:r w:rsidRPr="007418CF">
        <w:rPr>
          <w:rFonts w:ascii="Times New Roman" w:eastAsia="Times New Roman" w:hAnsi="Times New Roman" w:cs="Times New Roman"/>
          <w:sz w:val="24"/>
          <w:szCs w:val="24"/>
        </w:rPr>
        <w:t xml:space="preserve">, </w:t>
      </w:r>
      <w:r w:rsidR="005B76D0" w:rsidRPr="007418CF">
        <w:rPr>
          <w:rFonts w:ascii="Times New Roman" w:eastAsia="Times New Roman" w:hAnsi="Times New Roman" w:cs="Times New Roman"/>
          <w:sz w:val="24"/>
          <w:szCs w:val="24"/>
        </w:rPr>
        <w:t xml:space="preserve">Stephen M. Powers, </w:t>
      </w:r>
      <w:r w:rsidRPr="007418CF">
        <w:rPr>
          <w:rFonts w:ascii="Times New Roman" w:eastAsia="Times New Roman" w:hAnsi="Times New Roman" w:cs="Times New Roman"/>
          <w:sz w:val="24"/>
          <w:szCs w:val="24"/>
        </w:rPr>
        <w:t xml:space="preserve">Daniel L. Preston, </w:t>
      </w:r>
      <w:r w:rsidR="00E45573" w:rsidRPr="007418CF">
        <w:rPr>
          <w:rFonts w:ascii="Times New Roman" w:eastAsia="Times New Roman" w:hAnsi="Times New Roman" w:cs="Times New Roman"/>
          <w:sz w:val="24"/>
          <w:szCs w:val="24"/>
        </w:rPr>
        <w:t xml:space="preserve">Gavin L. Simpson, </w:t>
      </w:r>
      <w:proofErr w:type="spellStart"/>
      <w:r w:rsidR="006501C2">
        <w:rPr>
          <w:rFonts w:ascii="Times New Roman" w:eastAsia="Times New Roman" w:hAnsi="Times New Roman" w:cs="Times New Roman"/>
          <w:sz w:val="24"/>
          <w:szCs w:val="24"/>
        </w:rPr>
        <w:t>Reyn</w:t>
      </w:r>
      <w:proofErr w:type="spellEnd"/>
      <w:r w:rsidR="006501C2">
        <w:rPr>
          <w:rFonts w:ascii="Times New Roman" w:eastAsia="Times New Roman" w:hAnsi="Times New Roman" w:cs="Times New Roman"/>
          <w:sz w:val="24"/>
          <w:szCs w:val="24"/>
        </w:rPr>
        <w:t xml:space="preserve"> </w:t>
      </w:r>
      <w:r w:rsidR="00D96BE2">
        <w:rPr>
          <w:rFonts w:ascii="Times New Roman" w:eastAsia="Times New Roman" w:hAnsi="Times New Roman" w:cs="Times New Roman"/>
          <w:sz w:val="24"/>
          <w:szCs w:val="24"/>
        </w:rPr>
        <w:t xml:space="preserve">M. </w:t>
      </w:r>
      <w:r w:rsidR="006501C2">
        <w:rPr>
          <w:rFonts w:ascii="Times New Roman" w:eastAsia="Times New Roman" w:hAnsi="Times New Roman" w:cs="Times New Roman"/>
          <w:sz w:val="24"/>
          <w:szCs w:val="24"/>
        </w:rPr>
        <w:t xml:space="preserve">Yoshioka, </w:t>
      </w:r>
      <w:r w:rsidRPr="007418CF">
        <w:rPr>
          <w:rFonts w:ascii="Times New Roman" w:eastAsia="Times New Roman" w:hAnsi="Times New Roman" w:cs="Times New Roman"/>
          <w:sz w:val="24"/>
          <w:szCs w:val="24"/>
        </w:rPr>
        <w:t>and J</w:t>
      </w:r>
      <w:r w:rsidR="00AF0A5E" w:rsidRPr="007418CF">
        <w:rPr>
          <w:rFonts w:ascii="Times New Roman" w:eastAsia="Times New Roman" w:hAnsi="Times New Roman" w:cs="Times New Roman"/>
          <w:sz w:val="24"/>
          <w:szCs w:val="24"/>
        </w:rPr>
        <w:t>ames</w:t>
      </w:r>
      <w:r w:rsidRPr="007418CF">
        <w:rPr>
          <w:rFonts w:ascii="Times New Roman" w:eastAsia="Times New Roman" w:hAnsi="Times New Roman" w:cs="Times New Roman"/>
          <w:sz w:val="24"/>
          <w:szCs w:val="24"/>
        </w:rPr>
        <w:t xml:space="preserve"> J. </w:t>
      </w:r>
      <w:proofErr w:type="spellStart"/>
      <w:r w:rsidRPr="007418CF">
        <w:rPr>
          <w:rFonts w:ascii="Times New Roman" w:eastAsia="Times New Roman" w:hAnsi="Times New Roman" w:cs="Times New Roman"/>
          <w:sz w:val="24"/>
          <w:szCs w:val="24"/>
        </w:rPr>
        <w:t>Elser</w:t>
      </w:r>
      <w:proofErr w:type="spellEnd"/>
      <w:r w:rsidRPr="007418CF">
        <w:rPr>
          <w:rFonts w:ascii="Times New Roman" w:eastAsia="Times New Roman" w:hAnsi="Times New Roman" w:cs="Times New Roman"/>
          <w:sz w:val="24"/>
          <w:szCs w:val="24"/>
        </w:rPr>
        <w:t xml:space="preserve"> for offering insights throughout the development of this project. </w:t>
      </w:r>
      <w:r w:rsidR="008043F3">
        <w:rPr>
          <w:rFonts w:ascii="Times New Roman" w:eastAsia="Times New Roman" w:hAnsi="Times New Roman" w:cs="Times New Roman"/>
          <w:sz w:val="24"/>
          <w:szCs w:val="24"/>
        </w:rPr>
        <w:t xml:space="preserve">We appreciate the constructive feedback from </w:t>
      </w:r>
      <w:ins w:id="897" w:author="Meyer, Michael Frederick" w:date="2021-12-09T15:05:00Z">
        <w:r w:rsidR="001A250E">
          <w:rPr>
            <w:rFonts w:ascii="Times New Roman" w:eastAsia="Times New Roman" w:hAnsi="Times New Roman" w:cs="Times New Roman"/>
            <w:sz w:val="24"/>
            <w:szCs w:val="24"/>
          </w:rPr>
          <w:t xml:space="preserve">Andrew J. </w:t>
        </w:r>
        <w:proofErr w:type="spellStart"/>
        <w:r w:rsidR="001A250E" w:rsidRPr="001A250E">
          <w:rPr>
            <w:rFonts w:ascii="Times New Roman" w:eastAsia="Times New Roman" w:hAnsi="Times New Roman" w:cs="Times New Roman"/>
            <w:sz w:val="24"/>
            <w:szCs w:val="24"/>
          </w:rPr>
          <w:t>Tanentzap</w:t>
        </w:r>
        <w:proofErr w:type="spellEnd"/>
        <w:r w:rsidR="001A250E" w:rsidRPr="001A250E">
          <w:rPr>
            <w:rFonts w:ascii="Times New Roman" w:eastAsia="Times New Roman" w:hAnsi="Times New Roman" w:cs="Times New Roman"/>
            <w:sz w:val="24"/>
            <w:szCs w:val="24"/>
          </w:rPr>
          <w:t xml:space="preserve"> </w:t>
        </w:r>
      </w:ins>
      <w:ins w:id="898" w:author="Meyer, Michael Frederick" w:date="2022-01-10T10:45:00Z">
        <w:r w:rsidR="00FA085B">
          <w:rPr>
            <w:rFonts w:ascii="Times New Roman" w:eastAsia="Times New Roman" w:hAnsi="Times New Roman" w:cs="Times New Roman"/>
            <w:sz w:val="24"/>
            <w:szCs w:val="24"/>
          </w:rPr>
          <w:t xml:space="preserve">and </w:t>
        </w:r>
      </w:ins>
      <w:ins w:id="899" w:author="Meyer, Michael Frederick" w:date="2021-12-09T15:05:00Z">
        <w:r w:rsidR="00B3038B">
          <w:rPr>
            <w:rFonts w:ascii="Times New Roman" w:eastAsia="Times New Roman" w:hAnsi="Times New Roman" w:cs="Times New Roman"/>
            <w:sz w:val="24"/>
            <w:szCs w:val="24"/>
          </w:rPr>
          <w:t xml:space="preserve">three </w:t>
        </w:r>
      </w:ins>
      <w:del w:id="900" w:author="Meyer, Michael Frederick" w:date="2021-12-09T15:05:00Z">
        <w:r w:rsidR="008043F3" w:rsidDel="00B3038B">
          <w:rPr>
            <w:rFonts w:ascii="Times New Roman" w:eastAsia="Times New Roman" w:hAnsi="Times New Roman" w:cs="Times New Roman"/>
            <w:sz w:val="24"/>
            <w:szCs w:val="24"/>
          </w:rPr>
          <w:delText xml:space="preserve">two </w:delText>
        </w:r>
      </w:del>
      <w:r w:rsidR="008043F3">
        <w:rPr>
          <w:rFonts w:ascii="Times New Roman" w:eastAsia="Times New Roman" w:hAnsi="Times New Roman" w:cs="Times New Roman"/>
          <w:sz w:val="24"/>
          <w:szCs w:val="24"/>
        </w:rPr>
        <w:t xml:space="preserve">anonymous reviewers on an earlier version of the manuscript. </w:t>
      </w:r>
      <w:r w:rsidRPr="007418CF">
        <w:rPr>
          <w:rFonts w:ascii="Times New Roman" w:eastAsia="Times New Roman" w:hAnsi="Times New Roman" w:cs="Times New Roman"/>
          <w:sz w:val="24"/>
          <w:szCs w:val="24"/>
        </w:rPr>
        <w:t>Funding was</w:t>
      </w:r>
      <w:r w:rsidR="006D249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provided by the National Science Foundation (NSF-DEB-1136637) to S.E.H., a Fulbright Fellowship to M.F.M., a NSF Graduate Research Fellowship to M.F.M. (NSF-DGE-1347973),</w:t>
      </w:r>
      <w:r w:rsidRPr="007418CF">
        <w:rPr>
          <w:rFonts w:ascii="Times New Roman" w:eastAsia="Calibri" w:hAnsi="Times New Roman" w:cs="Times New Roman"/>
        </w:rPr>
        <w:t xml:space="preserve"> </w:t>
      </w:r>
      <w:r w:rsidRPr="007418CF">
        <w:rPr>
          <w:rFonts w:ascii="Times New Roman" w:eastAsia="Times New Roman" w:hAnsi="Times New Roman" w:cs="Times New Roman"/>
          <w:sz w:val="24"/>
          <w:szCs w:val="24"/>
        </w:rPr>
        <w:t xml:space="preserve">and the </w:t>
      </w:r>
      <w:r w:rsidR="000E7D02" w:rsidRPr="000E7D02">
        <w:rPr>
          <w:rFonts w:ascii="Times New Roman" w:eastAsia="Times New Roman" w:hAnsi="Times New Roman" w:cs="Times New Roman"/>
          <w:sz w:val="24"/>
          <w:szCs w:val="24"/>
        </w:rPr>
        <w:t xml:space="preserve">Russian Ministry of Science and Education </w:t>
      </w:r>
      <w:ins w:id="901" w:author="Meyer, Michael Frederick" w:date="2021-12-09T15:06:00Z">
        <w:r w:rsidR="001A250E">
          <w:rPr>
            <w:rFonts w:ascii="Times New Roman" w:eastAsia="Times New Roman" w:hAnsi="Times New Roman" w:cs="Times New Roman"/>
            <w:sz w:val="24"/>
            <w:szCs w:val="24"/>
          </w:rPr>
          <w:t xml:space="preserve">to M.A.T. </w:t>
        </w:r>
      </w:ins>
      <w:r w:rsidR="000E7D02">
        <w:rPr>
          <w:rFonts w:ascii="Times New Roman" w:eastAsia="Times New Roman" w:hAnsi="Times New Roman" w:cs="Times New Roman"/>
          <w:sz w:val="24"/>
          <w:szCs w:val="24"/>
        </w:rPr>
        <w:t>(</w:t>
      </w:r>
      <w:r w:rsidR="000E7D02" w:rsidRPr="000E7D02">
        <w:rPr>
          <w:rFonts w:ascii="Times New Roman" w:eastAsia="Times New Roman" w:hAnsi="Times New Roman" w:cs="Times New Roman"/>
          <w:sz w:val="24"/>
          <w:szCs w:val="24"/>
        </w:rPr>
        <w:t>N FZZE-2020-0026</w:t>
      </w:r>
      <w:r w:rsidR="000E7D02">
        <w:rPr>
          <w:rFonts w:ascii="Times New Roman" w:eastAsia="Times New Roman" w:hAnsi="Times New Roman" w:cs="Times New Roman"/>
          <w:sz w:val="24"/>
          <w:szCs w:val="24"/>
        </w:rPr>
        <w:t xml:space="preserve">; </w:t>
      </w:r>
      <w:r w:rsidR="009B1FFA">
        <w:rPr>
          <w:rFonts w:ascii="Times New Roman" w:eastAsia="Times New Roman" w:hAnsi="Times New Roman" w:cs="Times New Roman"/>
          <w:sz w:val="24"/>
          <w:szCs w:val="24"/>
        </w:rPr>
        <w:t xml:space="preserve">N </w:t>
      </w:r>
      <w:r w:rsidR="000E7D02" w:rsidRPr="000E7D02">
        <w:rPr>
          <w:rFonts w:ascii="Times New Roman" w:eastAsia="Times New Roman" w:hAnsi="Times New Roman" w:cs="Times New Roman"/>
          <w:sz w:val="24"/>
          <w:szCs w:val="24"/>
        </w:rPr>
        <w:t>FZZE-2020-0023</w:t>
      </w:r>
      <w:r w:rsidR="000E7D02">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This work serves as one chapter of M.F.M.’s doctoral dissertation in Environmental and Natural Resource Sciences at Washington State University. </w:t>
      </w:r>
    </w:p>
    <w:p w14:paraId="63EC7A74" w14:textId="77777777" w:rsidR="00CF2E44" w:rsidRDefault="00CF2E44" w:rsidP="00F31B90">
      <w:pPr>
        <w:spacing w:line="480" w:lineRule="auto"/>
        <w:rPr>
          <w:rFonts w:ascii="Times New Roman" w:hAnsi="Times New Roman" w:cs="Times New Roman"/>
        </w:rPr>
      </w:pPr>
    </w:p>
    <w:p w14:paraId="7A8EDF06" w14:textId="77777777" w:rsidR="00CF2E44" w:rsidRDefault="00CF2E44" w:rsidP="00F31B90">
      <w:pPr>
        <w:spacing w:line="480" w:lineRule="auto"/>
        <w:rPr>
          <w:rFonts w:ascii="Times New Roman" w:hAnsi="Times New Roman" w:cs="Times New Roman"/>
        </w:rPr>
      </w:pPr>
      <w:r>
        <w:rPr>
          <w:rFonts w:ascii="Times New Roman" w:hAnsi="Times New Roman" w:cs="Times New Roman"/>
          <w:b/>
        </w:rPr>
        <w:t>Conflicts of Interest</w:t>
      </w:r>
    </w:p>
    <w:p w14:paraId="66A4DDE0" w14:textId="5B119F94" w:rsidR="00715D55" w:rsidRPr="007418CF" w:rsidRDefault="00CF2E44" w:rsidP="00F31B90">
      <w:pPr>
        <w:spacing w:line="480" w:lineRule="auto"/>
        <w:rPr>
          <w:rFonts w:ascii="Times New Roman" w:hAnsi="Times New Roman" w:cs="Times New Roman"/>
        </w:rPr>
      </w:pPr>
      <w:r>
        <w:rPr>
          <w:rFonts w:ascii="Times New Roman" w:hAnsi="Times New Roman" w:cs="Times New Roman"/>
        </w:rPr>
        <w:t xml:space="preserve">The authors declare no conflicts of interest. </w:t>
      </w:r>
      <w:r w:rsidR="00D8535D" w:rsidRPr="007418CF">
        <w:rPr>
          <w:rFonts w:ascii="Times New Roman" w:hAnsi="Times New Roman" w:cs="Times New Roman"/>
        </w:rPr>
        <w:br w:type="page"/>
      </w:r>
    </w:p>
    <w:p w14:paraId="2B9A30A6" w14:textId="77777777" w:rsidR="00271F4F" w:rsidRPr="007418CF" w:rsidRDefault="00271F4F" w:rsidP="00F31B90">
      <w:pPr>
        <w:spacing w:line="480" w:lineRule="auto"/>
        <w:rPr>
          <w:rFonts w:ascii="Times New Roman" w:eastAsia="Times New Roman" w:hAnsi="Times New Roman" w:cs="Times New Roman"/>
          <w:sz w:val="24"/>
          <w:szCs w:val="24"/>
        </w:rPr>
        <w:sectPr w:rsidR="00271F4F" w:rsidRPr="007418CF" w:rsidSect="00CE567A">
          <w:pgSz w:w="12240" w:h="15840"/>
          <w:pgMar w:top="1440" w:right="1440" w:bottom="1440" w:left="1440" w:header="720" w:footer="720" w:gutter="0"/>
          <w:lnNumType w:countBy="1" w:restart="continuous"/>
          <w:pgNumType w:start="1"/>
          <w:cols w:space="720"/>
          <w:docGrid w:linePitch="299"/>
        </w:sectPr>
      </w:pPr>
    </w:p>
    <w:p w14:paraId="091425CC" w14:textId="276884FC" w:rsidR="00F233B5" w:rsidRPr="007418CF" w:rsidRDefault="00906091"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6FC27A15" wp14:editId="7D75DB57">
            <wp:extent cx="8229600" cy="4114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ikal_map.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229600" cy="4114800"/>
                    </a:xfrm>
                    <a:prstGeom prst="rect">
                      <a:avLst/>
                    </a:prstGeom>
                  </pic:spPr>
                </pic:pic>
              </a:graphicData>
            </a:graphic>
          </wp:inline>
        </w:drawing>
      </w:r>
      <w:r w:rsidR="00F233B5" w:rsidRPr="007418CF">
        <w:rPr>
          <w:rFonts w:ascii="Times New Roman" w:eastAsia="Times New Roman" w:hAnsi="Times New Roman" w:cs="Times New Roman"/>
          <w:sz w:val="24"/>
          <w:szCs w:val="24"/>
        </w:rPr>
        <w:t>Figure 1: Map of all sampling locations with sites sized and colored by IDW population</w:t>
      </w:r>
      <w:ins w:id="902" w:author="Meyer, Michael Frederick" w:date="2021-09-22T17:47:00Z">
        <w:r w:rsidR="007C1C4C">
          <w:rPr>
            <w:rFonts w:ascii="Times New Roman" w:eastAsia="Times New Roman" w:hAnsi="Times New Roman" w:cs="Times New Roman"/>
            <w:sz w:val="24"/>
            <w:szCs w:val="24"/>
          </w:rPr>
          <w:t xml:space="preserve"> (A) and </w:t>
        </w:r>
        <w:del w:id="903" w:author="Ted" w:date="2021-10-14T11:12:00Z">
          <w:r w:rsidR="007C1C4C" w:rsidDel="009620FA">
            <w:rPr>
              <w:rFonts w:ascii="Times New Roman" w:eastAsia="Times New Roman" w:hAnsi="Times New Roman" w:cs="Times New Roman"/>
              <w:sz w:val="24"/>
              <w:szCs w:val="24"/>
            </w:rPr>
            <w:delText xml:space="preserve">zoomed in </w:delText>
          </w:r>
        </w:del>
        <w:r w:rsidR="007C1C4C">
          <w:rPr>
            <w:rFonts w:ascii="Times New Roman" w:eastAsia="Times New Roman" w:hAnsi="Times New Roman" w:cs="Times New Roman"/>
            <w:sz w:val="24"/>
            <w:szCs w:val="24"/>
          </w:rPr>
          <w:t>shapefiles for the</w:t>
        </w:r>
      </w:ins>
      <w:ins w:id="904" w:author="Meyer, Michael Frederick" w:date="2021-09-22T17:48:00Z">
        <w:r w:rsidR="007C1C4C">
          <w:rPr>
            <w:rFonts w:ascii="Times New Roman" w:eastAsia="Times New Roman" w:hAnsi="Times New Roman" w:cs="Times New Roman"/>
            <w:sz w:val="24"/>
            <w:szCs w:val="24"/>
          </w:rPr>
          <w:t xml:space="preserve"> lakeside developments of </w:t>
        </w:r>
        <w:proofErr w:type="spellStart"/>
        <w:r w:rsidR="007C1C4C">
          <w:rPr>
            <w:rFonts w:ascii="Times New Roman" w:eastAsia="Times New Roman" w:hAnsi="Times New Roman" w:cs="Times New Roman"/>
            <w:sz w:val="24"/>
            <w:szCs w:val="24"/>
          </w:rPr>
          <w:t>Listvyanka</w:t>
        </w:r>
        <w:proofErr w:type="spellEnd"/>
        <w:r w:rsidR="007C1C4C">
          <w:rPr>
            <w:rFonts w:ascii="Times New Roman" w:eastAsia="Times New Roman" w:hAnsi="Times New Roman" w:cs="Times New Roman"/>
            <w:sz w:val="24"/>
            <w:szCs w:val="24"/>
          </w:rPr>
          <w:t xml:space="preserve"> (B), Bolshie </w:t>
        </w:r>
        <w:proofErr w:type="spellStart"/>
        <w:r w:rsidR="007C1C4C">
          <w:rPr>
            <w:rFonts w:ascii="Times New Roman" w:eastAsia="Times New Roman" w:hAnsi="Times New Roman" w:cs="Times New Roman"/>
            <w:sz w:val="24"/>
            <w:szCs w:val="24"/>
          </w:rPr>
          <w:t>Koty</w:t>
        </w:r>
        <w:proofErr w:type="spellEnd"/>
        <w:r w:rsidR="007C1C4C">
          <w:rPr>
            <w:rFonts w:ascii="Times New Roman" w:eastAsia="Times New Roman" w:hAnsi="Times New Roman" w:cs="Times New Roman"/>
            <w:sz w:val="24"/>
            <w:szCs w:val="24"/>
          </w:rPr>
          <w:t xml:space="preserve"> (C), and </w:t>
        </w:r>
        <w:proofErr w:type="spellStart"/>
        <w:r w:rsidR="007C1C4C">
          <w:rPr>
            <w:rFonts w:ascii="Times New Roman" w:eastAsia="Times New Roman" w:hAnsi="Times New Roman" w:cs="Times New Roman"/>
            <w:sz w:val="24"/>
            <w:szCs w:val="24"/>
          </w:rPr>
          <w:t>Bolshoe</w:t>
        </w:r>
        <w:proofErr w:type="spellEnd"/>
        <w:r w:rsidR="007C1C4C">
          <w:rPr>
            <w:rFonts w:ascii="Times New Roman" w:eastAsia="Times New Roman" w:hAnsi="Times New Roman" w:cs="Times New Roman"/>
            <w:sz w:val="24"/>
            <w:szCs w:val="24"/>
          </w:rPr>
          <w:t xml:space="preserve"> </w:t>
        </w:r>
        <w:proofErr w:type="spellStart"/>
        <w:r w:rsidR="007C1C4C">
          <w:rPr>
            <w:rFonts w:ascii="Times New Roman" w:eastAsia="Times New Roman" w:hAnsi="Times New Roman" w:cs="Times New Roman"/>
            <w:sz w:val="24"/>
            <w:szCs w:val="24"/>
          </w:rPr>
          <w:t>Goloustnoe</w:t>
        </w:r>
        <w:proofErr w:type="spellEnd"/>
        <w:r w:rsidR="007C1C4C">
          <w:rPr>
            <w:rFonts w:ascii="Times New Roman" w:eastAsia="Times New Roman" w:hAnsi="Times New Roman" w:cs="Times New Roman"/>
            <w:sz w:val="24"/>
            <w:szCs w:val="24"/>
          </w:rPr>
          <w:t xml:space="preserve"> (D)</w:t>
        </w:r>
      </w:ins>
      <w:r w:rsidR="00F233B5" w:rsidRPr="007418CF">
        <w:rPr>
          <w:rFonts w:ascii="Times New Roman" w:eastAsia="Times New Roman" w:hAnsi="Times New Roman" w:cs="Times New Roman"/>
          <w:sz w:val="24"/>
          <w:szCs w:val="24"/>
        </w:rPr>
        <w:t>. IDW population</w:t>
      </w:r>
      <w:ins w:id="905" w:author="Meyer, Michael Frederick" w:date="2021-09-22T17:48:00Z">
        <w:r w:rsidR="007C1C4C">
          <w:rPr>
            <w:rFonts w:ascii="Times New Roman" w:eastAsia="Times New Roman" w:hAnsi="Times New Roman" w:cs="Times New Roman"/>
            <w:sz w:val="24"/>
            <w:szCs w:val="24"/>
          </w:rPr>
          <w:t xml:space="preserve"> (A)</w:t>
        </w:r>
      </w:ins>
      <w:r w:rsidR="00F233B5" w:rsidRPr="007418CF">
        <w:rPr>
          <w:rFonts w:ascii="Times New Roman" w:eastAsia="Times New Roman" w:hAnsi="Times New Roman" w:cs="Times New Roman"/>
          <w:sz w:val="24"/>
          <w:szCs w:val="24"/>
        </w:rPr>
        <w:t xml:space="preserve"> was </w:t>
      </w:r>
      <w:r w:rsidR="00D53B85">
        <w:rPr>
          <w:rFonts w:ascii="Times New Roman" w:eastAsia="Times New Roman" w:hAnsi="Times New Roman" w:cs="Times New Roman"/>
          <w:sz w:val="24"/>
          <w:szCs w:val="24"/>
        </w:rPr>
        <w:t xml:space="preserve">is </w:t>
      </w:r>
      <w:ins w:id="906" w:author="Meyer, Michael Frederick" w:date="2021-09-01T16:53:00Z">
        <w:r w:rsidR="00D53B85">
          <w:rPr>
            <w:rFonts w:ascii="Times New Roman" w:eastAsia="Times New Roman" w:hAnsi="Times New Roman" w:cs="Times New Roman"/>
            <w:sz w:val="24"/>
            <w:szCs w:val="24"/>
          </w:rPr>
          <w:t>shown on a log-scale</w:t>
        </w:r>
      </w:ins>
      <w:r w:rsidR="00F233B5" w:rsidRPr="007418CF">
        <w:rPr>
          <w:rFonts w:ascii="Times New Roman" w:eastAsia="Times New Roman" w:hAnsi="Times New Roman" w:cs="Times New Roman"/>
          <w:sz w:val="24"/>
          <w:szCs w:val="24"/>
        </w:rPr>
        <w:t xml:space="preserve"> </w:t>
      </w:r>
      <w:del w:id="907" w:author="Meyer, Michael Frederick" w:date="2021-09-01T16:53:00Z">
        <w:r w:rsidR="00F233B5" w:rsidRPr="007418CF" w:rsidDel="00D53B85">
          <w:rPr>
            <w:rFonts w:ascii="Times New Roman" w:eastAsia="Times New Roman" w:hAnsi="Times New Roman" w:cs="Times New Roman"/>
            <w:sz w:val="24"/>
            <w:szCs w:val="24"/>
          </w:rPr>
          <w:delText xml:space="preserve">so as </w:delText>
        </w:r>
      </w:del>
      <w:r w:rsidR="00F233B5" w:rsidRPr="007418CF">
        <w:rPr>
          <w:rFonts w:ascii="Times New Roman" w:eastAsia="Times New Roman" w:hAnsi="Times New Roman" w:cs="Times New Roman"/>
          <w:sz w:val="24"/>
          <w:szCs w:val="24"/>
        </w:rPr>
        <w:t xml:space="preserve">to make IDW populations across three orders of magnitude more comparable. </w:t>
      </w:r>
    </w:p>
    <w:p w14:paraId="2EEF78C5" w14:textId="386FAB20" w:rsidR="00F233B5" w:rsidRPr="007418CF" w:rsidRDefault="00F233B5" w:rsidP="00F31B90">
      <w:pPr>
        <w:spacing w:line="480" w:lineRule="auto"/>
        <w:rPr>
          <w:rFonts w:ascii="Times New Roman" w:hAnsi="Times New Roman" w:cs="Times New Roman"/>
        </w:rPr>
        <w:sectPr w:rsidR="00F233B5" w:rsidRPr="007418CF" w:rsidSect="00271F4F">
          <w:pgSz w:w="15840" w:h="12240" w:orient="landscape"/>
          <w:pgMar w:top="1440" w:right="1440" w:bottom="1440" w:left="1440" w:header="720" w:footer="720" w:gutter="0"/>
          <w:lnNumType w:countBy="1" w:restart="continuous"/>
          <w:pgNumType w:start="1"/>
          <w:cols w:space="720"/>
          <w:docGrid w:linePitch="299"/>
        </w:sectPr>
      </w:pPr>
      <w:del w:id="908" w:author="Meyer, Michael Frederick" w:date="2022-01-10T10:52:00Z">
        <w:r w:rsidRPr="007418CF" w:rsidDel="002839B9">
          <w:rPr>
            <w:rFonts w:ascii="Times New Roman" w:hAnsi="Times New Roman" w:cs="Times New Roman"/>
          </w:rPr>
          <w:br w:type="page"/>
        </w:r>
      </w:del>
    </w:p>
    <w:p w14:paraId="49D54FC4" w14:textId="77777777" w:rsidR="007D2FF3" w:rsidRPr="007418CF" w:rsidDel="002839B9" w:rsidRDefault="007D2FF3" w:rsidP="00F31B90">
      <w:pPr>
        <w:spacing w:line="480" w:lineRule="auto"/>
        <w:rPr>
          <w:del w:id="909" w:author="Meyer, Michael Frederick" w:date="2022-01-10T10:52:00Z"/>
          <w:rFonts w:ascii="Times New Roman" w:hAnsi="Times New Roman" w:cs="Times New Roman"/>
          <w:noProof/>
        </w:rPr>
      </w:pPr>
    </w:p>
    <w:p w14:paraId="0EA24CE0" w14:textId="4C68F610" w:rsidR="00F622F3" w:rsidRPr="007418CF" w:rsidDel="002839B9" w:rsidRDefault="00B77D60" w:rsidP="00F31B90">
      <w:pPr>
        <w:spacing w:line="480" w:lineRule="auto"/>
        <w:rPr>
          <w:del w:id="910" w:author="Meyer, Michael Frederick" w:date="2022-01-10T10:52:00Z"/>
          <w:rFonts w:ascii="Times New Roman" w:hAnsi="Times New Roman" w:cs="Times New Roman"/>
        </w:rPr>
      </w:pPr>
      <w:del w:id="911" w:author="Meyer, Michael Frederick" w:date="2021-09-22T17:53:00Z">
        <w:r w:rsidRPr="007418CF" w:rsidDel="007B76CB">
          <w:rPr>
            <w:rFonts w:ascii="Times New Roman" w:hAnsi="Times New Roman" w:cs="Times New Roman"/>
            <w:noProof/>
            <w:lang w:val="en-US"/>
          </w:rPr>
          <w:drawing>
            <wp:inline distT="0" distB="0" distL="0" distR="0" wp14:anchorId="7A1E3AA4" wp14:editId="31BD93EC">
              <wp:extent cx="5943600" cy="5057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te_pictures.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del>
    </w:p>
    <w:p w14:paraId="7E22B6D2" w14:textId="57D7BF98" w:rsidR="00567422" w:rsidRPr="007418CF" w:rsidRDefault="00F622F3" w:rsidP="00F31B90">
      <w:pPr>
        <w:spacing w:line="480" w:lineRule="auto"/>
        <w:rPr>
          <w:rFonts w:ascii="Times New Roman" w:hAnsi="Times New Roman" w:cs="Times New Roman"/>
        </w:rPr>
        <w:sectPr w:rsidR="00567422" w:rsidRPr="007418CF" w:rsidSect="00CE567A">
          <w:pgSz w:w="12240" w:h="15840"/>
          <w:pgMar w:top="1440" w:right="1440" w:bottom="1440" w:left="1440" w:header="720" w:footer="720" w:gutter="0"/>
          <w:lnNumType w:countBy="1" w:restart="continuous"/>
          <w:pgNumType w:start="1"/>
          <w:cols w:space="720"/>
          <w:docGrid w:linePitch="299"/>
        </w:sectPr>
      </w:pPr>
      <w:del w:id="912" w:author="Meyer, Michael Frederick" w:date="2021-09-22T17:53:00Z">
        <w:r w:rsidRPr="007418CF" w:rsidDel="007B76CB">
          <w:rPr>
            <w:rFonts w:ascii="Times New Roman" w:hAnsi="Times New Roman" w:cs="Times New Roman"/>
            <w:sz w:val="24"/>
            <w:szCs w:val="24"/>
          </w:rPr>
          <w:delText>Figure</w:delText>
        </w:r>
        <w:r w:rsidR="00E01811" w:rsidRPr="007418CF" w:rsidDel="007B76CB">
          <w:rPr>
            <w:rFonts w:ascii="Times New Roman" w:hAnsi="Times New Roman" w:cs="Times New Roman"/>
            <w:sz w:val="24"/>
            <w:szCs w:val="24"/>
          </w:rPr>
          <w:delText xml:space="preserve"> 2: Photographs </w:delText>
        </w:r>
        <w:r w:rsidR="007D2FF3" w:rsidRPr="007418CF" w:rsidDel="007B76CB">
          <w:rPr>
            <w:rFonts w:ascii="Times New Roman" w:hAnsi="Times New Roman" w:cs="Times New Roman"/>
            <w:sz w:val="24"/>
            <w:szCs w:val="24"/>
          </w:rPr>
          <w:delText>and Google Earth imagery of each developed area</w:delText>
        </w:r>
        <w:r w:rsidR="00E01811" w:rsidRPr="007418CF" w:rsidDel="007B76CB">
          <w:rPr>
            <w:rFonts w:ascii="Times New Roman" w:hAnsi="Times New Roman" w:cs="Times New Roman"/>
            <w:sz w:val="24"/>
            <w:szCs w:val="24"/>
          </w:rPr>
          <w:delText xml:space="preserve">. Photographs were taken by Kara H. Woo and Michael F. Meyer. </w:delText>
        </w:r>
      </w:del>
      <w:del w:id="913" w:author="Meyer, Michael Frederick" w:date="2022-01-10T10:51:00Z">
        <w:r w:rsidR="00D8535D" w:rsidRPr="007418CF" w:rsidDel="002839B9">
          <w:rPr>
            <w:rFonts w:ascii="Times New Roman" w:hAnsi="Times New Roman" w:cs="Times New Roman"/>
            <w:sz w:val="24"/>
            <w:szCs w:val="24"/>
          </w:rPr>
          <w:br w:type="page"/>
        </w:r>
      </w:del>
    </w:p>
    <w:tbl>
      <w:tblPr>
        <w:tblStyle w:val="TableGrid"/>
        <w:tblW w:w="14215" w:type="dxa"/>
        <w:tblLook w:val="04A0" w:firstRow="1" w:lastRow="0" w:firstColumn="1" w:lastColumn="0" w:noHBand="0" w:noVBand="1"/>
      </w:tblPr>
      <w:tblGrid>
        <w:gridCol w:w="706"/>
        <w:gridCol w:w="1285"/>
        <w:gridCol w:w="1115"/>
        <w:gridCol w:w="1179"/>
        <w:gridCol w:w="911"/>
        <w:gridCol w:w="1229"/>
        <w:gridCol w:w="1052"/>
        <w:gridCol w:w="768"/>
        <w:gridCol w:w="1245"/>
        <w:gridCol w:w="1265"/>
        <w:gridCol w:w="1274"/>
        <w:gridCol w:w="1196"/>
        <w:gridCol w:w="990"/>
      </w:tblGrid>
      <w:tr w:rsidR="006F2E4F" w:rsidRPr="00474EDA" w:rsidDel="004F63CF" w14:paraId="1AEE2390" w14:textId="287ED497" w:rsidTr="006F2E4F">
        <w:trPr>
          <w:del w:id="914" w:author="Meyer, Michael Frederick" w:date="2021-12-09T15:11:00Z"/>
        </w:trPr>
        <w:tc>
          <w:tcPr>
            <w:tcW w:w="14215" w:type="dxa"/>
            <w:gridSpan w:val="13"/>
          </w:tcPr>
          <w:p w14:paraId="764D9F88" w14:textId="3D9F6F55" w:rsidR="006F2E4F" w:rsidRPr="006F2E4F" w:rsidDel="004F63CF" w:rsidRDefault="006F2E4F" w:rsidP="00F31B90">
            <w:pPr>
              <w:spacing w:line="480" w:lineRule="auto"/>
              <w:rPr>
                <w:del w:id="915" w:author="Meyer, Michael Frederick" w:date="2021-12-09T15:11:00Z"/>
                <w:rFonts w:ascii="Times New Roman" w:hAnsi="Times New Roman" w:cs="Times New Roman"/>
                <w:color w:val="000000"/>
                <w:sz w:val="24"/>
                <w:szCs w:val="24"/>
              </w:rPr>
            </w:pPr>
            <w:commentRangeStart w:id="916"/>
            <w:del w:id="917" w:author="Meyer, Michael Frederick" w:date="2021-12-09T15:11:00Z">
              <w:r w:rsidRPr="006F2E4F" w:rsidDel="004F63CF">
                <w:rPr>
                  <w:rFonts w:ascii="Times New Roman" w:eastAsia="Times New Roman" w:hAnsi="Times New Roman" w:cs="Times New Roman"/>
                  <w:sz w:val="24"/>
                  <w:szCs w:val="24"/>
                </w:rPr>
                <w:lastRenderedPageBreak/>
                <w:delText>Table 2:</w:delText>
              </w:r>
              <w:commentRangeEnd w:id="916"/>
              <w:r w:rsidR="00CF2D8E" w:rsidDel="004F63CF">
                <w:rPr>
                  <w:rStyle w:val="CommentReference"/>
                </w:rPr>
                <w:commentReference w:id="916"/>
              </w:r>
              <w:r w:rsidRPr="006F2E4F" w:rsidDel="004F63CF">
                <w:rPr>
                  <w:rFonts w:ascii="Times New Roman" w:eastAsia="Times New Roman" w:hAnsi="Times New Roman" w:cs="Times New Roman"/>
                  <w:sz w:val="24"/>
                  <w:szCs w:val="24"/>
                </w:rPr>
                <w:delText xml:space="preserve"> Average sewage indicator concentrations per sampling location. </w:delText>
              </w:r>
              <w:r w:rsidDel="004F63CF">
                <w:rPr>
                  <w:rFonts w:ascii="Times New Roman" w:eastAsia="Times New Roman" w:hAnsi="Times New Roman" w:cs="Times New Roman"/>
                  <w:sz w:val="24"/>
                  <w:szCs w:val="24"/>
                </w:rPr>
                <w:delText xml:space="preserve">Where applicable, standard deviations are within parentheses. </w:delText>
              </w:r>
            </w:del>
          </w:p>
        </w:tc>
      </w:tr>
      <w:tr w:rsidR="006F2E4F" w:rsidRPr="00474EDA" w:rsidDel="004F63CF" w14:paraId="4BE14550" w14:textId="03F6C8AF" w:rsidTr="006F2E4F">
        <w:trPr>
          <w:del w:id="918" w:author="Meyer, Michael Frederick" w:date="2021-12-09T15:11:00Z"/>
        </w:trPr>
        <w:tc>
          <w:tcPr>
            <w:tcW w:w="706" w:type="dxa"/>
            <w:vAlign w:val="bottom"/>
          </w:tcPr>
          <w:p w14:paraId="3CD7083B" w14:textId="52BE412D" w:rsidR="006F2E4F" w:rsidRPr="00474EDA" w:rsidDel="004F63CF" w:rsidRDefault="006F2E4F" w:rsidP="00F31B90">
            <w:pPr>
              <w:spacing w:line="480" w:lineRule="auto"/>
              <w:rPr>
                <w:del w:id="919" w:author="Meyer, Michael Frederick" w:date="2021-12-09T15:11:00Z"/>
                <w:rFonts w:ascii="Times New Roman" w:hAnsi="Times New Roman" w:cs="Times New Roman"/>
                <w:sz w:val="16"/>
                <w:szCs w:val="16"/>
              </w:rPr>
            </w:pPr>
            <w:del w:id="920" w:author="Meyer, Michael Frederick" w:date="2021-12-09T15:11:00Z">
              <w:r w:rsidRPr="00474EDA" w:rsidDel="004F63CF">
                <w:rPr>
                  <w:rFonts w:ascii="Times New Roman" w:hAnsi="Times New Roman" w:cs="Times New Roman"/>
                  <w:color w:val="000000"/>
                  <w:sz w:val="16"/>
                  <w:szCs w:val="16"/>
                </w:rPr>
                <w:delText>Site</w:delText>
              </w:r>
            </w:del>
          </w:p>
        </w:tc>
        <w:tc>
          <w:tcPr>
            <w:tcW w:w="1285" w:type="dxa"/>
            <w:vAlign w:val="bottom"/>
          </w:tcPr>
          <w:p w14:paraId="4F229158" w14:textId="45CCE7DC" w:rsidR="006F2E4F" w:rsidRPr="00474EDA" w:rsidDel="004F63CF" w:rsidRDefault="006F2E4F" w:rsidP="00F31B90">
            <w:pPr>
              <w:spacing w:line="480" w:lineRule="auto"/>
              <w:rPr>
                <w:del w:id="921" w:author="Meyer, Michael Frederick" w:date="2021-12-09T15:11:00Z"/>
                <w:rFonts w:ascii="Times New Roman" w:hAnsi="Times New Roman" w:cs="Times New Roman"/>
                <w:color w:val="000000"/>
                <w:sz w:val="16"/>
                <w:szCs w:val="16"/>
              </w:rPr>
            </w:pPr>
            <w:del w:id="922" w:author="Meyer, Michael Frederick" w:date="2021-12-09T15:11:00Z">
              <w:r w:rsidDel="004F63CF">
                <w:rPr>
                  <w:rFonts w:ascii="Times New Roman" w:hAnsi="Times New Roman" w:cs="Times New Roman"/>
                  <w:color w:val="000000"/>
                  <w:sz w:val="16"/>
                  <w:szCs w:val="16"/>
                </w:rPr>
                <w:delText>Ammonium</w:delText>
              </w:r>
              <w:r w:rsidRPr="00474EDA" w:rsidDel="004F63CF">
                <w:rPr>
                  <w:rFonts w:ascii="Times New Roman" w:hAnsi="Times New Roman" w:cs="Times New Roman"/>
                  <w:color w:val="000000"/>
                  <w:sz w:val="16"/>
                  <w:szCs w:val="16"/>
                </w:rPr>
                <w:delText xml:space="preserve"> (mg/L)</w:delText>
              </w:r>
            </w:del>
          </w:p>
        </w:tc>
        <w:tc>
          <w:tcPr>
            <w:tcW w:w="1115" w:type="dxa"/>
            <w:vAlign w:val="bottom"/>
          </w:tcPr>
          <w:p w14:paraId="206A3E02" w14:textId="35D9AFA9" w:rsidR="006F2E4F" w:rsidRPr="00474EDA" w:rsidDel="004F63CF" w:rsidRDefault="006F2E4F" w:rsidP="00F31B90">
            <w:pPr>
              <w:spacing w:line="480" w:lineRule="auto"/>
              <w:rPr>
                <w:del w:id="923" w:author="Meyer, Michael Frederick" w:date="2021-12-09T15:11:00Z"/>
                <w:rFonts w:ascii="Times New Roman" w:hAnsi="Times New Roman" w:cs="Times New Roman"/>
                <w:color w:val="000000"/>
                <w:sz w:val="16"/>
                <w:szCs w:val="16"/>
              </w:rPr>
            </w:pPr>
            <w:del w:id="924" w:author="Meyer, Michael Frederick" w:date="2021-12-09T15:11:00Z">
              <w:r w:rsidDel="004F63CF">
                <w:rPr>
                  <w:rFonts w:ascii="Times New Roman" w:hAnsi="Times New Roman" w:cs="Times New Roman"/>
                  <w:color w:val="000000"/>
                  <w:sz w:val="16"/>
                  <w:szCs w:val="16"/>
                </w:rPr>
                <w:delText>Nitrate</w:delText>
              </w:r>
              <w:r w:rsidRPr="00474EDA" w:rsidDel="004F63CF">
                <w:rPr>
                  <w:rFonts w:ascii="Times New Roman" w:hAnsi="Times New Roman" w:cs="Times New Roman"/>
                  <w:color w:val="000000"/>
                  <w:sz w:val="16"/>
                  <w:szCs w:val="16"/>
                </w:rPr>
                <w:delText xml:space="preserve"> (mg/L)</w:delText>
              </w:r>
            </w:del>
          </w:p>
        </w:tc>
        <w:tc>
          <w:tcPr>
            <w:tcW w:w="1179" w:type="dxa"/>
            <w:vAlign w:val="bottom"/>
          </w:tcPr>
          <w:p w14:paraId="47706535" w14:textId="7B34A52E" w:rsidR="006F2E4F" w:rsidRPr="00474EDA" w:rsidDel="004F63CF" w:rsidRDefault="006F2E4F" w:rsidP="00F31B90">
            <w:pPr>
              <w:spacing w:line="480" w:lineRule="auto"/>
              <w:rPr>
                <w:del w:id="925" w:author="Meyer, Michael Frederick" w:date="2021-12-09T15:11:00Z"/>
                <w:rFonts w:ascii="Times New Roman" w:hAnsi="Times New Roman" w:cs="Times New Roman"/>
                <w:color w:val="000000"/>
                <w:sz w:val="16"/>
                <w:szCs w:val="16"/>
              </w:rPr>
            </w:pPr>
            <w:del w:id="926" w:author="Meyer, Michael Frederick" w:date="2021-12-09T15:11:00Z">
              <w:r w:rsidRPr="00474EDA" w:rsidDel="004F63CF">
                <w:rPr>
                  <w:rFonts w:ascii="Times New Roman" w:hAnsi="Times New Roman" w:cs="Times New Roman"/>
                  <w:color w:val="000000"/>
                  <w:sz w:val="16"/>
                  <w:szCs w:val="16"/>
                </w:rPr>
                <w:delText>Total Phosphorus (mg/L)</w:delText>
              </w:r>
            </w:del>
          </w:p>
        </w:tc>
        <w:tc>
          <w:tcPr>
            <w:tcW w:w="911" w:type="dxa"/>
            <w:vAlign w:val="bottom"/>
          </w:tcPr>
          <w:p w14:paraId="3DC7981B" w14:textId="1BA47588" w:rsidR="006F2E4F" w:rsidRPr="00474EDA" w:rsidDel="004F63CF" w:rsidRDefault="006F2E4F" w:rsidP="00F31B90">
            <w:pPr>
              <w:spacing w:line="480" w:lineRule="auto"/>
              <w:rPr>
                <w:del w:id="927" w:author="Meyer, Michael Frederick" w:date="2021-12-09T15:11:00Z"/>
                <w:rFonts w:ascii="Times New Roman" w:hAnsi="Times New Roman" w:cs="Times New Roman"/>
                <w:sz w:val="16"/>
                <w:szCs w:val="16"/>
              </w:rPr>
            </w:pPr>
            <w:del w:id="928" w:author="Meyer, Michael Frederick" w:date="2021-12-09T15:11:00Z">
              <w:r w:rsidRPr="00474EDA" w:rsidDel="004F63CF">
                <w:rPr>
                  <w:rFonts w:ascii="Times New Roman" w:hAnsi="Times New Roman" w:cs="Times New Roman"/>
                  <w:color w:val="000000"/>
                  <w:sz w:val="16"/>
                  <w:szCs w:val="16"/>
                </w:rPr>
                <w:delText>Caffeine (µg/L)</w:delText>
              </w:r>
            </w:del>
          </w:p>
        </w:tc>
        <w:tc>
          <w:tcPr>
            <w:tcW w:w="1229" w:type="dxa"/>
            <w:vAlign w:val="bottom"/>
          </w:tcPr>
          <w:p w14:paraId="2D231C3A" w14:textId="0F3DA373" w:rsidR="006F2E4F" w:rsidRPr="00474EDA" w:rsidDel="004F63CF" w:rsidRDefault="006F2E4F" w:rsidP="00F31B90">
            <w:pPr>
              <w:spacing w:line="480" w:lineRule="auto"/>
              <w:rPr>
                <w:del w:id="929" w:author="Meyer, Michael Frederick" w:date="2021-12-09T15:11:00Z"/>
                <w:rFonts w:ascii="Times New Roman" w:hAnsi="Times New Roman" w:cs="Times New Roman"/>
                <w:color w:val="000000"/>
                <w:sz w:val="16"/>
                <w:szCs w:val="16"/>
              </w:rPr>
            </w:pPr>
            <w:del w:id="930" w:author="Meyer, Michael Frederick" w:date="2021-12-09T15:11:00Z">
              <w:r w:rsidRPr="00474EDA" w:rsidDel="004F63CF">
                <w:rPr>
                  <w:rFonts w:ascii="Times New Roman" w:hAnsi="Times New Roman" w:cs="Times New Roman"/>
                  <w:color w:val="000000"/>
                  <w:sz w:val="16"/>
                  <w:szCs w:val="16"/>
                </w:rPr>
                <w:delText>Acetaminophen</w:delText>
              </w:r>
            </w:del>
          </w:p>
          <w:p w14:paraId="36FE9D6F" w14:textId="7A3DF387" w:rsidR="006F2E4F" w:rsidRPr="00474EDA" w:rsidDel="004F63CF" w:rsidRDefault="006F2E4F" w:rsidP="00F31B90">
            <w:pPr>
              <w:spacing w:line="480" w:lineRule="auto"/>
              <w:rPr>
                <w:del w:id="931" w:author="Meyer, Michael Frederick" w:date="2021-12-09T15:11:00Z"/>
                <w:rFonts w:ascii="Times New Roman" w:hAnsi="Times New Roman" w:cs="Times New Roman"/>
                <w:sz w:val="16"/>
                <w:szCs w:val="16"/>
              </w:rPr>
            </w:pPr>
            <w:del w:id="932" w:author="Meyer, Michael Frederick" w:date="2021-12-09T15:11:00Z">
              <w:r w:rsidRPr="00474EDA" w:rsidDel="004F63CF">
                <w:rPr>
                  <w:rFonts w:ascii="Times New Roman" w:hAnsi="Times New Roman" w:cs="Times New Roman"/>
                  <w:color w:val="000000"/>
                  <w:sz w:val="16"/>
                  <w:szCs w:val="16"/>
                </w:rPr>
                <w:delText>(µg/L)</w:delText>
              </w:r>
            </w:del>
          </w:p>
        </w:tc>
        <w:tc>
          <w:tcPr>
            <w:tcW w:w="1052" w:type="dxa"/>
            <w:vAlign w:val="bottom"/>
          </w:tcPr>
          <w:p w14:paraId="60EA8649" w14:textId="35B46DB7" w:rsidR="006F2E4F" w:rsidRPr="00474EDA" w:rsidDel="004F63CF" w:rsidRDefault="006F2E4F" w:rsidP="00F31B90">
            <w:pPr>
              <w:spacing w:line="480" w:lineRule="auto"/>
              <w:rPr>
                <w:del w:id="933" w:author="Meyer, Michael Frederick" w:date="2021-12-09T15:11:00Z"/>
                <w:rFonts w:ascii="Times New Roman" w:hAnsi="Times New Roman" w:cs="Times New Roman"/>
                <w:color w:val="000000"/>
                <w:sz w:val="16"/>
                <w:szCs w:val="16"/>
              </w:rPr>
            </w:pPr>
            <w:del w:id="934" w:author="Meyer, Michael Frederick" w:date="2021-12-09T15:11:00Z">
              <w:r w:rsidRPr="00474EDA" w:rsidDel="004F63CF">
                <w:rPr>
                  <w:rFonts w:ascii="Times New Roman" w:hAnsi="Times New Roman" w:cs="Times New Roman"/>
                  <w:color w:val="000000"/>
                  <w:sz w:val="16"/>
                  <w:szCs w:val="16"/>
                </w:rPr>
                <w:delText>Paraxanthine</w:delText>
              </w:r>
            </w:del>
          </w:p>
          <w:p w14:paraId="202E8BFE" w14:textId="255DDD2B" w:rsidR="006F2E4F" w:rsidRPr="00474EDA" w:rsidDel="004F63CF" w:rsidRDefault="006F2E4F" w:rsidP="00F31B90">
            <w:pPr>
              <w:spacing w:line="480" w:lineRule="auto"/>
              <w:rPr>
                <w:del w:id="935" w:author="Meyer, Michael Frederick" w:date="2021-12-09T15:11:00Z"/>
                <w:rFonts w:ascii="Times New Roman" w:hAnsi="Times New Roman" w:cs="Times New Roman"/>
                <w:sz w:val="16"/>
                <w:szCs w:val="16"/>
              </w:rPr>
            </w:pPr>
            <w:del w:id="936" w:author="Meyer, Michael Frederick" w:date="2021-12-09T15:11:00Z">
              <w:r w:rsidRPr="00474EDA" w:rsidDel="004F63CF">
                <w:rPr>
                  <w:rFonts w:ascii="Times New Roman" w:hAnsi="Times New Roman" w:cs="Times New Roman"/>
                  <w:color w:val="000000"/>
                  <w:sz w:val="16"/>
                  <w:szCs w:val="16"/>
                </w:rPr>
                <w:delText>(µg/L)</w:delText>
              </w:r>
            </w:del>
          </w:p>
        </w:tc>
        <w:tc>
          <w:tcPr>
            <w:tcW w:w="768" w:type="dxa"/>
            <w:vAlign w:val="bottom"/>
          </w:tcPr>
          <w:p w14:paraId="34BD5136" w14:textId="1CFA912A" w:rsidR="006F2E4F" w:rsidRPr="00474EDA" w:rsidDel="004F63CF" w:rsidRDefault="006F2E4F" w:rsidP="00F31B90">
            <w:pPr>
              <w:spacing w:line="480" w:lineRule="auto"/>
              <w:rPr>
                <w:del w:id="937" w:author="Meyer, Michael Frederick" w:date="2021-12-09T15:11:00Z"/>
                <w:rFonts w:ascii="Times New Roman" w:hAnsi="Times New Roman" w:cs="Times New Roman"/>
                <w:color w:val="000000"/>
                <w:sz w:val="16"/>
                <w:szCs w:val="16"/>
              </w:rPr>
            </w:pPr>
            <w:del w:id="938" w:author="Meyer, Michael Frederick" w:date="2021-12-09T15:11:00Z">
              <w:r w:rsidRPr="00474EDA" w:rsidDel="004F63CF">
                <w:rPr>
                  <w:rFonts w:ascii="Times New Roman" w:hAnsi="Times New Roman" w:cs="Times New Roman"/>
                  <w:color w:val="000000"/>
                  <w:sz w:val="16"/>
                  <w:szCs w:val="16"/>
                </w:rPr>
                <w:delText>Cotinine</w:delText>
              </w:r>
            </w:del>
          </w:p>
          <w:p w14:paraId="5DE15876" w14:textId="341E0856" w:rsidR="006F2E4F" w:rsidRPr="00474EDA" w:rsidDel="004F63CF" w:rsidRDefault="006F2E4F" w:rsidP="00F31B90">
            <w:pPr>
              <w:spacing w:line="480" w:lineRule="auto"/>
              <w:rPr>
                <w:del w:id="939" w:author="Meyer, Michael Frederick" w:date="2021-12-09T15:11:00Z"/>
                <w:rFonts w:ascii="Times New Roman" w:hAnsi="Times New Roman" w:cs="Times New Roman"/>
                <w:sz w:val="16"/>
                <w:szCs w:val="16"/>
              </w:rPr>
            </w:pPr>
            <w:del w:id="940" w:author="Meyer, Michael Frederick" w:date="2021-12-09T15:11:00Z">
              <w:r w:rsidRPr="00474EDA" w:rsidDel="004F63CF">
                <w:rPr>
                  <w:rFonts w:ascii="Times New Roman" w:hAnsi="Times New Roman" w:cs="Times New Roman"/>
                  <w:color w:val="000000"/>
                  <w:sz w:val="16"/>
                  <w:szCs w:val="16"/>
                </w:rPr>
                <w:delText>(µg/L)</w:delText>
              </w:r>
            </w:del>
          </w:p>
        </w:tc>
        <w:tc>
          <w:tcPr>
            <w:tcW w:w="1245" w:type="dxa"/>
            <w:vAlign w:val="bottom"/>
          </w:tcPr>
          <w:p w14:paraId="3161CFAA" w14:textId="36E3765C" w:rsidR="006F2E4F" w:rsidRPr="00474EDA" w:rsidDel="004F63CF" w:rsidRDefault="009620FA" w:rsidP="00F31B90">
            <w:pPr>
              <w:spacing w:line="480" w:lineRule="auto"/>
              <w:rPr>
                <w:del w:id="941" w:author="Meyer, Michael Frederick" w:date="2021-12-09T15:11:00Z"/>
                <w:rFonts w:ascii="Times New Roman" w:hAnsi="Times New Roman" w:cs="Times New Roman"/>
                <w:color w:val="000000"/>
                <w:sz w:val="16"/>
                <w:szCs w:val="16"/>
              </w:rPr>
            </w:pPr>
            <w:ins w:id="942" w:author="Ted" w:date="2021-10-14T11:15:00Z">
              <w:del w:id="943" w:author="Meyer, Michael Frederick" w:date="2021-12-09T15:11:00Z">
                <w:r w:rsidDel="004F63CF">
                  <w:rPr>
                    <w:rFonts w:ascii="Times New Roman" w:hAnsi="Times New Roman" w:cs="Times New Roman"/>
                    <w:color w:val="000000"/>
                    <w:sz w:val="16"/>
                    <w:szCs w:val="16"/>
                  </w:rPr>
                  <w:delText xml:space="preserve">Microplastic </w:delText>
                </w:r>
              </w:del>
            </w:ins>
            <w:del w:id="944" w:author="Meyer, Michael Frederick" w:date="2021-12-09T15:11:00Z">
              <w:r w:rsidR="006F2E4F" w:rsidRPr="00474EDA" w:rsidDel="004F63CF">
                <w:rPr>
                  <w:rFonts w:ascii="Times New Roman" w:hAnsi="Times New Roman" w:cs="Times New Roman"/>
                  <w:color w:val="000000"/>
                  <w:sz w:val="16"/>
                  <w:szCs w:val="16"/>
                </w:rPr>
                <w:delText>Fragment</w:delText>
              </w:r>
            </w:del>
            <w:ins w:id="945" w:author="Ted" w:date="2021-10-14T11:15:00Z">
              <w:del w:id="946" w:author="Meyer, Michael Frederick" w:date="2021-12-09T15:11:00Z">
                <w:r w:rsidDel="004F63CF">
                  <w:rPr>
                    <w:rFonts w:ascii="Times New Roman" w:hAnsi="Times New Roman" w:cs="Times New Roman"/>
                    <w:color w:val="000000"/>
                    <w:sz w:val="16"/>
                    <w:szCs w:val="16"/>
                  </w:rPr>
                  <w:delText>s</w:delText>
                </w:r>
              </w:del>
            </w:ins>
            <w:del w:id="947" w:author="Meyer, Michael Frederick" w:date="2021-12-09T15:11:00Z">
              <w:r w:rsidR="006F2E4F" w:rsidRPr="00474EDA" w:rsidDel="004F63CF">
                <w:rPr>
                  <w:rFonts w:ascii="Times New Roman" w:hAnsi="Times New Roman" w:cs="Times New Roman"/>
                  <w:color w:val="000000"/>
                  <w:sz w:val="16"/>
                  <w:szCs w:val="16"/>
                </w:rPr>
                <w:delText xml:space="preserve"> density (MPs/L)</w:delText>
              </w:r>
            </w:del>
          </w:p>
        </w:tc>
        <w:tc>
          <w:tcPr>
            <w:tcW w:w="1265" w:type="dxa"/>
            <w:vAlign w:val="bottom"/>
          </w:tcPr>
          <w:p w14:paraId="6DF731A8" w14:textId="423A7D4B" w:rsidR="006F2E4F" w:rsidRPr="00474EDA" w:rsidDel="004F63CF" w:rsidRDefault="009620FA" w:rsidP="00F31B90">
            <w:pPr>
              <w:spacing w:line="480" w:lineRule="auto"/>
              <w:rPr>
                <w:del w:id="948" w:author="Meyer, Michael Frederick" w:date="2021-12-09T15:11:00Z"/>
                <w:rFonts w:ascii="Times New Roman" w:hAnsi="Times New Roman" w:cs="Times New Roman"/>
                <w:color w:val="000000"/>
                <w:sz w:val="16"/>
                <w:szCs w:val="16"/>
              </w:rPr>
            </w:pPr>
            <w:ins w:id="949" w:author="Ted" w:date="2021-10-14T11:16:00Z">
              <w:del w:id="950" w:author="Meyer, Michael Frederick" w:date="2021-12-09T15:11:00Z">
                <w:r w:rsidDel="004F63CF">
                  <w:rPr>
                    <w:rFonts w:ascii="Times New Roman" w:hAnsi="Times New Roman" w:cs="Times New Roman"/>
                    <w:color w:val="000000"/>
                    <w:sz w:val="16"/>
                    <w:szCs w:val="16"/>
                  </w:rPr>
                  <w:delText xml:space="preserve">Microplastic </w:delText>
                </w:r>
              </w:del>
            </w:ins>
            <w:del w:id="951" w:author="Meyer, Michael Frederick" w:date="2021-12-09T15:11:00Z">
              <w:r w:rsidR="006F2E4F" w:rsidRPr="00474EDA" w:rsidDel="004F63CF">
                <w:rPr>
                  <w:rFonts w:ascii="Times New Roman" w:hAnsi="Times New Roman" w:cs="Times New Roman"/>
                  <w:color w:val="000000"/>
                  <w:sz w:val="16"/>
                  <w:szCs w:val="16"/>
                </w:rPr>
                <w:delText>Fiber</w:delText>
              </w:r>
            </w:del>
            <w:ins w:id="952" w:author="Ted" w:date="2021-10-14T11:15:00Z">
              <w:del w:id="953" w:author="Meyer, Michael Frederick" w:date="2021-12-09T15:11:00Z">
                <w:r w:rsidDel="004F63CF">
                  <w:rPr>
                    <w:rFonts w:ascii="Times New Roman" w:hAnsi="Times New Roman" w:cs="Times New Roman"/>
                    <w:color w:val="000000"/>
                    <w:sz w:val="16"/>
                    <w:szCs w:val="16"/>
                  </w:rPr>
                  <w:delText>s</w:delText>
                </w:r>
              </w:del>
            </w:ins>
            <w:del w:id="954" w:author="Meyer, Michael Frederick" w:date="2021-12-09T15:11:00Z">
              <w:r w:rsidR="006F2E4F" w:rsidRPr="00474EDA" w:rsidDel="004F63CF">
                <w:rPr>
                  <w:rFonts w:ascii="Times New Roman" w:hAnsi="Times New Roman" w:cs="Times New Roman"/>
                  <w:color w:val="000000"/>
                  <w:sz w:val="16"/>
                  <w:szCs w:val="16"/>
                </w:rPr>
                <w:delText xml:space="preserve"> density (MPs/L)</w:delText>
              </w:r>
            </w:del>
          </w:p>
        </w:tc>
        <w:tc>
          <w:tcPr>
            <w:tcW w:w="1274" w:type="dxa"/>
            <w:vAlign w:val="bottom"/>
          </w:tcPr>
          <w:p w14:paraId="40EFB273" w14:textId="7133B1F8" w:rsidR="006F2E4F" w:rsidRPr="00474EDA" w:rsidDel="004F63CF" w:rsidRDefault="009620FA" w:rsidP="00F31B90">
            <w:pPr>
              <w:spacing w:line="480" w:lineRule="auto"/>
              <w:rPr>
                <w:del w:id="955" w:author="Meyer, Michael Frederick" w:date="2021-12-09T15:11:00Z"/>
                <w:rFonts w:ascii="Times New Roman" w:hAnsi="Times New Roman" w:cs="Times New Roman"/>
                <w:color w:val="000000"/>
                <w:sz w:val="16"/>
                <w:szCs w:val="16"/>
              </w:rPr>
            </w:pPr>
            <w:ins w:id="956" w:author="Ted" w:date="2021-10-14T11:16:00Z">
              <w:del w:id="957" w:author="Meyer, Michael Frederick" w:date="2021-12-09T15:11:00Z">
                <w:r w:rsidDel="004F63CF">
                  <w:rPr>
                    <w:rFonts w:ascii="Times New Roman" w:hAnsi="Times New Roman" w:cs="Times New Roman"/>
                    <w:color w:val="000000"/>
                    <w:sz w:val="16"/>
                    <w:szCs w:val="16"/>
                  </w:rPr>
                  <w:delText xml:space="preserve">Microplastic  </w:delText>
                </w:r>
              </w:del>
            </w:ins>
            <w:del w:id="958" w:author="Meyer, Michael Frederick" w:date="2021-12-09T15:11:00Z">
              <w:r w:rsidR="006F2E4F" w:rsidRPr="00474EDA" w:rsidDel="004F63CF">
                <w:rPr>
                  <w:rFonts w:ascii="Times New Roman" w:hAnsi="Times New Roman" w:cs="Times New Roman"/>
                  <w:color w:val="000000"/>
                  <w:sz w:val="16"/>
                  <w:szCs w:val="16"/>
                </w:rPr>
                <w:delText>Bead density</w:delText>
              </w:r>
            </w:del>
            <w:ins w:id="959" w:author="Ted" w:date="2021-10-14T11:15:00Z">
              <w:del w:id="960" w:author="Meyer, Michael Frederick" w:date="2021-12-09T15:11:00Z">
                <w:r w:rsidDel="004F63CF">
                  <w:rPr>
                    <w:rFonts w:ascii="Times New Roman" w:hAnsi="Times New Roman" w:cs="Times New Roman"/>
                    <w:color w:val="000000"/>
                    <w:sz w:val="16"/>
                    <w:szCs w:val="16"/>
                  </w:rPr>
                  <w:delText>s</w:delText>
                </w:r>
              </w:del>
            </w:ins>
            <w:del w:id="961" w:author="Meyer, Michael Frederick" w:date="2021-12-09T15:11:00Z">
              <w:r w:rsidR="006F2E4F" w:rsidRPr="00474EDA" w:rsidDel="004F63CF">
                <w:rPr>
                  <w:rFonts w:ascii="Times New Roman" w:hAnsi="Times New Roman" w:cs="Times New Roman"/>
                  <w:color w:val="000000"/>
                  <w:sz w:val="16"/>
                  <w:szCs w:val="16"/>
                </w:rPr>
                <w:delText xml:space="preserve"> (MPs/L)</w:delText>
              </w:r>
            </w:del>
          </w:p>
        </w:tc>
        <w:tc>
          <w:tcPr>
            <w:tcW w:w="1196" w:type="dxa"/>
            <w:vAlign w:val="bottom"/>
          </w:tcPr>
          <w:p w14:paraId="0C89DDB0" w14:textId="673F61B7" w:rsidR="006F2E4F" w:rsidRPr="00474EDA" w:rsidDel="004F63CF" w:rsidRDefault="006F2E4F" w:rsidP="00F31B90">
            <w:pPr>
              <w:spacing w:line="480" w:lineRule="auto"/>
              <w:rPr>
                <w:del w:id="962" w:author="Meyer, Michael Frederick" w:date="2021-12-09T15:11:00Z"/>
                <w:rFonts w:ascii="Times New Roman" w:hAnsi="Times New Roman" w:cs="Times New Roman"/>
                <w:color w:val="000000"/>
                <w:sz w:val="16"/>
                <w:szCs w:val="16"/>
              </w:rPr>
            </w:pPr>
            <w:del w:id="963" w:author="Meyer, Michael Frederick" w:date="2021-12-09T15:11:00Z">
              <w:r w:rsidRPr="00474EDA" w:rsidDel="004F63CF">
                <w:rPr>
                  <w:rFonts w:ascii="Times New Roman" w:hAnsi="Times New Roman" w:cs="Times New Roman"/>
                  <w:color w:val="000000"/>
                  <w:sz w:val="16"/>
                  <w:szCs w:val="16"/>
                </w:rPr>
                <w:delText>IDW population</w:delText>
              </w:r>
            </w:del>
          </w:p>
          <w:p w14:paraId="613031B2" w14:textId="303C12E8" w:rsidR="006F2E4F" w:rsidRPr="00474EDA" w:rsidDel="004F63CF" w:rsidRDefault="006F2E4F" w:rsidP="00F31B90">
            <w:pPr>
              <w:spacing w:line="480" w:lineRule="auto"/>
              <w:rPr>
                <w:del w:id="964" w:author="Meyer, Michael Frederick" w:date="2021-12-09T15:11:00Z"/>
                <w:rFonts w:ascii="Times New Roman" w:hAnsi="Times New Roman" w:cs="Times New Roman"/>
                <w:sz w:val="16"/>
                <w:szCs w:val="16"/>
              </w:rPr>
            </w:pPr>
            <w:del w:id="965" w:author="Meyer, Michael Frederick" w:date="2021-12-09T15:11:00Z">
              <w:r w:rsidDel="004F63CF">
                <w:rPr>
                  <w:rFonts w:ascii="Times New Roman" w:hAnsi="Times New Roman" w:cs="Times New Roman"/>
                  <w:sz w:val="16"/>
                  <w:szCs w:val="16"/>
                </w:rPr>
                <w:delText>(Number of People)</w:delText>
              </w:r>
            </w:del>
          </w:p>
        </w:tc>
        <w:tc>
          <w:tcPr>
            <w:tcW w:w="990" w:type="dxa"/>
            <w:vAlign w:val="bottom"/>
          </w:tcPr>
          <w:p w14:paraId="10EF6ACF" w14:textId="31FE4DAE" w:rsidR="006F2E4F" w:rsidRPr="00474EDA" w:rsidDel="004F63CF" w:rsidRDefault="006F2E4F" w:rsidP="00F31B90">
            <w:pPr>
              <w:spacing w:line="480" w:lineRule="auto"/>
              <w:rPr>
                <w:del w:id="966" w:author="Meyer, Michael Frederick" w:date="2021-12-09T15:11:00Z"/>
                <w:rFonts w:ascii="Times New Roman" w:hAnsi="Times New Roman" w:cs="Times New Roman"/>
                <w:sz w:val="16"/>
                <w:szCs w:val="16"/>
              </w:rPr>
            </w:pPr>
            <w:del w:id="967" w:author="Meyer, Michael Frederick" w:date="2021-12-09T15:11:00Z">
              <w:r w:rsidRPr="00474EDA" w:rsidDel="004F63CF">
                <w:rPr>
                  <w:rFonts w:ascii="Times New Roman" w:hAnsi="Times New Roman" w:cs="Times New Roman"/>
                  <w:color w:val="000000"/>
                  <w:sz w:val="16"/>
                  <w:szCs w:val="16"/>
                </w:rPr>
                <w:delText>Categorical IDW population</w:delText>
              </w:r>
            </w:del>
          </w:p>
        </w:tc>
      </w:tr>
      <w:tr w:rsidR="006F2E4F" w:rsidRPr="00474EDA" w:rsidDel="004F63CF" w14:paraId="4A41EE4C" w14:textId="4F533928" w:rsidTr="006F2E4F">
        <w:trPr>
          <w:del w:id="968" w:author="Meyer, Michael Frederick" w:date="2021-12-09T15:11:00Z"/>
        </w:trPr>
        <w:tc>
          <w:tcPr>
            <w:tcW w:w="706" w:type="dxa"/>
            <w:vAlign w:val="bottom"/>
          </w:tcPr>
          <w:p w14:paraId="1C2CFE28" w14:textId="4367A0F1" w:rsidR="006F2E4F" w:rsidRPr="00474EDA" w:rsidDel="004F63CF" w:rsidRDefault="006F2E4F" w:rsidP="006F2E4F">
            <w:pPr>
              <w:spacing w:line="480" w:lineRule="auto"/>
              <w:rPr>
                <w:del w:id="969" w:author="Meyer, Michael Frederick" w:date="2021-12-09T15:11:00Z"/>
                <w:rFonts w:ascii="Times New Roman" w:hAnsi="Times New Roman" w:cs="Times New Roman"/>
                <w:sz w:val="16"/>
                <w:szCs w:val="16"/>
              </w:rPr>
            </w:pPr>
            <w:del w:id="970" w:author="Meyer, Michael Frederick" w:date="2021-12-09T15:11:00Z">
              <w:r w:rsidRPr="00474EDA" w:rsidDel="004F63CF">
                <w:rPr>
                  <w:rFonts w:ascii="Times New Roman" w:hAnsi="Times New Roman" w:cs="Times New Roman"/>
                  <w:color w:val="000000"/>
                  <w:sz w:val="16"/>
                  <w:szCs w:val="16"/>
                </w:rPr>
                <w:delText>BK-1</w:delText>
              </w:r>
            </w:del>
          </w:p>
        </w:tc>
        <w:tc>
          <w:tcPr>
            <w:tcW w:w="1285" w:type="dxa"/>
            <w:vAlign w:val="bottom"/>
          </w:tcPr>
          <w:p w14:paraId="25CC2485" w14:textId="77F4AF81" w:rsidR="006F2E4F" w:rsidRPr="00474EDA" w:rsidDel="004F63CF" w:rsidRDefault="006F2E4F" w:rsidP="006F2E4F">
            <w:pPr>
              <w:spacing w:line="480" w:lineRule="auto"/>
              <w:rPr>
                <w:del w:id="971" w:author="Meyer, Michael Frederick" w:date="2021-12-09T15:11:00Z"/>
                <w:rFonts w:ascii="Times New Roman" w:hAnsi="Times New Roman" w:cs="Times New Roman"/>
                <w:sz w:val="16"/>
                <w:szCs w:val="16"/>
              </w:rPr>
            </w:pPr>
            <w:del w:id="972" w:author="Meyer, Michael Frederick" w:date="2021-12-09T15:11:00Z">
              <w:r w:rsidRPr="00474EDA" w:rsidDel="004F63CF">
                <w:rPr>
                  <w:rFonts w:ascii="Times New Roman" w:hAnsi="Times New Roman" w:cs="Times New Roman"/>
                  <w:color w:val="000000"/>
                  <w:sz w:val="16"/>
                  <w:szCs w:val="16"/>
                </w:rPr>
                <w:delText>0.003</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15" w:type="dxa"/>
            <w:vAlign w:val="bottom"/>
          </w:tcPr>
          <w:p w14:paraId="063CD9AE" w14:textId="64D985D5" w:rsidR="006F2E4F" w:rsidRPr="00474EDA" w:rsidDel="004F63CF" w:rsidRDefault="006F2E4F" w:rsidP="006F2E4F">
            <w:pPr>
              <w:spacing w:line="480" w:lineRule="auto"/>
              <w:rPr>
                <w:del w:id="973" w:author="Meyer, Michael Frederick" w:date="2021-12-09T15:11:00Z"/>
                <w:rFonts w:ascii="Times New Roman" w:hAnsi="Times New Roman" w:cs="Times New Roman"/>
                <w:color w:val="000000"/>
                <w:sz w:val="16"/>
                <w:szCs w:val="16"/>
              </w:rPr>
            </w:pPr>
            <w:del w:id="974" w:author="Meyer, Michael Frederick" w:date="2021-12-09T15:11:00Z">
              <w:r w:rsidRPr="00474EDA" w:rsidDel="004F63CF">
                <w:rPr>
                  <w:rFonts w:ascii="Times New Roman" w:hAnsi="Times New Roman" w:cs="Times New Roman"/>
                  <w:color w:val="000000"/>
                  <w:sz w:val="16"/>
                  <w:szCs w:val="16"/>
                </w:rPr>
                <w:delText>0.085</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0.007</w:delText>
              </w:r>
              <w:r w:rsidDel="004F63CF">
                <w:rPr>
                  <w:rFonts w:ascii="Times New Roman" w:hAnsi="Times New Roman" w:cs="Times New Roman"/>
                  <w:color w:val="000000"/>
                  <w:sz w:val="16"/>
                  <w:szCs w:val="16"/>
                </w:rPr>
                <w:delText>)</w:delText>
              </w:r>
            </w:del>
          </w:p>
        </w:tc>
        <w:tc>
          <w:tcPr>
            <w:tcW w:w="1179" w:type="dxa"/>
            <w:vAlign w:val="bottom"/>
          </w:tcPr>
          <w:p w14:paraId="72A20CA2" w14:textId="4259FC38" w:rsidR="006F2E4F" w:rsidRPr="007247D6" w:rsidDel="004F63CF" w:rsidRDefault="006F2E4F" w:rsidP="006F2E4F">
            <w:pPr>
              <w:spacing w:line="480" w:lineRule="auto"/>
              <w:rPr>
                <w:del w:id="975" w:author="Meyer, Michael Frederick" w:date="2021-12-09T15:11:00Z"/>
                <w:rFonts w:ascii="Times New Roman" w:hAnsi="Times New Roman" w:cs="Times New Roman"/>
                <w:color w:val="000000"/>
                <w:sz w:val="16"/>
                <w:szCs w:val="16"/>
              </w:rPr>
            </w:pPr>
            <w:del w:id="976" w:author="Meyer, Michael Frederick" w:date="2021-12-09T15:11:00Z">
              <w:r w:rsidRPr="00474EDA" w:rsidDel="004F63CF">
                <w:rPr>
                  <w:rFonts w:ascii="Times New Roman" w:hAnsi="Times New Roman" w:cs="Times New Roman"/>
                  <w:color w:val="000000"/>
                  <w:sz w:val="16"/>
                  <w:szCs w:val="16"/>
                </w:rPr>
                <w:delText>0.018</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911" w:type="dxa"/>
            <w:vAlign w:val="bottom"/>
          </w:tcPr>
          <w:p w14:paraId="7B456FE0" w14:textId="247021B9" w:rsidR="006F2E4F" w:rsidRPr="00474EDA" w:rsidDel="004F63CF" w:rsidRDefault="006F2E4F" w:rsidP="006F2E4F">
            <w:pPr>
              <w:spacing w:line="480" w:lineRule="auto"/>
              <w:rPr>
                <w:del w:id="977" w:author="Meyer, Michael Frederick" w:date="2021-12-09T15:11:00Z"/>
                <w:rFonts w:ascii="Times New Roman" w:hAnsi="Times New Roman" w:cs="Times New Roman"/>
                <w:sz w:val="16"/>
                <w:szCs w:val="16"/>
              </w:rPr>
            </w:pPr>
            <w:del w:id="978" w:author="Meyer, Michael Frederick" w:date="2021-12-09T15:11:00Z">
              <w:r w:rsidRPr="00474EDA" w:rsidDel="004F63CF">
                <w:rPr>
                  <w:rFonts w:ascii="Times New Roman" w:hAnsi="Times New Roman" w:cs="Times New Roman"/>
                  <w:color w:val="000000"/>
                  <w:sz w:val="16"/>
                  <w:szCs w:val="16"/>
                </w:rPr>
                <w:delText>0.011</w:delText>
              </w:r>
            </w:del>
          </w:p>
        </w:tc>
        <w:tc>
          <w:tcPr>
            <w:tcW w:w="1229" w:type="dxa"/>
            <w:vAlign w:val="bottom"/>
          </w:tcPr>
          <w:p w14:paraId="31E1E913" w14:textId="7EE8B1DA" w:rsidR="006F2E4F" w:rsidRPr="00474EDA" w:rsidDel="004F63CF" w:rsidRDefault="006F2E4F" w:rsidP="006F2E4F">
            <w:pPr>
              <w:spacing w:line="480" w:lineRule="auto"/>
              <w:rPr>
                <w:del w:id="979" w:author="Meyer, Michael Frederick" w:date="2021-12-09T15:11:00Z"/>
                <w:rFonts w:ascii="Times New Roman" w:hAnsi="Times New Roman" w:cs="Times New Roman"/>
                <w:sz w:val="16"/>
                <w:szCs w:val="16"/>
              </w:rPr>
            </w:pPr>
            <w:del w:id="980" w:author="Meyer, Michael Frederick" w:date="2021-12-09T15:11:00Z">
              <w:r w:rsidRPr="00474EDA" w:rsidDel="004F63CF">
                <w:rPr>
                  <w:rFonts w:ascii="Times New Roman" w:hAnsi="Times New Roman" w:cs="Times New Roman"/>
                  <w:color w:val="000000"/>
                  <w:sz w:val="16"/>
                  <w:szCs w:val="16"/>
                </w:rPr>
                <w:delText>0.001</w:delText>
              </w:r>
            </w:del>
          </w:p>
        </w:tc>
        <w:tc>
          <w:tcPr>
            <w:tcW w:w="1052" w:type="dxa"/>
            <w:vAlign w:val="bottom"/>
          </w:tcPr>
          <w:p w14:paraId="42B74BC1" w14:textId="3EFF839D" w:rsidR="006F2E4F" w:rsidRPr="00474EDA" w:rsidDel="004F63CF" w:rsidRDefault="006F2E4F" w:rsidP="006F2E4F">
            <w:pPr>
              <w:spacing w:line="480" w:lineRule="auto"/>
              <w:rPr>
                <w:del w:id="981" w:author="Meyer, Michael Frederick" w:date="2021-12-09T15:11:00Z"/>
                <w:rFonts w:ascii="Times New Roman" w:hAnsi="Times New Roman" w:cs="Times New Roman"/>
                <w:sz w:val="16"/>
                <w:szCs w:val="16"/>
              </w:rPr>
            </w:pPr>
            <w:del w:id="982" w:author="Meyer, Michael Frederick" w:date="2021-12-09T15:11:00Z">
              <w:r w:rsidRPr="00474EDA" w:rsidDel="004F63CF">
                <w:rPr>
                  <w:rFonts w:ascii="Times New Roman" w:hAnsi="Times New Roman" w:cs="Times New Roman"/>
                  <w:color w:val="000000"/>
                  <w:sz w:val="16"/>
                  <w:szCs w:val="16"/>
                </w:rPr>
                <w:delText>0.002</w:delText>
              </w:r>
            </w:del>
          </w:p>
        </w:tc>
        <w:tc>
          <w:tcPr>
            <w:tcW w:w="768" w:type="dxa"/>
            <w:vAlign w:val="bottom"/>
          </w:tcPr>
          <w:p w14:paraId="0CE1FA64" w14:textId="35C07520" w:rsidR="006F2E4F" w:rsidRPr="00474EDA" w:rsidDel="004F63CF" w:rsidRDefault="006F2E4F" w:rsidP="006F2E4F">
            <w:pPr>
              <w:spacing w:line="480" w:lineRule="auto"/>
              <w:rPr>
                <w:del w:id="983" w:author="Meyer, Michael Frederick" w:date="2021-12-09T15:11:00Z"/>
                <w:rFonts w:ascii="Times New Roman" w:hAnsi="Times New Roman" w:cs="Times New Roman"/>
                <w:sz w:val="16"/>
                <w:szCs w:val="16"/>
              </w:rPr>
            </w:pPr>
            <w:del w:id="984" w:author="Meyer, Michael Frederick" w:date="2021-12-09T15:11:00Z">
              <w:r w:rsidRPr="00474EDA" w:rsidDel="004F63CF">
                <w:rPr>
                  <w:rFonts w:ascii="Times New Roman" w:hAnsi="Times New Roman" w:cs="Times New Roman"/>
                  <w:color w:val="000000"/>
                  <w:sz w:val="16"/>
                  <w:szCs w:val="16"/>
                </w:rPr>
                <w:delText>0</w:delText>
              </w:r>
            </w:del>
          </w:p>
        </w:tc>
        <w:tc>
          <w:tcPr>
            <w:tcW w:w="1245" w:type="dxa"/>
            <w:vAlign w:val="bottom"/>
          </w:tcPr>
          <w:p w14:paraId="108E2078" w14:textId="6D11DF25" w:rsidR="006F2E4F" w:rsidRPr="007247D6" w:rsidDel="004F63CF" w:rsidRDefault="006F2E4F" w:rsidP="006F2E4F">
            <w:pPr>
              <w:spacing w:line="480" w:lineRule="auto"/>
              <w:rPr>
                <w:del w:id="985" w:author="Meyer, Michael Frederick" w:date="2021-12-09T15:11:00Z"/>
                <w:rFonts w:ascii="Times New Roman" w:hAnsi="Times New Roman" w:cs="Times New Roman"/>
                <w:color w:val="000000"/>
                <w:sz w:val="16"/>
                <w:szCs w:val="16"/>
              </w:rPr>
            </w:pPr>
            <w:del w:id="986" w:author="Meyer, Michael Frederick" w:date="2021-12-09T15:11:00Z">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65" w:type="dxa"/>
            <w:vAlign w:val="bottom"/>
          </w:tcPr>
          <w:p w14:paraId="06BC8ECB" w14:textId="0C7ADE80" w:rsidR="006F2E4F" w:rsidRPr="007247D6" w:rsidDel="004F63CF" w:rsidRDefault="006F2E4F" w:rsidP="006F2E4F">
            <w:pPr>
              <w:spacing w:line="480" w:lineRule="auto"/>
              <w:rPr>
                <w:del w:id="987" w:author="Meyer, Michael Frederick" w:date="2021-12-09T15:11:00Z"/>
                <w:rFonts w:ascii="Times New Roman" w:hAnsi="Times New Roman" w:cs="Times New Roman"/>
                <w:color w:val="000000"/>
                <w:sz w:val="16"/>
                <w:szCs w:val="16"/>
              </w:rPr>
            </w:pPr>
            <w:del w:id="988" w:author="Meyer, Michael Frederick" w:date="2021-12-09T15:11:00Z">
              <w:r w:rsidRPr="00092F01"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0.002</w:delText>
              </w:r>
              <w:r w:rsidDel="004F63CF">
                <w:rPr>
                  <w:rFonts w:ascii="Times New Roman" w:hAnsi="Times New Roman" w:cs="Times New Roman"/>
                  <w:color w:val="000000"/>
                  <w:sz w:val="16"/>
                  <w:szCs w:val="16"/>
                </w:rPr>
                <w:delText>)</w:delText>
              </w:r>
            </w:del>
          </w:p>
        </w:tc>
        <w:tc>
          <w:tcPr>
            <w:tcW w:w="1274" w:type="dxa"/>
            <w:vAlign w:val="bottom"/>
          </w:tcPr>
          <w:p w14:paraId="2A65BDBF" w14:textId="62B05EB0" w:rsidR="006F2E4F" w:rsidRPr="006F2E4F" w:rsidDel="004F63CF" w:rsidRDefault="006F2E4F" w:rsidP="006F2E4F">
            <w:pPr>
              <w:spacing w:line="480" w:lineRule="auto"/>
              <w:rPr>
                <w:del w:id="989" w:author="Meyer, Michael Frederick" w:date="2021-12-09T15:11:00Z"/>
                <w:rFonts w:ascii="Times New Roman" w:hAnsi="Times New Roman" w:cs="Times New Roman"/>
                <w:color w:val="000000"/>
                <w:sz w:val="16"/>
                <w:szCs w:val="16"/>
              </w:rPr>
            </w:pPr>
            <w:del w:id="990" w:author="Meyer, Michael Frederick" w:date="2021-12-09T15:11:00Z">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96" w:type="dxa"/>
            <w:vAlign w:val="bottom"/>
          </w:tcPr>
          <w:p w14:paraId="66C1E6DF" w14:textId="22BC990E" w:rsidR="006F2E4F" w:rsidRPr="006F2E4F" w:rsidDel="004F63CF" w:rsidRDefault="006F2E4F" w:rsidP="006F2E4F">
            <w:pPr>
              <w:spacing w:line="480" w:lineRule="auto"/>
              <w:rPr>
                <w:del w:id="991" w:author="Meyer, Michael Frederick" w:date="2021-12-09T15:11:00Z"/>
                <w:rFonts w:ascii="Times New Roman" w:hAnsi="Times New Roman" w:cs="Times New Roman"/>
                <w:sz w:val="16"/>
                <w:szCs w:val="16"/>
              </w:rPr>
            </w:pPr>
            <w:del w:id="992" w:author="Meyer, Michael Frederick" w:date="2021-12-09T15:11:00Z">
              <w:r w:rsidRPr="006F2E4F" w:rsidDel="004F63CF">
                <w:rPr>
                  <w:rFonts w:ascii="Times New Roman" w:hAnsi="Times New Roman" w:cs="Times New Roman"/>
                  <w:color w:val="000000"/>
                  <w:sz w:val="16"/>
                  <w:szCs w:val="16"/>
                </w:rPr>
                <w:delText>1653.727</w:delText>
              </w:r>
            </w:del>
          </w:p>
        </w:tc>
        <w:tc>
          <w:tcPr>
            <w:tcW w:w="990" w:type="dxa"/>
            <w:vAlign w:val="bottom"/>
          </w:tcPr>
          <w:p w14:paraId="37C2E117" w14:textId="50BBCA78" w:rsidR="006F2E4F" w:rsidRPr="00474EDA" w:rsidDel="004F63CF" w:rsidRDefault="006F2E4F" w:rsidP="006F2E4F">
            <w:pPr>
              <w:spacing w:line="480" w:lineRule="auto"/>
              <w:rPr>
                <w:del w:id="993" w:author="Meyer, Michael Frederick" w:date="2021-12-09T15:11:00Z"/>
                <w:rFonts w:ascii="Times New Roman" w:hAnsi="Times New Roman" w:cs="Times New Roman"/>
                <w:sz w:val="16"/>
                <w:szCs w:val="16"/>
              </w:rPr>
            </w:pPr>
            <w:del w:id="994" w:author="Meyer, Michael Frederick" w:date="2021-12-09T15:11:00Z">
              <w:r w:rsidRPr="00474EDA" w:rsidDel="004F63CF">
                <w:rPr>
                  <w:rFonts w:ascii="Times New Roman" w:hAnsi="Times New Roman" w:cs="Times New Roman"/>
                  <w:color w:val="000000"/>
                  <w:sz w:val="16"/>
                  <w:szCs w:val="16"/>
                </w:rPr>
                <w:delText>High</w:delText>
              </w:r>
            </w:del>
          </w:p>
        </w:tc>
      </w:tr>
      <w:tr w:rsidR="006F2E4F" w:rsidRPr="00474EDA" w:rsidDel="004F63CF" w14:paraId="1E5EBA93" w14:textId="1429666A" w:rsidTr="006F2E4F">
        <w:trPr>
          <w:del w:id="995" w:author="Meyer, Michael Frederick" w:date="2021-12-09T15:11:00Z"/>
        </w:trPr>
        <w:tc>
          <w:tcPr>
            <w:tcW w:w="706" w:type="dxa"/>
            <w:vAlign w:val="bottom"/>
          </w:tcPr>
          <w:p w14:paraId="5E5FA343" w14:textId="7D3C8982" w:rsidR="006F2E4F" w:rsidRPr="00474EDA" w:rsidDel="004F63CF" w:rsidRDefault="006F2E4F" w:rsidP="006F2E4F">
            <w:pPr>
              <w:spacing w:line="480" w:lineRule="auto"/>
              <w:rPr>
                <w:del w:id="996" w:author="Meyer, Michael Frederick" w:date="2021-12-09T15:11:00Z"/>
                <w:rFonts w:ascii="Times New Roman" w:hAnsi="Times New Roman" w:cs="Times New Roman"/>
                <w:sz w:val="16"/>
                <w:szCs w:val="16"/>
              </w:rPr>
            </w:pPr>
            <w:del w:id="997" w:author="Meyer, Michael Frederick" w:date="2021-12-09T15:11:00Z">
              <w:r w:rsidRPr="00474EDA" w:rsidDel="004F63CF">
                <w:rPr>
                  <w:rFonts w:ascii="Times New Roman" w:hAnsi="Times New Roman" w:cs="Times New Roman"/>
                  <w:color w:val="000000"/>
                  <w:sz w:val="16"/>
                  <w:szCs w:val="16"/>
                </w:rPr>
                <w:delText>BK-2</w:delText>
              </w:r>
            </w:del>
          </w:p>
        </w:tc>
        <w:tc>
          <w:tcPr>
            <w:tcW w:w="1285" w:type="dxa"/>
            <w:vAlign w:val="bottom"/>
          </w:tcPr>
          <w:p w14:paraId="13767CFB" w14:textId="75B6C5F3" w:rsidR="006F2E4F" w:rsidRPr="00474EDA" w:rsidDel="004F63CF" w:rsidRDefault="006F2E4F" w:rsidP="006F2E4F">
            <w:pPr>
              <w:spacing w:line="480" w:lineRule="auto"/>
              <w:rPr>
                <w:del w:id="998" w:author="Meyer, Michael Frederick" w:date="2021-12-09T15:11:00Z"/>
                <w:rFonts w:ascii="Times New Roman" w:hAnsi="Times New Roman" w:cs="Times New Roman"/>
                <w:color w:val="000000"/>
                <w:sz w:val="16"/>
                <w:szCs w:val="16"/>
              </w:rPr>
            </w:pPr>
            <w:del w:id="999" w:author="Meyer, Michael Frederick" w:date="2021-12-09T15:11:00Z">
              <w:r w:rsidRPr="00474EDA" w:rsidDel="004F63CF">
                <w:rPr>
                  <w:rFonts w:ascii="Times New Roman" w:hAnsi="Times New Roman" w:cs="Times New Roman"/>
                  <w:color w:val="000000"/>
                  <w:sz w:val="16"/>
                  <w:szCs w:val="16"/>
                </w:rPr>
                <w:delText>0.003</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15" w:type="dxa"/>
            <w:vAlign w:val="bottom"/>
          </w:tcPr>
          <w:p w14:paraId="74CFE742" w14:textId="477F107B" w:rsidR="006F2E4F" w:rsidRPr="00474EDA" w:rsidDel="004F63CF" w:rsidRDefault="006F2E4F" w:rsidP="006F2E4F">
            <w:pPr>
              <w:spacing w:line="480" w:lineRule="auto"/>
              <w:rPr>
                <w:del w:id="1000" w:author="Meyer, Michael Frederick" w:date="2021-12-09T15:11:00Z"/>
                <w:rFonts w:ascii="Times New Roman" w:hAnsi="Times New Roman" w:cs="Times New Roman"/>
                <w:color w:val="000000"/>
                <w:sz w:val="16"/>
                <w:szCs w:val="16"/>
              </w:rPr>
            </w:pPr>
            <w:del w:id="1001" w:author="Meyer, Michael Frederick" w:date="2021-12-09T15:11:00Z">
              <w:r w:rsidRPr="00474EDA" w:rsidDel="004F63CF">
                <w:rPr>
                  <w:rFonts w:ascii="Times New Roman" w:hAnsi="Times New Roman" w:cs="Times New Roman"/>
                  <w:color w:val="000000"/>
                  <w:sz w:val="16"/>
                  <w:szCs w:val="16"/>
                </w:rPr>
                <w:delText>0.085</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0.007</w:delText>
              </w:r>
              <w:r w:rsidDel="004F63CF">
                <w:rPr>
                  <w:rFonts w:ascii="Times New Roman" w:hAnsi="Times New Roman" w:cs="Times New Roman"/>
                  <w:color w:val="000000"/>
                  <w:sz w:val="16"/>
                  <w:szCs w:val="16"/>
                </w:rPr>
                <w:delText>)</w:delText>
              </w:r>
            </w:del>
          </w:p>
        </w:tc>
        <w:tc>
          <w:tcPr>
            <w:tcW w:w="1179" w:type="dxa"/>
            <w:vAlign w:val="bottom"/>
          </w:tcPr>
          <w:p w14:paraId="15278545" w14:textId="483D8360" w:rsidR="006F2E4F" w:rsidRPr="007247D6" w:rsidDel="004F63CF" w:rsidRDefault="006F2E4F" w:rsidP="006F2E4F">
            <w:pPr>
              <w:spacing w:line="480" w:lineRule="auto"/>
              <w:rPr>
                <w:del w:id="1002" w:author="Meyer, Michael Frederick" w:date="2021-12-09T15:11:00Z"/>
                <w:rFonts w:ascii="Times New Roman" w:hAnsi="Times New Roman" w:cs="Times New Roman"/>
                <w:color w:val="000000"/>
                <w:sz w:val="16"/>
                <w:szCs w:val="16"/>
              </w:rPr>
            </w:pPr>
            <w:del w:id="1003" w:author="Meyer, Michael Frederick" w:date="2021-12-09T15:11:00Z">
              <w:r w:rsidRPr="00474EDA" w:rsidDel="004F63CF">
                <w:rPr>
                  <w:rFonts w:ascii="Times New Roman" w:hAnsi="Times New Roman" w:cs="Times New Roman"/>
                  <w:color w:val="000000"/>
                  <w:sz w:val="16"/>
                  <w:szCs w:val="16"/>
                </w:rPr>
                <w:delText>0.017</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911" w:type="dxa"/>
            <w:vAlign w:val="bottom"/>
          </w:tcPr>
          <w:p w14:paraId="05D35CE3" w14:textId="5E0EE41E" w:rsidR="006F2E4F" w:rsidRPr="00474EDA" w:rsidDel="004F63CF" w:rsidRDefault="006F2E4F" w:rsidP="006F2E4F">
            <w:pPr>
              <w:spacing w:line="480" w:lineRule="auto"/>
              <w:rPr>
                <w:del w:id="1004" w:author="Meyer, Michael Frederick" w:date="2021-12-09T15:11:00Z"/>
                <w:rFonts w:ascii="Times New Roman" w:hAnsi="Times New Roman" w:cs="Times New Roman"/>
                <w:sz w:val="16"/>
                <w:szCs w:val="16"/>
              </w:rPr>
            </w:pPr>
            <w:del w:id="1005" w:author="Meyer, Michael Frederick" w:date="2021-12-09T15:11:00Z">
              <w:r w:rsidRPr="00474EDA" w:rsidDel="004F63CF">
                <w:rPr>
                  <w:rFonts w:ascii="Times New Roman" w:hAnsi="Times New Roman" w:cs="Times New Roman"/>
                  <w:color w:val="000000"/>
                  <w:sz w:val="16"/>
                  <w:szCs w:val="16"/>
                </w:rPr>
                <w:delText>0.007</w:delText>
              </w:r>
            </w:del>
          </w:p>
        </w:tc>
        <w:tc>
          <w:tcPr>
            <w:tcW w:w="1229" w:type="dxa"/>
            <w:vAlign w:val="bottom"/>
          </w:tcPr>
          <w:p w14:paraId="189F16C2" w14:textId="784E9789" w:rsidR="006F2E4F" w:rsidRPr="00474EDA" w:rsidDel="004F63CF" w:rsidRDefault="006F2E4F" w:rsidP="006F2E4F">
            <w:pPr>
              <w:spacing w:line="480" w:lineRule="auto"/>
              <w:rPr>
                <w:del w:id="1006" w:author="Meyer, Michael Frederick" w:date="2021-12-09T15:11:00Z"/>
                <w:rFonts w:ascii="Times New Roman" w:hAnsi="Times New Roman" w:cs="Times New Roman"/>
                <w:sz w:val="16"/>
                <w:szCs w:val="16"/>
              </w:rPr>
            </w:pPr>
            <w:del w:id="1007" w:author="Meyer, Michael Frederick" w:date="2021-12-09T15:11:00Z">
              <w:r w:rsidRPr="00474EDA" w:rsidDel="004F63CF">
                <w:rPr>
                  <w:rFonts w:ascii="Times New Roman" w:hAnsi="Times New Roman" w:cs="Times New Roman"/>
                  <w:color w:val="000000"/>
                  <w:sz w:val="16"/>
                  <w:szCs w:val="16"/>
                </w:rPr>
                <w:delText>0.001</w:delText>
              </w:r>
            </w:del>
          </w:p>
        </w:tc>
        <w:tc>
          <w:tcPr>
            <w:tcW w:w="1052" w:type="dxa"/>
            <w:vAlign w:val="bottom"/>
          </w:tcPr>
          <w:p w14:paraId="2A38BCFC" w14:textId="12CDD0E6" w:rsidR="006F2E4F" w:rsidRPr="00474EDA" w:rsidDel="004F63CF" w:rsidRDefault="006F2E4F" w:rsidP="006F2E4F">
            <w:pPr>
              <w:spacing w:line="480" w:lineRule="auto"/>
              <w:rPr>
                <w:del w:id="1008" w:author="Meyer, Michael Frederick" w:date="2021-12-09T15:11:00Z"/>
                <w:rFonts w:ascii="Times New Roman" w:hAnsi="Times New Roman" w:cs="Times New Roman"/>
                <w:sz w:val="16"/>
                <w:szCs w:val="16"/>
              </w:rPr>
            </w:pPr>
            <w:del w:id="1009" w:author="Meyer, Michael Frederick" w:date="2021-12-09T15:11:00Z">
              <w:r w:rsidRPr="00474EDA" w:rsidDel="004F63CF">
                <w:rPr>
                  <w:rFonts w:ascii="Times New Roman" w:hAnsi="Times New Roman" w:cs="Times New Roman"/>
                  <w:color w:val="000000"/>
                  <w:sz w:val="16"/>
                  <w:szCs w:val="16"/>
                </w:rPr>
                <w:delText>0</w:delText>
              </w:r>
            </w:del>
          </w:p>
        </w:tc>
        <w:tc>
          <w:tcPr>
            <w:tcW w:w="768" w:type="dxa"/>
            <w:vAlign w:val="bottom"/>
          </w:tcPr>
          <w:p w14:paraId="5DB6E557" w14:textId="63CBDBC8" w:rsidR="006F2E4F" w:rsidRPr="00474EDA" w:rsidDel="004F63CF" w:rsidRDefault="006F2E4F" w:rsidP="006F2E4F">
            <w:pPr>
              <w:spacing w:line="480" w:lineRule="auto"/>
              <w:rPr>
                <w:del w:id="1010" w:author="Meyer, Michael Frederick" w:date="2021-12-09T15:11:00Z"/>
                <w:rFonts w:ascii="Times New Roman" w:hAnsi="Times New Roman" w:cs="Times New Roman"/>
                <w:sz w:val="16"/>
                <w:szCs w:val="16"/>
              </w:rPr>
            </w:pPr>
            <w:del w:id="1011" w:author="Meyer, Michael Frederick" w:date="2021-12-09T15:11:00Z">
              <w:r w:rsidRPr="00474EDA" w:rsidDel="004F63CF">
                <w:rPr>
                  <w:rFonts w:ascii="Times New Roman" w:hAnsi="Times New Roman" w:cs="Times New Roman"/>
                  <w:color w:val="000000"/>
                  <w:sz w:val="16"/>
                  <w:szCs w:val="16"/>
                </w:rPr>
                <w:delText>0</w:delText>
              </w:r>
            </w:del>
          </w:p>
        </w:tc>
        <w:tc>
          <w:tcPr>
            <w:tcW w:w="1245" w:type="dxa"/>
            <w:vAlign w:val="bottom"/>
          </w:tcPr>
          <w:p w14:paraId="536E544B" w14:textId="73CA972F" w:rsidR="006F2E4F" w:rsidRPr="007247D6" w:rsidDel="004F63CF" w:rsidRDefault="006F2E4F" w:rsidP="006F2E4F">
            <w:pPr>
              <w:spacing w:line="480" w:lineRule="auto"/>
              <w:rPr>
                <w:del w:id="1012" w:author="Meyer, Michael Frederick" w:date="2021-12-09T15:11:00Z"/>
                <w:rFonts w:ascii="Times New Roman" w:hAnsi="Times New Roman" w:cs="Times New Roman"/>
                <w:color w:val="000000"/>
                <w:sz w:val="16"/>
                <w:szCs w:val="16"/>
              </w:rPr>
            </w:pPr>
            <w:del w:id="1013" w:author="Meyer, Michael Frederick" w:date="2021-12-09T15:11:00Z">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265" w:type="dxa"/>
            <w:vAlign w:val="bottom"/>
          </w:tcPr>
          <w:p w14:paraId="5188B9E3" w14:textId="4E669F3D" w:rsidR="006F2E4F" w:rsidRPr="007247D6" w:rsidDel="004F63CF" w:rsidRDefault="006F2E4F" w:rsidP="006F2E4F">
            <w:pPr>
              <w:spacing w:line="480" w:lineRule="auto"/>
              <w:rPr>
                <w:del w:id="1014" w:author="Meyer, Michael Frederick" w:date="2021-12-09T15:11:00Z"/>
                <w:rFonts w:ascii="Times New Roman" w:hAnsi="Times New Roman" w:cs="Times New Roman"/>
                <w:color w:val="000000"/>
                <w:sz w:val="16"/>
                <w:szCs w:val="16"/>
              </w:rPr>
            </w:pPr>
            <w:del w:id="1015" w:author="Meyer, Michael Frederick" w:date="2021-12-09T15:11:00Z">
              <w:r w:rsidRPr="00092F01"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274" w:type="dxa"/>
            <w:vAlign w:val="bottom"/>
          </w:tcPr>
          <w:p w14:paraId="0A645E4C" w14:textId="6E465AD2" w:rsidR="006F2E4F" w:rsidRPr="006F2E4F" w:rsidDel="004F63CF" w:rsidRDefault="006F2E4F" w:rsidP="006F2E4F">
            <w:pPr>
              <w:spacing w:line="480" w:lineRule="auto"/>
              <w:rPr>
                <w:del w:id="1016" w:author="Meyer, Michael Frederick" w:date="2021-12-09T15:11:00Z"/>
                <w:rFonts w:ascii="Times New Roman" w:hAnsi="Times New Roman" w:cs="Times New Roman"/>
                <w:color w:val="000000"/>
                <w:sz w:val="16"/>
                <w:szCs w:val="16"/>
              </w:rPr>
            </w:pPr>
            <w:del w:id="1017" w:author="Meyer, Michael Frederick" w:date="2021-12-09T15:11:00Z">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96" w:type="dxa"/>
            <w:vAlign w:val="bottom"/>
          </w:tcPr>
          <w:p w14:paraId="7A823F98" w14:textId="401F1196" w:rsidR="006F2E4F" w:rsidRPr="006F2E4F" w:rsidDel="004F63CF" w:rsidRDefault="006F2E4F" w:rsidP="006F2E4F">
            <w:pPr>
              <w:spacing w:line="480" w:lineRule="auto"/>
              <w:rPr>
                <w:del w:id="1018" w:author="Meyer, Michael Frederick" w:date="2021-12-09T15:11:00Z"/>
                <w:rFonts w:ascii="Times New Roman" w:hAnsi="Times New Roman" w:cs="Times New Roman"/>
                <w:sz w:val="16"/>
                <w:szCs w:val="16"/>
              </w:rPr>
            </w:pPr>
            <w:del w:id="1019" w:author="Meyer, Michael Frederick" w:date="2021-12-09T15:11:00Z">
              <w:r w:rsidRPr="006F2E4F" w:rsidDel="004F63CF">
                <w:rPr>
                  <w:rFonts w:ascii="Times New Roman" w:hAnsi="Times New Roman" w:cs="Times New Roman"/>
                  <w:color w:val="000000"/>
                  <w:sz w:val="16"/>
                  <w:szCs w:val="16"/>
                </w:rPr>
                <w:delText>1227.771</w:delText>
              </w:r>
            </w:del>
          </w:p>
        </w:tc>
        <w:tc>
          <w:tcPr>
            <w:tcW w:w="990" w:type="dxa"/>
            <w:vAlign w:val="bottom"/>
          </w:tcPr>
          <w:p w14:paraId="71CE9CB5" w14:textId="2C780A21" w:rsidR="006F2E4F" w:rsidRPr="00474EDA" w:rsidDel="004F63CF" w:rsidRDefault="006F2E4F" w:rsidP="006F2E4F">
            <w:pPr>
              <w:spacing w:line="480" w:lineRule="auto"/>
              <w:rPr>
                <w:del w:id="1020" w:author="Meyer, Michael Frederick" w:date="2021-12-09T15:11:00Z"/>
                <w:rFonts w:ascii="Times New Roman" w:hAnsi="Times New Roman" w:cs="Times New Roman"/>
                <w:sz w:val="16"/>
                <w:szCs w:val="16"/>
              </w:rPr>
            </w:pPr>
            <w:del w:id="1021" w:author="Meyer, Michael Frederick" w:date="2021-12-09T15:11:00Z">
              <w:r w:rsidRPr="00474EDA" w:rsidDel="004F63CF">
                <w:rPr>
                  <w:rFonts w:ascii="Times New Roman" w:hAnsi="Times New Roman" w:cs="Times New Roman"/>
                  <w:color w:val="000000"/>
                  <w:sz w:val="16"/>
                  <w:szCs w:val="16"/>
                </w:rPr>
                <w:delText>Mod/Low</w:delText>
              </w:r>
            </w:del>
          </w:p>
        </w:tc>
      </w:tr>
      <w:tr w:rsidR="006F2E4F" w:rsidRPr="00474EDA" w:rsidDel="004F63CF" w14:paraId="28836019" w14:textId="4F4C476E" w:rsidTr="006F2E4F">
        <w:trPr>
          <w:del w:id="1022" w:author="Meyer, Michael Frederick" w:date="2021-12-09T15:11:00Z"/>
        </w:trPr>
        <w:tc>
          <w:tcPr>
            <w:tcW w:w="706" w:type="dxa"/>
            <w:vAlign w:val="bottom"/>
          </w:tcPr>
          <w:p w14:paraId="332865C1" w14:textId="33D4D173" w:rsidR="006F2E4F" w:rsidRPr="00474EDA" w:rsidDel="004F63CF" w:rsidRDefault="006F2E4F" w:rsidP="006F2E4F">
            <w:pPr>
              <w:spacing w:line="480" w:lineRule="auto"/>
              <w:rPr>
                <w:del w:id="1023" w:author="Meyer, Michael Frederick" w:date="2021-12-09T15:11:00Z"/>
                <w:rFonts w:ascii="Times New Roman" w:hAnsi="Times New Roman" w:cs="Times New Roman"/>
                <w:sz w:val="16"/>
                <w:szCs w:val="16"/>
              </w:rPr>
            </w:pPr>
            <w:del w:id="1024" w:author="Meyer, Michael Frederick" w:date="2021-12-09T15:11:00Z">
              <w:r w:rsidRPr="00474EDA" w:rsidDel="004F63CF">
                <w:rPr>
                  <w:rFonts w:ascii="Times New Roman" w:hAnsi="Times New Roman" w:cs="Times New Roman"/>
                  <w:color w:val="000000"/>
                  <w:sz w:val="16"/>
                  <w:szCs w:val="16"/>
                </w:rPr>
                <w:delText>BK-3</w:delText>
              </w:r>
            </w:del>
          </w:p>
        </w:tc>
        <w:tc>
          <w:tcPr>
            <w:tcW w:w="1285" w:type="dxa"/>
            <w:vAlign w:val="bottom"/>
          </w:tcPr>
          <w:p w14:paraId="3D83E72A" w14:textId="3B0D2BD4" w:rsidR="006F2E4F" w:rsidRPr="00474EDA" w:rsidDel="004F63CF" w:rsidRDefault="006F2E4F" w:rsidP="006F2E4F">
            <w:pPr>
              <w:spacing w:line="480" w:lineRule="auto"/>
              <w:rPr>
                <w:del w:id="1025" w:author="Meyer, Michael Frederick" w:date="2021-12-09T15:11:00Z"/>
                <w:rFonts w:ascii="Times New Roman" w:hAnsi="Times New Roman" w:cs="Times New Roman"/>
                <w:color w:val="000000"/>
                <w:sz w:val="16"/>
                <w:szCs w:val="16"/>
              </w:rPr>
            </w:pPr>
            <w:del w:id="1026" w:author="Meyer, Michael Frederick" w:date="2021-12-09T15:11:00Z">
              <w:r w:rsidRPr="00474EDA" w:rsidDel="004F63CF">
                <w:rPr>
                  <w:rFonts w:ascii="Times New Roman" w:hAnsi="Times New Roman" w:cs="Times New Roman"/>
                  <w:color w:val="000000"/>
                  <w:sz w:val="16"/>
                  <w:szCs w:val="16"/>
                </w:rPr>
                <w:delText>0.068</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115" w:type="dxa"/>
            <w:vAlign w:val="bottom"/>
          </w:tcPr>
          <w:p w14:paraId="65A22DDA" w14:textId="2D90FB73" w:rsidR="006F2E4F" w:rsidRPr="00474EDA" w:rsidDel="004F63CF" w:rsidRDefault="006F2E4F" w:rsidP="006F2E4F">
            <w:pPr>
              <w:spacing w:line="480" w:lineRule="auto"/>
              <w:rPr>
                <w:del w:id="1027" w:author="Meyer, Michael Frederick" w:date="2021-12-09T15:11:00Z"/>
                <w:rFonts w:ascii="Times New Roman" w:hAnsi="Times New Roman" w:cs="Times New Roman"/>
                <w:color w:val="000000"/>
                <w:sz w:val="16"/>
                <w:szCs w:val="16"/>
              </w:rPr>
            </w:pPr>
            <w:del w:id="1028" w:author="Meyer, Michael Frederick" w:date="2021-12-09T15:11:00Z">
              <w:r w:rsidRPr="00474EDA" w:rsidDel="004F63CF">
                <w:rPr>
                  <w:rFonts w:ascii="Times New Roman" w:hAnsi="Times New Roman" w:cs="Times New Roman"/>
                  <w:color w:val="000000"/>
                  <w:sz w:val="16"/>
                  <w:szCs w:val="16"/>
                </w:rPr>
                <w:delText>0.09</w:delText>
              </w:r>
              <w:r w:rsidDel="004F63CF">
                <w:rPr>
                  <w:rFonts w:ascii="Times New Roman" w:hAnsi="Times New Roman" w:cs="Times New Roman"/>
                  <w:color w:val="000000"/>
                  <w:sz w:val="16"/>
                  <w:szCs w:val="16"/>
                </w:rPr>
                <w:delText>0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79" w:type="dxa"/>
            <w:vAlign w:val="bottom"/>
          </w:tcPr>
          <w:p w14:paraId="65ACED34" w14:textId="46D9DC7A" w:rsidR="006F2E4F" w:rsidRPr="007247D6" w:rsidDel="004F63CF" w:rsidRDefault="006F2E4F" w:rsidP="006F2E4F">
            <w:pPr>
              <w:spacing w:line="480" w:lineRule="auto"/>
              <w:rPr>
                <w:del w:id="1029" w:author="Meyer, Michael Frederick" w:date="2021-12-09T15:11:00Z"/>
                <w:rFonts w:ascii="Times New Roman" w:hAnsi="Times New Roman" w:cs="Times New Roman"/>
                <w:color w:val="000000"/>
                <w:sz w:val="16"/>
                <w:szCs w:val="16"/>
              </w:rPr>
            </w:pPr>
            <w:del w:id="1030" w:author="Meyer, Michael Frederick" w:date="2021-12-09T15:11:00Z">
              <w:r w:rsidRPr="00474EDA" w:rsidDel="004F63CF">
                <w:rPr>
                  <w:rFonts w:ascii="Times New Roman" w:hAnsi="Times New Roman" w:cs="Times New Roman"/>
                  <w:color w:val="000000"/>
                  <w:sz w:val="16"/>
                  <w:szCs w:val="16"/>
                </w:rPr>
                <w:delText>0.01</w:delText>
              </w:r>
              <w:r w:rsidDel="004F63CF">
                <w:rPr>
                  <w:rFonts w:ascii="Times New Roman" w:hAnsi="Times New Roman" w:cs="Times New Roman"/>
                  <w:color w:val="000000"/>
                  <w:sz w:val="16"/>
                  <w:szCs w:val="16"/>
                </w:rPr>
                <w:delText>5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911" w:type="dxa"/>
            <w:vAlign w:val="bottom"/>
          </w:tcPr>
          <w:p w14:paraId="5860E7E5" w14:textId="3354F0A2" w:rsidR="006F2E4F" w:rsidRPr="00474EDA" w:rsidDel="004F63CF" w:rsidRDefault="006F2E4F" w:rsidP="006F2E4F">
            <w:pPr>
              <w:spacing w:line="480" w:lineRule="auto"/>
              <w:rPr>
                <w:del w:id="1031" w:author="Meyer, Michael Frederick" w:date="2021-12-09T15:11:00Z"/>
                <w:rFonts w:ascii="Times New Roman" w:hAnsi="Times New Roman" w:cs="Times New Roman"/>
                <w:sz w:val="16"/>
                <w:szCs w:val="16"/>
              </w:rPr>
            </w:pPr>
            <w:del w:id="1032" w:author="Meyer, Michael Frederick" w:date="2021-12-09T15:11:00Z">
              <w:r w:rsidRPr="00474EDA" w:rsidDel="004F63CF">
                <w:rPr>
                  <w:rFonts w:ascii="Times New Roman" w:hAnsi="Times New Roman" w:cs="Times New Roman"/>
                  <w:color w:val="000000"/>
                  <w:sz w:val="16"/>
                  <w:szCs w:val="16"/>
                </w:rPr>
                <w:delText>0.003</w:delText>
              </w:r>
            </w:del>
          </w:p>
        </w:tc>
        <w:tc>
          <w:tcPr>
            <w:tcW w:w="1229" w:type="dxa"/>
            <w:vAlign w:val="bottom"/>
          </w:tcPr>
          <w:p w14:paraId="18AD2240" w14:textId="0C083634" w:rsidR="006F2E4F" w:rsidRPr="00474EDA" w:rsidDel="004F63CF" w:rsidRDefault="006F2E4F" w:rsidP="006F2E4F">
            <w:pPr>
              <w:spacing w:line="480" w:lineRule="auto"/>
              <w:rPr>
                <w:del w:id="1033" w:author="Meyer, Michael Frederick" w:date="2021-12-09T15:11:00Z"/>
                <w:rFonts w:ascii="Times New Roman" w:hAnsi="Times New Roman" w:cs="Times New Roman"/>
                <w:sz w:val="16"/>
                <w:szCs w:val="16"/>
              </w:rPr>
            </w:pPr>
            <w:del w:id="1034" w:author="Meyer, Michael Frederick" w:date="2021-12-09T15:11:00Z">
              <w:r w:rsidRPr="00474EDA" w:rsidDel="004F63CF">
                <w:rPr>
                  <w:rFonts w:ascii="Times New Roman" w:hAnsi="Times New Roman" w:cs="Times New Roman"/>
                  <w:color w:val="000000"/>
                  <w:sz w:val="16"/>
                  <w:szCs w:val="16"/>
                </w:rPr>
                <w:delText>0.001</w:delText>
              </w:r>
            </w:del>
          </w:p>
        </w:tc>
        <w:tc>
          <w:tcPr>
            <w:tcW w:w="1052" w:type="dxa"/>
            <w:vAlign w:val="bottom"/>
          </w:tcPr>
          <w:p w14:paraId="4507A480" w14:textId="4771A0C1" w:rsidR="006F2E4F" w:rsidRPr="00474EDA" w:rsidDel="004F63CF" w:rsidRDefault="006F2E4F" w:rsidP="006F2E4F">
            <w:pPr>
              <w:spacing w:line="480" w:lineRule="auto"/>
              <w:rPr>
                <w:del w:id="1035" w:author="Meyer, Michael Frederick" w:date="2021-12-09T15:11:00Z"/>
                <w:rFonts w:ascii="Times New Roman" w:hAnsi="Times New Roman" w:cs="Times New Roman"/>
                <w:sz w:val="16"/>
                <w:szCs w:val="16"/>
              </w:rPr>
            </w:pPr>
            <w:del w:id="1036" w:author="Meyer, Michael Frederick" w:date="2021-12-09T15:11:00Z">
              <w:r w:rsidRPr="00474EDA" w:rsidDel="004F63CF">
                <w:rPr>
                  <w:rFonts w:ascii="Times New Roman" w:hAnsi="Times New Roman" w:cs="Times New Roman"/>
                  <w:color w:val="000000"/>
                  <w:sz w:val="16"/>
                  <w:szCs w:val="16"/>
                </w:rPr>
                <w:delText>0</w:delText>
              </w:r>
            </w:del>
          </w:p>
        </w:tc>
        <w:tc>
          <w:tcPr>
            <w:tcW w:w="768" w:type="dxa"/>
            <w:vAlign w:val="bottom"/>
          </w:tcPr>
          <w:p w14:paraId="513EA5A1" w14:textId="0665E52A" w:rsidR="006F2E4F" w:rsidRPr="00474EDA" w:rsidDel="004F63CF" w:rsidRDefault="006F2E4F" w:rsidP="006F2E4F">
            <w:pPr>
              <w:spacing w:line="480" w:lineRule="auto"/>
              <w:rPr>
                <w:del w:id="1037" w:author="Meyer, Michael Frederick" w:date="2021-12-09T15:11:00Z"/>
                <w:rFonts w:ascii="Times New Roman" w:hAnsi="Times New Roman" w:cs="Times New Roman"/>
                <w:sz w:val="16"/>
                <w:szCs w:val="16"/>
              </w:rPr>
            </w:pPr>
            <w:del w:id="1038" w:author="Meyer, Michael Frederick" w:date="2021-12-09T15:11:00Z">
              <w:r w:rsidRPr="00474EDA" w:rsidDel="004F63CF">
                <w:rPr>
                  <w:rFonts w:ascii="Times New Roman" w:hAnsi="Times New Roman" w:cs="Times New Roman"/>
                  <w:color w:val="000000"/>
                  <w:sz w:val="16"/>
                  <w:szCs w:val="16"/>
                </w:rPr>
                <w:delText>0</w:delText>
              </w:r>
            </w:del>
          </w:p>
        </w:tc>
        <w:tc>
          <w:tcPr>
            <w:tcW w:w="1245" w:type="dxa"/>
            <w:vAlign w:val="bottom"/>
          </w:tcPr>
          <w:p w14:paraId="27C76DB3" w14:textId="1F0427C3" w:rsidR="006F2E4F" w:rsidRPr="007247D6" w:rsidDel="004F63CF" w:rsidRDefault="006F2E4F" w:rsidP="006F2E4F">
            <w:pPr>
              <w:spacing w:line="480" w:lineRule="auto"/>
              <w:rPr>
                <w:del w:id="1039" w:author="Meyer, Michael Frederick" w:date="2021-12-09T15:11:00Z"/>
                <w:rFonts w:ascii="Times New Roman" w:hAnsi="Times New Roman" w:cs="Times New Roman"/>
                <w:color w:val="000000"/>
                <w:sz w:val="16"/>
                <w:szCs w:val="16"/>
              </w:rPr>
            </w:pPr>
            <w:del w:id="1040" w:author="Meyer, Michael Frederick" w:date="2021-12-09T15:11:00Z">
              <w:r w:rsidRPr="007247D6" w:rsidDel="004F63CF">
                <w:rPr>
                  <w:rFonts w:ascii="Times New Roman" w:hAnsi="Times New Roman" w:cs="Times New Roman"/>
                  <w:color w:val="000000"/>
                  <w:sz w:val="16"/>
                  <w:szCs w:val="16"/>
                </w:rPr>
                <w:delText>0.003</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0.002</w:delText>
              </w:r>
              <w:r w:rsidDel="004F63CF">
                <w:rPr>
                  <w:rFonts w:ascii="Times New Roman" w:hAnsi="Times New Roman" w:cs="Times New Roman"/>
                  <w:color w:val="000000"/>
                  <w:sz w:val="16"/>
                  <w:szCs w:val="16"/>
                </w:rPr>
                <w:delText>)</w:delText>
              </w:r>
            </w:del>
          </w:p>
        </w:tc>
        <w:tc>
          <w:tcPr>
            <w:tcW w:w="1265" w:type="dxa"/>
            <w:vAlign w:val="bottom"/>
          </w:tcPr>
          <w:p w14:paraId="6C82C330" w14:textId="54BBFFB9" w:rsidR="006F2E4F" w:rsidRPr="007247D6" w:rsidDel="004F63CF" w:rsidRDefault="006F2E4F" w:rsidP="006F2E4F">
            <w:pPr>
              <w:spacing w:line="480" w:lineRule="auto"/>
              <w:rPr>
                <w:del w:id="1041" w:author="Meyer, Michael Frederick" w:date="2021-12-09T15:11:00Z"/>
                <w:rFonts w:ascii="Times New Roman" w:hAnsi="Times New Roman" w:cs="Times New Roman"/>
                <w:color w:val="000000"/>
                <w:sz w:val="16"/>
                <w:szCs w:val="16"/>
              </w:rPr>
            </w:pPr>
            <w:del w:id="1042" w:author="Meyer, Michael Frederick" w:date="2021-12-09T15:11:00Z">
              <w:r w:rsidRPr="00092F01"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274" w:type="dxa"/>
            <w:vAlign w:val="bottom"/>
          </w:tcPr>
          <w:p w14:paraId="6C06744C" w14:textId="4D59C11E" w:rsidR="006F2E4F" w:rsidRPr="006F2E4F" w:rsidDel="004F63CF" w:rsidRDefault="006F2E4F" w:rsidP="006F2E4F">
            <w:pPr>
              <w:spacing w:line="480" w:lineRule="auto"/>
              <w:rPr>
                <w:del w:id="1043" w:author="Meyer, Michael Frederick" w:date="2021-12-09T15:11:00Z"/>
                <w:rFonts w:ascii="Times New Roman" w:hAnsi="Times New Roman" w:cs="Times New Roman"/>
                <w:color w:val="000000"/>
                <w:sz w:val="16"/>
                <w:szCs w:val="16"/>
              </w:rPr>
            </w:pPr>
            <w:del w:id="1044" w:author="Meyer, Michael Frederick" w:date="2021-12-09T15:11:00Z">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96" w:type="dxa"/>
            <w:vAlign w:val="bottom"/>
          </w:tcPr>
          <w:p w14:paraId="39A4245A" w14:textId="01256937" w:rsidR="006F2E4F" w:rsidRPr="006F2E4F" w:rsidDel="004F63CF" w:rsidRDefault="006F2E4F" w:rsidP="006F2E4F">
            <w:pPr>
              <w:spacing w:line="480" w:lineRule="auto"/>
              <w:rPr>
                <w:del w:id="1045" w:author="Meyer, Michael Frederick" w:date="2021-12-09T15:11:00Z"/>
                <w:rFonts w:ascii="Times New Roman" w:hAnsi="Times New Roman" w:cs="Times New Roman"/>
                <w:sz w:val="16"/>
                <w:szCs w:val="16"/>
              </w:rPr>
            </w:pPr>
            <w:del w:id="1046" w:author="Meyer, Michael Frederick" w:date="2021-12-09T15:11:00Z">
              <w:r w:rsidRPr="006F2E4F" w:rsidDel="004F63CF">
                <w:rPr>
                  <w:rFonts w:ascii="Times New Roman" w:hAnsi="Times New Roman" w:cs="Times New Roman"/>
                  <w:color w:val="000000"/>
                  <w:sz w:val="16"/>
                  <w:szCs w:val="16"/>
                </w:rPr>
                <w:delText>639.411</w:delText>
              </w:r>
            </w:del>
          </w:p>
        </w:tc>
        <w:tc>
          <w:tcPr>
            <w:tcW w:w="990" w:type="dxa"/>
            <w:vAlign w:val="bottom"/>
          </w:tcPr>
          <w:p w14:paraId="691367D6" w14:textId="6A9ACA35" w:rsidR="006F2E4F" w:rsidRPr="00474EDA" w:rsidDel="004F63CF" w:rsidRDefault="006F2E4F" w:rsidP="006F2E4F">
            <w:pPr>
              <w:spacing w:line="480" w:lineRule="auto"/>
              <w:rPr>
                <w:del w:id="1047" w:author="Meyer, Michael Frederick" w:date="2021-12-09T15:11:00Z"/>
                <w:rFonts w:ascii="Times New Roman" w:hAnsi="Times New Roman" w:cs="Times New Roman"/>
                <w:sz w:val="16"/>
                <w:szCs w:val="16"/>
              </w:rPr>
            </w:pPr>
            <w:del w:id="1048" w:author="Meyer, Michael Frederick" w:date="2021-12-09T15:11:00Z">
              <w:r w:rsidRPr="00474EDA" w:rsidDel="004F63CF">
                <w:rPr>
                  <w:rFonts w:ascii="Times New Roman" w:hAnsi="Times New Roman" w:cs="Times New Roman"/>
                  <w:color w:val="000000"/>
                  <w:sz w:val="16"/>
                  <w:szCs w:val="16"/>
                </w:rPr>
                <w:delText>Mod/Low</w:delText>
              </w:r>
            </w:del>
          </w:p>
        </w:tc>
      </w:tr>
      <w:tr w:rsidR="006F2E4F" w:rsidRPr="00474EDA" w:rsidDel="004F63CF" w14:paraId="373333FE" w14:textId="3882B581" w:rsidTr="006F2E4F">
        <w:trPr>
          <w:del w:id="1049" w:author="Meyer, Michael Frederick" w:date="2021-12-09T15:11:00Z"/>
        </w:trPr>
        <w:tc>
          <w:tcPr>
            <w:tcW w:w="706" w:type="dxa"/>
            <w:vAlign w:val="bottom"/>
          </w:tcPr>
          <w:p w14:paraId="530A7360" w14:textId="5C868138" w:rsidR="006F2E4F" w:rsidRPr="00474EDA" w:rsidDel="004F63CF" w:rsidRDefault="006F2E4F" w:rsidP="006F2E4F">
            <w:pPr>
              <w:spacing w:line="480" w:lineRule="auto"/>
              <w:rPr>
                <w:del w:id="1050" w:author="Meyer, Michael Frederick" w:date="2021-12-09T15:11:00Z"/>
                <w:rFonts w:ascii="Times New Roman" w:hAnsi="Times New Roman" w:cs="Times New Roman"/>
                <w:sz w:val="16"/>
                <w:szCs w:val="16"/>
              </w:rPr>
            </w:pPr>
            <w:del w:id="1051" w:author="Meyer, Michael Frederick" w:date="2021-12-09T15:11:00Z">
              <w:r w:rsidRPr="00474EDA" w:rsidDel="004F63CF">
                <w:rPr>
                  <w:rFonts w:ascii="Times New Roman" w:hAnsi="Times New Roman" w:cs="Times New Roman"/>
                  <w:color w:val="000000"/>
                  <w:sz w:val="16"/>
                  <w:szCs w:val="16"/>
                </w:rPr>
                <w:delText>BGO-1</w:delText>
              </w:r>
            </w:del>
          </w:p>
        </w:tc>
        <w:tc>
          <w:tcPr>
            <w:tcW w:w="1285" w:type="dxa"/>
            <w:vAlign w:val="bottom"/>
          </w:tcPr>
          <w:p w14:paraId="50AC9499" w14:textId="4EAA96EC" w:rsidR="006F2E4F" w:rsidRPr="00474EDA" w:rsidDel="004F63CF" w:rsidRDefault="006F2E4F" w:rsidP="006F2E4F">
            <w:pPr>
              <w:spacing w:line="480" w:lineRule="auto"/>
              <w:rPr>
                <w:del w:id="1052" w:author="Meyer, Michael Frederick" w:date="2021-12-09T15:11:00Z"/>
                <w:rFonts w:ascii="Times New Roman" w:hAnsi="Times New Roman" w:cs="Times New Roman"/>
                <w:color w:val="000000"/>
                <w:sz w:val="16"/>
                <w:szCs w:val="16"/>
              </w:rPr>
            </w:pPr>
            <w:del w:id="1053" w:author="Meyer, Michael Frederick" w:date="2021-12-09T15:11:00Z">
              <w:r w:rsidRPr="00474EDA" w:rsidDel="004F63CF">
                <w:rPr>
                  <w:rFonts w:ascii="Times New Roman" w:hAnsi="Times New Roman" w:cs="Times New Roman"/>
                  <w:color w:val="000000"/>
                  <w:sz w:val="16"/>
                  <w:szCs w:val="16"/>
                </w:rPr>
                <w:delText>0.01</w:delText>
              </w:r>
              <w:r w:rsidDel="004F63CF">
                <w:rPr>
                  <w:rFonts w:ascii="Times New Roman" w:hAnsi="Times New Roman" w:cs="Times New Roman"/>
                  <w:color w:val="000000"/>
                  <w:sz w:val="16"/>
                  <w:szCs w:val="16"/>
                </w:rPr>
                <w:delText>5 (</w:delText>
              </w:r>
              <w:r w:rsidRPr="00474EDA"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115" w:type="dxa"/>
            <w:vAlign w:val="bottom"/>
          </w:tcPr>
          <w:p w14:paraId="5B9DFA7E" w14:textId="638E9DD2" w:rsidR="006F2E4F" w:rsidRPr="00474EDA" w:rsidDel="004F63CF" w:rsidRDefault="006F2E4F" w:rsidP="006F2E4F">
            <w:pPr>
              <w:spacing w:line="480" w:lineRule="auto"/>
              <w:rPr>
                <w:del w:id="1054" w:author="Meyer, Michael Frederick" w:date="2021-12-09T15:11:00Z"/>
                <w:rFonts w:ascii="Times New Roman" w:hAnsi="Times New Roman" w:cs="Times New Roman"/>
                <w:color w:val="000000"/>
                <w:sz w:val="16"/>
                <w:szCs w:val="16"/>
              </w:rPr>
            </w:pPr>
            <w:del w:id="1055" w:author="Meyer, Michael Frederick" w:date="2021-12-09T15:11:00Z">
              <w:r w:rsidRPr="00474EDA" w:rsidDel="004F63CF">
                <w:rPr>
                  <w:rFonts w:ascii="Times New Roman" w:hAnsi="Times New Roman" w:cs="Times New Roman"/>
                  <w:color w:val="000000"/>
                  <w:sz w:val="16"/>
                  <w:szCs w:val="16"/>
                </w:rPr>
                <w:delText>0.085</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0.007</w:delText>
              </w:r>
              <w:r w:rsidDel="004F63CF">
                <w:rPr>
                  <w:rFonts w:ascii="Times New Roman" w:hAnsi="Times New Roman" w:cs="Times New Roman"/>
                  <w:color w:val="000000"/>
                  <w:sz w:val="16"/>
                  <w:szCs w:val="16"/>
                </w:rPr>
                <w:delText>)</w:delText>
              </w:r>
            </w:del>
          </w:p>
        </w:tc>
        <w:tc>
          <w:tcPr>
            <w:tcW w:w="1179" w:type="dxa"/>
            <w:vAlign w:val="bottom"/>
          </w:tcPr>
          <w:p w14:paraId="59516BF8" w14:textId="1062D069" w:rsidR="006F2E4F" w:rsidRPr="007247D6" w:rsidDel="004F63CF" w:rsidRDefault="006F2E4F" w:rsidP="006F2E4F">
            <w:pPr>
              <w:spacing w:line="480" w:lineRule="auto"/>
              <w:rPr>
                <w:del w:id="1056" w:author="Meyer, Michael Frederick" w:date="2021-12-09T15:11:00Z"/>
                <w:rFonts w:ascii="Times New Roman" w:hAnsi="Times New Roman" w:cs="Times New Roman"/>
                <w:color w:val="000000"/>
                <w:sz w:val="16"/>
                <w:szCs w:val="16"/>
              </w:rPr>
            </w:pPr>
            <w:del w:id="1057" w:author="Meyer, Michael Frederick" w:date="2021-12-09T15:11:00Z">
              <w:r w:rsidRPr="00474EDA" w:rsidDel="004F63CF">
                <w:rPr>
                  <w:rFonts w:ascii="Times New Roman" w:hAnsi="Times New Roman" w:cs="Times New Roman"/>
                  <w:color w:val="000000"/>
                  <w:sz w:val="16"/>
                  <w:szCs w:val="16"/>
                </w:rPr>
                <w:delText>0.01</w:delText>
              </w:r>
              <w:r w:rsidDel="004F63CF">
                <w:rPr>
                  <w:rFonts w:ascii="Times New Roman" w:hAnsi="Times New Roman" w:cs="Times New Roman"/>
                  <w:color w:val="000000"/>
                  <w:sz w:val="16"/>
                  <w:szCs w:val="16"/>
                </w:rPr>
                <w:delText>4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911" w:type="dxa"/>
            <w:vAlign w:val="bottom"/>
          </w:tcPr>
          <w:p w14:paraId="6B89BA10" w14:textId="2FDB9421" w:rsidR="006F2E4F" w:rsidRPr="00474EDA" w:rsidDel="004F63CF" w:rsidRDefault="006F2E4F" w:rsidP="006F2E4F">
            <w:pPr>
              <w:spacing w:line="480" w:lineRule="auto"/>
              <w:rPr>
                <w:del w:id="1058" w:author="Meyer, Michael Frederick" w:date="2021-12-09T15:11:00Z"/>
                <w:rFonts w:ascii="Times New Roman" w:hAnsi="Times New Roman" w:cs="Times New Roman"/>
                <w:sz w:val="16"/>
                <w:szCs w:val="16"/>
              </w:rPr>
            </w:pPr>
            <w:del w:id="1059" w:author="Meyer, Michael Frederick" w:date="2021-12-09T15:11:00Z">
              <w:r w:rsidRPr="00474EDA" w:rsidDel="004F63CF">
                <w:rPr>
                  <w:rFonts w:ascii="Times New Roman" w:hAnsi="Times New Roman" w:cs="Times New Roman"/>
                  <w:color w:val="000000"/>
                  <w:sz w:val="16"/>
                  <w:szCs w:val="16"/>
                </w:rPr>
                <w:delText>0</w:delText>
              </w:r>
            </w:del>
          </w:p>
        </w:tc>
        <w:tc>
          <w:tcPr>
            <w:tcW w:w="1229" w:type="dxa"/>
            <w:vAlign w:val="bottom"/>
          </w:tcPr>
          <w:p w14:paraId="1DB3E06A" w14:textId="3125A18B" w:rsidR="006F2E4F" w:rsidRPr="00474EDA" w:rsidDel="004F63CF" w:rsidRDefault="006F2E4F" w:rsidP="006F2E4F">
            <w:pPr>
              <w:spacing w:line="480" w:lineRule="auto"/>
              <w:rPr>
                <w:del w:id="1060" w:author="Meyer, Michael Frederick" w:date="2021-12-09T15:11:00Z"/>
                <w:rFonts w:ascii="Times New Roman" w:hAnsi="Times New Roman" w:cs="Times New Roman"/>
                <w:sz w:val="16"/>
                <w:szCs w:val="16"/>
              </w:rPr>
            </w:pPr>
            <w:del w:id="1061" w:author="Meyer, Michael Frederick" w:date="2021-12-09T15:11:00Z">
              <w:r w:rsidRPr="00474EDA" w:rsidDel="004F63CF">
                <w:rPr>
                  <w:rFonts w:ascii="Times New Roman" w:hAnsi="Times New Roman" w:cs="Times New Roman"/>
                  <w:color w:val="000000"/>
                  <w:sz w:val="16"/>
                  <w:szCs w:val="16"/>
                </w:rPr>
                <w:delText>0.002</w:delText>
              </w:r>
            </w:del>
          </w:p>
        </w:tc>
        <w:tc>
          <w:tcPr>
            <w:tcW w:w="1052" w:type="dxa"/>
            <w:vAlign w:val="bottom"/>
          </w:tcPr>
          <w:p w14:paraId="18B50BDE" w14:textId="6F176783" w:rsidR="006F2E4F" w:rsidRPr="00474EDA" w:rsidDel="004F63CF" w:rsidRDefault="006F2E4F" w:rsidP="006F2E4F">
            <w:pPr>
              <w:spacing w:line="480" w:lineRule="auto"/>
              <w:rPr>
                <w:del w:id="1062" w:author="Meyer, Michael Frederick" w:date="2021-12-09T15:11:00Z"/>
                <w:rFonts w:ascii="Times New Roman" w:hAnsi="Times New Roman" w:cs="Times New Roman"/>
                <w:sz w:val="16"/>
                <w:szCs w:val="16"/>
              </w:rPr>
            </w:pPr>
            <w:del w:id="1063" w:author="Meyer, Michael Frederick" w:date="2021-12-09T15:11:00Z">
              <w:r w:rsidRPr="00474EDA" w:rsidDel="004F63CF">
                <w:rPr>
                  <w:rFonts w:ascii="Times New Roman" w:hAnsi="Times New Roman" w:cs="Times New Roman"/>
                  <w:color w:val="000000"/>
                  <w:sz w:val="16"/>
                  <w:szCs w:val="16"/>
                </w:rPr>
                <w:delText>0</w:delText>
              </w:r>
            </w:del>
          </w:p>
        </w:tc>
        <w:tc>
          <w:tcPr>
            <w:tcW w:w="768" w:type="dxa"/>
            <w:vAlign w:val="bottom"/>
          </w:tcPr>
          <w:p w14:paraId="7494F074" w14:textId="26794387" w:rsidR="006F2E4F" w:rsidRPr="00474EDA" w:rsidDel="004F63CF" w:rsidRDefault="006F2E4F" w:rsidP="006F2E4F">
            <w:pPr>
              <w:spacing w:line="480" w:lineRule="auto"/>
              <w:rPr>
                <w:del w:id="1064" w:author="Meyer, Michael Frederick" w:date="2021-12-09T15:11:00Z"/>
                <w:rFonts w:ascii="Times New Roman" w:hAnsi="Times New Roman" w:cs="Times New Roman"/>
                <w:sz w:val="16"/>
                <w:szCs w:val="16"/>
              </w:rPr>
            </w:pPr>
            <w:del w:id="1065" w:author="Meyer, Michael Frederick" w:date="2021-12-09T15:11:00Z">
              <w:r w:rsidRPr="00474EDA" w:rsidDel="004F63CF">
                <w:rPr>
                  <w:rFonts w:ascii="Times New Roman" w:hAnsi="Times New Roman" w:cs="Times New Roman"/>
                  <w:color w:val="000000"/>
                  <w:sz w:val="16"/>
                  <w:szCs w:val="16"/>
                </w:rPr>
                <w:delText>0</w:delText>
              </w:r>
            </w:del>
          </w:p>
        </w:tc>
        <w:tc>
          <w:tcPr>
            <w:tcW w:w="1245" w:type="dxa"/>
            <w:vAlign w:val="bottom"/>
          </w:tcPr>
          <w:p w14:paraId="254CF169" w14:textId="0FD2C95D" w:rsidR="006F2E4F" w:rsidRPr="007247D6" w:rsidDel="004F63CF" w:rsidRDefault="006F2E4F" w:rsidP="006F2E4F">
            <w:pPr>
              <w:spacing w:line="480" w:lineRule="auto"/>
              <w:rPr>
                <w:del w:id="1066" w:author="Meyer, Michael Frederick" w:date="2021-12-09T15:11:00Z"/>
                <w:rFonts w:ascii="Times New Roman" w:hAnsi="Times New Roman" w:cs="Times New Roman"/>
                <w:color w:val="000000"/>
                <w:sz w:val="16"/>
                <w:szCs w:val="16"/>
              </w:rPr>
            </w:pPr>
            <w:del w:id="1067" w:author="Meyer, Michael Frederick" w:date="2021-12-09T15:11:00Z">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265" w:type="dxa"/>
            <w:vAlign w:val="bottom"/>
          </w:tcPr>
          <w:p w14:paraId="2586A566" w14:textId="385DD6D3" w:rsidR="006F2E4F" w:rsidRPr="007247D6" w:rsidDel="004F63CF" w:rsidRDefault="006F2E4F" w:rsidP="006F2E4F">
            <w:pPr>
              <w:spacing w:line="480" w:lineRule="auto"/>
              <w:rPr>
                <w:del w:id="1068" w:author="Meyer, Michael Frederick" w:date="2021-12-09T15:11:00Z"/>
                <w:rFonts w:ascii="Times New Roman" w:hAnsi="Times New Roman" w:cs="Times New Roman"/>
                <w:color w:val="000000"/>
                <w:sz w:val="16"/>
                <w:szCs w:val="16"/>
              </w:rPr>
            </w:pPr>
            <w:del w:id="1069" w:author="Meyer, Michael Frederick" w:date="2021-12-09T15:11:00Z">
              <w:r w:rsidRPr="00092F01"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74" w:type="dxa"/>
            <w:vAlign w:val="bottom"/>
          </w:tcPr>
          <w:p w14:paraId="30E819E6" w14:textId="5F655B11" w:rsidR="006F2E4F" w:rsidRPr="006F2E4F" w:rsidDel="004F63CF" w:rsidRDefault="006F2E4F" w:rsidP="006F2E4F">
            <w:pPr>
              <w:spacing w:line="480" w:lineRule="auto"/>
              <w:rPr>
                <w:del w:id="1070" w:author="Meyer, Michael Frederick" w:date="2021-12-09T15:11:00Z"/>
                <w:rFonts w:ascii="Times New Roman" w:hAnsi="Times New Roman" w:cs="Times New Roman"/>
                <w:color w:val="000000"/>
                <w:sz w:val="16"/>
                <w:szCs w:val="16"/>
              </w:rPr>
            </w:pPr>
            <w:del w:id="1071" w:author="Meyer, Michael Frederick" w:date="2021-12-09T15:11:00Z">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96" w:type="dxa"/>
            <w:vAlign w:val="bottom"/>
          </w:tcPr>
          <w:p w14:paraId="51BB79DF" w14:textId="5CEB19D1" w:rsidR="006F2E4F" w:rsidRPr="006F2E4F" w:rsidDel="004F63CF" w:rsidRDefault="006F2E4F" w:rsidP="006F2E4F">
            <w:pPr>
              <w:spacing w:line="480" w:lineRule="auto"/>
              <w:rPr>
                <w:del w:id="1072" w:author="Meyer, Michael Frederick" w:date="2021-12-09T15:11:00Z"/>
                <w:rFonts w:ascii="Times New Roman" w:hAnsi="Times New Roman" w:cs="Times New Roman"/>
                <w:sz w:val="16"/>
                <w:szCs w:val="16"/>
              </w:rPr>
            </w:pPr>
            <w:del w:id="1073" w:author="Meyer, Michael Frederick" w:date="2021-12-09T15:11:00Z">
              <w:r w:rsidRPr="006F2E4F" w:rsidDel="004F63CF">
                <w:rPr>
                  <w:rFonts w:ascii="Times New Roman" w:hAnsi="Times New Roman" w:cs="Times New Roman"/>
                  <w:color w:val="000000"/>
                  <w:sz w:val="16"/>
                  <w:szCs w:val="16"/>
                </w:rPr>
                <w:delText>601.355</w:delText>
              </w:r>
            </w:del>
          </w:p>
        </w:tc>
        <w:tc>
          <w:tcPr>
            <w:tcW w:w="990" w:type="dxa"/>
            <w:vAlign w:val="bottom"/>
          </w:tcPr>
          <w:p w14:paraId="203F4B29" w14:textId="36CB838E" w:rsidR="006F2E4F" w:rsidRPr="00474EDA" w:rsidDel="004F63CF" w:rsidRDefault="006F2E4F" w:rsidP="006F2E4F">
            <w:pPr>
              <w:spacing w:line="480" w:lineRule="auto"/>
              <w:rPr>
                <w:del w:id="1074" w:author="Meyer, Michael Frederick" w:date="2021-12-09T15:11:00Z"/>
                <w:rFonts w:ascii="Times New Roman" w:hAnsi="Times New Roman" w:cs="Times New Roman"/>
                <w:sz w:val="16"/>
                <w:szCs w:val="16"/>
              </w:rPr>
            </w:pPr>
            <w:del w:id="1075" w:author="Meyer, Michael Frederick" w:date="2021-12-09T15:11:00Z">
              <w:r w:rsidRPr="00474EDA" w:rsidDel="004F63CF">
                <w:rPr>
                  <w:rFonts w:ascii="Times New Roman" w:hAnsi="Times New Roman" w:cs="Times New Roman"/>
                  <w:color w:val="000000"/>
                  <w:sz w:val="16"/>
                  <w:szCs w:val="16"/>
                </w:rPr>
                <w:delText>Mod/Low</w:delText>
              </w:r>
            </w:del>
          </w:p>
        </w:tc>
      </w:tr>
      <w:tr w:rsidR="006F2E4F" w:rsidRPr="00474EDA" w:rsidDel="004F63CF" w14:paraId="7B6B44C3" w14:textId="30A47183" w:rsidTr="006F2E4F">
        <w:trPr>
          <w:del w:id="1076" w:author="Meyer, Michael Frederick" w:date="2021-12-09T15:11:00Z"/>
        </w:trPr>
        <w:tc>
          <w:tcPr>
            <w:tcW w:w="706" w:type="dxa"/>
            <w:vAlign w:val="bottom"/>
          </w:tcPr>
          <w:p w14:paraId="425E77C8" w14:textId="2438B1B9" w:rsidR="006F2E4F" w:rsidRPr="00474EDA" w:rsidDel="004F63CF" w:rsidRDefault="006F2E4F" w:rsidP="006F2E4F">
            <w:pPr>
              <w:spacing w:line="480" w:lineRule="auto"/>
              <w:rPr>
                <w:del w:id="1077" w:author="Meyer, Michael Frederick" w:date="2021-12-09T15:11:00Z"/>
                <w:rFonts w:ascii="Times New Roman" w:hAnsi="Times New Roman" w:cs="Times New Roman"/>
                <w:sz w:val="16"/>
                <w:szCs w:val="16"/>
              </w:rPr>
            </w:pPr>
            <w:del w:id="1078" w:author="Meyer, Michael Frederick" w:date="2021-12-09T15:11:00Z">
              <w:r w:rsidRPr="00474EDA" w:rsidDel="004F63CF">
                <w:rPr>
                  <w:rFonts w:ascii="Times New Roman" w:hAnsi="Times New Roman" w:cs="Times New Roman"/>
                  <w:color w:val="000000"/>
                  <w:sz w:val="16"/>
                  <w:szCs w:val="16"/>
                </w:rPr>
                <w:delText>BGO-2</w:delText>
              </w:r>
            </w:del>
          </w:p>
        </w:tc>
        <w:tc>
          <w:tcPr>
            <w:tcW w:w="1285" w:type="dxa"/>
            <w:vAlign w:val="bottom"/>
          </w:tcPr>
          <w:p w14:paraId="72C98725" w14:textId="0FAF9959" w:rsidR="006F2E4F" w:rsidRPr="00474EDA" w:rsidDel="004F63CF" w:rsidRDefault="006F2E4F" w:rsidP="006F2E4F">
            <w:pPr>
              <w:spacing w:line="480" w:lineRule="auto"/>
              <w:rPr>
                <w:del w:id="1079" w:author="Meyer, Michael Frederick" w:date="2021-12-09T15:11:00Z"/>
                <w:rFonts w:ascii="Times New Roman" w:hAnsi="Times New Roman" w:cs="Times New Roman"/>
                <w:color w:val="000000"/>
                <w:sz w:val="16"/>
                <w:szCs w:val="16"/>
              </w:rPr>
            </w:pPr>
            <w:del w:id="1080" w:author="Meyer, Michael Frederick" w:date="2021-12-09T15:11:00Z">
              <w:r w:rsidRPr="00474EDA"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15" w:type="dxa"/>
            <w:vAlign w:val="bottom"/>
          </w:tcPr>
          <w:p w14:paraId="466C7F24" w14:textId="0B890BE3" w:rsidR="006F2E4F" w:rsidRPr="00474EDA" w:rsidDel="004F63CF" w:rsidRDefault="006F2E4F" w:rsidP="006F2E4F">
            <w:pPr>
              <w:spacing w:line="480" w:lineRule="auto"/>
              <w:rPr>
                <w:del w:id="1081" w:author="Meyer, Michael Frederick" w:date="2021-12-09T15:11:00Z"/>
                <w:rFonts w:ascii="Times New Roman" w:hAnsi="Times New Roman" w:cs="Times New Roman"/>
                <w:color w:val="000000"/>
                <w:sz w:val="16"/>
                <w:szCs w:val="16"/>
              </w:rPr>
            </w:pPr>
            <w:del w:id="1082" w:author="Meyer, Michael Frederick" w:date="2021-12-09T15:11:00Z">
              <w:r w:rsidRPr="00474EDA" w:rsidDel="004F63CF">
                <w:rPr>
                  <w:rFonts w:ascii="Times New Roman" w:hAnsi="Times New Roman" w:cs="Times New Roman"/>
                  <w:color w:val="000000"/>
                  <w:sz w:val="16"/>
                  <w:szCs w:val="16"/>
                </w:rPr>
                <w:delText>0.08</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79" w:type="dxa"/>
            <w:vAlign w:val="bottom"/>
          </w:tcPr>
          <w:p w14:paraId="7C438AC6" w14:textId="1FD2ACAB" w:rsidR="006F2E4F" w:rsidRPr="007247D6" w:rsidDel="004F63CF" w:rsidRDefault="006F2E4F" w:rsidP="006F2E4F">
            <w:pPr>
              <w:spacing w:line="480" w:lineRule="auto"/>
              <w:rPr>
                <w:del w:id="1083" w:author="Meyer, Michael Frederick" w:date="2021-12-09T15:11:00Z"/>
                <w:rFonts w:ascii="Times New Roman" w:hAnsi="Times New Roman" w:cs="Times New Roman"/>
                <w:color w:val="000000"/>
                <w:sz w:val="16"/>
                <w:szCs w:val="16"/>
              </w:rPr>
            </w:pPr>
            <w:del w:id="1084" w:author="Meyer, Michael Frederick" w:date="2021-12-09T15:11:00Z">
              <w:r w:rsidRPr="00474EDA" w:rsidDel="004F63CF">
                <w:rPr>
                  <w:rFonts w:ascii="Times New Roman" w:hAnsi="Times New Roman" w:cs="Times New Roman"/>
                  <w:color w:val="000000"/>
                  <w:sz w:val="16"/>
                  <w:szCs w:val="16"/>
                </w:rPr>
                <w:delText>0.013</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911" w:type="dxa"/>
            <w:vAlign w:val="bottom"/>
          </w:tcPr>
          <w:p w14:paraId="06FC324B" w14:textId="042B36B6" w:rsidR="006F2E4F" w:rsidRPr="00474EDA" w:rsidDel="004F63CF" w:rsidRDefault="006F2E4F" w:rsidP="006F2E4F">
            <w:pPr>
              <w:spacing w:line="480" w:lineRule="auto"/>
              <w:rPr>
                <w:del w:id="1085" w:author="Meyer, Michael Frederick" w:date="2021-12-09T15:11:00Z"/>
                <w:rFonts w:ascii="Times New Roman" w:hAnsi="Times New Roman" w:cs="Times New Roman"/>
                <w:sz w:val="16"/>
                <w:szCs w:val="16"/>
              </w:rPr>
            </w:pPr>
            <w:del w:id="1086" w:author="Meyer, Michael Frederick" w:date="2021-12-09T15:11:00Z">
              <w:r w:rsidRPr="00474EDA" w:rsidDel="004F63CF">
                <w:rPr>
                  <w:rFonts w:ascii="Times New Roman" w:hAnsi="Times New Roman" w:cs="Times New Roman"/>
                  <w:color w:val="000000"/>
                  <w:sz w:val="16"/>
                  <w:szCs w:val="16"/>
                </w:rPr>
                <w:delText>0</w:delText>
              </w:r>
            </w:del>
          </w:p>
        </w:tc>
        <w:tc>
          <w:tcPr>
            <w:tcW w:w="1229" w:type="dxa"/>
            <w:vAlign w:val="bottom"/>
          </w:tcPr>
          <w:p w14:paraId="14221B66" w14:textId="5F0B6CA6" w:rsidR="006F2E4F" w:rsidRPr="00474EDA" w:rsidDel="004F63CF" w:rsidRDefault="006F2E4F" w:rsidP="006F2E4F">
            <w:pPr>
              <w:spacing w:line="480" w:lineRule="auto"/>
              <w:rPr>
                <w:del w:id="1087" w:author="Meyer, Michael Frederick" w:date="2021-12-09T15:11:00Z"/>
                <w:rFonts w:ascii="Times New Roman" w:hAnsi="Times New Roman" w:cs="Times New Roman"/>
                <w:sz w:val="16"/>
                <w:szCs w:val="16"/>
              </w:rPr>
            </w:pPr>
            <w:del w:id="1088" w:author="Meyer, Michael Frederick" w:date="2021-12-09T15:11:00Z">
              <w:r w:rsidRPr="00474EDA" w:rsidDel="004F63CF">
                <w:rPr>
                  <w:rFonts w:ascii="Times New Roman" w:hAnsi="Times New Roman" w:cs="Times New Roman"/>
                  <w:color w:val="000000"/>
                  <w:sz w:val="16"/>
                  <w:szCs w:val="16"/>
                </w:rPr>
                <w:delText>0.001</w:delText>
              </w:r>
            </w:del>
          </w:p>
        </w:tc>
        <w:tc>
          <w:tcPr>
            <w:tcW w:w="1052" w:type="dxa"/>
            <w:vAlign w:val="bottom"/>
          </w:tcPr>
          <w:p w14:paraId="7B81DBB6" w14:textId="33EE7CED" w:rsidR="006F2E4F" w:rsidRPr="00474EDA" w:rsidDel="004F63CF" w:rsidRDefault="006F2E4F" w:rsidP="006F2E4F">
            <w:pPr>
              <w:spacing w:line="480" w:lineRule="auto"/>
              <w:rPr>
                <w:del w:id="1089" w:author="Meyer, Michael Frederick" w:date="2021-12-09T15:11:00Z"/>
                <w:rFonts w:ascii="Times New Roman" w:hAnsi="Times New Roman" w:cs="Times New Roman"/>
                <w:sz w:val="16"/>
                <w:szCs w:val="16"/>
              </w:rPr>
            </w:pPr>
            <w:del w:id="1090" w:author="Meyer, Michael Frederick" w:date="2021-12-09T15:11:00Z">
              <w:r w:rsidRPr="00474EDA" w:rsidDel="004F63CF">
                <w:rPr>
                  <w:rFonts w:ascii="Times New Roman" w:hAnsi="Times New Roman" w:cs="Times New Roman"/>
                  <w:color w:val="000000"/>
                  <w:sz w:val="16"/>
                  <w:szCs w:val="16"/>
                </w:rPr>
                <w:delText>0</w:delText>
              </w:r>
            </w:del>
          </w:p>
        </w:tc>
        <w:tc>
          <w:tcPr>
            <w:tcW w:w="768" w:type="dxa"/>
            <w:vAlign w:val="bottom"/>
          </w:tcPr>
          <w:p w14:paraId="3FD6D625" w14:textId="02708F7D" w:rsidR="006F2E4F" w:rsidRPr="00474EDA" w:rsidDel="004F63CF" w:rsidRDefault="006F2E4F" w:rsidP="006F2E4F">
            <w:pPr>
              <w:spacing w:line="480" w:lineRule="auto"/>
              <w:rPr>
                <w:del w:id="1091" w:author="Meyer, Michael Frederick" w:date="2021-12-09T15:11:00Z"/>
                <w:rFonts w:ascii="Times New Roman" w:hAnsi="Times New Roman" w:cs="Times New Roman"/>
                <w:sz w:val="16"/>
                <w:szCs w:val="16"/>
              </w:rPr>
            </w:pPr>
            <w:del w:id="1092" w:author="Meyer, Michael Frederick" w:date="2021-12-09T15:11:00Z">
              <w:r w:rsidRPr="00474EDA" w:rsidDel="004F63CF">
                <w:rPr>
                  <w:rFonts w:ascii="Times New Roman" w:hAnsi="Times New Roman" w:cs="Times New Roman"/>
                  <w:color w:val="000000"/>
                  <w:sz w:val="16"/>
                  <w:szCs w:val="16"/>
                </w:rPr>
                <w:delText>0</w:delText>
              </w:r>
            </w:del>
          </w:p>
        </w:tc>
        <w:tc>
          <w:tcPr>
            <w:tcW w:w="1245" w:type="dxa"/>
            <w:vAlign w:val="bottom"/>
          </w:tcPr>
          <w:p w14:paraId="15659920" w14:textId="45C134F5" w:rsidR="006F2E4F" w:rsidRPr="007247D6" w:rsidDel="004F63CF" w:rsidRDefault="006F2E4F" w:rsidP="006F2E4F">
            <w:pPr>
              <w:spacing w:line="480" w:lineRule="auto"/>
              <w:rPr>
                <w:del w:id="1093" w:author="Meyer, Michael Frederick" w:date="2021-12-09T15:11:00Z"/>
                <w:rFonts w:ascii="Times New Roman" w:hAnsi="Times New Roman" w:cs="Times New Roman"/>
                <w:color w:val="000000"/>
                <w:sz w:val="16"/>
                <w:szCs w:val="16"/>
              </w:rPr>
            </w:pPr>
            <w:del w:id="1094" w:author="Meyer, Michael Frederick" w:date="2021-12-09T15:11:00Z">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65" w:type="dxa"/>
            <w:vAlign w:val="bottom"/>
          </w:tcPr>
          <w:p w14:paraId="1A3892A9" w14:textId="70F3BBF0" w:rsidR="006F2E4F" w:rsidRPr="007247D6" w:rsidDel="004F63CF" w:rsidRDefault="006F2E4F" w:rsidP="006F2E4F">
            <w:pPr>
              <w:spacing w:line="480" w:lineRule="auto"/>
              <w:rPr>
                <w:del w:id="1095" w:author="Meyer, Michael Frederick" w:date="2021-12-09T15:11:00Z"/>
                <w:rFonts w:ascii="Times New Roman" w:hAnsi="Times New Roman" w:cs="Times New Roman"/>
                <w:color w:val="000000"/>
                <w:sz w:val="16"/>
                <w:szCs w:val="16"/>
              </w:rPr>
            </w:pPr>
            <w:del w:id="1096" w:author="Meyer, Michael Frederick" w:date="2021-12-09T15:11:00Z">
              <w:r w:rsidRPr="00092F01" w:rsidDel="004F63CF">
                <w:rPr>
                  <w:rFonts w:ascii="Times New Roman" w:hAnsi="Times New Roman" w:cs="Times New Roman"/>
                  <w:color w:val="000000"/>
                  <w:sz w:val="16"/>
                  <w:szCs w:val="16"/>
                </w:rPr>
                <w:delText>0.002</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0.003</w:delText>
              </w:r>
              <w:r w:rsidDel="004F63CF">
                <w:rPr>
                  <w:rFonts w:ascii="Times New Roman" w:hAnsi="Times New Roman" w:cs="Times New Roman"/>
                  <w:color w:val="000000"/>
                  <w:sz w:val="16"/>
                  <w:szCs w:val="16"/>
                </w:rPr>
                <w:delText>)</w:delText>
              </w:r>
            </w:del>
          </w:p>
        </w:tc>
        <w:tc>
          <w:tcPr>
            <w:tcW w:w="1274" w:type="dxa"/>
            <w:vAlign w:val="bottom"/>
          </w:tcPr>
          <w:p w14:paraId="67BE30FA" w14:textId="3FA92217" w:rsidR="006F2E4F" w:rsidRPr="006F2E4F" w:rsidDel="004F63CF" w:rsidRDefault="006F2E4F" w:rsidP="006F2E4F">
            <w:pPr>
              <w:spacing w:line="480" w:lineRule="auto"/>
              <w:rPr>
                <w:del w:id="1097" w:author="Meyer, Michael Frederick" w:date="2021-12-09T15:11:00Z"/>
                <w:rFonts w:ascii="Times New Roman" w:hAnsi="Times New Roman" w:cs="Times New Roman"/>
                <w:color w:val="000000"/>
                <w:sz w:val="16"/>
                <w:szCs w:val="16"/>
              </w:rPr>
            </w:pPr>
            <w:del w:id="1098" w:author="Meyer, Michael Frederick" w:date="2021-12-09T15:11:00Z">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96" w:type="dxa"/>
            <w:vAlign w:val="bottom"/>
          </w:tcPr>
          <w:p w14:paraId="014E561D" w14:textId="1510881D" w:rsidR="006F2E4F" w:rsidRPr="006F2E4F" w:rsidDel="004F63CF" w:rsidRDefault="006F2E4F" w:rsidP="006F2E4F">
            <w:pPr>
              <w:spacing w:line="480" w:lineRule="auto"/>
              <w:rPr>
                <w:del w:id="1099" w:author="Meyer, Michael Frederick" w:date="2021-12-09T15:11:00Z"/>
                <w:rFonts w:ascii="Times New Roman" w:hAnsi="Times New Roman" w:cs="Times New Roman"/>
                <w:sz w:val="16"/>
                <w:szCs w:val="16"/>
              </w:rPr>
            </w:pPr>
            <w:del w:id="1100" w:author="Meyer, Michael Frederick" w:date="2021-12-09T15:11:00Z">
              <w:r w:rsidRPr="006F2E4F" w:rsidDel="004F63CF">
                <w:rPr>
                  <w:rFonts w:ascii="Times New Roman" w:hAnsi="Times New Roman" w:cs="Times New Roman"/>
                  <w:color w:val="000000"/>
                  <w:sz w:val="16"/>
                  <w:szCs w:val="16"/>
                </w:rPr>
                <w:delText>363.704</w:delText>
              </w:r>
            </w:del>
          </w:p>
        </w:tc>
        <w:tc>
          <w:tcPr>
            <w:tcW w:w="990" w:type="dxa"/>
            <w:vAlign w:val="bottom"/>
          </w:tcPr>
          <w:p w14:paraId="354A38A1" w14:textId="2E132CA5" w:rsidR="006F2E4F" w:rsidRPr="00474EDA" w:rsidDel="004F63CF" w:rsidRDefault="006F2E4F" w:rsidP="006F2E4F">
            <w:pPr>
              <w:spacing w:line="480" w:lineRule="auto"/>
              <w:rPr>
                <w:del w:id="1101" w:author="Meyer, Michael Frederick" w:date="2021-12-09T15:11:00Z"/>
                <w:rFonts w:ascii="Times New Roman" w:hAnsi="Times New Roman" w:cs="Times New Roman"/>
                <w:sz w:val="16"/>
                <w:szCs w:val="16"/>
              </w:rPr>
            </w:pPr>
            <w:del w:id="1102" w:author="Meyer, Michael Frederick" w:date="2021-12-09T15:11:00Z">
              <w:r w:rsidRPr="00474EDA" w:rsidDel="004F63CF">
                <w:rPr>
                  <w:rFonts w:ascii="Times New Roman" w:hAnsi="Times New Roman" w:cs="Times New Roman"/>
                  <w:color w:val="000000"/>
                  <w:sz w:val="16"/>
                  <w:szCs w:val="16"/>
                </w:rPr>
                <w:delText>Mod/Low</w:delText>
              </w:r>
            </w:del>
          </w:p>
        </w:tc>
      </w:tr>
      <w:tr w:rsidR="006F2E4F" w:rsidRPr="00474EDA" w:rsidDel="004F63CF" w14:paraId="28F89A1B" w14:textId="70CF0A68" w:rsidTr="006F2E4F">
        <w:trPr>
          <w:del w:id="1103" w:author="Meyer, Michael Frederick" w:date="2021-12-09T15:11:00Z"/>
        </w:trPr>
        <w:tc>
          <w:tcPr>
            <w:tcW w:w="706" w:type="dxa"/>
            <w:vAlign w:val="bottom"/>
          </w:tcPr>
          <w:p w14:paraId="5D39F518" w14:textId="2C48FD14" w:rsidR="006F2E4F" w:rsidRPr="00474EDA" w:rsidDel="004F63CF" w:rsidRDefault="006F2E4F" w:rsidP="006F2E4F">
            <w:pPr>
              <w:spacing w:line="480" w:lineRule="auto"/>
              <w:rPr>
                <w:del w:id="1104" w:author="Meyer, Michael Frederick" w:date="2021-12-09T15:11:00Z"/>
                <w:rFonts w:ascii="Times New Roman" w:hAnsi="Times New Roman" w:cs="Times New Roman"/>
                <w:sz w:val="16"/>
                <w:szCs w:val="16"/>
              </w:rPr>
            </w:pPr>
            <w:del w:id="1105" w:author="Meyer, Michael Frederick" w:date="2021-12-09T15:11:00Z">
              <w:r w:rsidRPr="00474EDA" w:rsidDel="004F63CF">
                <w:rPr>
                  <w:rFonts w:ascii="Times New Roman" w:hAnsi="Times New Roman" w:cs="Times New Roman"/>
                  <w:color w:val="000000"/>
                  <w:sz w:val="16"/>
                  <w:szCs w:val="16"/>
                </w:rPr>
                <w:delText>BGO-3</w:delText>
              </w:r>
            </w:del>
          </w:p>
        </w:tc>
        <w:tc>
          <w:tcPr>
            <w:tcW w:w="1285" w:type="dxa"/>
            <w:vAlign w:val="bottom"/>
          </w:tcPr>
          <w:p w14:paraId="536FC96E" w14:textId="1711CBF5" w:rsidR="006F2E4F" w:rsidRPr="00474EDA" w:rsidDel="004F63CF" w:rsidRDefault="006F2E4F" w:rsidP="006F2E4F">
            <w:pPr>
              <w:spacing w:line="480" w:lineRule="auto"/>
              <w:rPr>
                <w:del w:id="1106" w:author="Meyer, Michael Frederick" w:date="2021-12-09T15:11:00Z"/>
                <w:rFonts w:ascii="Times New Roman" w:hAnsi="Times New Roman" w:cs="Times New Roman"/>
                <w:color w:val="000000"/>
                <w:sz w:val="16"/>
                <w:szCs w:val="16"/>
              </w:rPr>
            </w:pPr>
            <w:del w:id="1107" w:author="Meyer, Michael Frederick" w:date="2021-12-09T15:11:00Z">
              <w:r w:rsidRPr="00474EDA"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15" w:type="dxa"/>
            <w:vAlign w:val="bottom"/>
          </w:tcPr>
          <w:p w14:paraId="4BE326F3" w14:textId="283FCDE9" w:rsidR="006F2E4F" w:rsidRPr="00474EDA" w:rsidDel="004F63CF" w:rsidRDefault="006F2E4F" w:rsidP="006F2E4F">
            <w:pPr>
              <w:spacing w:line="480" w:lineRule="auto"/>
              <w:rPr>
                <w:del w:id="1108" w:author="Meyer, Michael Frederick" w:date="2021-12-09T15:11:00Z"/>
                <w:rFonts w:ascii="Times New Roman" w:hAnsi="Times New Roman" w:cs="Times New Roman"/>
                <w:color w:val="000000"/>
                <w:sz w:val="16"/>
                <w:szCs w:val="16"/>
              </w:rPr>
            </w:pPr>
            <w:del w:id="1109" w:author="Meyer, Michael Frederick" w:date="2021-12-09T15:11:00Z">
              <w:r w:rsidRPr="00474EDA" w:rsidDel="004F63CF">
                <w:rPr>
                  <w:rFonts w:ascii="Times New Roman" w:hAnsi="Times New Roman" w:cs="Times New Roman"/>
                  <w:color w:val="000000"/>
                  <w:sz w:val="16"/>
                  <w:szCs w:val="16"/>
                </w:rPr>
                <w:delText>0.09</w:delText>
              </w:r>
              <w:r w:rsidDel="004F63CF">
                <w:rPr>
                  <w:rFonts w:ascii="Times New Roman" w:hAnsi="Times New Roman" w:cs="Times New Roman"/>
                  <w:color w:val="000000"/>
                  <w:sz w:val="16"/>
                  <w:szCs w:val="16"/>
                </w:rPr>
                <w:delText>0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79" w:type="dxa"/>
            <w:vAlign w:val="bottom"/>
          </w:tcPr>
          <w:p w14:paraId="34934E33" w14:textId="7ABBD1B4" w:rsidR="006F2E4F" w:rsidRPr="007247D6" w:rsidDel="004F63CF" w:rsidRDefault="006F2E4F" w:rsidP="006F2E4F">
            <w:pPr>
              <w:spacing w:line="480" w:lineRule="auto"/>
              <w:rPr>
                <w:del w:id="1110" w:author="Meyer, Michael Frederick" w:date="2021-12-09T15:11:00Z"/>
                <w:rFonts w:ascii="Times New Roman" w:hAnsi="Times New Roman" w:cs="Times New Roman"/>
                <w:color w:val="000000"/>
                <w:sz w:val="16"/>
                <w:szCs w:val="16"/>
              </w:rPr>
            </w:pPr>
            <w:del w:id="1111" w:author="Meyer, Michael Frederick" w:date="2021-12-09T15:11:00Z">
              <w:r w:rsidRPr="00474EDA" w:rsidDel="004F63CF">
                <w:rPr>
                  <w:rFonts w:ascii="Times New Roman" w:hAnsi="Times New Roman" w:cs="Times New Roman"/>
                  <w:color w:val="000000"/>
                  <w:sz w:val="16"/>
                  <w:szCs w:val="16"/>
                </w:rPr>
                <w:delText>0.01</w:delText>
              </w:r>
              <w:r w:rsidDel="004F63CF">
                <w:rPr>
                  <w:rFonts w:ascii="Times New Roman" w:hAnsi="Times New Roman" w:cs="Times New Roman"/>
                  <w:color w:val="000000"/>
                  <w:sz w:val="16"/>
                  <w:szCs w:val="16"/>
                </w:rPr>
                <w:delText>4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911" w:type="dxa"/>
            <w:vAlign w:val="bottom"/>
          </w:tcPr>
          <w:p w14:paraId="475B2A26" w14:textId="5AB425CC" w:rsidR="006F2E4F" w:rsidRPr="00474EDA" w:rsidDel="004F63CF" w:rsidRDefault="006F2E4F" w:rsidP="006F2E4F">
            <w:pPr>
              <w:spacing w:line="480" w:lineRule="auto"/>
              <w:rPr>
                <w:del w:id="1112" w:author="Meyer, Michael Frederick" w:date="2021-12-09T15:11:00Z"/>
                <w:rFonts w:ascii="Times New Roman" w:hAnsi="Times New Roman" w:cs="Times New Roman"/>
                <w:sz w:val="16"/>
                <w:szCs w:val="16"/>
              </w:rPr>
            </w:pPr>
            <w:del w:id="1113" w:author="Meyer, Michael Frederick" w:date="2021-12-09T15:11:00Z">
              <w:r w:rsidRPr="00474EDA" w:rsidDel="004F63CF">
                <w:rPr>
                  <w:rFonts w:ascii="Times New Roman" w:hAnsi="Times New Roman" w:cs="Times New Roman"/>
                  <w:color w:val="000000"/>
                  <w:sz w:val="16"/>
                  <w:szCs w:val="16"/>
                </w:rPr>
                <w:delText>0.005</w:delText>
              </w:r>
            </w:del>
          </w:p>
        </w:tc>
        <w:tc>
          <w:tcPr>
            <w:tcW w:w="1229" w:type="dxa"/>
            <w:vAlign w:val="bottom"/>
          </w:tcPr>
          <w:p w14:paraId="0F6CD7B0" w14:textId="41699C1C" w:rsidR="006F2E4F" w:rsidRPr="00474EDA" w:rsidDel="004F63CF" w:rsidRDefault="006F2E4F" w:rsidP="006F2E4F">
            <w:pPr>
              <w:spacing w:line="480" w:lineRule="auto"/>
              <w:rPr>
                <w:del w:id="1114" w:author="Meyer, Michael Frederick" w:date="2021-12-09T15:11:00Z"/>
                <w:rFonts w:ascii="Times New Roman" w:hAnsi="Times New Roman" w:cs="Times New Roman"/>
                <w:sz w:val="16"/>
                <w:szCs w:val="16"/>
              </w:rPr>
            </w:pPr>
            <w:del w:id="1115" w:author="Meyer, Michael Frederick" w:date="2021-12-09T15:11:00Z">
              <w:r w:rsidRPr="00474EDA" w:rsidDel="004F63CF">
                <w:rPr>
                  <w:rFonts w:ascii="Times New Roman" w:hAnsi="Times New Roman" w:cs="Times New Roman"/>
                  <w:color w:val="000000"/>
                  <w:sz w:val="16"/>
                  <w:szCs w:val="16"/>
                </w:rPr>
                <w:delText>0.003</w:delText>
              </w:r>
            </w:del>
          </w:p>
        </w:tc>
        <w:tc>
          <w:tcPr>
            <w:tcW w:w="1052" w:type="dxa"/>
            <w:vAlign w:val="bottom"/>
          </w:tcPr>
          <w:p w14:paraId="5D9B3348" w14:textId="2DA89916" w:rsidR="006F2E4F" w:rsidRPr="00474EDA" w:rsidDel="004F63CF" w:rsidRDefault="006F2E4F" w:rsidP="006F2E4F">
            <w:pPr>
              <w:spacing w:line="480" w:lineRule="auto"/>
              <w:rPr>
                <w:del w:id="1116" w:author="Meyer, Michael Frederick" w:date="2021-12-09T15:11:00Z"/>
                <w:rFonts w:ascii="Times New Roman" w:hAnsi="Times New Roman" w:cs="Times New Roman"/>
                <w:sz w:val="16"/>
                <w:szCs w:val="16"/>
              </w:rPr>
            </w:pPr>
            <w:del w:id="1117" w:author="Meyer, Michael Frederick" w:date="2021-12-09T15:11:00Z">
              <w:r w:rsidRPr="00474EDA" w:rsidDel="004F63CF">
                <w:rPr>
                  <w:rFonts w:ascii="Times New Roman" w:hAnsi="Times New Roman" w:cs="Times New Roman"/>
                  <w:color w:val="000000"/>
                  <w:sz w:val="16"/>
                  <w:szCs w:val="16"/>
                </w:rPr>
                <w:delText>0</w:delText>
              </w:r>
            </w:del>
          </w:p>
        </w:tc>
        <w:tc>
          <w:tcPr>
            <w:tcW w:w="768" w:type="dxa"/>
            <w:vAlign w:val="bottom"/>
          </w:tcPr>
          <w:p w14:paraId="260B41C6" w14:textId="4C118F41" w:rsidR="006F2E4F" w:rsidRPr="00474EDA" w:rsidDel="004F63CF" w:rsidRDefault="006F2E4F" w:rsidP="006F2E4F">
            <w:pPr>
              <w:spacing w:line="480" w:lineRule="auto"/>
              <w:rPr>
                <w:del w:id="1118" w:author="Meyer, Michael Frederick" w:date="2021-12-09T15:11:00Z"/>
                <w:rFonts w:ascii="Times New Roman" w:hAnsi="Times New Roman" w:cs="Times New Roman"/>
                <w:sz w:val="16"/>
                <w:szCs w:val="16"/>
              </w:rPr>
            </w:pPr>
            <w:del w:id="1119" w:author="Meyer, Michael Frederick" w:date="2021-12-09T15:11:00Z">
              <w:r w:rsidRPr="00474EDA" w:rsidDel="004F63CF">
                <w:rPr>
                  <w:rFonts w:ascii="Times New Roman" w:hAnsi="Times New Roman" w:cs="Times New Roman"/>
                  <w:color w:val="000000"/>
                  <w:sz w:val="16"/>
                  <w:szCs w:val="16"/>
                </w:rPr>
                <w:delText>0</w:delText>
              </w:r>
            </w:del>
          </w:p>
        </w:tc>
        <w:tc>
          <w:tcPr>
            <w:tcW w:w="1245" w:type="dxa"/>
            <w:vAlign w:val="bottom"/>
          </w:tcPr>
          <w:p w14:paraId="7DCF48D2" w14:textId="61A970A9" w:rsidR="006F2E4F" w:rsidRPr="007247D6" w:rsidDel="004F63CF" w:rsidRDefault="006F2E4F" w:rsidP="006F2E4F">
            <w:pPr>
              <w:spacing w:line="480" w:lineRule="auto"/>
              <w:rPr>
                <w:del w:id="1120" w:author="Meyer, Michael Frederick" w:date="2021-12-09T15:11:00Z"/>
                <w:rFonts w:ascii="Times New Roman" w:hAnsi="Times New Roman" w:cs="Times New Roman"/>
                <w:color w:val="000000"/>
                <w:sz w:val="16"/>
                <w:szCs w:val="16"/>
              </w:rPr>
            </w:pPr>
            <w:del w:id="1121" w:author="Meyer, Michael Frederick" w:date="2021-12-09T15:11:00Z">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65" w:type="dxa"/>
            <w:vAlign w:val="bottom"/>
          </w:tcPr>
          <w:p w14:paraId="66C63948" w14:textId="6482FDC8" w:rsidR="006F2E4F" w:rsidRPr="007247D6" w:rsidDel="004F63CF" w:rsidRDefault="006F2E4F" w:rsidP="006F2E4F">
            <w:pPr>
              <w:spacing w:line="480" w:lineRule="auto"/>
              <w:rPr>
                <w:del w:id="1122" w:author="Meyer, Michael Frederick" w:date="2021-12-09T15:11:00Z"/>
                <w:rFonts w:ascii="Times New Roman" w:hAnsi="Times New Roman" w:cs="Times New Roman"/>
                <w:color w:val="000000"/>
                <w:sz w:val="16"/>
                <w:szCs w:val="16"/>
              </w:rPr>
            </w:pPr>
            <w:del w:id="1123" w:author="Meyer, Michael Frederick" w:date="2021-12-09T15:11:00Z">
              <w:r w:rsidRPr="00092F01"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74" w:type="dxa"/>
            <w:vAlign w:val="bottom"/>
          </w:tcPr>
          <w:p w14:paraId="22CBBCAA" w14:textId="5B4477A1" w:rsidR="006F2E4F" w:rsidRPr="006F2E4F" w:rsidDel="004F63CF" w:rsidRDefault="006F2E4F" w:rsidP="006F2E4F">
            <w:pPr>
              <w:spacing w:line="480" w:lineRule="auto"/>
              <w:rPr>
                <w:del w:id="1124" w:author="Meyer, Michael Frederick" w:date="2021-12-09T15:11:00Z"/>
                <w:rFonts w:ascii="Times New Roman" w:hAnsi="Times New Roman" w:cs="Times New Roman"/>
                <w:color w:val="000000"/>
                <w:sz w:val="16"/>
                <w:szCs w:val="16"/>
              </w:rPr>
            </w:pPr>
            <w:del w:id="1125" w:author="Meyer, Michael Frederick" w:date="2021-12-09T15:11:00Z">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96" w:type="dxa"/>
            <w:vAlign w:val="bottom"/>
          </w:tcPr>
          <w:p w14:paraId="541EC20E" w14:textId="715AB388" w:rsidR="006F2E4F" w:rsidRPr="006F2E4F" w:rsidDel="004F63CF" w:rsidRDefault="006F2E4F" w:rsidP="006F2E4F">
            <w:pPr>
              <w:spacing w:line="480" w:lineRule="auto"/>
              <w:rPr>
                <w:del w:id="1126" w:author="Meyer, Michael Frederick" w:date="2021-12-09T15:11:00Z"/>
                <w:rFonts w:ascii="Times New Roman" w:hAnsi="Times New Roman" w:cs="Times New Roman"/>
                <w:sz w:val="16"/>
                <w:szCs w:val="16"/>
              </w:rPr>
            </w:pPr>
            <w:del w:id="1127" w:author="Meyer, Michael Frederick" w:date="2021-12-09T15:11:00Z">
              <w:r w:rsidRPr="006F2E4F" w:rsidDel="004F63CF">
                <w:rPr>
                  <w:rFonts w:ascii="Times New Roman" w:hAnsi="Times New Roman" w:cs="Times New Roman"/>
                  <w:color w:val="000000"/>
                  <w:sz w:val="16"/>
                  <w:szCs w:val="16"/>
                </w:rPr>
                <w:delText>398.838</w:delText>
              </w:r>
            </w:del>
          </w:p>
        </w:tc>
        <w:tc>
          <w:tcPr>
            <w:tcW w:w="990" w:type="dxa"/>
            <w:vAlign w:val="bottom"/>
          </w:tcPr>
          <w:p w14:paraId="3B077AA3" w14:textId="6BA695D5" w:rsidR="006F2E4F" w:rsidRPr="00474EDA" w:rsidDel="004F63CF" w:rsidRDefault="006F2E4F" w:rsidP="006F2E4F">
            <w:pPr>
              <w:spacing w:line="480" w:lineRule="auto"/>
              <w:rPr>
                <w:del w:id="1128" w:author="Meyer, Michael Frederick" w:date="2021-12-09T15:11:00Z"/>
                <w:rFonts w:ascii="Times New Roman" w:hAnsi="Times New Roman" w:cs="Times New Roman"/>
                <w:sz w:val="16"/>
                <w:szCs w:val="16"/>
              </w:rPr>
            </w:pPr>
            <w:del w:id="1129" w:author="Meyer, Michael Frederick" w:date="2021-12-09T15:11:00Z">
              <w:r w:rsidRPr="00474EDA" w:rsidDel="004F63CF">
                <w:rPr>
                  <w:rFonts w:ascii="Times New Roman" w:hAnsi="Times New Roman" w:cs="Times New Roman"/>
                  <w:color w:val="000000"/>
                  <w:sz w:val="16"/>
                  <w:szCs w:val="16"/>
                </w:rPr>
                <w:delText>Mod/Low</w:delText>
              </w:r>
            </w:del>
          </w:p>
        </w:tc>
      </w:tr>
      <w:tr w:rsidR="006F2E4F" w:rsidRPr="00474EDA" w:rsidDel="004F63CF" w14:paraId="2E03EF6B" w14:textId="1996D453" w:rsidTr="006F2E4F">
        <w:trPr>
          <w:del w:id="1130" w:author="Meyer, Michael Frederick" w:date="2021-12-09T15:11:00Z"/>
        </w:trPr>
        <w:tc>
          <w:tcPr>
            <w:tcW w:w="706" w:type="dxa"/>
            <w:vAlign w:val="bottom"/>
          </w:tcPr>
          <w:p w14:paraId="643CBDF2" w14:textId="12E62FDA" w:rsidR="006F2E4F" w:rsidRPr="00474EDA" w:rsidDel="004F63CF" w:rsidRDefault="006F2E4F" w:rsidP="006F2E4F">
            <w:pPr>
              <w:spacing w:line="480" w:lineRule="auto"/>
              <w:rPr>
                <w:del w:id="1131" w:author="Meyer, Michael Frederick" w:date="2021-12-09T15:11:00Z"/>
                <w:rFonts w:ascii="Times New Roman" w:hAnsi="Times New Roman" w:cs="Times New Roman"/>
                <w:sz w:val="16"/>
                <w:szCs w:val="16"/>
              </w:rPr>
            </w:pPr>
            <w:del w:id="1132" w:author="Meyer, Michael Frederick" w:date="2021-12-09T15:11:00Z">
              <w:r w:rsidRPr="00474EDA" w:rsidDel="004F63CF">
                <w:rPr>
                  <w:rFonts w:ascii="Times New Roman" w:hAnsi="Times New Roman" w:cs="Times New Roman"/>
                  <w:color w:val="000000"/>
                  <w:sz w:val="16"/>
                  <w:szCs w:val="16"/>
                </w:rPr>
                <w:delText>OS-1</w:delText>
              </w:r>
            </w:del>
          </w:p>
        </w:tc>
        <w:tc>
          <w:tcPr>
            <w:tcW w:w="1285" w:type="dxa"/>
            <w:vAlign w:val="bottom"/>
          </w:tcPr>
          <w:p w14:paraId="50591F1E" w14:textId="65175D12" w:rsidR="006F2E4F" w:rsidRPr="00474EDA" w:rsidDel="004F63CF" w:rsidRDefault="006F2E4F" w:rsidP="006F2E4F">
            <w:pPr>
              <w:spacing w:line="480" w:lineRule="auto"/>
              <w:rPr>
                <w:del w:id="1133" w:author="Meyer, Michael Frederick" w:date="2021-12-09T15:11:00Z"/>
                <w:rFonts w:ascii="Times New Roman" w:hAnsi="Times New Roman" w:cs="Times New Roman"/>
                <w:color w:val="000000"/>
                <w:sz w:val="16"/>
                <w:szCs w:val="16"/>
              </w:rPr>
            </w:pPr>
            <w:del w:id="1134" w:author="Meyer, Michael Frederick" w:date="2021-12-09T15:11:00Z">
              <w:r w:rsidRPr="00474EDA"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15" w:type="dxa"/>
            <w:vAlign w:val="bottom"/>
          </w:tcPr>
          <w:p w14:paraId="6CF78BC5" w14:textId="3952B65E" w:rsidR="006F2E4F" w:rsidRPr="00474EDA" w:rsidDel="004F63CF" w:rsidRDefault="006F2E4F" w:rsidP="006F2E4F">
            <w:pPr>
              <w:spacing w:line="480" w:lineRule="auto"/>
              <w:rPr>
                <w:del w:id="1135" w:author="Meyer, Michael Frederick" w:date="2021-12-09T15:11:00Z"/>
                <w:rFonts w:ascii="Times New Roman" w:hAnsi="Times New Roman" w:cs="Times New Roman"/>
                <w:color w:val="000000"/>
                <w:sz w:val="16"/>
                <w:szCs w:val="16"/>
              </w:rPr>
            </w:pPr>
            <w:del w:id="1136" w:author="Meyer, Michael Frederick" w:date="2021-12-09T15:11:00Z">
              <w:r w:rsidRPr="00474EDA" w:rsidDel="004F63CF">
                <w:rPr>
                  <w:rFonts w:ascii="Times New Roman" w:hAnsi="Times New Roman" w:cs="Times New Roman"/>
                  <w:color w:val="000000"/>
                  <w:sz w:val="16"/>
                  <w:szCs w:val="16"/>
                </w:rPr>
                <w:delText>0.085</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0.007</w:delText>
              </w:r>
              <w:r w:rsidDel="004F63CF">
                <w:rPr>
                  <w:rFonts w:ascii="Times New Roman" w:hAnsi="Times New Roman" w:cs="Times New Roman"/>
                  <w:color w:val="000000"/>
                  <w:sz w:val="16"/>
                  <w:szCs w:val="16"/>
                </w:rPr>
                <w:delText>)</w:delText>
              </w:r>
            </w:del>
          </w:p>
        </w:tc>
        <w:tc>
          <w:tcPr>
            <w:tcW w:w="1179" w:type="dxa"/>
            <w:vAlign w:val="bottom"/>
          </w:tcPr>
          <w:p w14:paraId="3329323B" w14:textId="1C81A0AE" w:rsidR="006F2E4F" w:rsidRPr="007247D6" w:rsidDel="004F63CF" w:rsidRDefault="006F2E4F" w:rsidP="006F2E4F">
            <w:pPr>
              <w:spacing w:line="480" w:lineRule="auto"/>
              <w:rPr>
                <w:del w:id="1137" w:author="Meyer, Michael Frederick" w:date="2021-12-09T15:11:00Z"/>
                <w:rFonts w:ascii="Times New Roman" w:hAnsi="Times New Roman" w:cs="Times New Roman"/>
                <w:color w:val="000000"/>
                <w:sz w:val="16"/>
                <w:szCs w:val="16"/>
              </w:rPr>
            </w:pPr>
            <w:del w:id="1138" w:author="Meyer, Michael Frederick" w:date="2021-12-09T15:11:00Z">
              <w:r w:rsidRPr="00474EDA" w:rsidDel="004F63CF">
                <w:rPr>
                  <w:rFonts w:ascii="Times New Roman" w:hAnsi="Times New Roman" w:cs="Times New Roman"/>
                  <w:color w:val="000000"/>
                  <w:sz w:val="16"/>
                  <w:szCs w:val="16"/>
                </w:rPr>
                <w:delText>0.020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911" w:type="dxa"/>
            <w:vAlign w:val="bottom"/>
          </w:tcPr>
          <w:p w14:paraId="670397A7" w14:textId="32D78DF3" w:rsidR="006F2E4F" w:rsidRPr="00474EDA" w:rsidDel="004F63CF" w:rsidRDefault="006F2E4F" w:rsidP="006F2E4F">
            <w:pPr>
              <w:spacing w:line="480" w:lineRule="auto"/>
              <w:rPr>
                <w:del w:id="1139" w:author="Meyer, Michael Frederick" w:date="2021-12-09T15:11:00Z"/>
                <w:rFonts w:ascii="Times New Roman" w:hAnsi="Times New Roman" w:cs="Times New Roman"/>
                <w:sz w:val="16"/>
                <w:szCs w:val="16"/>
              </w:rPr>
            </w:pPr>
            <w:del w:id="1140" w:author="Meyer, Michael Frederick" w:date="2021-12-09T15:11:00Z">
              <w:r w:rsidRPr="00474EDA" w:rsidDel="004F63CF">
                <w:rPr>
                  <w:rFonts w:ascii="Times New Roman" w:hAnsi="Times New Roman" w:cs="Times New Roman"/>
                  <w:color w:val="000000"/>
                  <w:sz w:val="16"/>
                  <w:szCs w:val="16"/>
                </w:rPr>
                <w:delText>0</w:delText>
              </w:r>
            </w:del>
          </w:p>
        </w:tc>
        <w:tc>
          <w:tcPr>
            <w:tcW w:w="1229" w:type="dxa"/>
            <w:vAlign w:val="bottom"/>
          </w:tcPr>
          <w:p w14:paraId="0FDDDCC7" w14:textId="0BE48AE7" w:rsidR="006F2E4F" w:rsidRPr="00474EDA" w:rsidDel="004F63CF" w:rsidRDefault="006F2E4F" w:rsidP="006F2E4F">
            <w:pPr>
              <w:spacing w:line="480" w:lineRule="auto"/>
              <w:rPr>
                <w:del w:id="1141" w:author="Meyer, Michael Frederick" w:date="2021-12-09T15:11:00Z"/>
                <w:rFonts w:ascii="Times New Roman" w:hAnsi="Times New Roman" w:cs="Times New Roman"/>
                <w:sz w:val="16"/>
                <w:szCs w:val="16"/>
              </w:rPr>
            </w:pPr>
            <w:del w:id="1142" w:author="Meyer, Michael Frederick" w:date="2021-12-09T15:11:00Z">
              <w:r w:rsidRPr="00474EDA" w:rsidDel="004F63CF">
                <w:rPr>
                  <w:rFonts w:ascii="Times New Roman" w:hAnsi="Times New Roman" w:cs="Times New Roman"/>
                  <w:color w:val="000000"/>
                  <w:sz w:val="16"/>
                  <w:szCs w:val="16"/>
                </w:rPr>
                <w:delText>0.001</w:delText>
              </w:r>
            </w:del>
          </w:p>
        </w:tc>
        <w:tc>
          <w:tcPr>
            <w:tcW w:w="1052" w:type="dxa"/>
            <w:vAlign w:val="bottom"/>
          </w:tcPr>
          <w:p w14:paraId="4D6B827A" w14:textId="09D82205" w:rsidR="006F2E4F" w:rsidRPr="00474EDA" w:rsidDel="004F63CF" w:rsidRDefault="006F2E4F" w:rsidP="006F2E4F">
            <w:pPr>
              <w:spacing w:line="480" w:lineRule="auto"/>
              <w:rPr>
                <w:del w:id="1143" w:author="Meyer, Michael Frederick" w:date="2021-12-09T15:11:00Z"/>
                <w:rFonts w:ascii="Times New Roman" w:hAnsi="Times New Roman" w:cs="Times New Roman"/>
                <w:sz w:val="16"/>
                <w:szCs w:val="16"/>
              </w:rPr>
            </w:pPr>
            <w:del w:id="1144" w:author="Meyer, Michael Frederick" w:date="2021-12-09T15:11:00Z">
              <w:r w:rsidRPr="00474EDA" w:rsidDel="004F63CF">
                <w:rPr>
                  <w:rFonts w:ascii="Times New Roman" w:hAnsi="Times New Roman" w:cs="Times New Roman"/>
                  <w:color w:val="000000"/>
                  <w:sz w:val="16"/>
                  <w:szCs w:val="16"/>
                </w:rPr>
                <w:delText>0</w:delText>
              </w:r>
            </w:del>
          </w:p>
        </w:tc>
        <w:tc>
          <w:tcPr>
            <w:tcW w:w="768" w:type="dxa"/>
            <w:vAlign w:val="bottom"/>
          </w:tcPr>
          <w:p w14:paraId="30796766" w14:textId="1777CC51" w:rsidR="006F2E4F" w:rsidRPr="00474EDA" w:rsidDel="004F63CF" w:rsidRDefault="006F2E4F" w:rsidP="006F2E4F">
            <w:pPr>
              <w:spacing w:line="480" w:lineRule="auto"/>
              <w:rPr>
                <w:del w:id="1145" w:author="Meyer, Michael Frederick" w:date="2021-12-09T15:11:00Z"/>
                <w:rFonts w:ascii="Times New Roman" w:hAnsi="Times New Roman" w:cs="Times New Roman"/>
                <w:sz w:val="16"/>
                <w:szCs w:val="16"/>
              </w:rPr>
            </w:pPr>
            <w:del w:id="1146" w:author="Meyer, Michael Frederick" w:date="2021-12-09T15:11:00Z">
              <w:r w:rsidRPr="00474EDA" w:rsidDel="004F63CF">
                <w:rPr>
                  <w:rFonts w:ascii="Times New Roman" w:hAnsi="Times New Roman" w:cs="Times New Roman"/>
                  <w:color w:val="000000"/>
                  <w:sz w:val="16"/>
                  <w:szCs w:val="16"/>
                </w:rPr>
                <w:delText>0.001</w:delText>
              </w:r>
            </w:del>
          </w:p>
        </w:tc>
        <w:tc>
          <w:tcPr>
            <w:tcW w:w="1245" w:type="dxa"/>
            <w:vAlign w:val="bottom"/>
          </w:tcPr>
          <w:p w14:paraId="1E26BAB1" w14:textId="103E7F52" w:rsidR="006F2E4F" w:rsidRPr="007247D6" w:rsidDel="004F63CF" w:rsidRDefault="006F2E4F" w:rsidP="006F2E4F">
            <w:pPr>
              <w:spacing w:line="480" w:lineRule="auto"/>
              <w:rPr>
                <w:del w:id="1147" w:author="Meyer, Michael Frederick" w:date="2021-12-09T15:11:00Z"/>
                <w:rFonts w:ascii="Times New Roman" w:hAnsi="Times New Roman" w:cs="Times New Roman"/>
                <w:color w:val="000000"/>
                <w:sz w:val="16"/>
                <w:szCs w:val="16"/>
              </w:rPr>
            </w:pPr>
            <w:del w:id="1148" w:author="Meyer, Michael Frederick" w:date="2021-12-09T15:11:00Z">
              <w:r w:rsidRPr="007247D6" w:rsidDel="004F63CF">
                <w:rPr>
                  <w:rFonts w:ascii="Times New Roman" w:hAnsi="Times New Roman" w:cs="Times New Roman"/>
                  <w:color w:val="000000"/>
                  <w:sz w:val="16"/>
                  <w:szCs w:val="16"/>
                </w:rPr>
                <w:delText>0.002</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265" w:type="dxa"/>
            <w:vAlign w:val="bottom"/>
          </w:tcPr>
          <w:p w14:paraId="0ABAC660" w14:textId="696A1367" w:rsidR="006F2E4F" w:rsidRPr="007247D6" w:rsidDel="004F63CF" w:rsidRDefault="006F2E4F" w:rsidP="006F2E4F">
            <w:pPr>
              <w:spacing w:line="480" w:lineRule="auto"/>
              <w:rPr>
                <w:del w:id="1149" w:author="Meyer, Michael Frederick" w:date="2021-12-09T15:11:00Z"/>
                <w:rFonts w:ascii="Times New Roman" w:hAnsi="Times New Roman" w:cs="Times New Roman"/>
                <w:color w:val="000000"/>
                <w:sz w:val="16"/>
                <w:szCs w:val="16"/>
              </w:rPr>
            </w:pPr>
            <w:del w:id="1150" w:author="Meyer, Michael Frederick" w:date="2021-12-09T15:11:00Z">
              <w:r w:rsidRPr="00092F01"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74" w:type="dxa"/>
            <w:vAlign w:val="bottom"/>
          </w:tcPr>
          <w:p w14:paraId="226D6415" w14:textId="17015BA8" w:rsidR="006F2E4F" w:rsidRPr="006F2E4F" w:rsidDel="004F63CF" w:rsidRDefault="006F2E4F" w:rsidP="006F2E4F">
            <w:pPr>
              <w:spacing w:line="480" w:lineRule="auto"/>
              <w:rPr>
                <w:del w:id="1151" w:author="Meyer, Michael Frederick" w:date="2021-12-09T15:11:00Z"/>
                <w:rFonts w:ascii="Times New Roman" w:hAnsi="Times New Roman" w:cs="Times New Roman"/>
                <w:color w:val="000000"/>
                <w:sz w:val="16"/>
                <w:szCs w:val="16"/>
              </w:rPr>
            </w:pPr>
            <w:del w:id="1152" w:author="Meyer, Michael Frederick" w:date="2021-12-09T15:11:00Z">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96" w:type="dxa"/>
            <w:vAlign w:val="bottom"/>
          </w:tcPr>
          <w:p w14:paraId="5B5B3C85" w14:textId="0BB2C7CA" w:rsidR="006F2E4F" w:rsidRPr="006F2E4F" w:rsidDel="004F63CF" w:rsidRDefault="006F2E4F" w:rsidP="006F2E4F">
            <w:pPr>
              <w:spacing w:line="480" w:lineRule="auto"/>
              <w:rPr>
                <w:del w:id="1153" w:author="Meyer, Michael Frederick" w:date="2021-12-09T15:11:00Z"/>
                <w:rFonts w:ascii="Times New Roman" w:hAnsi="Times New Roman" w:cs="Times New Roman"/>
                <w:sz w:val="16"/>
                <w:szCs w:val="16"/>
              </w:rPr>
            </w:pPr>
            <w:del w:id="1154" w:author="Meyer, Michael Frederick" w:date="2021-12-09T15:11:00Z">
              <w:r w:rsidRPr="006F2E4F" w:rsidDel="004F63CF">
                <w:rPr>
                  <w:rFonts w:ascii="Times New Roman" w:hAnsi="Times New Roman" w:cs="Times New Roman"/>
                  <w:color w:val="000000"/>
                  <w:sz w:val="16"/>
                  <w:szCs w:val="16"/>
                </w:rPr>
                <w:delText>233.208</w:delText>
              </w:r>
            </w:del>
          </w:p>
        </w:tc>
        <w:tc>
          <w:tcPr>
            <w:tcW w:w="990" w:type="dxa"/>
            <w:vAlign w:val="bottom"/>
          </w:tcPr>
          <w:p w14:paraId="562D96ED" w14:textId="02FF5CC6" w:rsidR="006F2E4F" w:rsidRPr="00474EDA" w:rsidDel="004F63CF" w:rsidRDefault="006F2E4F" w:rsidP="006F2E4F">
            <w:pPr>
              <w:spacing w:line="480" w:lineRule="auto"/>
              <w:rPr>
                <w:del w:id="1155" w:author="Meyer, Michael Frederick" w:date="2021-12-09T15:11:00Z"/>
                <w:rFonts w:ascii="Times New Roman" w:hAnsi="Times New Roman" w:cs="Times New Roman"/>
                <w:sz w:val="16"/>
                <w:szCs w:val="16"/>
              </w:rPr>
            </w:pPr>
            <w:del w:id="1156" w:author="Meyer, Michael Frederick" w:date="2021-12-09T15:11:00Z">
              <w:r w:rsidRPr="00474EDA" w:rsidDel="004F63CF">
                <w:rPr>
                  <w:rFonts w:ascii="Times New Roman" w:hAnsi="Times New Roman" w:cs="Times New Roman"/>
                  <w:color w:val="000000"/>
                  <w:sz w:val="16"/>
                  <w:szCs w:val="16"/>
                </w:rPr>
                <w:delText>Mod/Low</w:delText>
              </w:r>
            </w:del>
          </w:p>
        </w:tc>
      </w:tr>
      <w:tr w:rsidR="006F2E4F" w:rsidRPr="00474EDA" w:rsidDel="004F63CF" w14:paraId="2DE90127" w14:textId="67BE2BB2" w:rsidTr="006F2E4F">
        <w:trPr>
          <w:del w:id="1157" w:author="Meyer, Michael Frederick" w:date="2021-12-09T15:11:00Z"/>
        </w:trPr>
        <w:tc>
          <w:tcPr>
            <w:tcW w:w="706" w:type="dxa"/>
            <w:vAlign w:val="bottom"/>
          </w:tcPr>
          <w:p w14:paraId="6804B63C" w14:textId="4EB95985" w:rsidR="006F2E4F" w:rsidRPr="00474EDA" w:rsidDel="004F63CF" w:rsidRDefault="006F2E4F" w:rsidP="006F2E4F">
            <w:pPr>
              <w:spacing w:line="480" w:lineRule="auto"/>
              <w:rPr>
                <w:del w:id="1158" w:author="Meyer, Michael Frederick" w:date="2021-12-09T15:11:00Z"/>
                <w:rFonts w:ascii="Times New Roman" w:hAnsi="Times New Roman" w:cs="Times New Roman"/>
                <w:sz w:val="16"/>
                <w:szCs w:val="16"/>
              </w:rPr>
            </w:pPr>
            <w:del w:id="1159" w:author="Meyer, Michael Frederick" w:date="2021-12-09T15:11:00Z">
              <w:r w:rsidRPr="00474EDA" w:rsidDel="004F63CF">
                <w:rPr>
                  <w:rFonts w:ascii="Times New Roman" w:hAnsi="Times New Roman" w:cs="Times New Roman"/>
                  <w:color w:val="000000"/>
                  <w:sz w:val="16"/>
                  <w:szCs w:val="16"/>
                </w:rPr>
                <w:delText>KD-1</w:delText>
              </w:r>
            </w:del>
          </w:p>
        </w:tc>
        <w:tc>
          <w:tcPr>
            <w:tcW w:w="1285" w:type="dxa"/>
            <w:vAlign w:val="bottom"/>
          </w:tcPr>
          <w:p w14:paraId="09060BF2" w14:textId="0EFF9311" w:rsidR="006F2E4F" w:rsidRPr="00474EDA" w:rsidDel="004F63CF" w:rsidRDefault="006F2E4F" w:rsidP="006F2E4F">
            <w:pPr>
              <w:spacing w:line="480" w:lineRule="auto"/>
              <w:rPr>
                <w:del w:id="1160" w:author="Meyer, Michael Frederick" w:date="2021-12-09T15:11:00Z"/>
                <w:rFonts w:ascii="Times New Roman" w:hAnsi="Times New Roman" w:cs="Times New Roman"/>
                <w:color w:val="000000"/>
                <w:sz w:val="16"/>
                <w:szCs w:val="16"/>
              </w:rPr>
            </w:pPr>
            <w:del w:id="1161" w:author="Meyer, Michael Frederick" w:date="2021-12-09T15:11:00Z">
              <w:r w:rsidRPr="00474EDA" w:rsidDel="004F63CF">
                <w:rPr>
                  <w:rFonts w:ascii="Times New Roman" w:hAnsi="Times New Roman" w:cs="Times New Roman"/>
                  <w:color w:val="000000"/>
                  <w:sz w:val="16"/>
                  <w:szCs w:val="16"/>
                </w:rPr>
                <w:delText>0.00</w:delText>
              </w:r>
              <w:r w:rsidDel="004F63CF">
                <w:rPr>
                  <w:rFonts w:ascii="Times New Roman" w:hAnsi="Times New Roman" w:cs="Times New Roman"/>
                  <w:color w:val="000000"/>
                  <w:sz w:val="16"/>
                  <w:szCs w:val="16"/>
                </w:rPr>
                <w:delText>4 (</w:delText>
              </w:r>
              <w:r w:rsidRPr="00474EDA"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115" w:type="dxa"/>
            <w:vAlign w:val="bottom"/>
          </w:tcPr>
          <w:p w14:paraId="4A2B5B38" w14:textId="44141CDD" w:rsidR="006F2E4F" w:rsidRPr="00474EDA" w:rsidDel="004F63CF" w:rsidRDefault="006F2E4F" w:rsidP="006F2E4F">
            <w:pPr>
              <w:spacing w:line="480" w:lineRule="auto"/>
              <w:rPr>
                <w:del w:id="1162" w:author="Meyer, Michael Frederick" w:date="2021-12-09T15:11:00Z"/>
                <w:rFonts w:ascii="Times New Roman" w:hAnsi="Times New Roman" w:cs="Times New Roman"/>
                <w:color w:val="000000"/>
                <w:sz w:val="16"/>
                <w:szCs w:val="16"/>
              </w:rPr>
            </w:pPr>
            <w:del w:id="1163" w:author="Meyer, Michael Frederick" w:date="2021-12-09T15:11:00Z">
              <w:r w:rsidRPr="00474EDA" w:rsidDel="004F63CF">
                <w:rPr>
                  <w:rFonts w:ascii="Times New Roman" w:hAnsi="Times New Roman" w:cs="Times New Roman"/>
                  <w:color w:val="000000"/>
                  <w:sz w:val="16"/>
                  <w:szCs w:val="16"/>
                </w:rPr>
                <w:delText>0.065</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0.007</w:delText>
              </w:r>
              <w:r w:rsidDel="004F63CF">
                <w:rPr>
                  <w:rFonts w:ascii="Times New Roman" w:hAnsi="Times New Roman" w:cs="Times New Roman"/>
                  <w:color w:val="000000"/>
                  <w:sz w:val="16"/>
                  <w:szCs w:val="16"/>
                </w:rPr>
                <w:delText>)</w:delText>
              </w:r>
            </w:del>
          </w:p>
        </w:tc>
        <w:tc>
          <w:tcPr>
            <w:tcW w:w="1179" w:type="dxa"/>
            <w:vAlign w:val="bottom"/>
          </w:tcPr>
          <w:p w14:paraId="0CE2C538" w14:textId="2CFCAC54" w:rsidR="006F2E4F" w:rsidRPr="007247D6" w:rsidDel="004F63CF" w:rsidRDefault="006F2E4F" w:rsidP="006F2E4F">
            <w:pPr>
              <w:spacing w:line="480" w:lineRule="auto"/>
              <w:rPr>
                <w:del w:id="1164" w:author="Meyer, Michael Frederick" w:date="2021-12-09T15:11:00Z"/>
                <w:rFonts w:ascii="Times New Roman" w:hAnsi="Times New Roman" w:cs="Times New Roman"/>
                <w:color w:val="000000"/>
                <w:sz w:val="16"/>
                <w:szCs w:val="16"/>
              </w:rPr>
            </w:pPr>
            <w:del w:id="1165" w:author="Meyer, Michael Frederick" w:date="2021-12-09T15:11:00Z">
              <w:r w:rsidRPr="00474EDA" w:rsidDel="004F63CF">
                <w:rPr>
                  <w:rFonts w:ascii="Times New Roman" w:hAnsi="Times New Roman" w:cs="Times New Roman"/>
                  <w:color w:val="000000"/>
                  <w:sz w:val="16"/>
                  <w:szCs w:val="16"/>
                </w:rPr>
                <w:delText>0.012</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911" w:type="dxa"/>
            <w:vAlign w:val="bottom"/>
          </w:tcPr>
          <w:p w14:paraId="416EC5DE" w14:textId="1F315B08" w:rsidR="006F2E4F" w:rsidRPr="00474EDA" w:rsidDel="004F63CF" w:rsidRDefault="006F2E4F" w:rsidP="006F2E4F">
            <w:pPr>
              <w:spacing w:line="480" w:lineRule="auto"/>
              <w:rPr>
                <w:del w:id="1166" w:author="Meyer, Michael Frederick" w:date="2021-12-09T15:11:00Z"/>
                <w:rFonts w:ascii="Times New Roman" w:hAnsi="Times New Roman" w:cs="Times New Roman"/>
                <w:sz w:val="16"/>
                <w:szCs w:val="16"/>
              </w:rPr>
            </w:pPr>
            <w:del w:id="1167" w:author="Meyer, Michael Frederick" w:date="2021-12-09T15:11:00Z">
              <w:r w:rsidRPr="00474EDA" w:rsidDel="004F63CF">
                <w:rPr>
                  <w:rFonts w:ascii="Times New Roman" w:hAnsi="Times New Roman" w:cs="Times New Roman"/>
                  <w:color w:val="000000"/>
                  <w:sz w:val="16"/>
                  <w:szCs w:val="16"/>
                </w:rPr>
                <w:delText>0.003</w:delText>
              </w:r>
            </w:del>
          </w:p>
        </w:tc>
        <w:tc>
          <w:tcPr>
            <w:tcW w:w="1229" w:type="dxa"/>
            <w:vAlign w:val="bottom"/>
          </w:tcPr>
          <w:p w14:paraId="51A9AAFE" w14:textId="5734E8FB" w:rsidR="006F2E4F" w:rsidRPr="00474EDA" w:rsidDel="004F63CF" w:rsidRDefault="006F2E4F" w:rsidP="006F2E4F">
            <w:pPr>
              <w:spacing w:line="480" w:lineRule="auto"/>
              <w:rPr>
                <w:del w:id="1168" w:author="Meyer, Michael Frederick" w:date="2021-12-09T15:11:00Z"/>
                <w:rFonts w:ascii="Times New Roman" w:hAnsi="Times New Roman" w:cs="Times New Roman"/>
                <w:sz w:val="16"/>
                <w:szCs w:val="16"/>
              </w:rPr>
            </w:pPr>
            <w:del w:id="1169" w:author="Meyer, Michael Frederick" w:date="2021-12-09T15:11:00Z">
              <w:r w:rsidRPr="00474EDA" w:rsidDel="004F63CF">
                <w:rPr>
                  <w:rFonts w:ascii="Times New Roman" w:hAnsi="Times New Roman" w:cs="Times New Roman"/>
                  <w:color w:val="000000"/>
                  <w:sz w:val="16"/>
                  <w:szCs w:val="16"/>
                </w:rPr>
                <w:delText>0.001</w:delText>
              </w:r>
            </w:del>
          </w:p>
        </w:tc>
        <w:tc>
          <w:tcPr>
            <w:tcW w:w="1052" w:type="dxa"/>
            <w:vAlign w:val="bottom"/>
          </w:tcPr>
          <w:p w14:paraId="7511A7D7" w14:textId="1C2C6058" w:rsidR="006F2E4F" w:rsidRPr="00474EDA" w:rsidDel="004F63CF" w:rsidRDefault="006F2E4F" w:rsidP="006F2E4F">
            <w:pPr>
              <w:spacing w:line="480" w:lineRule="auto"/>
              <w:rPr>
                <w:del w:id="1170" w:author="Meyer, Michael Frederick" w:date="2021-12-09T15:11:00Z"/>
                <w:rFonts w:ascii="Times New Roman" w:hAnsi="Times New Roman" w:cs="Times New Roman"/>
                <w:sz w:val="16"/>
                <w:szCs w:val="16"/>
              </w:rPr>
            </w:pPr>
            <w:del w:id="1171" w:author="Meyer, Michael Frederick" w:date="2021-12-09T15:11:00Z">
              <w:r w:rsidRPr="00474EDA" w:rsidDel="004F63CF">
                <w:rPr>
                  <w:rFonts w:ascii="Times New Roman" w:hAnsi="Times New Roman" w:cs="Times New Roman"/>
                  <w:color w:val="000000"/>
                  <w:sz w:val="16"/>
                  <w:szCs w:val="16"/>
                </w:rPr>
                <w:delText>0</w:delText>
              </w:r>
            </w:del>
          </w:p>
        </w:tc>
        <w:tc>
          <w:tcPr>
            <w:tcW w:w="768" w:type="dxa"/>
            <w:vAlign w:val="bottom"/>
          </w:tcPr>
          <w:p w14:paraId="4160CD94" w14:textId="4CBDE049" w:rsidR="006F2E4F" w:rsidRPr="00474EDA" w:rsidDel="004F63CF" w:rsidRDefault="006F2E4F" w:rsidP="006F2E4F">
            <w:pPr>
              <w:spacing w:line="480" w:lineRule="auto"/>
              <w:rPr>
                <w:del w:id="1172" w:author="Meyer, Michael Frederick" w:date="2021-12-09T15:11:00Z"/>
                <w:rFonts w:ascii="Times New Roman" w:hAnsi="Times New Roman" w:cs="Times New Roman"/>
                <w:sz w:val="16"/>
                <w:szCs w:val="16"/>
              </w:rPr>
            </w:pPr>
            <w:del w:id="1173" w:author="Meyer, Michael Frederick" w:date="2021-12-09T15:11:00Z">
              <w:r w:rsidRPr="00474EDA" w:rsidDel="004F63CF">
                <w:rPr>
                  <w:rFonts w:ascii="Times New Roman" w:hAnsi="Times New Roman" w:cs="Times New Roman"/>
                  <w:color w:val="000000"/>
                  <w:sz w:val="16"/>
                  <w:szCs w:val="16"/>
                </w:rPr>
                <w:delText>0</w:delText>
              </w:r>
            </w:del>
          </w:p>
        </w:tc>
        <w:tc>
          <w:tcPr>
            <w:tcW w:w="1245" w:type="dxa"/>
            <w:vAlign w:val="bottom"/>
          </w:tcPr>
          <w:p w14:paraId="57BC5EE2" w14:textId="37E4D346" w:rsidR="006F2E4F" w:rsidRPr="007247D6" w:rsidDel="004F63CF" w:rsidRDefault="006F2E4F" w:rsidP="006F2E4F">
            <w:pPr>
              <w:spacing w:line="480" w:lineRule="auto"/>
              <w:rPr>
                <w:del w:id="1174" w:author="Meyer, Michael Frederick" w:date="2021-12-09T15:11:00Z"/>
                <w:rFonts w:ascii="Times New Roman" w:hAnsi="Times New Roman" w:cs="Times New Roman"/>
                <w:color w:val="000000"/>
                <w:sz w:val="16"/>
                <w:szCs w:val="16"/>
              </w:rPr>
            </w:pPr>
            <w:del w:id="1175" w:author="Meyer, Michael Frederick" w:date="2021-12-09T15:11:00Z">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65" w:type="dxa"/>
            <w:vAlign w:val="bottom"/>
          </w:tcPr>
          <w:p w14:paraId="033F8B6D" w14:textId="176F14BA" w:rsidR="006F2E4F" w:rsidRPr="007247D6" w:rsidDel="004F63CF" w:rsidRDefault="006F2E4F" w:rsidP="006F2E4F">
            <w:pPr>
              <w:spacing w:line="480" w:lineRule="auto"/>
              <w:rPr>
                <w:del w:id="1176" w:author="Meyer, Michael Frederick" w:date="2021-12-09T15:11:00Z"/>
                <w:rFonts w:ascii="Times New Roman" w:hAnsi="Times New Roman" w:cs="Times New Roman"/>
                <w:color w:val="000000"/>
                <w:sz w:val="16"/>
                <w:szCs w:val="16"/>
              </w:rPr>
            </w:pPr>
            <w:del w:id="1177" w:author="Meyer, Michael Frederick" w:date="2021-12-09T15:11:00Z">
              <w:r w:rsidRPr="00092F01"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74" w:type="dxa"/>
            <w:vAlign w:val="bottom"/>
          </w:tcPr>
          <w:p w14:paraId="34974A41" w14:textId="3C59AB06" w:rsidR="006F2E4F" w:rsidRPr="006F2E4F" w:rsidDel="004F63CF" w:rsidRDefault="006F2E4F" w:rsidP="006F2E4F">
            <w:pPr>
              <w:spacing w:line="480" w:lineRule="auto"/>
              <w:rPr>
                <w:del w:id="1178" w:author="Meyer, Michael Frederick" w:date="2021-12-09T15:11:00Z"/>
                <w:rFonts w:ascii="Times New Roman" w:hAnsi="Times New Roman" w:cs="Times New Roman"/>
                <w:color w:val="000000"/>
                <w:sz w:val="16"/>
                <w:szCs w:val="16"/>
              </w:rPr>
            </w:pPr>
            <w:del w:id="1179" w:author="Meyer, Michael Frederick" w:date="2021-12-09T15:11:00Z">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96" w:type="dxa"/>
            <w:vAlign w:val="bottom"/>
          </w:tcPr>
          <w:p w14:paraId="765B0263" w14:textId="23A5BAD4" w:rsidR="006F2E4F" w:rsidRPr="006F2E4F" w:rsidDel="004F63CF" w:rsidRDefault="006F2E4F" w:rsidP="006F2E4F">
            <w:pPr>
              <w:spacing w:line="480" w:lineRule="auto"/>
              <w:rPr>
                <w:del w:id="1180" w:author="Meyer, Michael Frederick" w:date="2021-12-09T15:11:00Z"/>
                <w:rFonts w:ascii="Times New Roman" w:hAnsi="Times New Roman" w:cs="Times New Roman"/>
                <w:sz w:val="16"/>
                <w:szCs w:val="16"/>
              </w:rPr>
            </w:pPr>
            <w:del w:id="1181" w:author="Meyer, Michael Frederick" w:date="2021-12-09T15:11:00Z">
              <w:r w:rsidRPr="006F2E4F" w:rsidDel="004F63CF">
                <w:rPr>
                  <w:rFonts w:ascii="Times New Roman" w:hAnsi="Times New Roman" w:cs="Times New Roman"/>
                  <w:color w:val="000000"/>
                  <w:sz w:val="16"/>
                  <w:szCs w:val="16"/>
                </w:rPr>
                <w:delText>300.634</w:delText>
              </w:r>
            </w:del>
          </w:p>
        </w:tc>
        <w:tc>
          <w:tcPr>
            <w:tcW w:w="990" w:type="dxa"/>
            <w:vAlign w:val="bottom"/>
          </w:tcPr>
          <w:p w14:paraId="1C7775A5" w14:textId="32FB24C3" w:rsidR="006F2E4F" w:rsidRPr="00474EDA" w:rsidDel="004F63CF" w:rsidRDefault="006F2E4F" w:rsidP="006F2E4F">
            <w:pPr>
              <w:spacing w:line="480" w:lineRule="auto"/>
              <w:rPr>
                <w:del w:id="1182" w:author="Meyer, Michael Frederick" w:date="2021-12-09T15:11:00Z"/>
                <w:rFonts w:ascii="Times New Roman" w:hAnsi="Times New Roman" w:cs="Times New Roman"/>
                <w:sz w:val="16"/>
                <w:szCs w:val="16"/>
              </w:rPr>
            </w:pPr>
            <w:del w:id="1183" w:author="Meyer, Michael Frederick" w:date="2021-12-09T15:11:00Z">
              <w:r w:rsidRPr="00474EDA" w:rsidDel="004F63CF">
                <w:rPr>
                  <w:rFonts w:ascii="Times New Roman" w:hAnsi="Times New Roman" w:cs="Times New Roman"/>
                  <w:color w:val="000000"/>
                  <w:sz w:val="16"/>
                  <w:szCs w:val="16"/>
                </w:rPr>
                <w:delText>Mod/Low</w:delText>
              </w:r>
            </w:del>
          </w:p>
        </w:tc>
      </w:tr>
      <w:tr w:rsidR="006F2E4F" w:rsidRPr="00474EDA" w:rsidDel="004F63CF" w14:paraId="4E4E414A" w14:textId="21AB1185" w:rsidTr="006F2E4F">
        <w:trPr>
          <w:del w:id="1184" w:author="Meyer, Michael Frederick" w:date="2021-12-09T15:11:00Z"/>
        </w:trPr>
        <w:tc>
          <w:tcPr>
            <w:tcW w:w="706" w:type="dxa"/>
            <w:vAlign w:val="bottom"/>
          </w:tcPr>
          <w:p w14:paraId="5EDDF036" w14:textId="4AEF182A" w:rsidR="006F2E4F" w:rsidRPr="00474EDA" w:rsidDel="004F63CF" w:rsidRDefault="006F2E4F" w:rsidP="006F2E4F">
            <w:pPr>
              <w:spacing w:line="480" w:lineRule="auto"/>
              <w:rPr>
                <w:del w:id="1185" w:author="Meyer, Michael Frederick" w:date="2021-12-09T15:11:00Z"/>
                <w:rFonts w:ascii="Times New Roman" w:hAnsi="Times New Roman" w:cs="Times New Roman"/>
                <w:sz w:val="16"/>
                <w:szCs w:val="16"/>
              </w:rPr>
            </w:pPr>
            <w:del w:id="1186" w:author="Meyer, Michael Frederick" w:date="2021-12-09T15:11:00Z">
              <w:r w:rsidRPr="00474EDA" w:rsidDel="004F63CF">
                <w:rPr>
                  <w:rFonts w:ascii="Times New Roman" w:hAnsi="Times New Roman" w:cs="Times New Roman"/>
                  <w:color w:val="000000"/>
                  <w:sz w:val="16"/>
                  <w:szCs w:val="16"/>
                </w:rPr>
                <w:delText>KD-2</w:delText>
              </w:r>
            </w:del>
          </w:p>
        </w:tc>
        <w:tc>
          <w:tcPr>
            <w:tcW w:w="1285" w:type="dxa"/>
            <w:vAlign w:val="bottom"/>
          </w:tcPr>
          <w:p w14:paraId="04588A61" w14:textId="64934D86" w:rsidR="006F2E4F" w:rsidRPr="00474EDA" w:rsidDel="004F63CF" w:rsidRDefault="006F2E4F" w:rsidP="006F2E4F">
            <w:pPr>
              <w:spacing w:line="480" w:lineRule="auto"/>
              <w:rPr>
                <w:del w:id="1187" w:author="Meyer, Michael Frederick" w:date="2021-12-09T15:11:00Z"/>
                <w:rFonts w:ascii="Times New Roman" w:hAnsi="Times New Roman" w:cs="Times New Roman"/>
                <w:color w:val="000000"/>
                <w:sz w:val="16"/>
                <w:szCs w:val="16"/>
              </w:rPr>
            </w:pPr>
            <w:del w:id="1188" w:author="Meyer, Michael Frederick" w:date="2021-12-09T15:11:00Z">
              <w:r w:rsidRPr="00474EDA"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15" w:type="dxa"/>
            <w:vAlign w:val="bottom"/>
          </w:tcPr>
          <w:p w14:paraId="3B52E018" w14:textId="6A2803C5" w:rsidR="006F2E4F" w:rsidRPr="00474EDA" w:rsidDel="004F63CF" w:rsidRDefault="006F2E4F" w:rsidP="006F2E4F">
            <w:pPr>
              <w:spacing w:line="480" w:lineRule="auto"/>
              <w:rPr>
                <w:del w:id="1189" w:author="Meyer, Michael Frederick" w:date="2021-12-09T15:11:00Z"/>
                <w:rFonts w:ascii="Times New Roman" w:hAnsi="Times New Roman" w:cs="Times New Roman"/>
                <w:color w:val="000000"/>
                <w:sz w:val="16"/>
                <w:szCs w:val="16"/>
              </w:rPr>
            </w:pPr>
            <w:del w:id="1190" w:author="Meyer, Michael Frederick" w:date="2021-12-09T15:11:00Z">
              <w:r w:rsidRPr="00474EDA" w:rsidDel="004F63CF">
                <w:rPr>
                  <w:rFonts w:ascii="Times New Roman" w:hAnsi="Times New Roman" w:cs="Times New Roman"/>
                  <w:color w:val="000000"/>
                  <w:sz w:val="16"/>
                  <w:szCs w:val="16"/>
                </w:rPr>
                <w:delText>0.1</w:delText>
              </w:r>
              <w:r w:rsidDel="004F63CF">
                <w:rPr>
                  <w:rFonts w:ascii="Times New Roman" w:hAnsi="Times New Roman" w:cs="Times New Roman"/>
                  <w:color w:val="000000"/>
                  <w:sz w:val="16"/>
                  <w:szCs w:val="16"/>
                </w:rPr>
                <w:delText>00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79" w:type="dxa"/>
            <w:vAlign w:val="bottom"/>
          </w:tcPr>
          <w:p w14:paraId="1724F8D1" w14:textId="77AF785C" w:rsidR="006F2E4F" w:rsidRPr="007247D6" w:rsidDel="004F63CF" w:rsidRDefault="006F2E4F" w:rsidP="006F2E4F">
            <w:pPr>
              <w:spacing w:line="480" w:lineRule="auto"/>
              <w:rPr>
                <w:del w:id="1191" w:author="Meyer, Michael Frederick" w:date="2021-12-09T15:11:00Z"/>
                <w:rFonts w:ascii="Times New Roman" w:hAnsi="Times New Roman" w:cs="Times New Roman"/>
                <w:color w:val="000000"/>
                <w:sz w:val="16"/>
                <w:szCs w:val="16"/>
              </w:rPr>
            </w:pPr>
            <w:del w:id="1192" w:author="Meyer, Michael Frederick" w:date="2021-12-09T15:11:00Z">
              <w:r w:rsidRPr="00474EDA" w:rsidDel="004F63CF">
                <w:rPr>
                  <w:rFonts w:ascii="Times New Roman" w:hAnsi="Times New Roman" w:cs="Times New Roman"/>
                  <w:color w:val="000000"/>
                  <w:sz w:val="16"/>
                  <w:szCs w:val="16"/>
                </w:rPr>
                <w:delText>0.015</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911" w:type="dxa"/>
            <w:vAlign w:val="bottom"/>
          </w:tcPr>
          <w:p w14:paraId="58AEAFAD" w14:textId="7AF61EBA" w:rsidR="006F2E4F" w:rsidRPr="00474EDA" w:rsidDel="004F63CF" w:rsidRDefault="006F2E4F" w:rsidP="006F2E4F">
            <w:pPr>
              <w:spacing w:line="480" w:lineRule="auto"/>
              <w:rPr>
                <w:del w:id="1193" w:author="Meyer, Michael Frederick" w:date="2021-12-09T15:11:00Z"/>
                <w:rFonts w:ascii="Times New Roman" w:hAnsi="Times New Roman" w:cs="Times New Roman"/>
                <w:sz w:val="16"/>
                <w:szCs w:val="16"/>
              </w:rPr>
            </w:pPr>
            <w:del w:id="1194" w:author="Meyer, Michael Frederick" w:date="2021-12-09T15:11:00Z">
              <w:r w:rsidRPr="00474EDA" w:rsidDel="004F63CF">
                <w:rPr>
                  <w:rFonts w:ascii="Times New Roman" w:hAnsi="Times New Roman" w:cs="Times New Roman"/>
                  <w:color w:val="000000"/>
                  <w:sz w:val="16"/>
                  <w:szCs w:val="16"/>
                </w:rPr>
                <w:delText>0.001</w:delText>
              </w:r>
            </w:del>
          </w:p>
        </w:tc>
        <w:tc>
          <w:tcPr>
            <w:tcW w:w="1229" w:type="dxa"/>
            <w:vAlign w:val="bottom"/>
          </w:tcPr>
          <w:p w14:paraId="40965F9B" w14:textId="2ABAB7AD" w:rsidR="006F2E4F" w:rsidRPr="00474EDA" w:rsidDel="004F63CF" w:rsidRDefault="006F2E4F" w:rsidP="006F2E4F">
            <w:pPr>
              <w:spacing w:line="480" w:lineRule="auto"/>
              <w:rPr>
                <w:del w:id="1195" w:author="Meyer, Michael Frederick" w:date="2021-12-09T15:11:00Z"/>
                <w:rFonts w:ascii="Times New Roman" w:hAnsi="Times New Roman" w:cs="Times New Roman"/>
                <w:sz w:val="16"/>
                <w:szCs w:val="16"/>
              </w:rPr>
            </w:pPr>
            <w:del w:id="1196" w:author="Meyer, Michael Frederick" w:date="2021-12-09T15:11:00Z">
              <w:r w:rsidRPr="00474EDA" w:rsidDel="004F63CF">
                <w:rPr>
                  <w:rFonts w:ascii="Times New Roman" w:hAnsi="Times New Roman" w:cs="Times New Roman"/>
                  <w:color w:val="000000"/>
                  <w:sz w:val="16"/>
                  <w:szCs w:val="16"/>
                </w:rPr>
                <w:delText>0.001</w:delText>
              </w:r>
            </w:del>
          </w:p>
        </w:tc>
        <w:tc>
          <w:tcPr>
            <w:tcW w:w="1052" w:type="dxa"/>
            <w:vAlign w:val="bottom"/>
          </w:tcPr>
          <w:p w14:paraId="63DE9C64" w14:textId="26F9FE42" w:rsidR="006F2E4F" w:rsidRPr="00474EDA" w:rsidDel="004F63CF" w:rsidRDefault="006F2E4F" w:rsidP="006F2E4F">
            <w:pPr>
              <w:spacing w:line="480" w:lineRule="auto"/>
              <w:rPr>
                <w:del w:id="1197" w:author="Meyer, Michael Frederick" w:date="2021-12-09T15:11:00Z"/>
                <w:rFonts w:ascii="Times New Roman" w:hAnsi="Times New Roman" w:cs="Times New Roman"/>
                <w:sz w:val="16"/>
                <w:szCs w:val="16"/>
              </w:rPr>
            </w:pPr>
            <w:del w:id="1198" w:author="Meyer, Michael Frederick" w:date="2021-12-09T15:11:00Z">
              <w:r w:rsidRPr="00474EDA" w:rsidDel="004F63CF">
                <w:rPr>
                  <w:rFonts w:ascii="Times New Roman" w:hAnsi="Times New Roman" w:cs="Times New Roman"/>
                  <w:color w:val="000000"/>
                  <w:sz w:val="16"/>
                  <w:szCs w:val="16"/>
                </w:rPr>
                <w:delText>0</w:delText>
              </w:r>
            </w:del>
          </w:p>
        </w:tc>
        <w:tc>
          <w:tcPr>
            <w:tcW w:w="768" w:type="dxa"/>
            <w:vAlign w:val="bottom"/>
          </w:tcPr>
          <w:p w14:paraId="6E22956C" w14:textId="7F371B80" w:rsidR="006F2E4F" w:rsidRPr="00474EDA" w:rsidDel="004F63CF" w:rsidRDefault="006F2E4F" w:rsidP="006F2E4F">
            <w:pPr>
              <w:spacing w:line="480" w:lineRule="auto"/>
              <w:rPr>
                <w:del w:id="1199" w:author="Meyer, Michael Frederick" w:date="2021-12-09T15:11:00Z"/>
                <w:rFonts w:ascii="Times New Roman" w:hAnsi="Times New Roman" w:cs="Times New Roman"/>
                <w:sz w:val="16"/>
                <w:szCs w:val="16"/>
              </w:rPr>
            </w:pPr>
            <w:del w:id="1200" w:author="Meyer, Michael Frederick" w:date="2021-12-09T15:11:00Z">
              <w:r w:rsidRPr="00474EDA" w:rsidDel="004F63CF">
                <w:rPr>
                  <w:rFonts w:ascii="Times New Roman" w:hAnsi="Times New Roman" w:cs="Times New Roman"/>
                  <w:color w:val="000000"/>
                  <w:sz w:val="16"/>
                  <w:szCs w:val="16"/>
                </w:rPr>
                <w:delText>0</w:delText>
              </w:r>
            </w:del>
          </w:p>
        </w:tc>
        <w:tc>
          <w:tcPr>
            <w:tcW w:w="1245" w:type="dxa"/>
            <w:vAlign w:val="bottom"/>
          </w:tcPr>
          <w:p w14:paraId="00B91710" w14:textId="77ED7E25" w:rsidR="006F2E4F" w:rsidRPr="007247D6" w:rsidDel="004F63CF" w:rsidRDefault="006F2E4F" w:rsidP="006F2E4F">
            <w:pPr>
              <w:spacing w:line="480" w:lineRule="auto"/>
              <w:rPr>
                <w:del w:id="1201" w:author="Meyer, Michael Frederick" w:date="2021-12-09T15:11:00Z"/>
                <w:rFonts w:ascii="Times New Roman" w:hAnsi="Times New Roman" w:cs="Times New Roman"/>
                <w:color w:val="000000"/>
                <w:sz w:val="16"/>
                <w:szCs w:val="16"/>
              </w:rPr>
            </w:pPr>
            <w:del w:id="1202" w:author="Meyer, Michael Frederick" w:date="2021-12-09T15:11:00Z">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265" w:type="dxa"/>
            <w:vAlign w:val="bottom"/>
          </w:tcPr>
          <w:p w14:paraId="6CA0B32A" w14:textId="7A327DAE" w:rsidR="006F2E4F" w:rsidRPr="007247D6" w:rsidDel="004F63CF" w:rsidRDefault="006F2E4F" w:rsidP="006F2E4F">
            <w:pPr>
              <w:spacing w:line="480" w:lineRule="auto"/>
              <w:rPr>
                <w:del w:id="1203" w:author="Meyer, Michael Frederick" w:date="2021-12-09T15:11:00Z"/>
                <w:rFonts w:ascii="Times New Roman" w:hAnsi="Times New Roman" w:cs="Times New Roman"/>
                <w:color w:val="000000"/>
                <w:sz w:val="16"/>
                <w:szCs w:val="16"/>
              </w:rPr>
            </w:pPr>
            <w:del w:id="1204" w:author="Meyer, Michael Frederick" w:date="2021-12-09T15:11:00Z">
              <w:r w:rsidRPr="00092F01" w:rsidDel="004F63CF">
                <w:rPr>
                  <w:rFonts w:ascii="Times New Roman" w:hAnsi="Times New Roman" w:cs="Times New Roman"/>
                  <w:color w:val="000000"/>
                  <w:sz w:val="16"/>
                  <w:szCs w:val="16"/>
                </w:rPr>
                <w:delText>0.002</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74" w:type="dxa"/>
            <w:vAlign w:val="bottom"/>
          </w:tcPr>
          <w:p w14:paraId="7AD85A78" w14:textId="25965DFF" w:rsidR="006F2E4F" w:rsidRPr="006F2E4F" w:rsidDel="004F63CF" w:rsidRDefault="006F2E4F" w:rsidP="006F2E4F">
            <w:pPr>
              <w:spacing w:line="480" w:lineRule="auto"/>
              <w:rPr>
                <w:del w:id="1205" w:author="Meyer, Michael Frederick" w:date="2021-12-09T15:11:00Z"/>
                <w:rFonts w:ascii="Times New Roman" w:hAnsi="Times New Roman" w:cs="Times New Roman"/>
                <w:color w:val="000000"/>
                <w:sz w:val="16"/>
                <w:szCs w:val="16"/>
              </w:rPr>
            </w:pPr>
            <w:del w:id="1206" w:author="Meyer, Michael Frederick" w:date="2021-12-09T15:11:00Z">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96" w:type="dxa"/>
            <w:vAlign w:val="bottom"/>
          </w:tcPr>
          <w:p w14:paraId="657E80AC" w14:textId="76C47185" w:rsidR="006F2E4F" w:rsidRPr="006F2E4F" w:rsidDel="004F63CF" w:rsidRDefault="006F2E4F" w:rsidP="006F2E4F">
            <w:pPr>
              <w:spacing w:line="480" w:lineRule="auto"/>
              <w:rPr>
                <w:del w:id="1207" w:author="Meyer, Michael Frederick" w:date="2021-12-09T15:11:00Z"/>
                <w:rFonts w:ascii="Times New Roman" w:hAnsi="Times New Roman" w:cs="Times New Roman"/>
                <w:sz w:val="16"/>
                <w:szCs w:val="16"/>
              </w:rPr>
            </w:pPr>
            <w:del w:id="1208" w:author="Meyer, Michael Frederick" w:date="2021-12-09T15:11:00Z">
              <w:r w:rsidRPr="006F2E4F" w:rsidDel="004F63CF">
                <w:rPr>
                  <w:rFonts w:ascii="Times New Roman" w:hAnsi="Times New Roman" w:cs="Times New Roman"/>
                  <w:color w:val="000000"/>
                  <w:sz w:val="16"/>
                  <w:szCs w:val="16"/>
                </w:rPr>
                <w:delText>325.488</w:delText>
              </w:r>
            </w:del>
          </w:p>
        </w:tc>
        <w:tc>
          <w:tcPr>
            <w:tcW w:w="990" w:type="dxa"/>
            <w:vAlign w:val="bottom"/>
          </w:tcPr>
          <w:p w14:paraId="411B45B6" w14:textId="6E2F24FE" w:rsidR="006F2E4F" w:rsidRPr="00474EDA" w:rsidDel="004F63CF" w:rsidRDefault="006F2E4F" w:rsidP="006F2E4F">
            <w:pPr>
              <w:spacing w:line="480" w:lineRule="auto"/>
              <w:rPr>
                <w:del w:id="1209" w:author="Meyer, Michael Frederick" w:date="2021-12-09T15:11:00Z"/>
                <w:rFonts w:ascii="Times New Roman" w:hAnsi="Times New Roman" w:cs="Times New Roman"/>
                <w:sz w:val="16"/>
                <w:szCs w:val="16"/>
              </w:rPr>
            </w:pPr>
            <w:del w:id="1210" w:author="Meyer, Michael Frederick" w:date="2021-12-09T15:11:00Z">
              <w:r w:rsidRPr="00474EDA" w:rsidDel="004F63CF">
                <w:rPr>
                  <w:rFonts w:ascii="Times New Roman" w:hAnsi="Times New Roman" w:cs="Times New Roman"/>
                  <w:color w:val="000000"/>
                  <w:sz w:val="16"/>
                  <w:szCs w:val="16"/>
                </w:rPr>
                <w:delText>Mod/Low</w:delText>
              </w:r>
            </w:del>
          </w:p>
        </w:tc>
      </w:tr>
      <w:tr w:rsidR="006F2E4F" w:rsidRPr="00474EDA" w:rsidDel="004F63CF" w14:paraId="4B53F499" w14:textId="2B827165" w:rsidTr="006F2E4F">
        <w:trPr>
          <w:del w:id="1211" w:author="Meyer, Michael Frederick" w:date="2021-12-09T15:11:00Z"/>
        </w:trPr>
        <w:tc>
          <w:tcPr>
            <w:tcW w:w="706" w:type="dxa"/>
            <w:vAlign w:val="bottom"/>
          </w:tcPr>
          <w:p w14:paraId="2B2B9C7C" w14:textId="3C975C11" w:rsidR="006F2E4F" w:rsidRPr="00474EDA" w:rsidDel="004F63CF" w:rsidRDefault="006F2E4F" w:rsidP="006F2E4F">
            <w:pPr>
              <w:spacing w:line="480" w:lineRule="auto"/>
              <w:rPr>
                <w:del w:id="1212" w:author="Meyer, Michael Frederick" w:date="2021-12-09T15:11:00Z"/>
                <w:rFonts w:ascii="Times New Roman" w:hAnsi="Times New Roman" w:cs="Times New Roman"/>
                <w:sz w:val="16"/>
                <w:szCs w:val="16"/>
              </w:rPr>
            </w:pPr>
            <w:del w:id="1213" w:author="Meyer, Michael Frederick" w:date="2021-12-09T15:11:00Z">
              <w:r w:rsidRPr="00474EDA" w:rsidDel="004F63CF">
                <w:rPr>
                  <w:rFonts w:ascii="Times New Roman" w:hAnsi="Times New Roman" w:cs="Times New Roman"/>
                  <w:color w:val="000000"/>
                  <w:sz w:val="16"/>
                  <w:szCs w:val="16"/>
                </w:rPr>
                <w:delText>MS-1</w:delText>
              </w:r>
            </w:del>
          </w:p>
        </w:tc>
        <w:tc>
          <w:tcPr>
            <w:tcW w:w="1285" w:type="dxa"/>
            <w:vAlign w:val="bottom"/>
          </w:tcPr>
          <w:p w14:paraId="3CB1A046" w14:textId="7BE76C53" w:rsidR="006F2E4F" w:rsidRPr="00474EDA" w:rsidDel="004F63CF" w:rsidRDefault="006F2E4F" w:rsidP="006F2E4F">
            <w:pPr>
              <w:spacing w:line="480" w:lineRule="auto"/>
              <w:rPr>
                <w:del w:id="1214" w:author="Meyer, Michael Frederick" w:date="2021-12-09T15:11:00Z"/>
                <w:rFonts w:ascii="Times New Roman" w:hAnsi="Times New Roman" w:cs="Times New Roman"/>
                <w:color w:val="000000"/>
                <w:sz w:val="16"/>
                <w:szCs w:val="16"/>
              </w:rPr>
            </w:pPr>
            <w:del w:id="1215" w:author="Meyer, Michael Frederick" w:date="2021-12-09T15:11:00Z">
              <w:r w:rsidRPr="00474EDA"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15" w:type="dxa"/>
            <w:vAlign w:val="bottom"/>
          </w:tcPr>
          <w:p w14:paraId="4218250A" w14:textId="559F7B76" w:rsidR="006F2E4F" w:rsidRPr="00474EDA" w:rsidDel="004F63CF" w:rsidRDefault="006F2E4F" w:rsidP="006F2E4F">
            <w:pPr>
              <w:spacing w:line="480" w:lineRule="auto"/>
              <w:rPr>
                <w:del w:id="1216" w:author="Meyer, Michael Frederick" w:date="2021-12-09T15:11:00Z"/>
                <w:rFonts w:ascii="Times New Roman" w:hAnsi="Times New Roman" w:cs="Times New Roman"/>
                <w:color w:val="000000"/>
                <w:sz w:val="16"/>
                <w:szCs w:val="16"/>
              </w:rPr>
            </w:pPr>
            <w:del w:id="1217" w:author="Meyer, Michael Frederick" w:date="2021-12-09T15:11:00Z">
              <w:r w:rsidRPr="00474EDA" w:rsidDel="004F63CF">
                <w:rPr>
                  <w:rFonts w:ascii="Times New Roman" w:hAnsi="Times New Roman" w:cs="Times New Roman"/>
                  <w:color w:val="000000"/>
                  <w:sz w:val="16"/>
                  <w:szCs w:val="16"/>
                </w:rPr>
                <w:delText>0.09</w:delText>
              </w:r>
              <w:r w:rsidDel="004F63CF">
                <w:rPr>
                  <w:rFonts w:ascii="Times New Roman" w:hAnsi="Times New Roman" w:cs="Times New Roman"/>
                  <w:color w:val="000000"/>
                  <w:sz w:val="16"/>
                  <w:szCs w:val="16"/>
                </w:rPr>
                <w:delText>0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79" w:type="dxa"/>
            <w:vAlign w:val="bottom"/>
          </w:tcPr>
          <w:p w14:paraId="05E4DCD4" w14:textId="1FB17C10" w:rsidR="006F2E4F" w:rsidRPr="007247D6" w:rsidDel="004F63CF" w:rsidRDefault="006F2E4F" w:rsidP="006F2E4F">
            <w:pPr>
              <w:spacing w:line="480" w:lineRule="auto"/>
              <w:rPr>
                <w:del w:id="1218" w:author="Meyer, Michael Frederick" w:date="2021-12-09T15:11:00Z"/>
                <w:rFonts w:ascii="Times New Roman" w:hAnsi="Times New Roman" w:cs="Times New Roman"/>
                <w:color w:val="000000"/>
                <w:sz w:val="16"/>
                <w:szCs w:val="16"/>
              </w:rPr>
            </w:pPr>
            <w:del w:id="1219" w:author="Meyer, Michael Frederick" w:date="2021-12-09T15:11:00Z">
              <w:r w:rsidRPr="00474EDA" w:rsidDel="004F63CF">
                <w:rPr>
                  <w:rFonts w:ascii="Times New Roman" w:hAnsi="Times New Roman" w:cs="Times New Roman"/>
                  <w:color w:val="000000"/>
                  <w:sz w:val="16"/>
                  <w:szCs w:val="16"/>
                </w:rPr>
                <w:delText>0.02</w:delText>
              </w:r>
              <w:r w:rsidDel="004F63CF">
                <w:rPr>
                  <w:rFonts w:ascii="Times New Roman" w:hAnsi="Times New Roman" w:cs="Times New Roman"/>
                  <w:color w:val="000000"/>
                  <w:sz w:val="16"/>
                  <w:szCs w:val="16"/>
                </w:rPr>
                <w:delText>0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911" w:type="dxa"/>
            <w:vAlign w:val="bottom"/>
          </w:tcPr>
          <w:p w14:paraId="6A4E2D6C" w14:textId="20100CF1" w:rsidR="006F2E4F" w:rsidRPr="00474EDA" w:rsidDel="004F63CF" w:rsidRDefault="006F2E4F" w:rsidP="006F2E4F">
            <w:pPr>
              <w:spacing w:line="480" w:lineRule="auto"/>
              <w:rPr>
                <w:del w:id="1220" w:author="Meyer, Michael Frederick" w:date="2021-12-09T15:11:00Z"/>
                <w:rFonts w:ascii="Times New Roman" w:hAnsi="Times New Roman" w:cs="Times New Roman"/>
                <w:sz w:val="16"/>
                <w:szCs w:val="16"/>
              </w:rPr>
            </w:pPr>
            <w:del w:id="1221" w:author="Meyer, Michael Frederick" w:date="2021-12-09T15:11:00Z">
              <w:r w:rsidRPr="00474EDA" w:rsidDel="004F63CF">
                <w:rPr>
                  <w:rFonts w:ascii="Times New Roman" w:hAnsi="Times New Roman" w:cs="Times New Roman"/>
                  <w:color w:val="000000"/>
                  <w:sz w:val="16"/>
                  <w:szCs w:val="16"/>
                </w:rPr>
                <w:delText>0.064</w:delText>
              </w:r>
            </w:del>
          </w:p>
        </w:tc>
        <w:tc>
          <w:tcPr>
            <w:tcW w:w="1229" w:type="dxa"/>
            <w:vAlign w:val="bottom"/>
          </w:tcPr>
          <w:p w14:paraId="543181D8" w14:textId="33DDBBDF" w:rsidR="006F2E4F" w:rsidRPr="00474EDA" w:rsidDel="004F63CF" w:rsidRDefault="006F2E4F" w:rsidP="006F2E4F">
            <w:pPr>
              <w:spacing w:line="480" w:lineRule="auto"/>
              <w:rPr>
                <w:del w:id="1222" w:author="Meyer, Michael Frederick" w:date="2021-12-09T15:11:00Z"/>
                <w:rFonts w:ascii="Times New Roman" w:hAnsi="Times New Roman" w:cs="Times New Roman"/>
                <w:sz w:val="16"/>
                <w:szCs w:val="16"/>
              </w:rPr>
            </w:pPr>
            <w:del w:id="1223" w:author="Meyer, Michael Frederick" w:date="2021-12-09T15:11:00Z">
              <w:r w:rsidRPr="00474EDA" w:rsidDel="004F63CF">
                <w:rPr>
                  <w:rFonts w:ascii="Times New Roman" w:hAnsi="Times New Roman" w:cs="Times New Roman"/>
                  <w:color w:val="000000"/>
                  <w:sz w:val="16"/>
                  <w:szCs w:val="16"/>
                </w:rPr>
                <w:delText>0.035</w:delText>
              </w:r>
            </w:del>
          </w:p>
        </w:tc>
        <w:tc>
          <w:tcPr>
            <w:tcW w:w="1052" w:type="dxa"/>
            <w:vAlign w:val="bottom"/>
          </w:tcPr>
          <w:p w14:paraId="0A4F0DBE" w14:textId="74B59920" w:rsidR="006F2E4F" w:rsidRPr="00474EDA" w:rsidDel="004F63CF" w:rsidRDefault="006F2E4F" w:rsidP="006F2E4F">
            <w:pPr>
              <w:spacing w:line="480" w:lineRule="auto"/>
              <w:rPr>
                <w:del w:id="1224" w:author="Meyer, Michael Frederick" w:date="2021-12-09T15:11:00Z"/>
                <w:rFonts w:ascii="Times New Roman" w:hAnsi="Times New Roman" w:cs="Times New Roman"/>
                <w:sz w:val="16"/>
                <w:szCs w:val="16"/>
              </w:rPr>
            </w:pPr>
            <w:del w:id="1225" w:author="Meyer, Michael Frederick" w:date="2021-12-09T15:11:00Z">
              <w:r w:rsidRPr="00474EDA" w:rsidDel="004F63CF">
                <w:rPr>
                  <w:rFonts w:ascii="Times New Roman" w:hAnsi="Times New Roman" w:cs="Times New Roman"/>
                  <w:color w:val="000000"/>
                  <w:sz w:val="16"/>
                  <w:szCs w:val="16"/>
                </w:rPr>
                <w:delText>0.015</w:delText>
              </w:r>
            </w:del>
          </w:p>
        </w:tc>
        <w:tc>
          <w:tcPr>
            <w:tcW w:w="768" w:type="dxa"/>
            <w:vAlign w:val="bottom"/>
          </w:tcPr>
          <w:p w14:paraId="15CEF670" w14:textId="702A1884" w:rsidR="006F2E4F" w:rsidRPr="00474EDA" w:rsidDel="004F63CF" w:rsidRDefault="006F2E4F" w:rsidP="006F2E4F">
            <w:pPr>
              <w:spacing w:line="480" w:lineRule="auto"/>
              <w:rPr>
                <w:del w:id="1226" w:author="Meyer, Michael Frederick" w:date="2021-12-09T15:11:00Z"/>
                <w:rFonts w:ascii="Times New Roman" w:hAnsi="Times New Roman" w:cs="Times New Roman"/>
                <w:sz w:val="16"/>
                <w:szCs w:val="16"/>
              </w:rPr>
            </w:pPr>
            <w:del w:id="1227" w:author="Meyer, Michael Frederick" w:date="2021-12-09T15:11:00Z">
              <w:r w:rsidRPr="00474EDA" w:rsidDel="004F63CF">
                <w:rPr>
                  <w:rFonts w:ascii="Times New Roman" w:hAnsi="Times New Roman" w:cs="Times New Roman"/>
                  <w:color w:val="000000"/>
                  <w:sz w:val="16"/>
                  <w:szCs w:val="16"/>
                </w:rPr>
                <w:delText>0</w:delText>
              </w:r>
            </w:del>
          </w:p>
        </w:tc>
        <w:tc>
          <w:tcPr>
            <w:tcW w:w="1245" w:type="dxa"/>
            <w:vAlign w:val="bottom"/>
          </w:tcPr>
          <w:p w14:paraId="0DBA8B02" w14:textId="1318A854" w:rsidR="006F2E4F" w:rsidRPr="007247D6" w:rsidDel="004F63CF" w:rsidRDefault="006F2E4F" w:rsidP="006F2E4F">
            <w:pPr>
              <w:spacing w:line="480" w:lineRule="auto"/>
              <w:rPr>
                <w:del w:id="1228" w:author="Meyer, Michael Frederick" w:date="2021-12-09T15:11:00Z"/>
                <w:rFonts w:ascii="Times New Roman" w:hAnsi="Times New Roman" w:cs="Times New Roman"/>
                <w:color w:val="000000"/>
                <w:sz w:val="16"/>
                <w:szCs w:val="16"/>
              </w:rPr>
            </w:pPr>
            <w:del w:id="1229" w:author="Meyer, Michael Frederick" w:date="2021-12-09T15:11:00Z">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65" w:type="dxa"/>
            <w:vAlign w:val="bottom"/>
          </w:tcPr>
          <w:p w14:paraId="479F412C" w14:textId="64325127" w:rsidR="006F2E4F" w:rsidRPr="007247D6" w:rsidDel="004F63CF" w:rsidRDefault="006F2E4F" w:rsidP="006F2E4F">
            <w:pPr>
              <w:spacing w:line="480" w:lineRule="auto"/>
              <w:rPr>
                <w:del w:id="1230" w:author="Meyer, Michael Frederick" w:date="2021-12-09T15:11:00Z"/>
                <w:rFonts w:ascii="Times New Roman" w:hAnsi="Times New Roman" w:cs="Times New Roman"/>
                <w:color w:val="000000"/>
                <w:sz w:val="16"/>
                <w:szCs w:val="16"/>
              </w:rPr>
            </w:pPr>
            <w:del w:id="1231" w:author="Meyer, Michael Frederick" w:date="2021-12-09T15:11:00Z">
              <w:r w:rsidRPr="00092F01"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74" w:type="dxa"/>
            <w:vAlign w:val="bottom"/>
          </w:tcPr>
          <w:p w14:paraId="645DED14" w14:textId="521720FB" w:rsidR="006F2E4F" w:rsidRPr="006F2E4F" w:rsidDel="004F63CF" w:rsidRDefault="006F2E4F" w:rsidP="006F2E4F">
            <w:pPr>
              <w:spacing w:line="480" w:lineRule="auto"/>
              <w:rPr>
                <w:del w:id="1232" w:author="Meyer, Michael Frederick" w:date="2021-12-09T15:11:00Z"/>
                <w:rFonts w:ascii="Times New Roman" w:hAnsi="Times New Roman" w:cs="Times New Roman"/>
                <w:color w:val="000000"/>
                <w:sz w:val="16"/>
                <w:szCs w:val="16"/>
              </w:rPr>
            </w:pPr>
            <w:del w:id="1233" w:author="Meyer, Michael Frederick" w:date="2021-12-09T15:11:00Z">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96" w:type="dxa"/>
            <w:vAlign w:val="bottom"/>
          </w:tcPr>
          <w:p w14:paraId="76924D96" w14:textId="64056E1F" w:rsidR="006F2E4F" w:rsidRPr="006F2E4F" w:rsidDel="004F63CF" w:rsidRDefault="006F2E4F" w:rsidP="006F2E4F">
            <w:pPr>
              <w:spacing w:line="480" w:lineRule="auto"/>
              <w:rPr>
                <w:del w:id="1234" w:author="Meyer, Michael Frederick" w:date="2021-12-09T15:11:00Z"/>
                <w:rFonts w:ascii="Times New Roman" w:hAnsi="Times New Roman" w:cs="Times New Roman"/>
                <w:sz w:val="16"/>
                <w:szCs w:val="16"/>
              </w:rPr>
            </w:pPr>
            <w:del w:id="1235" w:author="Meyer, Michael Frederick" w:date="2021-12-09T15:11:00Z">
              <w:r w:rsidRPr="006F2E4F" w:rsidDel="004F63CF">
                <w:rPr>
                  <w:rFonts w:ascii="Times New Roman" w:hAnsi="Times New Roman" w:cs="Times New Roman"/>
                  <w:color w:val="000000"/>
                  <w:sz w:val="16"/>
                  <w:szCs w:val="16"/>
                </w:rPr>
                <w:delText>412.517</w:delText>
              </w:r>
            </w:del>
          </w:p>
        </w:tc>
        <w:tc>
          <w:tcPr>
            <w:tcW w:w="990" w:type="dxa"/>
            <w:vAlign w:val="bottom"/>
          </w:tcPr>
          <w:p w14:paraId="65B77D6F" w14:textId="2882584E" w:rsidR="006F2E4F" w:rsidRPr="00474EDA" w:rsidDel="004F63CF" w:rsidRDefault="006F2E4F" w:rsidP="006F2E4F">
            <w:pPr>
              <w:spacing w:line="480" w:lineRule="auto"/>
              <w:rPr>
                <w:del w:id="1236" w:author="Meyer, Michael Frederick" w:date="2021-12-09T15:11:00Z"/>
                <w:rFonts w:ascii="Times New Roman" w:hAnsi="Times New Roman" w:cs="Times New Roman"/>
                <w:sz w:val="16"/>
                <w:szCs w:val="16"/>
              </w:rPr>
            </w:pPr>
            <w:del w:id="1237" w:author="Meyer, Michael Frederick" w:date="2021-12-09T15:11:00Z">
              <w:r w:rsidRPr="00474EDA" w:rsidDel="004F63CF">
                <w:rPr>
                  <w:rFonts w:ascii="Times New Roman" w:hAnsi="Times New Roman" w:cs="Times New Roman"/>
                  <w:color w:val="000000"/>
                  <w:sz w:val="16"/>
                  <w:szCs w:val="16"/>
                </w:rPr>
                <w:delText>Mod/Low</w:delText>
              </w:r>
            </w:del>
          </w:p>
        </w:tc>
      </w:tr>
      <w:tr w:rsidR="006F2E4F" w:rsidRPr="00474EDA" w:rsidDel="004F63CF" w14:paraId="51DB59C1" w14:textId="32F8B7CE" w:rsidTr="006F2E4F">
        <w:trPr>
          <w:del w:id="1238" w:author="Meyer, Michael Frederick" w:date="2021-12-09T15:11:00Z"/>
        </w:trPr>
        <w:tc>
          <w:tcPr>
            <w:tcW w:w="706" w:type="dxa"/>
            <w:vAlign w:val="bottom"/>
          </w:tcPr>
          <w:p w14:paraId="6EDB7349" w14:textId="5C5E53B2" w:rsidR="006F2E4F" w:rsidRPr="00474EDA" w:rsidDel="004F63CF" w:rsidRDefault="006F2E4F" w:rsidP="006F2E4F">
            <w:pPr>
              <w:spacing w:line="480" w:lineRule="auto"/>
              <w:rPr>
                <w:del w:id="1239" w:author="Meyer, Michael Frederick" w:date="2021-12-09T15:11:00Z"/>
                <w:rFonts w:ascii="Times New Roman" w:hAnsi="Times New Roman" w:cs="Times New Roman"/>
                <w:sz w:val="16"/>
                <w:szCs w:val="16"/>
              </w:rPr>
            </w:pPr>
            <w:del w:id="1240" w:author="Meyer, Michael Frederick" w:date="2021-12-09T15:11:00Z">
              <w:r w:rsidRPr="00474EDA" w:rsidDel="004F63CF">
                <w:rPr>
                  <w:rFonts w:ascii="Times New Roman" w:hAnsi="Times New Roman" w:cs="Times New Roman"/>
                  <w:color w:val="000000"/>
                  <w:sz w:val="16"/>
                  <w:szCs w:val="16"/>
                </w:rPr>
                <w:delText>SM-1</w:delText>
              </w:r>
            </w:del>
          </w:p>
        </w:tc>
        <w:tc>
          <w:tcPr>
            <w:tcW w:w="1285" w:type="dxa"/>
            <w:vAlign w:val="bottom"/>
          </w:tcPr>
          <w:p w14:paraId="12B97343" w14:textId="4F9F2F10" w:rsidR="006F2E4F" w:rsidRPr="00474EDA" w:rsidDel="004F63CF" w:rsidRDefault="006F2E4F" w:rsidP="006F2E4F">
            <w:pPr>
              <w:spacing w:line="480" w:lineRule="auto"/>
              <w:rPr>
                <w:del w:id="1241" w:author="Meyer, Michael Frederick" w:date="2021-12-09T15:11:00Z"/>
                <w:rFonts w:ascii="Times New Roman" w:hAnsi="Times New Roman" w:cs="Times New Roman"/>
                <w:color w:val="000000"/>
                <w:sz w:val="16"/>
                <w:szCs w:val="16"/>
              </w:rPr>
            </w:pPr>
            <w:del w:id="1242" w:author="Meyer, Michael Frederick" w:date="2021-12-09T15:11:00Z">
              <w:r w:rsidRPr="00474EDA"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15" w:type="dxa"/>
            <w:vAlign w:val="bottom"/>
          </w:tcPr>
          <w:p w14:paraId="62786525" w14:textId="024C9D0F" w:rsidR="006F2E4F" w:rsidRPr="00474EDA" w:rsidDel="004F63CF" w:rsidRDefault="006F2E4F" w:rsidP="006F2E4F">
            <w:pPr>
              <w:spacing w:line="480" w:lineRule="auto"/>
              <w:rPr>
                <w:del w:id="1243" w:author="Meyer, Michael Frederick" w:date="2021-12-09T15:11:00Z"/>
                <w:rFonts w:ascii="Times New Roman" w:hAnsi="Times New Roman" w:cs="Times New Roman"/>
                <w:color w:val="000000"/>
                <w:sz w:val="16"/>
                <w:szCs w:val="16"/>
              </w:rPr>
            </w:pPr>
            <w:del w:id="1244" w:author="Meyer, Michael Frederick" w:date="2021-12-09T15:11:00Z">
              <w:r w:rsidRPr="00474EDA" w:rsidDel="004F63CF">
                <w:rPr>
                  <w:rFonts w:ascii="Times New Roman" w:hAnsi="Times New Roman" w:cs="Times New Roman"/>
                  <w:color w:val="000000"/>
                  <w:sz w:val="16"/>
                  <w:szCs w:val="16"/>
                </w:rPr>
                <w:delText>0.085</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0.007</w:delText>
              </w:r>
              <w:r w:rsidDel="004F63CF">
                <w:rPr>
                  <w:rFonts w:ascii="Times New Roman" w:hAnsi="Times New Roman" w:cs="Times New Roman"/>
                  <w:color w:val="000000"/>
                  <w:sz w:val="16"/>
                  <w:szCs w:val="16"/>
                </w:rPr>
                <w:delText>)</w:delText>
              </w:r>
            </w:del>
          </w:p>
        </w:tc>
        <w:tc>
          <w:tcPr>
            <w:tcW w:w="1179" w:type="dxa"/>
            <w:vAlign w:val="bottom"/>
          </w:tcPr>
          <w:p w14:paraId="5172F914" w14:textId="19E046A8" w:rsidR="006F2E4F" w:rsidRPr="007247D6" w:rsidDel="004F63CF" w:rsidRDefault="006F2E4F" w:rsidP="006F2E4F">
            <w:pPr>
              <w:spacing w:line="480" w:lineRule="auto"/>
              <w:rPr>
                <w:del w:id="1245" w:author="Meyer, Michael Frederick" w:date="2021-12-09T15:11:00Z"/>
                <w:rFonts w:ascii="Times New Roman" w:hAnsi="Times New Roman" w:cs="Times New Roman"/>
                <w:color w:val="000000"/>
                <w:sz w:val="16"/>
                <w:szCs w:val="16"/>
              </w:rPr>
            </w:pPr>
            <w:del w:id="1246" w:author="Meyer, Michael Frederick" w:date="2021-12-09T15:11:00Z">
              <w:r w:rsidRPr="00474EDA" w:rsidDel="004F63CF">
                <w:rPr>
                  <w:rFonts w:ascii="Times New Roman" w:hAnsi="Times New Roman" w:cs="Times New Roman"/>
                  <w:color w:val="000000"/>
                  <w:sz w:val="16"/>
                  <w:szCs w:val="16"/>
                </w:rPr>
                <w:delText>0.048</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911" w:type="dxa"/>
            <w:vAlign w:val="bottom"/>
          </w:tcPr>
          <w:p w14:paraId="53711560" w14:textId="360A2159" w:rsidR="006F2E4F" w:rsidRPr="00474EDA" w:rsidDel="004F63CF" w:rsidRDefault="006F2E4F" w:rsidP="006F2E4F">
            <w:pPr>
              <w:spacing w:line="480" w:lineRule="auto"/>
              <w:rPr>
                <w:del w:id="1247" w:author="Meyer, Michael Frederick" w:date="2021-12-09T15:11:00Z"/>
                <w:rFonts w:ascii="Times New Roman" w:hAnsi="Times New Roman" w:cs="Times New Roman"/>
                <w:sz w:val="16"/>
                <w:szCs w:val="16"/>
              </w:rPr>
            </w:pPr>
            <w:del w:id="1248" w:author="Meyer, Michael Frederick" w:date="2021-12-09T15:11:00Z">
              <w:r w:rsidRPr="00474EDA" w:rsidDel="004F63CF">
                <w:rPr>
                  <w:rFonts w:ascii="Times New Roman" w:hAnsi="Times New Roman" w:cs="Times New Roman"/>
                  <w:color w:val="000000"/>
                  <w:sz w:val="16"/>
                  <w:szCs w:val="16"/>
                </w:rPr>
                <w:delText>0.042</w:delText>
              </w:r>
            </w:del>
          </w:p>
        </w:tc>
        <w:tc>
          <w:tcPr>
            <w:tcW w:w="1229" w:type="dxa"/>
            <w:vAlign w:val="bottom"/>
          </w:tcPr>
          <w:p w14:paraId="344DE342" w14:textId="5C4D1692" w:rsidR="006F2E4F" w:rsidRPr="00474EDA" w:rsidDel="004F63CF" w:rsidRDefault="006F2E4F" w:rsidP="006F2E4F">
            <w:pPr>
              <w:spacing w:line="480" w:lineRule="auto"/>
              <w:rPr>
                <w:del w:id="1249" w:author="Meyer, Michael Frederick" w:date="2021-12-09T15:11:00Z"/>
                <w:rFonts w:ascii="Times New Roman" w:hAnsi="Times New Roman" w:cs="Times New Roman"/>
                <w:sz w:val="16"/>
                <w:szCs w:val="16"/>
              </w:rPr>
            </w:pPr>
            <w:del w:id="1250" w:author="Meyer, Michael Frederick" w:date="2021-12-09T15:11:00Z">
              <w:r w:rsidRPr="00474EDA" w:rsidDel="004F63CF">
                <w:rPr>
                  <w:rFonts w:ascii="Times New Roman" w:hAnsi="Times New Roman" w:cs="Times New Roman"/>
                  <w:color w:val="000000"/>
                  <w:sz w:val="16"/>
                  <w:szCs w:val="16"/>
                </w:rPr>
                <w:delText>0.012</w:delText>
              </w:r>
            </w:del>
          </w:p>
        </w:tc>
        <w:tc>
          <w:tcPr>
            <w:tcW w:w="1052" w:type="dxa"/>
            <w:vAlign w:val="bottom"/>
          </w:tcPr>
          <w:p w14:paraId="2B143D95" w14:textId="6D3A3E3B" w:rsidR="006F2E4F" w:rsidRPr="00474EDA" w:rsidDel="004F63CF" w:rsidRDefault="006F2E4F" w:rsidP="006F2E4F">
            <w:pPr>
              <w:spacing w:line="480" w:lineRule="auto"/>
              <w:rPr>
                <w:del w:id="1251" w:author="Meyer, Michael Frederick" w:date="2021-12-09T15:11:00Z"/>
                <w:rFonts w:ascii="Times New Roman" w:hAnsi="Times New Roman" w:cs="Times New Roman"/>
                <w:sz w:val="16"/>
                <w:szCs w:val="16"/>
              </w:rPr>
            </w:pPr>
            <w:del w:id="1252" w:author="Meyer, Michael Frederick" w:date="2021-12-09T15:11:00Z">
              <w:r w:rsidRPr="00474EDA" w:rsidDel="004F63CF">
                <w:rPr>
                  <w:rFonts w:ascii="Times New Roman" w:hAnsi="Times New Roman" w:cs="Times New Roman"/>
                  <w:color w:val="000000"/>
                  <w:sz w:val="16"/>
                  <w:szCs w:val="16"/>
                </w:rPr>
                <w:delText>0.005</w:delText>
              </w:r>
            </w:del>
          </w:p>
        </w:tc>
        <w:tc>
          <w:tcPr>
            <w:tcW w:w="768" w:type="dxa"/>
            <w:vAlign w:val="bottom"/>
          </w:tcPr>
          <w:p w14:paraId="428B5877" w14:textId="332BD739" w:rsidR="006F2E4F" w:rsidRPr="00474EDA" w:rsidDel="004F63CF" w:rsidRDefault="006F2E4F" w:rsidP="006F2E4F">
            <w:pPr>
              <w:spacing w:line="480" w:lineRule="auto"/>
              <w:rPr>
                <w:del w:id="1253" w:author="Meyer, Michael Frederick" w:date="2021-12-09T15:11:00Z"/>
                <w:rFonts w:ascii="Times New Roman" w:hAnsi="Times New Roman" w:cs="Times New Roman"/>
                <w:sz w:val="16"/>
                <w:szCs w:val="16"/>
              </w:rPr>
            </w:pPr>
            <w:del w:id="1254" w:author="Meyer, Michael Frederick" w:date="2021-12-09T15:11:00Z">
              <w:r w:rsidRPr="00474EDA" w:rsidDel="004F63CF">
                <w:rPr>
                  <w:rFonts w:ascii="Times New Roman" w:hAnsi="Times New Roman" w:cs="Times New Roman"/>
                  <w:color w:val="000000"/>
                  <w:sz w:val="16"/>
                  <w:szCs w:val="16"/>
                </w:rPr>
                <w:delText>0</w:delText>
              </w:r>
            </w:del>
          </w:p>
        </w:tc>
        <w:tc>
          <w:tcPr>
            <w:tcW w:w="1245" w:type="dxa"/>
            <w:vAlign w:val="bottom"/>
          </w:tcPr>
          <w:p w14:paraId="11E0DFB2" w14:textId="7E382536" w:rsidR="006F2E4F" w:rsidRPr="007247D6" w:rsidDel="004F63CF" w:rsidRDefault="006F2E4F" w:rsidP="006F2E4F">
            <w:pPr>
              <w:spacing w:line="480" w:lineRule="auto"/>
              <w:rPr>
                <w:del w:id="1255" w:author="Meyer, Michael Frederick" w:date="2021-12-09T15:11:00Z"/>
                <w:rFonts w:ascii="Times New Roman" w:hAnsi="Times New Roman" w:cs="Times New Roman"/>
                <w:color w:val="000000"/>
                <w:sz w:val="16"/>
                <w:szCs w:val="16"/>
              </w:rPr>
            </w:pPr>
            <w:del w:id="1256" w:author="Meyer, Michael Frederick" w:date="2021-12-09T15:11:00Z">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65" w:type="dxa"/>
            <w:vAlign w:val="bottom"/>
          </w:tcPr>
          <w:p w14:paraId="20D3144B" w14:textId="50CC769D" w:rsidR="006F2E4F" w:rsidRPr="007247D6" w:rsidDel="004F63CF" w:rsidRDefault="006F2E4F" w:rsidP="006F2E4F">
            <w:pPr>
              <w:spacing w:line="480" w:lineRule="auto"/>
              <w:rPr>
                <w:del w:id="1257" w:author="Meyer, Michael Frederick" w:date="2021-12-09T15:11:00Z"/>
                <w:rFonts w:ascii="Times New Roman" w:hAnsi="Times New Roman" w:cs="Times New Roman"/>
                <w:color w:val="000000"/>
                <w:sz w:val="16"/>
                <w:szCs w:val="16"/>
              </w:rPr>
            </w:pPr>
            <w:del w:id="1258" w:author="Meyer, Michael Frederick" w:date="2021-12-09T15:11:00Z">
              <w:r w:rsidRPr="00092F01" w:rsidDel="004F63CF">
                <w:rPr>
                  <w:rFonts w:ascii="Times New Roman" w:hAnsi="Times New Roman" w:cs="Times New Roman"/>
                  <w:color w:val="000000"/>
                  <w:sz w:val="16"/>
                  <w:szCs w:val="16"/>
                </w:rPr>
                <w:delText>0.002</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0.002</w:delText>
              </w:r>
              <w:r w:rsidDel="004F63CF">
                <w:rPr>
                  <w:rFonts w:ascii="Times New Roman" w:hAnsi="Times New Roman" w:cs="Times New Roman"/>
                  <w:color w:val="000000"/>
                  <w:sz w:val="16"/>
                  <w:szCs w:val="16"/>
                </w:rPr>
                <w:delText>)</w:delText>
              </w:r>
            </w:del>
          </w:p>
        </w:tc>
        <w:tc>
          <w:tcPr>
            <w:tcW w:w="1274" w:type="dxa"/>
            <w:vAlign w:val="bottom"/>
          </w:tcPr>
          <w:p w14:paraId="431FA336" w14:textId="27C20821" w:rsidR="006F2E4F" w:rsidRPr="006F2E4F" w:rsidDel="004F63CF" w:rsidRDefault="006F2E4F" w:rsidP="006F2E4F">
            <w:pPr>
              <w:spacing w:line="480" w:lineRule="auto"/>
              <w:rPr>
                <w:del w:id="1259" w:author="Meyer, Michael Frederick" w:date="2021-12-09T15:11:00Z"/>
                <w:rFonts w:ascii="Times New Roman" w:hAnsi="Times New Roman" w:cs="Times New Roman"/>
                <w:color w:val="000000"/>
                <w:sz w:val="16"/>
                <w:szCs w:val="16"/>
              </w:rPr>
            </w:pPr>
            <w:del w:id="1260" w:author="Meyer, Michael Frederick" w:date="2021-12-09T15:11:00Z">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96" w:type="dxa"/>
            <w:vAlign w:val="bottom"/>
          </w:tcPr>
          <w:p w14:paraId="23A7CA6B" w14:textId="038163A4" w:rsidR="006F2E4F" w:rsidRPr="006F2E4F" w:rsidDel="004F63CF" w:rsidRDefault="006F2E4F" w:rsidP="006F2E4F">
            <w:pPr>
              <w:spacing w:line="480" w:lineRule="auto"/>
              <w:rPr>
                <w:del w:id="1261" w:author="Meyer, Michael Frederick" w:date="2021-12-09T15:11:00Z"/>
                <w:rFonts w:ascii="Times New Roman" w:hAnsi="Times New Roman" w:cs="Times New Roman"/>
                <w:sz w:val="16"/>
                <w:szCs w:val="16"/>
              </w:rPr>
            </w:pPr>
            <w:del w:id="1262" w:author="Meyer, Michael Frederick" w:date="2021-12-09T15:11:00Z">
              <w:r w:rsidRPr="006F2E4F" w:rsidDel="004F63CF">
                <w:rPr>
                  <w:rFonts w:ascii="Times New Roman" w:hAnsi="Times New Roman" w:cs="Times New Roman"/>
                  <w:color w:val="000000"/>
                  <w:sz w:val="16"/>
                  <w:szCs w:val="16"/>
                </w:rPr>
                <w:delText>893.950</w:delText>
              </w:r>
            </w:del>
          </w:p>
        </w:tc>
        <w:tc>
          <w:tcPr>
            <w:tcW w:w="990" w:type="dxa"/>
            <w:vAlign w:val="bottom"/>
          </w:tcPr>
          <w:p w14:paraId="770D3C9D" w14:textId="2369F56A" w:rsidR="006F2E4F" w:rsidRPr="00474EDA" w:rsidDel="004F63CF" w:rsidRDefault="006F2E4F" w:rsidP="006F2E4F">
            <w:pPr>
              <w:spacing w:line="480" w:lineRule="auto"/>
              <w:rPr>
                <w:del w:id="1263" w:author="Meyer, Michael Frederick" w:date="2021-12-09T15:11:00Z"/>
                <w:rFonts w:ascii="Times New Roman" w:hAnsi="Times New Roman" w:cs="Times New Roman"/>
                <w:sz w:val="16"/>
                <w:szCs w:val="16"/>
              </w:rPr>
            </w:pPr>
            <w:del w:id="1264" w:author="Meyer, Michael Frederick" w:date="2021-12-09T15:11:00Z">
              <w:r w:rsidRPr="00474EDA" w:rsidDel="004F63CF">
                <w:rPr>
                  <w:rFonts w:ascii="Times New Roman" w:hAnsi="Times New Roman" w:cs="Times New Roman"/>
                  <w:color w:val="000000"/>
                  <w:sz w:val="16"/>
                  <w:szCs w:val="16"/>
                </w:rPr>
                <w:delText>Mod/Low</w:delText>
              </w:r>
            </w:del>
          </w:p>
        </w:tc>
      </w:tr>
      <w:tr w:rsidR="006F2E4F" w:rsidRPr="00474EDA" w:rsidDel="004F63CF" w14:paraId="5B902881" w14:textId="1EA8A827" w:rsidTr="006F2E4F">
        <w:trPr>
          <w:del w:id="1265" w:author="Meyer, Michael Frederick" w:date="2021-12-09T15:11:00Z"/>
        </w:trPr>
        <w:tc>
          <w:tcPr>
            <w:tcW w:w="706" w:type="dxa"/>
            <w:vAlign w:val="bottom"/>
          </w:tcPr>
          <w:p w14:paraId="670F31BA" w14:textId="20F850D9" w:rsidR="006F2E4F" w:rsidRPr="00474EDA" w:rsidDel="004F63CF" w:rsidRDefault="006F2E4F" w:rsidP="006F2E4F">
            <w:pPr>
              <w:spacing w:line="480" w:lineRule="auto"/>
              <w:rPr>
                <w:del w:id="1266" w:author="Meyer, Michael Frederick" w:date="2021-12-09T15:11:00Z"/>
                <w:rFonts w:ascii="Times New Roman" w:hAnsi="Times New Roman" w:cs="Times New Roman"/>
                <w:sz w:val="16"/>
                <w:szCs w:val="16"/>
              </w:rPr>
            </w:pPr>
            <w:del w:id="1267" w:author="Meyer, Michael Frederick" w:date="2021-12-09T15:11:00Z">
              <w:r w:rsidRPr="00474EDA" w:rsidDel="004F63CF">
                <w:rPr>
                  <w:rFonts w:ascii="Times New Roman" w:hAnsi="Times New Roman" w:cs="Times New Roman"/>
                  <w:color w:val="000000"/>
                  <w:sz w:val="16"/>
                  <w:szCs w:val="16"/>
                </w:rPr>
                <w:delText>LI-1</w:delText>
              </w:r>
            </w:del>
          </w:p>
        </w:tc>
        <w:tc>
          <w:tcPr>
            <w:tcW w:w="1285" w:type="dxa"/>
            <w:vAlign w:val="bottom"/>
          </w:tcPr>
          <w:p w14:paraId="3C4CDF9E" w14:textId="74049A49" w:rsidR="006F2E4F" w:rsidRPr="00474EDA" w:rsidDel="004F63CF" w:rsidRDefault="006F2E4F" w:rsidP="006F2E4F">
            <w:pPr>
              <w:spacing w:line="480" w:lineRule="auto"/>
              <w:rPr>
                <w:del w:id="1268" w:author="Meyer, Michael Frederick" w:date="2021-12-09T15:11:00Z"/>
                <w:rFonts w:ascii="Times New Roman" w:hAnsi="Times New Roman" w:cs="Times New Roman"/>
                <w:color w:val="000000"/>
                <w:sz w:val="16"/>
                <w:szCs w:val="16"/>
              </w:rPr>
            </w:pPr>
            <w:del w:id="1269" w:author="Meyer, Michael Frederick" w:date="2021-12-09T15:11:00Z">
              <w:r w:rsidRPr="00474EDA" w:rsidDel="004F63CF">
                <w:rPr>
                  <w:rFonts w:ascii="Times New Roman" w:hAnsi="Times New Roman" w:cs="Times New Roman"/>
                  <w:color w:val="000000"/>
                  <w:sz w:val="16"/>
                  <w:szCs w:val="16"/>
                </w:rPr>
                <w:delText>0.004</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15" w:type="dxa"/>
            <w:vAlign w:val="bottom"/>
          </w:tcPr>
          <w:p w14:paraId="3EEA1FA2" w14:textId="35296775" w:rsidR="006F2E4F" w:rsidRPr="00474EDA" w:rsidDel="004F63CF" w:rsidRDefault="006F2E4F" w:rsidP="006F2E4F">
            <w:pPr>
              <w:spacing w:line="480" w:lineRule="auto"/>
              <w:rPr>
                <w:del w:id="1270" w:author="Meyer, Michael Frederick" w:date="2021-12-09T15:11:00Z"/>
                <w:rFonts w:ascii="Times New Roman" w:hAnsi="Times New Roman" w:cs="Times New Roman"/>
                <w:color w:val="000000"/>
                <w:sz w:val="16"/>
                <w:szCs w:val="16"/>
              </w:rPr>
            </w:pPr>
            <w:del w:id="1271" w:author="Meyer, Michael Frederick" w:date="2021-12-09T15:11:00Z">
              <w:r w:rsidRPr="00474EDA" w:rsidDel="004F63CF">
                <w:rPr>
                  <w:rFonts w:ascii="Times New Roman" w:hAnsi="Times New Roman" w:cs="Times New Roman"/>
                  <w:color w:val="000000"/>
                  <w:sz w:val="16"/>
                  <w:szCs w:val="16"/>
                </w:rPr>
                <w:delText>0.08</w:delText>
              </w:r>
              <w:r w:rsidDel="004F63CF">
                <w:rPr>
                  <w:rFonts w:ascii="Times New Roman" w:hAnsi="Times New Roman" w:cs="Times New Roman"/>
                  <w:color w:val="000000"/>
                  <w:sz w:val="16"/>
                  <w:szCs w:val="16"/>
                </w:rPr>
                <w:delText>0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79" w:type="dxa"/>
            <w:vAlign w:val="bottom"/>
          </w:tcPr>
          <w:p w14:paraId="6457482C" w14:textId="2C2421B9" w:rsidR="006F2E4F" w:rsidRPr="007247D6" w:rsidDel="004F63CF" w:rsidRDefault="006F2E4F" w:rsidP="006F2E4F">
            <w:pPr>
              <w:spacing w:line="480" w:lineRule="auto"/>
              <w:rPr>
                <w:del w:id="1272" w:author="Meyer, Michael Frederick" w:date="2021-12-09T15:11:00Z"/>
                <w:rFonts w:ascii="Times New Roman" w:hAnsi="Times New Roman" w:cs="Times New Roman"/>
                <w:color w:val="000000"/>
                <w:sz w:val="16"/>
                <w:szCs w:val="16"/>
              </w:rPr>
            </w:pPr>
            <w:del w:id="1273" w:author="Meyer, Michael Frederick" w:date="2021-12-09T15:11:00Z">
              <w:r w:rsidRPr="00474EDA" w:rsidDel="004F63CF">
                <w:rPr>
                  <w:rFonts w:ascii="Times New Roman" w:hAnsi="Times New Roman" w:cs="Times New Roman"/>
                  <w:color w:val="000000"/>
                  <w:sz w:val="16"/>
                  <w:szCs w:val="16"/>
                </w:rPr>
                <w:delText>0.013</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911" w:type="dxa"/>
            <w:vAlign w:val="bottom"/>
          </w:tcPr>
          <w:p w14:paraId="6F013C13" w14:textId="6F4DF113" w:rsidR="006F2E4F" w:rsidRPr="00474EDA" w:rsidDel="004F63CF" w:rsidRDefault="006F2E4F" w:rsidP="006F2E4F">
            <w:pPr>
              <w:spacing w:line="480" w:lineRule="auto"/>
              <w:rPr>
                <w:del w:id="1274" w:author="Meyer, Michael Frederick" w:date="2021-12-09T15:11:00Z"/>
                <w:rFonts w:ascii="Times New Roman" w:hAnsi="Times New Roman" w:cs="Times New Roman"/>
                <w:sz w:val="16"/>
                <w:szCs w:val="16"/>
              </w:rPr>
            </w:pPr>
            <w:del w:id="1275" w:author="Meyer, Michael Frederick" w:date="2021-12-09T15:11:00Z">
              <w:r w:rsidRPr="00474EDA" w:rsidDel="004F63CF">
                <w:rPr>
                  <w:rFonts w:ascii="Times New Roman" w:hAnsi="Times New Roman" w:cs="Times New Roman"/>
                  <w:color w:val="000000"/>
                  <w:sz w:val="16"/>
                  <w:szCs w:val="16"/>
                </w:rPr>
                <w:delText>0.05</w:delText>
              </w:r>
            </w:del>
          </w:p>
        </w:tc>
        <w:tc>
          <w:tcPr>
            <w:tcW w:w="1229" w:type="dxa"/>
            <w:vAlign w:val="bottom"/>
          </w:tcPr>
          <w:p w14:paraId="1D6A8C75" w14:textId="08BA906D" w:rsidR="006F2E4F" w:rsidRPr="00474EDA" w:rsidDel="004F63CF" w:rsidRDefault="006F2E4F" w:rsidP="006F2E4F">
            <w:pPr>
              <w:spacing w:line="480" w:lineRule="auto"/>
              <w:rPr>
                <w:del w:id="1276" w:author="Meyer, Michael Frederick" w:date="2021-12-09T15:11:00Z"/>
                <w:rFonts w:ascii="Times New Roman" w:hAnsi="Times New Roman" w:cs="Times New Roman"/>
                <w:sz w:val="16"/>
                <w:szCs w:val="16"/>
              </w:rPr>
            </w:pPr>
            <w:del w:id="1277" w:author="Meyer, Michael Frederick" w:date="2021-12-09T15:11:00Z">
              <w:r w:rsidRPr="00474EDA" w:rsidDel="004F63CF">
                <w:rPr>
                  <w:rFonts w:ascii="Times New Roman" w:hAnsi="Times New Roman" w:cs="Times New Roman"/>
                  <w:color w:val="000000"/>
                  <w:sz w:val="16"/>
                  <w:szCs w:val="16"/>
                </w:rPr>
                <w:delText>0.04</w:delText>
              </w:r>
            </w:del>
          </w:p>
        </w:tc>
        <w:tc>
          <w:tcPr>
            <w:tcW w:w="1052" w:type="dxa"/>
            <w:vAlign w:val="bottom"/>
          </w:tcPr>
          <w:p w14:paraId="1B9B192E" w14:textId="4D82FFA1" w:rsidR="006F2E4F" w:rsidRPr="00474EDA" w:rsidDel="004F63CF" w:rsidRDefault="006F2E4F" w:rsidP="006F2E4F">
            <w:pPr>
              <w:spacing w:line="480" w:lineRule="auto"/>
              <w:rPr>
                <w:del w:id="1278" w:author="Meyer, Michael Frederick" w:date="2021-12-09T15:11:00Z"/>
                <w:rFonts w:ascii="Times New Roman" w:hAnsi="Times New Roman" w:cs="Times New Roman"/>
                <w:sz w:val="16"/>
                <w:szCs w:val="16"/>
              </w:rPr>
            </w:pPr>
            <w:del w:id="1279" w:author="Meyer, Michael Frederick" w:date="2021-12-09T15:11:00Z">
              <w:r w:rsidRPr="00474EDA" w:rsidDel="004F63CF">
                <w:rPr>
                  <w:rFonts w:ascii="Times New Roman" w:hAnsi="Times New Roman" w:cs="Times New Roman"/>
                  <w:color w:val="000000"/>
                  <w:sz w:val="16"/>
                  <w:szCs w:val="16"/>
                </w:rPr>
                <w:delText>0.006</w:delText>
              </w:r>
            </w:del>
          </w:p>
        </w:tc>
        <w:tc>
          <w:tcPr>
            <w:tcW w:w="768" w:type="dxa"/>
            <w:vAlign w:val="bottom"/>
          </w:tcPr>
          <w:p w14:paraId="2821C7CA" w14:textId="2F7CE23E" w:rsidR="006F2E4F" w:rsidRPr="00474EDA" w:rsidDel="004F63CF" w:rsidRDefault="006F2E4F" w:rsidP="006F2E4F">
            <w:pPr>
              <w:spacing w:line="480" w:lineRule="auto"/>
              <w:rPr>
                <w:del w:id="1280" w:author="Meyer, Michael Frederick" w:date="2021-12-09T15:11:00Z"/>
                <w:rFonts w:ascii="Times New Roman" w:hAnsi="Times New Roman" w:cs="Times New Roman"/>
                <w:sz w:val="16"/>
                <w:szCs w:val="16"/>
              </w:rPr>
            </w:pPr>
            <w:del w:id="1281" w:author="Meyer, Michael Frederick" w:date="2021-12-09T15:11:00Z">
              <w:r w:rsidRPr="00474EDA" w:rsidDel="004F63CF">
                <w:rPr>
                  <w:rFonts w:ascii="Times New Roman" w:hAnsi="Times New Roman" w:cs="Times New Roman"/>
                  <w:color w:val="000000"/>
                  <w:sz w:val="16"/>
                  <w:szCs w:val="16"/>
                </w:rPr>
                <w:delText>0.002</w:delText>
              </w:r>
            </w:del>
          </w:p>
        </w:tc>
        <w:tc>
          <w:tcPr>
            <w:tcW w:w="1245" w:type="dxa"/>
            <w:vAlign w:val="bottom"/>
          </w:tcPr>
          <w:p w14:paraId="405F076A" w14:textId="2517114E" w:rsidR="006F2E4F" w:rsidRPr="007247D6" w:rsidDel="004F63CF" w:rsidRDefault="006F2E4F" w:rsidP="006F2E4F">
            <w:pPr>
              <w:spacing w:line="480" w:lineRule="auto"/>
              <w:rPr>
                <w:del w:id="1282" w:author="Meyer, Michael Frederick" w:date="2021-12-09T15:11:00Z"/>
                <w:rFonts w:ascii="Times New Roman" w:hAnsi="Times New Roman" w:cs="Times New Roman"/>
                <w:color w:val="000000"/>
                <w:sz w:val="16"/>
                <w:szCs w:val="16"/>
              </w:rPr>
            </w:pPr>
            <w:del w:id="1283" w:author="Meyer, Michael Frederick" w:date="2021-12-09T15:11:00Z">
              <w:r w:rsidRPr="007247D6" w:rsidDel="004F63CF">
                <w:rPr>
                  <w:rFonts w:ascii="Times New Roman" w:hAnsi="Times New Roman" w:cs="Times New Roman"/>
                  <w:color w:val="000000"/>
                  <w:sz w:val="16"/>
                  <w:szCs w:val="16"/>
                </w:rPr>
                <w:delText>0.004</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265" w:type="dxa"/>
            <w:vAlign w:val="bottom"/>
          </w:tcPr>
          <w:p w14:paraId="0B5D87D3" w14:textId="0C009C06" w:rsidR="006F2E4F" w:rsidRPr="007247D6" w:rsidDel="004F63CF" w:rsidRDefault="006F2E4F" w:rsidP="006F2E4F">
            <w:pPr>
              <w:spacing w:line="480" w:lineRule="auto"/>
              <w:rPr>
                <w:del w:id="1284" w:author="Meyer, Michael Frederick" w:date="2021-12-09T15:11:00Z"/>
                <w:rFonts w:ascii="Times New Roman" w:hAnsi="Times New Roman" w:cs="Times New Roman"/>
                <w:color w:val="000000"/>
                <w:sz w:val="16"/>
                <w:szCs w:val="16"/>
              </w:rPr>
            </w:pPr>
            <w:del w:id="1285" w:author="Meyer, Michael Frederick" w:date="2021-12-09T15:11:00Z">
              <w:r w:rsidRPr="00092F01"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74" w:type="dxa"/>
            <w:vAlign w:val="bottom"/>
          </w:tcPr>
          <w:p w14:paraId="3C3A7BD3" w14:textId="0301AD13" w:rsidR="006F2E4F" w:rsidRPr="006F2E4F" w:rsidDel="004F63CF" w:rsidRDefault="006F2E4F" w:rsidP="006F2E4F">
            <w:pPr>
              <w:spacing w:line="480" w:lineRule="auto"/>
              <w:rPr>
                <w:del w:id="1286" w:author="Meyer, Michael Frederick" w:date="2021-12-09T15:11:00Z"/>
                <w:rFonts w:ascii="Times New Roman" w:hAnsi="Times New Roman" w:cs="Times New Roman"/>
                <w:color w:val="000000"/>
                <w:sz w:val="16"/>
                <w:szCs w:val="16"/>
              </w:rPr>
            </w:pPr>
            <w:del w:id="1287" w:author="Meyer, Michael Frederick" w:date="2021-12-09T15:11:00Z">
              <w:r w:rsidRPr="006F2E4F"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196" w:type="dxa"/>
            <w:vAlign w:val="bottom"/>
          </w:tcPr>
          <w:p w14:paraId="5F8BAAE1" w14:textId="6942BB0B" w:rsidR="006F2E4F" w:rsidRPr="006F2E4F" w:rsidDel="004F63CF" w:rsidRDefault="006F2E4F" w:rsidP="006F2E4F">
            <w:pPr>
              <w:spacing w:line="480" w:lineRule="auto"/>
              <w:rPr>
                <w:del w:id="1288" w:author="Meyer, Michael Frederick" w:date="2021-12-09T15:11:00Z"/>
                <w:rFonts w:ascii="Times New Roman" w:hAnsi="Times New Roman" w:cs="Times New Roman"/>
                <w:sz w:val="16"/>
                <w:szCs w:val="16"/>
              </w:rPr>
            </w:pPr>
            <w:del w:id="1289" w:author="Meyer, Michael Frederick" w:date="2021-12-09T15:11:00Z">
              <w:r w:rsidRPr="006F2E4F" w:rsidDel="004F63CF">
                <w:rPr>
                  <w:rFonts w:ascii="Times New Roman" w:hAnsi="Times New Roman" w:cs="Times New Roman"/>
                  <w:color w:val="000000"/>
                  <w:sz w:val="16"/>
                  <w:szCs w:val="16"/>
                </w:rPr>
                <w:delText>2179.963</w:delText>
              </w:r>
            </w:del>
          </w:p>
        </w:tc>
        <w:tc>
          <w:tcPr>
            <w:tcW w:w="990" w:type="dxa"/>
            <w:vAlign w:val="bottom"/>
          </w:tcPr>
          <w:p w14:paraId="0C275262" w14:textId="05A4CF12" w:rsidR="006F2E4F" w:rsidRPr="00474EDA" w:rsidDel="004F63CF" w:rsidRDefault="006F2E4F" w:rsidP="006F2E4F">
            <w:pPr>
              <w:spacing w:line="480" w:lineRule="auto"/>
              <w:rPr>
                <w:del w:id="1290" w:author="Meyer, Michael Frederick" w:date="2021-12-09T15:11:00Z"/>
                <w:rFonts w:ascii="Times New Roman" w:hAnsi="Times New Roman" w:cs="Times New Roman"/>
                <w:sz w:val="16"/>
                <w:szCs w:val="16"/>
              </w:rPr>
            </w:pPr>
            <w:del w:id="1291" w:author="Meyer, Michael Frederick" w:date="2021-12-09T15:11:00Z">
              <w:r w:rsidRPr="00474EDA" w:rsidDel="004F63CF">
                <w:rPr>
                  <w:rFonts w:ascii="Times New Roman" w:hAnsi="Times New Roman" w:cs="Times New Roman"/>
                  <w:color w:val="000000"/>
                  <w:sz w:val="16"/>
                  <w:szCs w:val="16"/>
                </w:rPr>
                <w:delText>High</w:delText>
              </w:r>
            </w:del>
          </w:p>
        </w:tc>
      </w:tr>
      <w:tr w:rsidR="006F2E4F" w:rsidRPr="00474EDA" w:rsidDel="004F63CF" w14:paraId="0828041B" w14:textId="15326130" w:rsidTr="006F2E4F">
        <w:trPr>
          <w:del w:id="1292" w:author="Meyer, Michael Frederick" w:date="2021-12-09T15:11:00Z"/>
        </w:trPr>
        <w:tc>
          <w:tcPr>
            <w:tcW w:w="706" w:type="dxa"/>
            <w:vAlign w:val="bottom"/>
          </w:tcPr>
          <w:p w14:paraId="446ED1D4" w14:textId="22B832EE" w:rsidR="006F2E4F" w:rsidRPr="00474EDA" w:rsidDel="004F63CF" w:rsidRDefault="006F2E4F" w:rsidP="006F2E4F">
            <w:pPr>
              <w:spacing w:line="480" w:lineRule="auto"/>
              <w:rPr>
                <w:del w:id="1293" w:author="Meyer, Michael Frederick" w:date="2021-12-09T15:11:00Z"/>
                <w:rFonts w:ascii="Times New Roman" w:hAnsi="Times New Roman" w:cs="Times New Roman"/>
                <w:sz w:val="16"/>
                <w:szCs w:val="16"/>
              </w:rPr>
            </w:pPr>
            <w:del w:id="1294" w:author="Meyer, Michael Frederick" w:date="2021-12-09T15:11:00Z">
              <w:r w:rsidRPr="00474EDA" w:rsidDel="004F63CF">
                <w:rPr>
                  <w:rFonts w:ascii="Times New Roman" w:hAnsi="Times New Roman" w:cs="Times New Roman"/>
                  <w:color w:val="000000"/>
                  <w:sz w:val="16"/>
                  <w:szCs w:val="16"/>
                </w:rPr>
                <w:delText>LI-2</w:delText>
              </w:r>
            </w:del>
          </w:p>
        </w:tc>
        <w:tc>
          <w:tcPr>
            <w:tcW w:w="1285" w:type="dxa"/>
            <w:vAlign w:val="bottom"/>
          </w:tcPr>
          <w:p w14:paraId="5B5DAF1C" w14:textId="455B6933" w:rsidR="006F2E4F" w:rsidRPr="00474EDA" w:rsidDel="004F63CF" w:rsidRDefault="006F2E4F" w:rsidP="006F2E4F">
            <w:pPr>
              <w:spacing w:line="480" w:lineRule="auto"/>
              <w:rPr>
                <w:del w:id="1295" w:author="Meyer, Michael Frederick" w:date="2021-12-09T15:11:00Z"/>
                <w:rFonts w:ascii="Times New Roman" w:hAnsi="Times New Roman" w:cs="Times New Roman"/>
                <w:color w:val="000000"/>
                <w:sz w:val="16"/>
                <w:szCs w:val="16"/>
              </w:rPr>
            </w:pPr>
            <w:del w:id="1296" w:author="Meyer, Michael Frederick" w:date="2021-12-09T15:11:00Z">
              <w:r w:rsidRPr="00474EDA" w:rsidDel="004F63CF">
                <w:rPr>
                  <w:rFonts w:ascii="Times New Roman" w:hAnsi="Times New Roman" w:cs="Times New Roman"/>
                  <w:color w:val="000000"/>
                  <w:sz w:val="16"/>
                  <w:szCs w:val="16"/>
                </w:rPr>
                <w:delText>0.091</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115" w:type="dxa"/>
            <w:vAlign w:val="bottom"/>
          </w:tcPr>
          <w:p w14:paraId="5813E640" w14:textId="7795DAAA" w:rsidR="006F2E4F" w:rsidRPr="00474EDA" w:rsidDel="004F63CF" w:rsidRDefault="006F2E4F" w:rsidP="006F2E4F">
            <w:pPr>
              <w:spacing w:line="480" w:lineRule="auto"/>
              <w:rPr>
                <w:del w:id="1297" w:author="Meyer, Michael Frederick" w:date="2021-12-09T15:11:00Z"/>
                <w:rFonts w:ascii="Times New Roman" w:hAnsi="Times New Roman" w:cs="Times New Roman"/>
                <w:color w:val="000000"/>
                <w:sz w:val="16"/>
                <w:szCs w:val="16"/>
              </w:rPr>
            </w:pPr>
            <w:del w:id="1298" w:author="Meyer, Michael Frederick" w:date="2021-12-09T15:11:00Z">
              <w:r w:rsidRPr="00474EDA" w:rsidDel="004F63CF">
                <w:rPr>
                  <w:rFonts w:ascii="Times New Roman" w:hAnsi="Times New Roman" w:cs="Times New Roman"/>
                  <w:color w:val="000000"/>
                  <w:sz w:val="16"/>
                  <w:szCs w:val="16"/>
                </w:rPr>
                <w:delText>0.095</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0.007</w:delText>
              </w:r>
              <w:r w:rsidDel="004F63CF">
                <w:rPr>
                  <w:rFonts w:ascii="Times New Roman" w:hAnsi="Times New Roman" w:cs="Times New Roman"/>
                  <w:color w:val="000000"/>
                  <w:sz w:val="16"/>
                  <w:szCs w:val="16"/>
                </w:rPr>
                <w:delText>)</w:delText>
              </w:r>
            </w:del>
          </w:p>
        </w:tc>
        <w:tc>
          <w:tcPr>
            <w:tcW w:w="1179" w:type="dxa"/>
            <w:vAlign w:val="bottom"/>
          </w:tcPr>
          <w:p w14:paraId="45B4B9AF" w14:textId="7C78DEC3" w:rsidR="006F2E4F" w:rsidRPr="007247D6" w:rsidDel="004F63CF" w:rsidRDefault="006F2E4F" w:rsidP="006F2E4F">
            <w:pPr>
              <w:spacing w:line="480" w:lineRule="auto"/>
              <w:rPr>
                <w:del w:id="1299" w:author="Meyer, Michael Frederick" w:date="2021-12-09T15:11:00Z"/>
                <w:rFonts w:ascii="Times New Roman" w:hAnsi="Times New Roman" w:cs="Times New Roman"/>
                <w:color w:val="000000"/>
                <w:sz w:val="16"/>
                <w:szCs w:val="16"/>
              </w:rPr>
            </w:pPr>
            <w:del w:id="1300" w:author="Meyer, Michael Frederick" w:date="2021-12-09T15:11:00Z">
              <w:r w:rsidRPr="00474EDA" w:rsidDel="004F63CF">
                <w:rPr>
                  <w:rFonts w:ascii="Times New Roman" w:hAnsi="Times New Roman" w:cs="Times New Roman"/>
                  <w:color w:val="000000"/>
                  <w:sz w:val="16"/>
                  <w:szCs w:val="16"/>
                </w:rPr>
                <w:delText>0.025</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911" w:type="dxa"/>
            <w:vAlign w:val="bottom"/>
          </w:tcPr>
          <w:p w14:paraId="7A2A6F39" w14:textId="585C7E03" w:rsidR="006F2E4F" w:rsidRPr="00474EDA" w:rsidDel="004F63CF" w:rsidRDefault="006F2E4F" w:rsidP="006F2E4F">
            <w:pPr>
              <w:spacing w:line="480" w:lineRule="auto"/>
              <w:rPr>
                <w:del w:id="1301" w:author="Meyer, Michael Frederick" w:date="2021-12-09T15:11:00Z"/>
                <w:rFonts w:ascii="Times New Roman" w:hAnsi="Times New Roman" w:cs="Times New Roman"/>
                <w:sz w:val="16"/>
                <w:szCs w:val="16"/>
              </w:rPr>
            </w:pPr>
            <w:del w:id="1302" w:author="Meyer, Michael Frederick" w:date="2021-12-09T15:11:00Z">
              <w:r w:rsidRPr="00474EDA" w:rsidDel="004F63CF">
                <w:rPr>
                  <w:rFonts w:ascii="Times New Roman" w:hAnsi="Times New Roman" w:cs="Times New Roman"/>
                  <w:color w:val="000000"/>
                  <w:sz w:val="16"/>
                  <w:szCs w:val="16"/>
                </w:rPr>
                <w:delText>0.001</w:delText>
              </w:r>
            </w:del>
          </w:p>
        </w:tc>
        <w:tc>
          <w:tcPr>
            <w:tcW w:w="1229" w:type="dxa"/>
            <w:vAlign w:val="bottom"/>
          </w:tcPr>
          <w:p w14:paraId="48F9E5C7" w14:textId="1661CA12" w:rsidR="006F2E4F" w:rsidRPr="00474EDA" w:rsidDel="004F63CF" w:rsidRDefault="006F2E4F" w:rsidP="006F2E4F">
            <w:pPr>
              <w:spacing w:line="480" w:lineRule="auto"/>
              <w:rPr>
                <w:del w:id="1303" w:author="Meyer, Michael Frederick" w:date="2021-12-09T15:11:00Z"/>
                <w:rFonts w:ascii="Times New Roman" w:hAnsi="Times New Roman" w:cs="Times New Roman"/>
                <w:sz w:val="16"/>
                <w:szCs w:val="16"/>
              </w:rPr>
            </w:pPr>
            <w:del w:id="1304" w:author="Meyer, Michael Frederick" w:date="2021-12-09T15:11:00Z">
              <w:r w:rsidRPr="00474EDA" w:rsidDel="004F63CF">
                <w:rPr>
                  <w:rFonts w:ascii="Times New Roman" w:hAnsi="Times New Roman" w:cs="Times New Roman"/>
                  <w:color w:val="000000"/>
                  <w:sz w:val="16"/>
                  <w:szCs w:val="16"/>
                </w:rPr>
                <w:delText>0.007</w:delText>
              </w:r>
            </w:del>
          </w:p>
        </w:tc>
        <w:tc>
          <w:tcPr>
            <w:tcW w:w="1052" w:type="dxa"/>
            <w:vAlign w:val="bottom"/>
          </w:tcPr>
          <w:p w14:paraId="35F0D7BD" w14:textId="379B661F" w:rsidR="006F2E4F" w:rsidRPr="00474EDA" w:rsidDel="004F63CF" w:rsidRDefault="006F2E4F" w:rsidP="006F2E4F">
            <w:pPr>
              <w:spacing w:line="480" w:lineRule="auto"/>
              <w:rPr>
                <w:del w:id="1305" w:author="Meyer, Michael Frederick" w:date="2021-12-09T15:11:00Z"/>
                <w:rFonts w:ascii="Times New Roman" w:hAnsi="Times New Roman" w:cs="Times New Roman"/>
                <w:sz w:val="16"/>
                <w:szCs w:val="16"/>
              </w:rPr>
            </w:pPr>
            <w:del w:id="1306" w:author="Meyer, Michael Frederick" w:date="2021-12-09T15:11:00Z">
              <w:r w:rsidRPr="00474EDA" w:rsidDel="004F63CF">
                <w:rPr>
                  <w:rFonts w:ascii="Times New Roman" w:hAnsi="Times New Roman" w:cs="Times New Roman"/>
                  <w:color w:val="000000"/>
                  <w:sz w:val="16"/>
                  <w:szCs w:val="16"/>
                </w:rPr>
                <w:delText>0</w:delText>
              </w:r>
            </w:del>
          </w:p>
        </w:tc>
        <w:tc>
          <w:tcPr>
            <w:tcW w:w="768" w:type="dxa"/>
            <w:vAlign w:val="bottom"/>
          </w:tcPr>
          <w:p w14:paraId="73913C55" w14:textId="04524A3F" w:rsidR="006F2E4F" w:rsidRPr="00474EDA" w:rsidDel="004F63CF" w:rsidRDefault="006F2E4F" w:rsidP="006F2E4F">
            <w:pPr>
              <w:spacing w:line="480" w:lineRule="auto"/>
              <w:rPr>
                <w:del w:id="1307" w:author="Meyer, Michael Frederick" w:date="2021-12-09T15:11:00Z"/>
                <w:rFonts w:ascii="Times New Roman" w:hAnsi="Times New Roman" w:cs="Times New Roman"/>
                <w:sz w:val="16"/>
                <w:szCs w:val="16"/>
              </w:rPr>
            </w:pPr>
            <w:del w:id="1308" w:author="Meyer, Michael Frederick" w:date="2021-12-09T15:11:00Z">
              <w:r w:rsidRPr="00474EDA" w:rsidDel="004F63CF">
                <w:rPr>
                  <w:rFonts w:ascii="Times New Roman" w:hAnsi="Times New Roman" w:cs="Times New Roman"/>
                  <w:color w:val="000000"/>
                  <w:sz w:val="16"/>
                  <w:szCs w:val="16"/>
                </w:rPr>
                <w:delText>0</w:delText>
              </w:r>
            </w:del>
          </w:p>
        </w:tc>
        <w:tc>
          <w:tcPr>
            <w:tcW w:w="1245" w:type="dxa"/>
            <w:vAlign w:val="bottom"/>
          </w:tcPr>
          <w:p w14:paraId="22A7851D" w14:textId="2E295096" w:rsidR="006F2E4F" w:rsidRPr="007247D6" w:rsidDel="004F63CF" w:rsidRDefault="006F2E4F" w:rsidP="006F2E4F">
            <w:pPr>
              <w:spacing w:line="480" w:lineRule="auto"/>
              <w:rPr>
                <w:del w:id="1309" w:author="Meyer, Michael Frederick" w:date="2021-12-09T15:11:00Z"/>
                <w:rFonts w:ascii="Times New Roman" w:hAnsi="Times New Roman" w:cs="Times New Roman"/>
                <w:color w:val="000000"/>
                <w:sz w:val="16"/>
                <w:szCs w:val="16"/>
              </w:rPr>
            </w:pPr>
            <w:del w:id="1310" w:author="Meyer, Michael Frederick" w:date="2021-12-09T15:11:00Z">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265" w:type="dxa"/>
            <w:vAlign w:val="bottom"/>
          </w:tcPr>
          <w:p w14:paraId="43966873" w14:textId="04555479" w:rsidR="006F2E4F" w:rsidRPr="007247D6" w:rsidDel="004F63CF" w:rsidRDefault="006F2E4F" w:rsidP="006F2E4F">
            <w:pPr>
              <w:spacing w:line="480" w:lineRule="auto"/>
              <w:rPr>
                <w:del w:id="1311" w:author="Meyer, Michael Frederick" w:date="2021-12-09T15:11:00Z"/>
                <w:rFonts w:ascii="Times New Roman" w:hAnsi="Times New Roman" w:cs="Times New Roman"/>
                <w:color w:val="000000"/>
                <w:sz w:val="16"/>
                <w:szCs w:val="16"/>
              </w:rPr>
            </w:pPr>
            <w:del w:id="1312" w:author="Meyer, Michael Frederick" w:date="2021-12-09T15:11:00Z">
              <w:r w:rsidRPr="00092F01"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274" w:type="dxa"/>
            <w:vAlign w:val="bottom"/>
          </w:tcPr>
          <w:p w14:paraId="4C2D8859" w14:textId="26B9439E" w:rsidR="006F2E4F" w:rsidRPr="006F2E4F" w:rsidDel="004F63CF" w:rsidRDefault="006F2E4F" w:rsidP="006F2E4F">
            <w:pPr>
              <w:spacing w:line="480" w:lineRule="auto"/>
              <w:rPr>
                <w:del w:id="1313" w:author="Meyer, Michael Frederick" w:date="2021-12-09T15:11:00Z"/>
                <w:rFonts w:ascii="Times New Roman" w:hAnsi="Times New Roman" w:cs="Times New Roman"/>
                <w:color w:val="000000"/>
                <w:sz w:val="16"/>
                <w:szCs w:val="16"/>
              </w:rPr>
            </w:pPr>
            <w:del w:id="1314" w:author="Meyer, Michael Frederick" w:date="2021-12-09T15:11:00Z">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96" w:type="dxa"/>
            <w:vAlign w:val="bottom"/>
          </w:tcPr>
          <w:p w14:paraId="305D3E1C" w14:textId="0C54D2BA" w:rsidR="006F2E4F" w:rsidRPr="006F2E4F" w:rsidDel="004F63CF" w:rsidRDefault="006F2E4F" w:rsidP="006F2E4F">
            <w:pPr>
              <w:spacing w:line="480" w:lineRule="auto"/>
              <w:rPr>
                <w:del w:id="1315" w:author="Meyer, Michael Frederick" w:date="2021-12-09T15:11:00Z"/>
                <w:rFonts w:ascii="Times New Roman" w:hAnsi="Times New Roman" w:cs="Times New Roman"/>
                <w:sz w:val="16"/>
                <w:szCs w:val="16"/>
              </w:rPr>
            </w:pPr>
            <w:del w:id="1316" w:author="Meyer, Michael Frederick" w:date="2021-12-09T15:11:00Z">
              <w:r w:rsidRPr="006F2E4F" w:rsidDel="004F63CF">
                <w:rPr>
                  <w:rFonts w:ascii="Times New Roman" w:hAnsi="Times New Roman" w:cs="Times New Roman"/>
                  <w:color w:val="000000"/>
                  <w:sz w:val="16"/>
                  <w:szCs w:val="16"/>
                </w:rPr>
                <w:delText>5937.413</w:delText>
              </w:r>
            </w:del>
          </w:p>
        </w:tc>
        <w:tc>
          <w:tcPr>
            <w:tcW w:w="990" w:type="dxa"/>
            <w:vAlign w:val="bottom"/>
          </w:tcPr>
          <w:p w14:paraId="042485A7" w14:textId="7A43C6E6" w:rsidR="006F2E4F" w:rsidRPr="00474EDA" w:rsidDel="004F63CF" w:rsidRDefault="006F2E4F" w:rsidP="006F2E4F">
            <w:pPr>
              <w:spacing w:line="480" w:lineRule="auto"/>
              <w:rPr>
                <w:del w:id="1317" w:author="Meyer, Michael Frederick" w:date="2021-12-09T15:11:00Z"/>
                <w:rFonts w:ascii="Times New Roman" w:hAnsi="Times New Roman" w:cs="Times New Roman"/>
                <w:sz w:val="16"/>
                <w:szCs w:val="16"/>
              </w:rPr>
            </w:pPr>
            <w:del w:id="1318" w:author="Meyer, Michael Frederick" w:date="2021-12-09T15:11:00Z">
              <w:r w:rsidRPr="00474EDA" w:rsidDel="004F63CF">
                <w:rPr>
                  <w:rFonts w:ascii="Times New Roman" w:hAnsi="Times New Roman" w:cs="Times New Roman"/>
                  <w:color w:val="000000"/>
                  <w:sz w:val="16"/>
                  <w:szCs w:val="16"/>
                </w:rPr>
                <w:delText>High</w:delText>
              </w:r>
            </w:del>
          </w:p>
        </w:tc>
      </w:tr>
      <w:tr w:rsidR="006F2E4F" w:rsidRPr="00474EDA" w:rsidDel="004F63CF" w14:paraId="5891D14D" w14:textId="3772AEDF" w:rsidTr="006F2E4F">
        <w:trPr>
          <w:del w:id="1319" w:author="Meyer, Michael Frederick" w:date="2021-12-09T15:11:00Z"/>
        </w:trPr>
        <w:tc>
          <w:tcPr>
            <w:tcW w:w="706" w:type="dxa"/>
            <w:vAlign w:val="bottom"/>
          </w:tcPr>
          <w:p w14:paraId="02322846" w14:textId="1E83309B" w:rsidR="006F2E4F" w:rsidRPr="00474EDA" w:rsidDel="004F63CF" w:rsidRDefault="006F2E4F" w:rsidP="006F2E4F">
            <w:pPr>
              <w:spacing w:line="480" w:lineRule="auto"/>
              <w:rPr>
                <w:del w:id="1320" w:author="Meyer, Michael Frederick" w:date="2021-12-09T15:11:00Z"/>
                <w:rFonts w:ascii="Times New Roman" w:hAnsi="Times New Roman" w:cs="Times New Roman"/>
                <w:sz w:val="16"/>
                <w:szCs w:val="16"/>
              </w:rPr>
            </w:pPr>
            <w:del w:id="1321" w:author="Meyer, Michael Frederick" w:date="2021-12-09T15:11:00Z">
              <w:r w:rsidRPr="00474EDA" w:rsidDel="004F63CF">
                <w:rPr>
                  <w:rFonts w:ascii="Times New Roman" w:hAnsi="Times New Roman" w:cs="Times New Roman"/>
                  <w:color w:val="000000"/>
                  <w:sz w:val="16"/>
                  <w:szCs w:val="16"/>
                </w:rPr>
                <w:delText>LI-3</w:delText>
              </w:r>
            </w:del>
          </w:p>
        </w:tc>
        <w:tc>
          <w:tcPr>
            <w:tcW w:w="1285" w:type="dxa"/>
            <w:vAlign w:val="bottom"/>
          </w:tcPr>
          <w:p w14:paraId="71AAF208" w14:textId="2AE99031" w:rsidR="006F2E4F" w:rsidRPr="00474EDA" w:rsidDel="004F63CF" w:rsidRDefault="006F2E4F" w:rsidP="006F2E4F">
            <w:pPr>
              <w:spacing w:line="480" w:lineRule="auto"/>
              <w:rPr>
                <w:del w:id="1322" w:author="Meyer, Michael Frederick" w:date="2021-12-09T15:11:00Z"/>
                <w:rFonts w:ascii="Times New Roman" w:hAnsi="Times New Roman" w:cs="Times New Roman"/>
                <w:color w:val="000000"/>
                <w:sz w:val="16"/>
                <w:szCs w:val="16"/>
              </w:rPr>
            </w:pPr>
            <w:del w:id="1323" w:author="Meyer, Michael Frederick" w:date="2021-12-09T15:11:00Z">
              <w:r w:rsidRPr="00474EDA" w:rsidDel="004F63CF">
                <w:rPr>
                  <w:rFonts w:ascii="Times New Roman" w:hAnsi="Times New Roman" w:cs="Times New Roman"/>
                  <w:color w:val="000000"/>
                  <w:sz w:val="16"/>
                  <w:szCs w:val="16"/>
                </w:rPr>
                <w:delText>0.00</w:delText>
              </w:r>
              <w:r w:rsidDel="004F63CF">
                <w:rPr>
                  <w:rFonts w:ascii="Times New Roman" w:hAnsi="Times New Roman" w:cs="Times New Roman"/>
                  <w:color w:val="000000"/>
                  <w:sz w:val="16"/>
                  <w:szCs w:val="16"/>
                </w:rPr>
                <w:delText>4 (</w:delText>
              </w:r>
              <w:r w:rsidRPr="00474EDA"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115" w:type="dxa"/>
            <w:vAlign w:val="bottom"/>
          </w:tcPr>
          <w:p w14:paraId="3B48118F" w14:textId="307EB7C2" w:rsidR="006F2E4F" w:rsidRPr="00474EDA" w:rsidDel="004F63CF" w:rsidRDefault="006F2E4F" w:rsidP="006F2E4F">
            <w:pPr>
              <w:spacing w:line="480" w:lineRule="auto"/>
              <w:rPr>
                <w:del w:id="1324" w:author="Meyer, Michael Frederick" w:date="2021-12-09T15:11:00Z"/>
                <w:rFonts w:ascii="Times New Roman" w:hAnsi="Times New Roman" w:cs="Times New Roman"/>
                <w:color w:val="000000"/>
                <w:sz w:val="16"/>
                <w:szCs w:val="16"/>
              </w:rPr>
            </w:pPr>
            <w:del w:id="1325" w:author="Meyer, Michael Frederick" w:date="2021-12-09T15:11:00Z">
              <w:r w:rsidRPr="00474EDA" w:rsidDel="004F63CF">
                <w:rPr>
                  <w:rFonts w:ascii="Times New Roman" w:hAnsi="Times New Roman" w:cs="Times New Roman"/>
                  <w:color w:val="000000"/>
                  <w:sz w:val="16"/>
                  <w:szCs w:val="16"/>
                </w:rPr>
                <w:delText>0.08</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79" w:type="dxa"/>
            <w:vAlign w:val="bottom"/>
          </w:tcPr>
          <w:p w14:paraId="757246F8" w14:textId="255F9FCD" w:rsidR="006F2E4F" w:rsidRPr="007247D6" w:rsidDel="004F63CF" w:rsidRDefault="006F2E4F" w:rsidP="006F2E4F">
            <w:pPr>
              <w:spacing w:line="480" w:lineRule="auto"/>
              <w:rPr>
                <w:del w:id="1326" w:author="Meyer, Michael Frederick" w:date="2021-12-09T15:11:00Z"/>
                <w:rFonts w:ascii="Times New Roman" w:hAnsi="Times New Roman" w:cs="Times New Roman"/>
                <w:color w:val="000000"/>
                <w:sz w:val="16"/>
                <w:szCs w:val="16"/>
              </w:rPr>
            </w:pPr>
            <w:del w:id="1327" w:author="Meyer, Michael Frederick" w:date="2021-12-09T15:11:00Z">
              <w:r w:rsidRPr="00474EDA" w:rsidDel="004F63CF">
                <w:rPr>
                  <w:rFonts w:ascii="Times New Roman" w:hAnsi="Times New Roman" w:cs="Times New Roman"/>
                  <w:color w:val="000000"/>
                  <w:sz w:val="16"/>
                  <w:szCs w:val="16"/>
                </w:rPr>
                <w:delText>0.025</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911" w:type="dxa"/>
            <w:vAlign w:val="bottom"/>
          </w:tcPr>
          <w:p w14:paraId="38A9595A" w14:textId="7F721960" w:rsidR="006F2E4F" w:rsidRPr="00474EDA" w:rsidDel="004F63CF" w:rsidRDefault="006F2E4F" w:rsidP="006F2E4F">
            <w:pPr>
              <w:spacing w:line="480" w:lineRule="auto"/>
              <w:rPr>
                <w:del w:id="1328" w:author="Meyer, Michael Frederick" w:date="2021-12-09T15:11:00Z"/>
                <w:rFonts w:ascii="Times New Roman" w:hAnsi="Times New Roman" w:cs="Times New Roman"/>
                <w:sz w:val="16"/>
                <w:szCs w:val="16"/>
              </w:rPr>
            </w:pPr>
            <w:del w:id="1329" w:author="Meyer, Michael Frederick" w:date="2021-12-09T15:11:00Z">
              <w:r w:rsidRPr="00474EDA" w:rsidDel="004F63CF">
                <w:rPr>
                  <w:rFonts w:ascii="Times New Roman" w:hAnsi="Times New Roman" w:cs="Times New Roman"/>
                  <w:color w:val="000000"/>
                  <w:sz w:val="16"/>
                  <w:szCs w:val="16"/>
                </w:rPr>
                <w:delText>0.027</w:delText>
              </w:r>
            </w:del>
          </w:p>
        </w:tc>
        <w:tc>
          <w:tcPr>
            <w:tcW w:w="1229" w:type="dxa"/>
            <w:vAlign w:val="bottom"/>
          </w:tcPr>
          <w:p w14:paraId="53D59CC6" w14:textId="765284F2" w:rsidR="006F2E4F" w:rsidRPr="00474EDA" w:rsidDel="004F63CF" w:rsidRDefault="006F2E4F" w:rsidP="006F2E4F">
            <w:pPr>
              <w:spacing w:line="480" w:lineRule="auto"/>
              <w:rPr>
                <w:del w:id="1330" w:author="Meyer, Michael Frederick" w:date="2021-12-09T15:11:00Z"/>
                <w:rFonts w:ascii="Times New Roman" w:hAnsi="Times New Roman" w:cs="Times New Roman"/>
                <w:sz w:val="16"/>
                <w:szCs w:val="16"/>
              </w:rPr>
            </w:pPr>
            <w:del w:id="1331" w:author="Meyer, Michael Frederick" w:date="2021-12-09T15:11:00Z">
              <w:r w:rsidRPr="00474EDA" w:rsidDel="004F63CF">
                <w:rPr>
                  <w:rFonts w:ascii="Times New Roman" w:hAnsi="Times New Roman" w:cs="Times New Roman"/>
                  <w:color w:val="000000"/>
                  <w:sz w:val="16"/>
                  <w:szCs w:val="16"/>
                </w:rPr>
                <w:delText>0.002</w:delText>
              </w:r>
            </w:del>
          </w:p>
        </w:tc>
        <w:tc>
          <w:tcPr>
            <w:tcW w:w="1052" w:type="dxa"/>
            <w:vAlign w:val="bottom"/>
          </w:tcPr>
          <w:p w14:paraId="44EC31EB" w14:textId="16B1F23D" w:rsidR="006F2E4F" w:rsidRPr="00474EDA" w:rsidDel="004F63CF" w:rsidRDefault="006F2E4F" w:rsidP="006F2E4F">
            <w:pPr>
              <w:spacing w:line="480" w:lineRule="auto"/>
              <w:rPr>
                <w:del w:id="1332" w:author="Meyer, Michael Frederick" w:date="2021-12-09T15:11:00Z"/>
                <w:rFonts w:ascii="Times New Roman" w:hAnsi="Times New Roman" w:cs="Times New Roman"/>
                <w:sz w:val="16"/>
                <w:szCs w:val="16"/>
              </w:rPr>
            </w:pPr>
            <w:del w:id="1333" w:author="Meyer, Michael Frederick" w:date="2021-12-09T15:11:00Z">
              <w:r w:rsidRPr="00474EDA" w:rsidDel="004F63CF">
                <w:rPr>
                  <w:rFonts w:ascii="Times New Roman" w:hAnsi="Times New Roman" w:cs="Times New Roman"/>
                  <w:color w:val="000000"/>
                  <w:sz w:val="16"/>
                  <w:szCs w:val="16"/>
                </w:rPr>
                <w:delText>0.002</w:delText>
              </w:r>
            </w:del>
          </w:p>
        </w:tc>
        <w:tc>
          <w:tcPr>
            <w:tcW w:w="768" w:type="dxa"/>
            <w:vAlign w:val="bottom"/>
          </w:tcPr>
          <w:p w14:paraId="3443E3FB" w14:textId="6E6B06E0" w:rsidR="006F2E4F" w:rsidRPr="00474EDA" w:rsidDel="004F63CF" w:rsidRDefault="006F2E4F" w:rsidP="006F2E4F">
            <w:pPr>
              <w:spacing w:line="480" w:lineRule="auto"/>
              <w:rPr>
                <w:del w:id="1334" w:author="Meyer, Michael Frederick" w:date="2021-12-09T15:11:00Z"/>
                <w:rFonts w:ascii="Times New Roman" w:hAnsi="Times New Roman" w:cs="Times New Roman"/>
                <w:sz w:val="16"/>
                <w:szCs w:val="16"/>
              </w:rPr>
            </w:pPr>
            <w:del w:id="1335" w:author="Meyer, Michael Frederick" w:date="2021-12-09T15:11:00Z">
              <w:r w:rsidRPr="00474EDA" w:rsidDel="004F63CF">
                <w:rPr>
                  <w:rFonts w:ascii="Times New Roman" w:hAnsi="Times New Roman" w:cs="Times New Roman"/>
                  <w:color w:val="000000"/>
                  <w:sz w:val="16"/>
                  <w:szCs w:val="16"/>
                </w:rPr>
                <w:delText>0.003</w:delText>
              </w:r>
            </w:del>
          </w:p>
        </w:tc>
        <w:tc>
          <w:tcPr>
            <w:tcW w:w="1245" w:type="dxa"/>
            <w:vAlign w:val="bottom"/>
          </w:tcPr>
          <w:p w14:paraId="15E74BF4" w14:textId="5CAAF250" w:rsidR="006F2E4F" w:rsidRPr="007247D6" w:rsidDel="004F63CF" w:rsidRDefault="006F2E4F" w:rsidP="006F2E4F">
            <w:pPr>
              <w:spacing w:line="480" w:lineRule="auto"/>
              <w:rPr>
                <w:del w:id="1336" w:author="Meyer, Michael Frederick" w:date="2021-12-09T15:11:00Z"/>
                <w:rFonts w:ascii="Times New Roman" w:hAnsi="Times New Roman" w:cs="Times New Roman"/>
                <w:color w:val="000000"/>
                <w:sz w:val="16"/>
                <w:szCs w:val="16"/>
              </w:rPr>
            </w:pPr>
            <w:del w:id="1337" w:author="Meyer, Michael Frederick" w:date="2021-12-09T15:11:00Z">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265" w:type="dxa"/>
            <w:vAlign w:val="bottom"/>
          </w:tcPr>
          <w:p w14:paraId="1F8B8E06" w14:textId="2C928FEA" w:rsidR="006F2E4F" w:rsidRPr="007247D6" w:rsidDel="004F63CF" w:rsidRDefault="006F2E4F" w:rsidP="006F2E4F">
            <w:pPr>
              <w:spacing w:line="480" w:lineRule="auto"/>
              <w:rPr>
                <w:del w:id="1338" w:author="Meyer, Michael Frederick" w:date="2021-12-09T15:11:00Z"/>
                <w:rFonts w:ascii="Times New Roman" w:hAnsi="Times New Roman" w:cs="Times New Roman"/>
                <w:color w:val="000000"/>
                <w:sz w:val="16"/>
                <w:szCs w:val="16"/>
              </w:rPr>
            </w:pPr>
            <w:del w:id="1339" w:author="Meyer, Michael Frederick" w:date="2021-12-09T15:11:00Z">
              <w:r w:rsidRPr="00092F01"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74" w:type="dxa"/>
            <w:vAlign w:val="bottom"/>
          </w:tcPr>
          <w:p w14:paraId="3AADEF5E" w14:textId="2460878A" w:rsidR="006F2E4F" w:rsidRPr="006F2E4F" w:rsidDel="004F63CF" w:rsidRDefault="006F2E4F" w:rsidP="006F2E4F">
            <w:pPr>
              <w:spacing w:line="480" w:lineRule="auto"/>
              <w:rPr>
                <w:del w:id="1340" w:author="Meyer, Michael Frederick" w:date="2021-12-09T15:11:00Z"/>
                <w:rFonts w:ascii="Times New Roman" w:hAnsi="Times New Roman" w:cs="Times New Roman"/>
                <w:color w:val="000000"/>
                <w:sz w:val="16"/>
                <w:szCs w:val="16"/>
              </w:rPr>
            </w:pPr>
            <w:del w:id="1341" w:author="Meyer, Michael Frederick" w:date="2021-12-09T15:11:00Z">
              <w:r w:rsidRPr="006F2E4F"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196" w:type="dxa"/>
            <w:vAlign w:val="bottom"/>
          </w:tcPr>
          <w:p w14:paraId="0A453A46" w14:textId="79195794" w:rsidR="006F2E4F" w:rsidRPr="006F2E4F" w:rsidDel="004F63CF" w:rsidRDefault="006F2E4F" w:rsidP="006F2E4F">
            <w:pPr>
              <w:spacing w:line="480" w:lineRule="auto"/>
              <w:rPr>
                <w:del w:id="1342" w:author="Meyer, Michael Frederick" w:date="2021-12-09T15:11:00Z"/>
                <w:rFonts w:ascii="Times New Roman" w:hAnsi="Times New Roman" w:cs="Times New Roman"/>
                <w:sz w:val="16"/>
                <w:szCs w:val="16"/>
              </w:rPr>
            </w:pPr>
            <w:del w:id="1343" w:author="Meyer, Michael Frederick" w:date="2021-12-09T15:11:00Z">
              <w:r w:rsidRPr="006F2E4F" w:rsidDel="004F63CF">
                <w:rPr>
                  <w:rFonts w:ascii="Times New Roman" w:hAnsi="Times New Roman" w:cs="Times New Roman"/>
                  <w:color w:val="000000"/>
                  <w:sz w:val="16"/>
                  <w:szCs w:val="16"/>
                </w:rPr>
                <w:delText>11824.748</w:delText>
              </w:r>
            </w:del>
          </w:p>
        </w:tc>
        <w:tc>
          <w:tcPr>
            <w:tcW w:w="990" w:type="dxa"/>
            <w:vAlign w:val="bottom"/>
          </w:tcPr>
          <w:p w14:paraId="1CD954AA" w14:textId="63405E68" w:rsidR="006F2E4F" w:rsidRPr="00474EDA" w:rsidDel="004F63CF" w:rsidRDefault="006F2E4F" w:rsidP="006F2E4F">
            <w:pPr>
              <w:spacing w:line="480" w:lineRule="auto"/>
              <w:rPr>
                <w:del w:id="1344" w:author="Meyer, Michael Frederick" w:date="2021-12-09T15:11:00Z"/>
                <w:rFonts w:ascii="Times New Roman" w:hAnsi="Times New Roman" w:cs="Times New Roman"/>
                <w:sz w:val="16"/>
                <w:szCs w:val="16"/>
              </w:rPr>
            </w:pPr>
            <w:del w:id="1345" w:author="Meyer, Michael Frederick" w:date="2021-12-09T15:11:00Z">
              <w:r w:rsidRPr="00474EDA" w:rsidDel="004F63CF">
                <w:rPr>
                  <w:rFonts w:ascii="Times New Roman" w:hAnsi="Times New Roman" w:cs="Times New Roman"/>
                  <w:color w:val="000000"/>
                  <w:sz w:val="16"/>
                  <w:szCs w:val="16"/>
                </w:rPr>
                <w:delText>High</w:delText>
              </w:r>
            </w:del>
          </w:p>
        </w:tc>
      </w:tr>
      <w:tr w:rsidR="006F2E4F" w:rsidRPr="00474EDA" w:rsidDel="004F63CF" w14:paraId="28DC3B7B" w14:textId="7BFCB613" w:rsidTr="006F2E4F">
        <w:trPr>
          <w:del w:id="1346" w:author="Meyer, Michael Frederick" w:date="2021-12-09T15:11:00Z"/>
        </w:trPr>
        <w:tc>
          <w:tcPr>
            <w:tcW w:w="706" w:type="dxa"/>
            <w:vAlign w:val="bottom"/>
          </w:tcPr>
          <w:p w14:paraId="6D17651D" w14:textId="5E94CEDE" w:rsidR="006F2E4F" w:rsidRPr="00474EDA" w:rsidDel="004F63CF" w:rsidRDefault="006F2E4F" w:rsidP="006F2E4F">
            <w:pPr>
              <w:spacing w:line="480" w:lineRule="auto"/>
              <w:rPr>
                <w:del w:id="1347" w:author="Meyer, Michael Frederick" w:date="2021-12-09T15:11:00Z"/>
                <w:rFonts w:ascii="Times New Roman" w:hAnsi="Times New Roman" w:cs="Times New Roman"/>
                <w:sz w:val="16"/>
                <w:szCs w:val="16"/>
              </w:rPr>
            </w:pPr>
            <w:del w:id="1348" w:author="Meyer, Michael Frederick" w:date="2021-12-09T15:11:00Z">
              <w:r w:rsidRPr="00474EDA" w:rsidDel="004F63CF">
                <w:rPr>
                  <w:rFonts w:ascii="Times New Roman" w:hAnsi="Times New Roman" w:cs="Times New Roman"/>
                  <w:color w:val="000000"/>
                  <w:sz w:val="16"/>
                  <w:szCs w:val="16"/>
                </w:rPr>
                <w:delText>EM-1</w:delText>
              </w:r>
            </w:del>
          </w:p>
        </w:tc>
        <w:tc>
          <w:tcPr>
            <w:tcW w:w="1285" w:type="dxa"/>
            <w:vAlign w:val="bottom"/>
          </w:tcPr>
          <w:p w14:paraId="0C5750CD" w14:textId="58A52789" w:rsidR="006F2E4F" w:rsidRPr="00474EDA" w:rsidDel="004F63CF" w:rsidRDefault="006F2E4F" w:rsidP="006F2E4F">
            <w:pPr>
              <w:spacing w:line="480" w:lineRule="auto"/>
              <w:rPr>
                <w:del w:id="1349" w:author="Meyer, Michael Frederick" w:date="2021-12-09T15:11:00Z"/>
                <w:rFonts w:ascii="Times New Roman" w:hAnsi="Times New Roman" w:cs="Times New Roman"/>
                <w:color w:val="000000"/>
                <w:sz w:val="16"/>
                <w:szCs w:val="16"/>
              </w:rPr>
            </w:pPr>
            <w:del w:id="1350" w:author="Meyer, Michael Frederick" w:date="2021-12-09T15:11:00Z">
              <w:r w:rsidRPr="00474EDA" w:rsidDel="004F63CF">
                <w:rPr>
                  <w:rFonts w:ascii="Times New Roman" w:hAnsi="Times New Roman" w:cs="Times New Roman"/>
                  <w:color w:val="000000"/>
                  <w:sz w:val="16"/>
                  <w:szCs w:val="16"/>
                </w:rPr>
                <w:delText>0.11</w:delText>
              </w:r>
              <w:r w:rsidDel="004F63CF">
                <w:rPr>
                  <w:rFonts w:ascii="Times New Roman" w:hAnsi="Times New Roman" w:cs="Times New Roman"/>
                  <w:color w:val="000000"/>
                  <w:sz w:val="16"/>
                  <w:szCs w:val="16"/>
                </w:rPr>
                <w:delText>3 (</w:delText>
              </w:r>
              <w:r w:rsidRPr="00474EDA" w:rsidDel="004F63CF">
                <w:rPr>
                  <w:rFonts w:ascii="Times New Roman" w:hAnsi="Times New Roman" w:cs="Times New Roman"/>
                  <w:color w:val="000000"/>
                  <w:sz w:val="16"/>
                  <w:szCs w:val="16"/>
                </w:rPr>
                <w:delText>0.002</w:delText>
              </w:r>
              <w:r w:rsidDel="004F63CF">
                <w:rPr>
                  <w:rFonts w:ascii="Times New Roman" w:hAnsi="Times New Roman" w:cs="Times New Roman"/>
                  <w:color w:val="000000"/>
                  <w:sz w:val="16"/>
                  <w:szCs w:val="16"/>
                </w:rPr>
                <w:delText>)</w:delText>
              </w:r>
            </w:del>
          </w:p>
        </w:tc>
        <w:tc>
          <w:tcPr>
            <w:tcW w:w="1115" w:type="dxa"/>
            <w:vAlign w:val="bottom"/>
          </w:tcPr>
          <w:p w14:paraId="7D3130B5" w14:textId="5B4822EF" w:rsidR="006F2E4F" w:rsidRPr="00474EDA" w:rsidDel="004F63CF" w:rsidRDefault="006F2E4F" w:rsidP="006F2E4F">
            <w:pPr>
              <w:spacing w:line="480" w:lineRule="auto"/>
              <w:rPr>
                <w:del w:id="1351" w:author="Meyer, Michael Frederick" w:date="2021-12-09T15:11:00Z"/>
                <w:rFonts w:ascii="Times New Roman" w:hAnsi="Times New Roman" w:cs="Times New Roman"/>
                <w:color w:val="000000"/>
                <w:sz w:val="16"/>
                <w:szCs w:val="16"/>
              </w:rPr>
            </w:pPr>
            <w:del w:id="1352" w:author="Meyer, Michael Frederick" w:date="2021-12-09T15:11:00Z">
              <w:r w:rsidRPr="00474EDA" w:rsidDel="004F63CF">
                <w:rPr>
                  <w:rFonts w:ascii="Times New Roman" w:hAnsi="Times New Roman" w:cs="Times New Roman"/>
                  <w:color w:val="000000"/>
                  <w:sz w:val="16"/>
                  <w:szCs w:val="16"/>
                </w:rPr>
                <w:delText>0.185</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0.007</w:delText>
              </w:r>
              <w:r w:rsidDel="004F63CF">
                <w:rPr>
                  <w:rFonts w:ascii="Times New Roman" w:hAnsi="Times New Roman" w:cs="Times New Roman"/>
                  <w:color w:val="000000"/>
                  <w:sz w:val="16"/>
                  <w:szCs w:val="16"/>
                </w:rPr>
                <w:delText>)</w:delText>
              </w:r>
            </w:del>
          </w:p>
        </w:tc>
        <w:tc>
          <w:tcPr>
            <w:tcW w:w="1179" w:type="dxa"/>
            <w:vAlign w:val="bottom"/>
          </w:tcPr>
          <w:p w14:paraId="3956D700" w14:textId="06E9E152" w:rsidR="006F2E4F" w:rsidRPr="007247D6" w:rsidDel="004F63CF" w:rsidRDefault="006F2E4F" w:rsidP="006F2E4F">
            <w:pPr>
              <w:spacing w:line="480" w:lineRule="auto"/>
              <w:rPr>
                <w:del w:id="1353" w:author="Meyer, Michael Frederick" w:date="2021-12-09T15:11:00Z"/>
                <w:rFonts w:ascii="Times New Roman" w:hAnsi="Times New Roman" w:cs="Times New Roman"/>
                <w:color w:val="000000"/>
                <w:sz w:val="16"/>
                <w:szCs w:val="16"/>
              </w:rPr>
            </w:pPr>
            <w:del w:id="1354" w:author="Meyer, Michael Frederick" w:date="2021-12-09T15:11:00Z">
              <w:r w:rsidRPr="00474EDA" w:rsidDel="004F63CF">
                <w:rPr>
                  <w:rFonts w:ascii="Times New Roman" w:hAnsi="Times New Roman" w:cs="Times New Roman"/>
                  <w:color w:val="000000"/>
                  <w:sz w:val="16"/>
                  <w:szCs w:val="16"/>
                </w:rPr>
                <w:delText>0.030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911" w:type="dxa"/>
            <w:vAlign w:val="bottom"/>
          </w:tcPr>
          <w:p w14:paraId="066B5F67" w14:textId="1DC2D38B" w:rsidR="006F2E4F" w:rsidRPr="00474EDA" w:rsidDel="004F63CF" w:rsidRDefault="006F2E4F" w:rsidP="006F2E4F">
            <w:pPr>
              <w:spacing w:line="480" w:lineRule="auto"/>
              <w:rPr>
                <w:del w:id="1355" w:author="Meyer, Michael Frederick" w:date="2021-12-09T15:11:00Z"/>
                <w:rFonts w:ascii="Times New Roman" w:hAnsi="Times New Roman" w:cs="Times New Roman"/>
                <w:sz w:val="16"/>
                <w:szCs w:val="16"/>
              </w:rPr>
            </w:pPr>
            <w:del w:id="1356" w:author="Meyer, Michael Frederick" w:date="2021-12-09T15:11:00Z">
              <w:r w:rsidRPr="00474EDA" w:rsidDel="004F63CF">
                <w:rPr>
                  <w:rFonts w:ascii="Times New Roman" w:hAnsi="Times New Roman" w:cs="Times New Roman"/>
                  <w:color w:val="000000"/>
                  <w:sz w:val="16"/>
                  <w:szCs w:val="16"/>
                </w:rPr>
                <w:delText>0.029</w:delText>
              </w:r>
            </w:del>
          </w:p>
        </w:tc>
        <w:tc>
          <w:tcPr>
            <w:tcW w:w="1229" w:type="dxa"/>
            <w:vAlign w:val="bottom"/>
          </w:tcPr>
          <w:p w14:paraId="6037A96A" w14:textId="16337E10" w:rsidR="006F2E4F" w:rsidRPr="00474EDA" w:rsidDel="004F63CF" w:rsidRDefault="006F2E4F" w:rsidP="006F2E4F">
            <w:pPr>
              <w:spacing w:line="480" w:lineRule="auto"/>
              <w:rPr>
                <w:del w:id="1357" w:author="Meyer, Michael Frederick" w:date="2021-12-09T15:11:00Z"/>
                <w:rFonts w:ascii="Times New Roman" w:hAnsi="Times New Roman" w:cs="Times New Roman"/>
                <w:sz w:val="16"/>
                <w:szCs w:val="16"/>
              </w:rPr>
            </w:pPr>
            <w:del w:id="1358" w:author="Meyer, Michael Frederick" w:date="2021-12-09T15:11:00Z">
              <w:r w:rsidRPr="00474EDA" w:rsidDel="004F63CF">
                <w:rPr>
                  <w:rFonts w:ascii="Times New Roman" w:hAnsi="Times New Roman" w:cs="Times New Roman"/>
                  <w:color w:val="000000"/>
                  <w:sz w:val="16"/>
                  <w:szCs w:val="16"/>
                </w:rPr>
                <w:delText>0.014</w:delText>
              </w:r>
            </w:del>
          </w:p>
        </w:tc>
        <w:tc>
          <w:tcPr>
            <w:tcW w:w="1052" w:type="dxa"/>
            <w:vAlign w:val="bottom"/>
          </w:tcPr>
          <w:p w14:paraId="526B2DC9" w14:textId="26165982" w:rsidR="006F2E4F" w:rsidRPr="00474EDA" w:rsidDel="004F63CF" w:rsidRDefault="006F2E4F" w:rsidP="006F2E4F">
            <w:pPr>
              <w:spacing w:line="480" w:lineRule="auto"/>
              <w:rPr>
                <w:del w:id="1359" w:author="Meyer, Michael Frederick" w:date="2021-12-09T15:11:00Z"/>
                <w:rFonts w:ascii="Times New Roman" w:hAnsi="Times New Roman" w:cs="Times New Roman"/>
                <w:sz w:val="16"/>
                <w:szCs w:val="16"/>
              </w:rPr>
            </w:pPr>
            <w:del w:id="1360" w:author="Meyer, Michael Frederick" w:date="2021-12-09T15:11:00Z">
              <w:r w:rsidRPr="00474EDA" w:rsidDel="004F63CF">
                <w:rPr>
                  <w:rFonts w:ascii="Times New Roman" w:hAnsi="Times New Roman" w:cs="Times New Roman"/>
                  <w:color w:val="000000"/>
                  <w:sz w:val="16"/>
                  <w:szCs w:val="16"/>
                </w:rPr>
                <w:delText>0.002</w:delText>
              </w:r>
            </w:del>
          </w:p>
        </w:tc>
        <w:tc>
          <w:tcPr>
            <w:tcW w:w="768" w:type="dxa"/>
            <w:vAlign w:val="bottom"/>
          </w:tcPr>
          <w:p w14:paraId="74C84F88" w14:textId="0D51A685" w:rsidR="006F2E4F" w:rsidRPr="00474EDA" w:rsidDel="004F63CF" w:rsidRDefault="006F2E4F" w:rsidP="006F2E4F">
            <w:pPr>
              <w:spacing w:line="480" w:lineRule="auto"/>
              <w:rPr>
                <w:del w:id="1361" w:author="Meyer, Michael Frederick" w:date="2021-12-09T15:11:00Z"/>
                <w:rFonts w:ascii="Times New Roman" w:hAnsi="Times New Roman" w:cs="Times New Roman"/>
                <w:sz w:val="16"/>
                <w:szCs w:val="16"/>
              </w:rPr>
            </w:pPr>
            <w:del w:id="1362" w:author="Meyer, Michael Frederick" w:date="2021-12-09T15:11:00Z">
              <w:r w:rsidRPr="00474EDA" w:rsidDel="004F63CF">
                <w:rPr>
                  <w:rFonts w:ascii="Times New Roman" w:hAnsi="Times New Roman" w:cs="Times New Roman"/>
                  <w:color w:val="000000"/>
                  <w:sz w:val="16"/>
                  <w:szCs w:val="16"/>
                </w:rPr>
                <w:delText>0</w:delText>
              </w:r>
            </w:del>
          </w:p>
        </w:tc>
        <w:tc>
          <w:tcPr>
            <w:tcW w:w="1245" w:type="dxa"/>
            <w:vAlign w:val="bottom"/>
          </w:tcPr>
          <w:p w14:paraId="38D0C780" w14:textId="18FE05CD" w:rsidR="006F2E4F" w:rsidRPr="007247D6" w:rsidDel="004F63CF" w:rsidRDefault="006F2E4F" w:rsidP="006F2E4F">
            <w:pPr>
              <w:spacing w:line="480" w:lineRule="auto"/>
              <w:rPr>
                <w:del w:id="1363" w:author="Meyer, Michael Frederick" w:date="2021-12-09T15:11:00Z"/>
                <w:rFonts w:ascii="Times New Roman" w:hAnsi="Times New Roman" w:cs="Times New Roman"/>
                <w:color w:val="000000"/>
                <w:sz w:val="16"/>
                <w:szCs w:val="16"/>
              </w:rPr>
            </w:pPr>
            <w:del w:id="1364" w:author="Meyer, Michael Frederick" w:date="2021-12-09T15:11:00Z">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65" w:type="dxa"/>
            <w:vAlign w:val="bottom"/>
          </w:tcPr>
          <w:p w14:paraId="31CD965C" w14:textId="4FC523DA" w:rsidR="006F2E4F" w:rsidRPr="007247D6" w:rsidDel="004F63CF" w:rsidRDefault="006F2E4F" w:rsidP="006F2E4F">
            <w:pPr>
              <w:spacing w:line="480" w:lineRule="auto"/>
              <w:rPr>
                <w:del w:id="1365" w:author="Meyer, Michael Frederick" w:date="2021-12-09T15:11:00Z"/>
                <w:rFonts w:ascii="Times New Roman" w:hAnsi="Times New Roman" w:cs="Times New Roman"/>
                <w:color w:val="000000"/>
                <w:sz w:val="16"/>
                <w:szCs w:val="16"/>
              </w:rPr>
            </w:pPr>
            <w:del w:id="1366" w:author="Meyer, Michael Frederick" w:date="2021-12-09T15:11:00Z">
              <w:r w:rsidRPr="00092F01"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74" w:type="dxa"/>
            <w:vAlign w:val="bottom"/>
          </w:tcPr>
          <w:p w14:paraId="3CE15EF7" w14:textId="4DD19750" w:rsidR="006F2E4F" w:rsidRPr="006F2E4F" w:rsidDel="004F63CF" w:rsidRDefault="006F2E4F" w:rsidP="006F2E4F">
            <w:pPr>
              <w:spacing w:line="480" w:lineRule="auto"/>
              <w:rPr>
                <w:del w:id="1367" w:author="Meyer, Michael Frederick" w:date="2021-12-09T15:11:00Z"/>
                <w:rFonts w:ascii="Times New Roman" w:hAnsi="Times New Roman" w:cs="Times New Roman"/>
                <w:color w:val="000000"/>
                <w:sz w:val="16"/>
                <w:szCs w:val="16"/>
              </w:rPr>
            </w:pPr>
            <w:del w:id="1368" w:author="Meyer, Michael Frederick" w:date="2021-12-09T15:11:00Z">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96" w:type="dxa"/>
            <w:vAlign w:val="bottom"/>
          </w:tcPr>
          <w:p w14:paraId="7B1AFCE8" w14:textId="2109A7D8" w:rsidR="006F2E4F" w:rsidRPr="006F2E4F" w:rsidDel="004F63CF" w:rsidRDefault="006F2E4F" w:rsidP="006F2E4F">
            <w:pPr>
              <w:spacing w:line="480" w:lineRule="auto"/>
              <w:rPr>
                <w:del w:id="1369" w:author="Meyer, Michael Frederick" w:date="2021-12-09T15:11:00Z"/>
                <w:rFonts w:ascii="Times New Roman" w:hAnsi="Times New Roman" w:cs="Times New Roman"/>
                <w:sz w:val="16"/>
                <w:szCs w:val="16"/>
              </w:rPr>
            </w:pPr>
            <w:del w:id="1370" w:author="Meyer, Michael Frederick" w:date="2021-12-09T15:11:00Z">
              <w:r w:rsidRPr="006F2E4F" w:rsidDel="004F63CF">
                <w:rPr>
                  <w:rFonts w:ascii="Times New Roman" w:hAnsi="Times New Roman" w:cs="Times New Roman"/>
                  <w:color w:val="000000"/>
                  <w:sz w:val="16"/>
                  <w:szCs w:val="16"/>
                </w:rPr>
                <w:delText>1383.160</w:delText>
              </w:r>
            </w:del>
          </w:p>
        </w:tc>
        <w:tc>
          <w:tcPr>
            <w:tcW w:w="990" w:type="dxa"/>
            <w:vAlign w:val="bottom"/>
          </w:tcPr>
          <w:p w14:paraId="55654385" w14:textId="56E3CB57" w:rsidR="006F2E4F" w:rsidRPr="00474EDA" w:rsidDel="004F63CF" w:rsidRDefault="006F2E4F" w:rsidP="006F2E4F">
            <w:pPr>
              <w:spacing w:line="480" w:lineRule="auto"/>
              <w:rPr>
                <w:del w:id="1371" w:author="Meyer, Michael Frederick" w:date="2021-12-09T15:11:00Z"/>
                <w:rFonts w:ascii="Times New Roman" w:hAnsi="Times New Roman" w:cs="Times New Roman"/>
                <w:sz w:val="16"/>
                <w:szCs w:val="16"/>
              </w:rPr>
            </w:pPr>
            <w:del w:id="1372" w:author="Meyer, Michael Frederick" w:date="2021-12-09T15:11:00Z">
              <w:r w:rsidRPr="00474EDA" w:rsidDel="004F63CF">
                <w:rPr>
                  <w:rFonts w:ascii="Times New Roman" w:hAnsi="Times New Roman" w:cs="Times New Roman"/>
                  <w:color w:val="000000"/>
                  <w:sz w:val="16"/>
                  <w:szCs w:val="16"/>
                </w:rPr>
                <w:delText>High</w:delText>
              </w:r>
            </w:del>
          </w:p>
        </w:tc>
      </w:tr>
      <w:tr w:rsidR="006F2E4F" w:rsidRPr="00474EDA" w:rsidDel="004F63CF" w14:paraId="4E3842C1" w14:textId="6D096A00" w:rsidTr="006F2E4F">
        <w:trPr>
          <w:del w:id="1373" w:author="Meyer, Michael Frederick" w:date="2021-12-09T15:11:00Z"/>
        </w:trPr>
        <w:tc>
          <w:tcPr>
            <w:tcW w:w="706" w:type="dxa"/>
            <w:vAlign w:val="bottom"/>
          </w:tcPr>
          <w:p w14:paraId="23E2A252" w14:textId="7C3CA1BB" w:rsidR="006F2E4F" w:rsidRPr="00474EDA" w:rsidDel="004F63CF" w:rsidRDefault="006F2E4F" w:rsidP="006F2E4F">
            <w:pPr>
              <w:spacing w:line="480" w:lineRule="auto"/>
              <w:rPr>
                <w:del w:id="1374" w:author="Meyer, Michael Frederick" w:date="2021-12-09T15:11:00Z"/>
                <w:rFonts w:ascii="Times New Roman" w:hAnsi="Times New Roman" w:cs="Times New Roman"/>
                <w:sz w:val="16"/>
                <w:szCs w:val="16"/>
              </w:rPr>
            </w:pPr>
            <w:del w:id="1375" w:author="Meyer, Michael Frederick" w:date="2021-12-09T15:11:00Z">
              <w:r w:rsidRPr="00474EDA" w:rsidDel="004F63CF">
                <w:rPr>
                  <w:rFonts w:ascii="Times New Roman" w:hAnsi="Times New Roman" w:cs="Times New Roman"/>
                  <w:color w:val="000000"/>
                  <w:sz w:val="16"/>
                  <w:szCs w:val="16"/>
                </w:rPr>
                <w:delText>OS-2</w:delText>
              </w:r>
            </w:del>
          </w:p>
        </w:tc>
        <w:tc>
          <w:tcPr>
            <w:tcW w:w="1285" w:type="dxa"/>
            <w:vAlign w:val="bottom"/>
          </w:tcPr>
          <w:p w14:paraId="44B8B0F4" w14:textId="4F7408C2" w:rsidR="006F2E4F" w:rsidRPr="00474EDA" w:rsidDel="004F63CF" w:rsidRDefault="006F2E4F" w:rsidP="006F2E4F">
            <w:pPr>
              <w:spacing w:line="480" w:lineRule="auto"/>
              <w:rPr>
                <w:del w:id="1376" w:author="Meyer, Michael Frederick" w:date="2021-12-09T15:11:00Z"/>
                <w:rFonts w:ascii="Times New Roman" w:hAnsi="Times New Roman" w:cs="Times New Roman"/>
                <w:color w:val="000000"/>
                <w:sz w:val="16"/>
                <w:szCs w:val="16"/>
              </w:rPr>
            </w:pPr>
            <w:del w:id="1377" w:author="Meyer, Michael Frederick" w:date="2021-12-09T15:11:00Z">
              <w:r w:rsidRPr="00474EDA"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15" w:type="dxa"/>
            <w:vAlign w:val="bottom"/>
          </w:tcPr>
          <w:p w14:paraId="55F263D7" w14:textId="0F9A12F4" w:rsidR="006F2E4F" w:rsidRPr="00474EDA" w:rsidDel="004F63CF" w:rsidRDefault="006F2E4F" w:rsidP="006F2E4F">
            <w:pPr>
              <w:spacing w:line="480" w:lineRule="auto"/>
              <w:rPr>
                <w:del w:id="1378" w:author="Meyer, Michael Frederick" w:date="2021-12-09T15:11:00Z"/>
                <w:rFonts w:ascii="Times New Roman" w:hAnsi="Times New Roman" w:cs="Times New Roman"/>
                <w:color w:val="000000"/>
                <w:sz w:val="16"/>
                <w:szCs w:val="16"/>
              </w:rPr>
            </w:pPr>
            <w:del w:id="1379" w:author="Meyer, Michael Frederick" w:date="2021-12-09T15:11:00Z">
              <w:r w:rsidRPr="00474EDA" w:rsidDel="004F63CF">
                <w:rPr>
                  <w:rFonts w:ascii="Times New Roman" w:hAnsi="Times New Roman" w:cs="Times New Roman"/>
                  <w:color w:val="000000"/>
                  <w:sz w:val="16"/>
                  <w:szCs w:val="16"/>
                </w:rPr>
                <w:delText>0.08</w:delText>
              </w:r>
              <w:r w:rsidDel="004F63CF">
                <w:rPr>
                  <w:rFonts w:ascii="Times New Roman" w:hAnsi="Times New Roman" w:cs="Times New Roman"/>
                  <w:color w:val="000000"/>
                  <w:sz w:val="16"/>
                  <w:szCs w:val="16"/>
                </w:rPr>
                <w:delText>0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79" w:type="dxa"/>
            <w:vAlign w:val="bottom"/>
          </w:tcPr>
          <w:p w14:paraId="60961DAF" w14:textId="14B66A20" w:rsidR="006F2E4F" w:rsidRPr="007247D6" w:rsidDel="004F63CF" w:rsidRDefault="006F2E4F" w:rsidP="006F2E4F">
            <w:pPr>
              <w:spacing w:line="480" w:lineRule="auto"/>
              <w:rPr>
                <w:del w:id="1380" w:author="Meyer, Michael Frederick" w:date="2021-12-09T15:11:00Z"/>
                <w:rFonts w:ascii="Times New Roman" w:hAnsi="Times New Roman" w:cs="Times New Roman"/>
                <w:color w:val="000000"/>
                <w:sz w:val="16"/>
                <w:szCs w:val="16"/>
              </w:rPr>
            </w:pPr>
            <w:del w:id="1381" w:author="Meyer, Michael Frederick" w:date="2021-12-09T15:11:00Z">
              <w:r w:rsidRPr="00474EDA" w:rsidDel="004F63CF">
                <w:rPr>
                  <w:rFonts w:ascii="Times New Roman" w:hAnsi="Times New Roman" w:cs="Times New Roman"/>
                  <w:color w:val="000000"/>
                  <w:sz w:val="16"/>
                  <w:szCs w:val="16"/>
                </w:rPr>
                <w:delText>0.025</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911" w:type="dxa"/>
            <w:vAlign w:val="bottom"/>
          </w:tcPr>
          <w:p w14:paraId="1434F7AC" w14:textId="0D56E46A" w:rsidR="006F2E4F" w:rsidRPr="00474EDA" w:rsidDel="004F63CF" w:rsidRDefault="006F2E4F" w:rsidP="006F2E4F">
            <w:pPr>
              <w:spacing w:line="480" w:lineRule="auto"/>
              <w:rPr>
                <w:del w:id="1382" w:author="Meyer, Michael Frederick" w:date="2021-12-09T15:11:00Z"/>
                <w:rFonts w:ascii="Times New Roman" w:hAnsi="Times New Roman" w:cs="Times New Roman"/>
                <w:sz w:val="16"/>
                <w:szCs w:val="16"/>
              </w:rPr>
            </w:pPr>
            <w:del w:id="1383" w:author="Meyer, Michael Frederick" w:date="2021-12-09T15:11:00Z">
              <w:r w:rsidRPr="00474EDA" w:rsidDel="004F63CF">
                <w:rPr>
                  <w:rFonts w:ascii="Times New Roman" w:hAnsi="Times New Roman" w:cs="Times New Roman"/>
                  <w:color w:val="000000"/>
                  <w:sz w:val="16"/>
                  <w:szCs w:val="16"/>
                </w:rPr>
                <w:delText>0.033</w:delText>
              </w:r>
            </w:del>
          </w:p>
        </w:tc>
        <w:tc>
          <w:tcPr>
            <w:tcW w:w="1229" w:type="dxa"/>
            <w:vAlign w:val="bottom"/>
          </w:tcPr>
          <w:p w14:paraId="4F0E4D89" w14:textId="7142178F" w:rsidR="006F2E4F" w:rsidRPr="00474EDA" w:rsidDel="004F63CF" w:rsidRDefault="006F2E4F" w:rsidP="006F2E4F">
            <w:pPr>
              <w:spacing w:line="480" w:lineRule="auto"/>
              <w:rPr>
                <w:del w:id="1384" w:author="Meyer, Michael Frederick" w:date="2021-12-09T15:11:00Z"/>
                <w:rFonts w:ascii="Times New Roman" w:hAnsi="Times New Roman" w:cs="Times New Roman"/>
                <w:sz w:val="16"/>
                <w:szCs w:val="16"/>
              </w:rPr>
            </w:pPr>
            <w:del w:id="1385" w:author="Meyer, Michael Frederick" w:date="2021-12-09T15:11:00Z">
              <w:r w:rsidRPr="00474EDA" w:rsidDel="004F63CF">
                <w:rPr>
                  <w:rFonts w:ascii="Times New Roman" w:hAnsi="Times New Roman" w:cs="Times New Roman"/>
                  <w:color w:val="000000"/>
                  <w:sz w:val="16"/>
                  <w:szCs w:val="16"/>
                </w:rPr>
                <w:delText>0.001</w:delText>
              </w:r>
            </w:del>
          </w:p>
        </w:tc>
        <w:tc>
          <w:tcPr>
            <w:tcW w:w="1052" w:type="dxa"/>
            <w:vAlign w:val="bottom"/>
          </w:tcPr>
          <w:p w14:paraId="72C1689E" w14:textId="6F2D23F0" w:rsidR="006F2E4F" w:rsidRPr="00474EDA" w:rsidDel="004F63CF" w:rsidRDefault="006F2E4F" w:rsidP="006F2E4F">
            <w:pPr>
              <w:spacing w:line="480" w:lineRule="auto"/>
              <w:rPr>
                <w:del w:id="1386" w:author="Meyer, Michael Frederick" w:date="2021-12-09T15:11:00Z"/>
                <w:rFonts w:ascii="Times New Roman" w:hAnsi="Times New Roman" w:cs="Times New Roman"/>
                <w:sz w:val="16"/>
                <w:szCs w:val="16"/>
              </w:rPr>
            </w:pPr>
            <w:del w:id="1387" w:author="Meyer, Michael Frederick" w:date="2021-12-09T15:11:00Z">
              <w:r w:rsidRPr="00474EDA" w:rsidDel="004F63CF">
                <w:rPr>
                  <w:rFonts w:ascii="Times New Roman" w:hAnsi="Times New Roman" w:cs="Times New Roman"/>
                  <w:color w:val="000000"/>
                  <w:sz w:val="16"/>
                  <w:szCs w:val="16"/>
                </w:rPr>
                <w:delText>0.004</w:delText>
              </w:r>
            </w:del>
          </w:p>
        </w:tc>
        <w:tc>
          <w:tcPr>
            <w:tcW w:w="768" w:type="dxa"/>
            <w:vAlign w:val="bottom"/>
          </w:tcPr>
          <w:p w14:paraId="00D76C2A" w14:textId="7650981E" w:rsidR="006F2E4F" w:rsidRPr="00474EDA" w:rsidDel="004F63CF" w:rsidRDefault="006F2E4F" w:rsidP="006F2E4F">
            <w:pPr>
              <w:spacing w:line="480" w:lineRule="auto"/>
              <w:rPr>
                <w:del w:id="1388" w:author="Meyer, Michael Frederick" w:date="2021-12-09T15:11:00Z"/>
                <w:rFonts w:ascii="Times New Roman" w:hAnsi="Times New Roman" w:cs="Times New Roman"/>
                <w:sz w:val="16"/>
                <w:szCs w:val="16"/>
              </w:rPr>
            </w:pPr>
            <w:del w:id="1389" w:author="Meyer, Michael Frederick" w:date="2021-12-09T15:11:00Z">
              <w:r w:rsidRPr="00474EDA" w:rsidDel="004F63CF">
                <w:rPr>
                  <w:rFonts w:ascii="Times New Roman" w:hAnsi="Times New Roman" w:cs="Times New Roman"/>
                  <w:color w:val="000000"/>
                  <w:sz w:val="16"/>
                  <w:szCs w:val="16"/>
                </w:rPr>
                <w:delText>0.003</w:delText>
              </w:r>
            </w:del>
          </w:p>
        </w:tc>
        <w:tc>
          <w:tcPr>
            <w:tcW w:w="1245" w:type="dxa"/>
            <w:vAlign w:val="bottom"/>
          </w:tcPr>
          <w:p w14:paraId="6B03ED78" w14:textId="24FF723F" w:rsidR="006F2E4F" w:rsidRPr="007247D6" w:rsidDel="004F63CF" w:rsidRDefault="006F2E4F" w:rsidP="006F2E4F">
            <w:pPr>
              <w:spacing w:line="480" w:lineRule="auto"/>
              <w:rPr>
                <w:del w:id="1390" w:author="Meyer, Michael Frederick" w:date="2021-12-09T15:11:00Z"/>
                <w:rFonts w:ascii="Times New Roman" w:hAnsi="Times New Roman" w:cs="Times New Roman"/>
                <w:color w:val="000000"/>
                <w:sz w:val="16"/>
                <w:szCs w:val="16"/>
              </w:rPr>
            </w:pPr>
            <w:del w:id="1391" w:author="Meyer, Michael Frederick" w:date="2021-12-09T15:11:00Z">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65" w:type="dxa"/>
            <w:vAlign w:val="bottom"/>
          </w:tcPr>
          <w:p w14:paraId="334A2295" w14:textId="5BACC935" w:rsidR="006F2E4F" w:rsidRPr="007247D6" w:rsidDel="004F63CF" w:rsidRDefault="006F2E4F" w:rsidP="006F2E4F">
            <w:pPr>
              <w:spacing w:line="480" w:lineRule="auto"/>
              <w:rPr>
                <w:del w:id="1392" w:author="Meyer, Michael Frederick" w:date="2021-12-09T15:11:00Z"/>
                <w:rFonts w:ascii="Times New Roman" w:hAnsi="Times New Roman" w:cs="Times New Roman"/>
                <w:color w:val="000000"/>
                <w:sz w:val="16"/>
                <w:szCs w:val="16"/>
              </w:rPr>
            </w:pPr>
            <w:del w:id="1393" w:author="Meyer, Michael Frederick" w:date="2021-12-09T15:11:00Z">
              <w:r w:rsidRPr="00092F01" w:rsidDel="004F63CF">
                <w:rPr>
                  <w:rFonts w:ascii="Times New Roman" w:hAnsi="Times New Roman" w:cs="Times New Roman"/>
                  <w:color w:val="000000"/>
                  <w:sz w:val="16"/>
                  <w:szCs w:val="16"/>
                </w:rPr>
                <w:delText>0.002</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0.002</w:delText>
              </w:r>
              <w:r w:rsidDel="004F63CF">
                <w:rPr>
                  <w:rFonts w:ascii="Times New Roman" w:hAnsi="Times New Roman" w:cs="Times New Roman"/>
                  <w:color w:val="000000"/>
                  <w:sz w:val="16"/>
                  <w:szCs w:val="16"/>
                </w:rPr>
                <w:delText>)</w:delText>
              </w:r>
            </w:del>
          </w:p>
        </w:tc>
        <w:tc>
          <w:tcPr>
            <w:tcW w:w="1274" w:type="dxa"/>
            <w:vAlign w:val="bottom"/>
          </w:tcPr>
          <w:p w14:paraId="367D71A8" w14:textId="3C4AF337" w:rsidR="006F2E4F" w:rsidRPr="006F2E4F" w:rsidDel="004F63CF" w:rsidRDefault="006F2E4F" w:rsidP="006F2E4F">
            <w:pPr>
              <w:spacing w:line="480" w:lineRule="auto"/>
              <w:rPr>
                <w:del w:id="1394" w:author="Meyer, Michael Frederick" w:date="2021-12-09T15:11:00Z"/>
                <w:rFonts w:ascii="Times New Roman" w:hAnsi="Times New Roman" w:cs="Times New Roman"/>
                <w:color w:val="000000"/>
                <w:sz w:val="16"/>
                <w:szCs w:val="16"/>
              </w:rPr>
            </w:pPr>
            <w:del w:id="1395" w:author="Meyer, Michael Frederick" w:date="2021-12-09T15:11:00Z">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96" w:type="dxa"/>
            <w:vAlign w:val="bottom"/>
          </w:tcPr>
          <w:p w14:paraId="32A66359" w14:textId="09B96FE8" w:rsidR="006F2E4F" w:rsidRPr="006F2E4F" w:rsidDel="004F63CF" w:rsidRDefault="006F2E4F" w:rsidP="006F2E4F">
            <w:pPr>
              <w:spacing w:line="480" w:lineRule="auto"/>
              <w:rPr>
                <w:del w:id="1396" w:author="Meyer, Michael Frederick" w:date="2021-12-09T15:11:00Z"/>
                <w:rFonts w:ascii="Times New Roman" w:hAnsi="Times New Roman" w:cs="Times New Roman"/>
                <w:sz w:val="16"/>
                <w:szCs w:val="16"/>
              </w:rPr>
            </w:pPr>
            <w:del w:id="1397" w:author="Meyer, Michael Frederick" w:date="2021-12-09T15:11:00Z">
              <w:r w:rsidRPr="006F2E4F" w:rsidDel="004F63CF">
                <w:rPr>
                  <w:rFonts w:ascii="Times New Roman" w:hAnsi="Times New Roman" w:cs="Times New Roman"/>
                  <w:color w:val="000000"/>
                  <w:sz w:val="16"/>
                  <w:szCs w:val="16"/>
                </w:rPr>
                <w:delText>1753.554</w:delText>
              </w:r>
            </w:del>
          </w:p>
        </w:tc>
        <w:tc>
          <w:tcPr>
            <w:tcW w:w="990" w:type="dxa"/>
            <w:vAlign w:val="bottom"/>
          </w:tcPr>
          <w:p w14:paraId="343E1F01" w14:textId="649CC39E" w:rsidR="006F2E4F" w:rsidRPr="00474EDA" w:rsidDel="004F63CF" w:rsidRDefault="006F2E4F" w:rsidP="006F2E4F">
            <w:pPr>
              <w:spacing w:line="480" w:lineRule="auto"/>
              <w:rPr>
                <w:del w:id="1398" w:author="Meyer, Michael Frederick" w:date="2021-12-09T15:11:00Z"/>
                <w:rFonts w:ascii="Times New Roman" w:hAnsi="Times New Roman" w:cs="Times New Roman"/>
                <w:sz w:val="16"/>
                <w:szCs w:val="16"/>
              </w:rPr>
            </w:pPr>
            <w:del w:id="1399" w:author="Meyer, Michael Frederick" w:date="2021-12-09T15:11:00Z">
              <w:r w:rsidRPr="00474EDA" w:rsidDel="004F63CF">
                <w:rPr>
                  <w:rFonts w:ascii="Times New Roman" w:hAnsi="Times New Roman" w:cs="Times New Roman"/>
                  <w:color w:val="000000"/>
                  <w:sz w:val="16"/>
                  <w:szCs w:val="16"/>
                </w:rPr>
                <w:delText>High</w:delText>
              </w:r>
            </w:del>
          </w:p>
        </w:tc>
      </w:tr>
      <w:tr w:rsidR="006F2E4F" w:rsidRPr="00474EDA" w:rsidDel="004F63CF" w14:paraId="0A8EDACD" w14:textId="526CE5A9" w:rsidTr="006F2E4F">
        <w:trPr>
          <w:del w:id="1400" w:author="Meyer, Michael Frederick" w:date="2021-12-09T15:11:00Z"/>
        </w:trPr>
        <w:tc>
          <w:tcPr>
            <w:tcW w:w="706" w:type="dxa"/>
            <w:vAlign w:val="bottom"/>
          </w:tcPr>
          <w:p w14:paraId="5F65B456" w14:textId="7E7484AD" w:rsidR="006F2E4F" w:rsidRPr="00474EDA" w:rsidDel="004F63CF" w:rsidRDefault="006F2E4F" w:rsidP="006F2E4F">
            <w:pPr>
              <w:spacing w:line="480" w:lineRule="auto"/>
              <w:rPr>
                <w:del w:id="1401" w:author="Meyer, Michael Frederick" w:date="2021-12-09T15:11:00Z"/>
                <w:rFonts w:ascii="Times New Roman" w:hAnsi="Times New Roman" w:cs="Times New Roman"/>
                <w:sz w:val="16"/>
                <w:szCs w:val="16"/>
              </w:rPr>
            </w:pPr>
            <w:del w:id="1402" w:author="Meyer, Michael Frederick" w:date="2021-12-09T15:11:00Z">
              <w:r w:rsidRPr="00474EDA" w:rsidDel="004F63CF">
                <w:rPr>
                  <w:rFonts w:ascii="Times New Roman" w:hAnsi="Times New Roman" w:cs="Times New Roman"/>
                  <w:color w:val="000000"/>
                  <w:sz w:val="16"/>
                  <w:szCs w:val="16"/>
                </w:rPr>
                <w:delText>OS-3</w:delText>
              </w:r>
            </w:del>
          </w:p>
        </w:tc>
        <w:tc>
          <w:tcPr>
            <w:tcW w:w="1285" w:type="dxa"/>
            <w:vAlign w:val="bottom"/>
          </w:tcPr>
          <w:p w14:paraId="73087819" w14:textId="6AE5ABA6" w:rsidR="006F2E4F" w:rsidRPr="00474EDA" w:rsidDel="004F63CF" w:rsidRDefault="006F2E4F" w:rsidP="006F2E4F">
            <w:pPr>
              <w:spacing w:line="480" w:lineRule="auto"/>
              <w:rPr>
                <w:del w:id="1403" w:author="Meyer, Michael Frederick" w:date="2021-12-09T15:11:00Z"/>
                <w:rFonts w:ascii="Times New Roman" w:hAnsi="Times New Roman" w:cs="Times New Roman"/>
                <w:color w:val="000000"/>
                <w:sz w:val="16"/>
                <w:szCs w:val="16"/>
              </w:rPr>
            </w:pPr>
            <w:del w:id="1404" w:author="Meyer, Michael Frederick" w:date="2021-12-09T15:11:00Z">
              <w:r w:rsidRPr="00474EDA"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15" w:type="dxa"/>
            <w:vAlign w:val="bottom"/>
          </w:tcPr>
          <w:p w14:paraId="7931BE6A" w14:textId="4CDBA0B9" w:rsidR="006F2E4F" w:rsidRPr="00474EDA" w:rsidDel="004F63CF" w:rsidRDefault="006F2E4F" w:rsidP="006F2E4F">
            <w:pPr>
              <w:spacing w:line="480" w:lineRule="auto"/>
              <w:rPr>
                <w:del w:id="1405" w:author="Meyer, Michael Frederick" w:date="2021-12-09T15:11:00Z"/>
                <w:rFonts w:ascii="Times New Roman" w:hAnsi="Times New Roman" w:cs="Times New Roman"/>
                <w:color w:val="000000"/>
                <w:sz w:val="16"/>
                <w:szCs w:val="16"/>
              </w:rPr>
            </w:pPr>
            <w:del w:id="1406" w:author="Meyer, Michael Frederick" w:date="2021-12-09T15:11:00Z">
              <w:r w:rsidRPr="00474EDA" w:rsidDel="004F63CF">
                <w:rPr>
                  <w:rFonts w:ascii="Times New Roman" w:hAnsi="Times New Roman" w:cs="Times New Roman"/>
                  <w:color w:val="000000"/>
                  <w:sz w:val="16"/>
                  <w:szCs w:val="16"/>
                </w:rPr>
                <w:delText>0.08</w:delText>
              </w:r>
              <w:r w:rsidDel="004F63CF">
                <w:rPr>
                  <w:rFonts w:ascii="Times New Roman" w:hAnsi="Times New Roman" w:cs="Times New Roman"/>
                  <w:color w:val="000000"/>
                  <w:sz w:val="16"/>
                  <w:szCs w:val="16"/>
                </w:rPr>
                <w:delText>0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79" w:type="dxa"/>
            <w:vAlign w:val="bottom"/>
          </w:tcPr>
          <w:p w14:paraId="128E72DD" w14:textId="1F3B57F8" w:rsidR="006F2E4F" w:rsidRPr="007247D6" w:rsidDel="004F63CF" w:rsidRDefault="006F2E4F" w:rsidP="006F2E4F">
            <w:pPr>
              <w:spacing w:line="480" w:lineRule="auto"/>
              <w:rPr>
                <w:del w:id="1407" w:author="Meyer, Michael Frederick" w:date="2021-12-09T15:11:00Z"/>
                <w:rFonts w:ascii="Times New Roman" w:hAnsi="Times New Roman" w:cs="Times New Roman"/>
                <w:color w:val="000000"/>
                <w:sz w:val="16"/>
                <w:szCs w:val="16"/>
              </w:rPr>
            </w:pPr>
            <w:del w:id="1408" w:author="Meyer, Michael Frederick" w:date="2021-12-09T15:11:00Z">
              <w:r w:rsidRPr="00474EDA" w:rsidDel="004F63CF">
                <w:rPr>
                  <w:rFonts w:ascii="Times New Roman" w:hAnsi="Times New Roman" w:cs="Times New Roman"/>
                  <w:color w:val="000000"/>
                  <w:sz w:val="16"/>
                  <w:szCs w:val="16"/>
                </w:rPr>
                <w:delText>0.026</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911" w:type="dxa"/>
            <w:vAlign w:val="bottom"/>
          </w:tcPr>
          <w:p w14:paraId="47BECAB5" w14:textId="23055203" w:rsidR="006F2E4F" w:rsidRPr="00474EDA" w:rsidDel="004F63CF" w:rsidRDefault="006F2E4F" w:rsidP="006F2E4F">
            <w:pPr>
              <w:spacing w:line="480" w:lineRule="auto"/>
              <w:rPr>
                <w:del w:id="1409" w:author="Meyer, Michael Frederick" w:date="2021-12-09T15:11:00Z"/>
                <w:rFonts w:ascii="Times New Roman" w:hAnsi="Times New Roman" w:cs="Times New Roman"/>
                <w:sz w:val="16"/>
                <w:szCs w:val="16"/>
              </w:rPr>
            </w:pPr>
            <w:del w:id="1410" w:author="Meyer, Michael Frederick" w:date="2021-12-09T15:11:00Z">
              <w:r w:rsidRPr="00474EDA" w:rsidDel="004F63CF">
                <w:rPr>
                  <w:rFonts w:ascii="Times New Roman" w:hAnsi="Times New Roman" w:cs="Times New Roman"/>
                  <w:color w:val="000000"/>
                  <w:sz w:val="16"/>
                  <w:szCs w:val="16"/>
                </w:rPr>
                <w:delText>0.001</w:delText>
              </w:r>
            </w:del>
          </w:p>
        </w:tc>
        <w:tc>
          <w:tcPr>
            <w:tcW w:w="1229" w:type="dxa"/>
            <w:vAlign w:val="bottom"/>
          </w:tcPr>
          <w:p w14:paraId="7D735765" w14:textId="7FF97D2D" w:rsidR="006F2E4F" w:rsidRPr="00474EDA" w:rsidDel="004F63CF" w:rsidRDefault="006F2E4F" w:rsidP="006F2E4F">
            <w:pPr>
              <w:spacing w:line="480" w:lineRule="auto"/>
              <w:rPr>
                <w:del w:id="1411" w:author="Meyer, Michael Frederick" w:date="2021-12-09T15:11:00Z"/>
                <w:rFonts w:ascii="Times New Roman" w:hAnsi="Times New Roman" w:cs="Times New Roman"/>
                <w:sz w:val="16"/>
                <w:szCs w:val="16"/>
              </w:rPr>
            </w:pPr>
            <w:del w:id="1412" w:author="Meyer, Michael Frederick" w:date="2021-12-09T15:11:00Z">
              <w:r w:rsidRPr="00474EDA" w:rsidDel="004F63CF">
                <w:rPr>
                  <w:rFonts w:ascii="Times New Roman" w:hAnsi="Times New Roman" w:cs="Times New Roman"/>
                  <w:color w:val="000000"/>
                  <w:sz w:val="16"/>
                  <w:szCs w:val="16"/>
                </w:rPr>
                <w:delText>0.001</w:delText>
              </w:r>
            </w:del>
          </w:p>
        </w:tc>
        <w:tc>
          <w:tcPr>
            <w:tcW w:w="1052" w:type="dxa"/>
            <w:vAlign w:val="bottom"/>
          </w:tcPr>
          <w:p w14:paraId="4CECAF22" w14:textId="4F40B773" w:rsidR="006F2E4F" w:rsidRPr="00474EDA" w:rsidDel="004F63CF" w:rsidRDefault="006F2E4F" w:rsidP="006F2E4F">
            <w:pPr>
              <w:spacing w:line="480" w:lineRule="auto"/>
              <w:rPr>
                <w:del w:id="1413" w:author="Meyer, Michael Frederick" w:date="2021-12-09T15:11:00Z"/>
                <w:rFonts w:ascii="Times New Roman" w:hAnsi="Times New Roman" w:cs="Times New Roman"/>
                <w:sz w:val="16"/>
                <w:szCs w:val="16"/>
              </w:rPr>
            </w:pPr>
            <w:del w:id="1414" w:author="Meyer, Michael Frederick" w:date="2021-12-09T15:11:00Z">
              <w:r w:rsidRPr="00474EDA" w:rsidDel="004F63CF">
                <w:rPr>
                  <w:rFonts w:ascii="Times New Roman" w:hAnsi="Times New Roman" w:cs="Times New Roman"/>
                  <w:color w:val="000000"/>
                  <w:sz w:val="16"/>
                  <w:szCs w:val="16"/>
                </w:rPr>
                <w:delText>0</w:delText>
              </w:r>
            </w:del>
          </w:p>
        </w:tc>
        <w:tc>
          <w:tcPr>
            <w:tcW w:w="768" w:type="dxa"/>
            <w:vAlign w:val="bottom"/>
          </w:tcPr>
          <w:p w14:paraId="2F07857E" w14:textId="755FF779" w:rsidR="006F2E4F" w:rsidRPr="00474EDA" w:rsidDel="004F63CF" w:rsidRDefault="006F2E4F" w:rsidP="006F2E4F">
            <w:pPr>
              <w:spacing w:line="480" w:lineRule="auto"/>
              <w:rPr>
                <w:del w:id="1415" w:author="Meyer, Michael Frederick" w:date="2021-12-09T15:11:00Z"/>
                <w:rFonts w:ascii="Times New Roman" w:hAnsi="Times New Roman" w:cs="Times New Roman"/>
                <w:sz w:val="16"/>
                <w:szCs w:val="16"/>
              </w:rPr>
            </w:pPr>
            <w:del w:id="1416" w:author="Meyer, Michael Frederick" w:date="2021-12-09T15:11:00Z">
              <w:r w:rsidRPr="00474EDA" w:rsidDel="004F63CF">
                <w:rPr>
                  <w:rFonts w:ascii="Times New Roman" w:hAnsi="Times New Roman" w:cs="Times New Roman"/>
                  <w:color w:val="000000"/>
                  <w:sz w:val="16"/>
                  <w:szCs w:val="16"/>
                </w:rPr>
                <w:delText>0</w:delText>
              </w:r>
            </w:del>
          </w:p>
        </w:tc>
        <w:tc>
          <w:tcPr>
            <w:tcW w:w="1245" w:type="dxa"/>
            <w:vAlign w:val="bottom"/>
          </w:tcPr>
          <w:p w14:paraId="4CF930A6" w14:textId="091B66C2" w:rsidR="006F2E4F" w:rsidRPr="007247D6" w:rsidDel="004F63CF" w:rsidRDefault="006F2E4F" w:rsidP="006F2E4F">
            <w:pPr>
              <w:spacing w:line="480" w:lineRule="auto"/>
              <w:rPr>
                <w:del w:id="1417" w:author="Meyer, Michael Frederick" w:date="2021-12-09T15:11:00Z"/>
                <w:rFonts w:ascii="Times New Roman" w:hAnsi="Times New Roman" w:cs="Times New Roman"/>
                <w:color w:val="000000"/>
                <w:sz w:val="16"/>
                <w:szCs w:val="16"/>
              </w:rPr>
            </w:pPr>
            <w:del w:id="1418" w:author="Meyer, Michael Frederick" w:date="2021-12-09T15:11:00Z">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65" w:type="dxa"/>
            <w:vAlign w:val="bottom"/>
          </w:tcPr>
          <w:p w14:paraId="0D9A0AE8" w14:textId="4B46023E" w:rsidR="006F2E4F" w:rsidRPr="007247D6" w:rsidDel="004F63CF" w:rsidRDefault="006F2E4F" w:rsidP="006F2E4F">
            <w:pPr>
              <w:spacing w:line="480" w:lineRule="auto"/>
              <w:rPr>
                <w:del w:id="1419" w:author="Meyer, Michael Frederick" w:date="2021-12-09T15:11:00Z"/>
                <w:rFonts w:ascii="Times New Roman" w:hAnsi="Times New Roman" w:cs="Times New Roman"/>
                <w:color w:val="000000"/>
                <w:sz w:val="16"/>
                <w:szCs w:val="16"/>
              </w:rPr>
            </w:pPr>
            <w:del w:id="1420" w:author="Meyer, Michael Frederick" w:date="2021-12-09T15:11:00Z">
              <w:r w:rsidRPr="00092F01" w:rsidDel="004F63CF">
                <w:rPr>
                  <w:rFonts w:ascii="Times New Roman" w:hAnsi="Times New Roman" w:cs="Times New Roman"/>
                  <w:color w:val="000000"/>
                  <w:sz w:val="16"/>
                  <w:szCs w:val="16"/>
                </w:rPr>
                <w:delText>0.002</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274" w:type="dxa"/>
            <w:vAlign w:val="bottom"/>
          </w:tcPr>
          <w:p w14:paraId="50D8A32A" w14:textId="3688B20B" w:rsidR="006F2E4F" w:rsidRPr="006F2E4F" w:rsidDel="004F63CF" w:rsidRDefault="006F2E4F" w:rsidP="006F2E4F">
            <w:pPr>
              <w:spacing w:line="480" w:lineRule="auto"/>
              <w:rPr>
                <w:del w:id="1421" w:author="Meyer, Michael Frederick" w:date="2021-12-09T15:11:00Z"/>
                <w:rFonts w:ascii="Times New Roman" w:hAnsi="Times New Roman" w:cs="Times New Roman"/>
                <w:color w:val="000000"/>
                <w:sz w:val="16"/>
                <w:szCs w:val="16"/>
              </w:rPr>
            </w:pPr>
            <w:del w:id="1422" w:author="Meyer, Michael Frederick" w:date="2021-12-09T15:11:00Z">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96" w:type="dxa"/>
            <w:vAlign w:val="bottom"/>
          </w:tcPr>
          <w:p w14:paraId="7D32202D" w14:textId="20CC6B22" w:rsidR="006F2E4F" w:rsidRPr="006F2E4F" w:rsidDel="004F63CF" w:rsidRDefault="006F2E4F" w:rsidP="006F2E4F">
            <w:pPr>
              <w:spacing w:line="480" w:lineRule="auto"/>
              <w:rPr>
                <w:del w:id="1423" w:author="Meyer, Michael Frederick" w:date="2021-12-09T15:11:00Z"/>
                <w:rFonts w:ascii="Times New Roman" w:hAnsi="Times New Roman" w:cs="Times New Roman"/>
                <w:sz w:val="16"/>
                <w:szCs w:val="16"/>
              </w:rPr>
            </w:pPr>
            <w:del w:id="1424" w:author="Meyer, Michael Frederick" w:date="2021-12-09T15:11:00Z">
              <w:r w:rsidRPr="006F2E4F" w:rsidDel="004F63CF">
                <w:rPr>
                  <w:rFonts w:ascii="Times New Roman" w:hAnsi="Times New Roman" w:cs="Times New Roman"/>
                  <w:color w:val="000000"/>
                  <w:sz w:val="16"/>
                  <w:szCs w:val="16"/>
                </w:rPr>
                <w:delText>537.304</w:delText>
              </w:r>
            </w:del>
          </w:p>
        </w:tc>
        <w:tc>
          <w:tcPr>
            <w:tcW w:w="990" w:type="dxa"/>
            <w:vAlign w:val="bottom"/>
          </w:tcPr>
          <w:p w14:paraId="07094AFF" w14:textId="16ABA886" w:rsidR="006F2E4F" w:rsidRPr="00474EDA" w:rsidDel="004F63CF" w:rsidRDefault="006F2E4F" w:rsidP="006F2E4F">
            <w:pPr>
              <w:spacing w:line="480" w:lineRule="auto"/>
              <w:rPr>
                <w:del w:id="1425" w:author="Meyer, Michael Frederick" w:date="2021-12-09T15:11:00Z"/>
                <w:rFonts w:ascii="Times New Roman" w:hAnsi="Times New Roman" w:cs="Times New Roman"/>
                <w:sz w:val="16"/>
                <w:szCs w:val="16"/>
              </w:rPr>
            </w:pPr>
            <w:del w:id="1426" w:author="Meyer, Michael Frederick" w:date="2021-12-09T15:11:00Z">
              <w:r w:rsidRPr="00474EDA" w:rsidDel="004F63CF">
                <w:rPr>
                  <w:rFonts w:ascii="Times New Roman" w:hAnsi="Times New Roman" w:cs="Times New Roman"/>
                  <w:color w:val="000000"/>
                  <w:sz w:val="16"/>
                  <w:szCs w:val="16"/>
                </w:rPr>
                <w:delText>Mod/Low</w:delText>
              </w:r>
            </w:del>
          </w:p>
        </w:tc>
      </w:tr>
    </w:tbl>
    <w:p w14:paraId="004D8F45" w14:textId="77777777" w:rsidR="00824F1A" w:rsidDel="002839B9" w:rsidRDefault="00824F1A" w:rsidP="00F31B90">
      <w:pPr>
        <w:spacing w:line="480" w:lineRule="auto"/>
        <w:rPr>
          <w:del w:id="1427" w:author="Meyer, Michael Frederick" w:date="2022-01-10T10:51:00Z"/>
          <w:rFonts w:ascii="Times New Roman" w:hAnsi="Times New Roman" w:cs="Times New Roman"/>
        </w:rPr>
      </w:pPr>
    </w:p>
    <w:p w14:paraId="0365EB66" w14:textId="04E7AB9F" w:rsidR="00567422" w:rsidRPr="004F4467" w:rsidRDefault="00567422" w:rsidP="004F4467">
      <w:pPr>
        <w:tabs>
          <w:tab w:val="left" w:pos="737"/>
        </w:tabs>
        <w:rPr>
          <w:rFonts w:ascii="Times New Roman" w:eastAsia="Times New Roman" w:hAnsi="Times New Roman" w:cs="Times New Roman"/>
          <w:sz w:val="24"/>
          <w:szCs w:val="24"/>
        </w:rPr>
        <w:sectPr w:rsidR="00567422" w:rsidRPr="004F4467" w:rsidSect="00567422">
          <w:pgSz w:w="15840" w:h="12240" w:orient="landscape"/>
          <w:pgMar w:top="1440" w:right="1440" w:bottom="1440" w:left="1440" w:header="720" w:footer="720" w:gutter="0"/>
          <w:lnNumType w:countBy="1" w:restart="continuous"/>
          <w:pgNumType w:start="1"/>
          <w:cols w:space="720"/>
          <w:docGrid w:linePitch="299"/>
        </w:sectPr>
      </w:pPr>
    </w:p>
    <w:p w14:paraId="5F5066BC" w14:textId="5691E280" w:rsidR="00715D55" w:rsidRPr="007418CF" w:rsidRDefault="002B2F89"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35AB3F6A" wp14:editId="76B76DF8">
            <wp:extent cx="4937760" cy="8229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bined_plo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37760" cy="8229600"/>
                    </a:xfrm>
                    <a:prstGeom prst="rect">
                      <a:avLst/>
                    </a:prstGeom>
                  </pic:spPr>
                </pic:pic>
              </a:graphicData>
            </a:graphic>
          </wp:inline>
        </w:drawing>
      </w:r>
    </w:p>
    <w:p w14:paraId="18326C21" w14:textId="6E8B0857" w:rsidR="00B07C02" w:rsidRDefault="00E01811" w:rsidP="00F31B90">
      <w:pPr>
        <w:spacing w:line="480" w:lineRule="auto"/>
        <w:rPr>
          <w:rFonts w:ascii="Times New Roman" w:eastAsia="Times New Roman" w:hAnsi="Times New Roman" w:cs="Times New Roman"/>
          <w:sz w:val="24"/>
          <w:szCs w:val="24"/>
        </w:rPr>
        <w:sectPr w:rsidR="00B07C02" w:rsidSect="00776746">
          <w:pgSz w:w="12240" w:h="15840"/>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sz w:val="24"/>
          <w:szCs w:val="24"/>
        </w:rPr>
        <w:lastRenderedPageBreak/>
        <w:t xml:space="preserve">Figure </w:t>
      </w:r>
      <w:ins w:id="1428" w:author="Meyer, Michael Frederick" w:date="2021-09-23T16:33:00Z">
        <w:r w:rsidR="00FF6B7A">
          <w:rPr>
            <w:rFonts w:ascii="Times New Roman" w:eastAsia="Times New Roman" w:hAnsi="Times New Roman" w:cs="Times New Roman"/>
            <w:sz w:val="24"/>
            <w:szCs w:val="24"/>
          </w:rPr>
          <w:t>2</w:t>
        </w:r>
      </w:ins>
      <w:del w:id="1429" w:author="Meyer, Michael Frederick" w:date="2021-09-23T16:33:00Z">
        <w:r w:rsidRPr="007418CF" w:rsidDel="00FF6B7A">
          <w:rPr>
            <w:rFonts w:ascii="Times New Roman" w:eastAsia="Times New Roman" w:hAnsi="Times New Roman" w:cs="Times New Roman"/>
            <w:sz w:val="24"/>
            <w:szCs w:val="24"/>
          </w:rPr>
          <w:delText>3</w:delText>
        </w:r>
      </w:del>
      <w:r w:rsidR="00D8535D" w:rsidRPr="007418CF">
        <w:rPr>
          <w:rFonts w:ascii="Times New Roman" w:eastAsia="Times New Roman" w:hAnsi="Times New Roman" w:cs="Times New Roman"/>
          <w:sz w:val="24"/>
          <w:szCs w:val="24"/>
        </w:rPr>
        <w:t xml:space="preserve">: </w:t>
      </w:r>
      <w:del w:id="1430" w:author="Ted" w:date="2021-10-14T11:18:00Z">
        <w:r w:rsidR="00D8535D" w:rsidRPr="007418CF" w:rsidDel="009620FA">
          <w:rPr>
            <w:rFonts w:ascii="Times New Roman" w:eastAsia="Times New Roman" w:hAnsi="Times New Roman" w:cs="Times New Roman"/>
            <w:sz w:val="24"/>
            <w:szCs w:val="24"/>
          </w:rPr>
          <w:delText xml:space="preserve">Linear models </w:delText>
        </w:r>
      </w:del>
      <w:ins w:id="1431" w:author="Meyer, Michael Frederick" w:date="2021-09-20T14:56:00Z">
        <w:del w:id="1432" w:author="Ted" w:date="2021-10-14T11:18:00Z">
          <w:r w:rsidR="00B610AD" w:rsidDel="009620FA">
            <w:rPr>
              <w:rFonts w:ascii="Times New Roman" w:eastAsia="Times New Roman" w:hAnsi="Times New Roman" w:cs="Times New Roman"/>
              <w:sz w:val="24"/>
              <w:szCs w:val="24"/>
            </w:rPr>
            <w:delText>n</w:delText>
          </w:r>
        </w:del>
      </w:ins>
      <w:ins w:id="1433" w:author="Ted" w:date="2021-10-14T11:18:00Z">
        <w:r w:rsidR="009620FA">
          <w:rPr>
            <w:rFonts w:ascii="Times New Roman" w:eastAsia="Times New Roman" w:hAnsi="Times New Roman" w:cs="Times New Roman"/>
            <w:sz w:val="24"/>
            <w:szCs w:val="24"/>
          </w:rPr>
          <w:t>N</w:t>
        </w:r>
      </w:ins>
      <w:ins w:id="1434" w:author="Meyer, Michael Frederick" w:date="2021-09-20T14:56:00Z">
        <w:r w:rsidR="00B610AD">
          <w:rPr>
            <w:rFonts w:ascii="Times New Roman" w:eastAsia="Times New Roman" w:hAnsi="Times New Roman" w:cs="Times New Roman"/>
            <w:sz w:val="24"/>
            <w:szCs w:val="24"/>
          </w:rPr>
          <w:t>itrate</w:t>
        </w:r>
      </w:ins>
      <w:ins w:id="1435" w:author="Meyer, Michael Frederick" w:date="2021-09-20T14:57:00Z">
        <w:r w:rsidR="00B610AD">
          <w:rPr>
            <w:rFonts w:ascii="Times New Roman" w:eastAsia="Times New Roman" w:hAnsi="Times New Roman" w:cs="Times New Roman"/>
            <w:sz w:val="24"/>
            <w:szCs w:val="24"/>
          </w:rPr>
          <w:t xml:space="preserve"> (A)</w:t>
        </w:r>
      </w:ins>
      <w:ins w:id="1436" w:author="Meyer, Michael Frederick" w:date="2021-09-20T14:56:00Z">
        <w:r w:rsidR="00B610AD">
          <w:rPr>
            <w:rFonts w:ascii="Times New Roman" w:eastAsia="Times New Roman" w:hAnsi="Times New Roman" w:cs="Times New Roman"/>
            <w:sz w:val="24"/>
            <w:szCs w:val="24"/>
          </w:rPr>
          <w:t>, ammonium</w:t>
        </w:r>
      </w:ins>
      <w:ins w:id="1437" w:author="Meyer, Michael Frederick" w:date="2021-09-20T14:57:00Z">
        <w:r w:rsidR="00B610AD">
          <w:rPr>
            <w:rFonts w:ascii="Times New Roman" w:eastAsia="Times New Roman" w:hAnsi="Times New Roman" w:cs="Times New Roman"/>
            <w:sz w:val="24"/>
            <w:szCs w:val="24"/>
          </w:rPr>
          <w:t xml:space="preserve"> (B)</w:t>
        </w:r>
      </w:ins>
      <w:ins w:id="1438" w:author="Meyer, Michael Frederick" w:date="2021-09-20T14:56:00Z">
        <w:r w:rsidR="00B610AD">
          <w:rPr>
            <w:rFonts w:ascii="Times New Roman" w:eastAsia="Times New Roman" w:hAnsi="Times New Roman" w:cs="Times New Roman"/>
            <w:sz w:val="24"/>
            <w:szCs w:val="24"/>
          </w:rPr>
          <w:t>, total phosphorus</w:t>
        </w:r>
      </w:ins>
      <w:ins w:id="1439" w:author="Meyer, Michael Frederick" w:date="2021-09-20T14:57:00Z">
        <w:r w:rsidR="00B610AD">
          <w:rPr>
            <w:rFonts w:ascii="Times New Roman" w:eastAsia="Times New Roman" w:hAnsi="Times New Roman" w:cs="Times New Roman"/>
            <w:sz w:val="24"/>
            <w:szCs w:val="24"/>
          </w:rPr>
          <w:t xml:space="preserve"> (C)</w:t>
        </w:r>
      </w:ins>
      <w:ins w:id="1440" w:author="Meyer, Michael Frederick" w:date="2021-09-20T14:56:00Z">
        <w:r w:rsidR="00B610AD">
          <w:rPr>
            <w:rFonts w:ascii="Times New Roman" w:eastAsia="Times New Roman" w:hAnsi="Times New Roman" w:cs="Times New Roman"/>
            <w:sz w:val="24"/>
            <w:szCs w:val="24"/>
          </w:rPr>
          <w:t>, chlorophyll a</w:t>
        </w:r>
      </w:ins>
      <w:ins w:id="1441" w:author="Meyer, Michael Frederick" w:date="2021-09-20T14:57:00Z">
        <w:r w:rsidR="00B610AD">
          <w:rPr>
            <w:rFonts w:ascii="Times New Roman" w:eastAsia="Times New Roman" w:hAnsi="Times New Roman" w:cs="Times New Roman"/>
            <w:sz w:val="24"/>
            <w:szCs w:val="24"/>
          </w:rPr>
          <w:t xml:space="preserve"> (D)</w:t>
        </w:r>
      </w:ins>
      <w:ins w:id="1442" w:author="Meyer, Michael Frederick" w:date="2021-09-20T14:56:00Z">
        <w:r w:rsidR="00B610AD">
          <w:rPr>
            <w:rFonts w:ascii="Times New Roman" w:eastAsia="Times New Roman" w:hAnsi="Times New Roman" w:cs="Times New Roman"/>
            <w:sz w:val="24"/>
            <w:szCs w:val="24"/>
          </w:rPr>
          <w:t>,</w:t>
        </w:r>
      </w:ins>
      <w:ins w:id="1443" w:author="Meyer, Michael Frederick" w:date="2021-09-20T14:57:00Z">
        <w:r w:rsidR="00B610AD">
          <w:rPr>
            <w:rFonts w:ascii="Times New Roman" w:eastAsia="Times New Roman" w:hAnsi="Times New Roman" w:cs="Times New Roman"/>
            <w:sz w:val="24"/>
            <w:szCs w:val="24"/>
          </w:rPr>
          <w:t xml:space="preserve"> total PPCP (E), </w:t>
        </w:r>
      </w:ins>
      <w:del w:id="1444" w:author="Meyer, Michael Frederick" w:date="2021-09-20T14:56:00Z">
        <w:r w:rsidR="00D8535D" w:rsidRPr="007418CF" w:rsidDel="00233A64">
          <w:rPr>
            <w:rFonts w:ascii="Times New Roman" w:eastAsia="Times New Roman" w:hAnsi="Times New Roman" w:cs="Times New Roman"/>
            <w:sz w:val="24"/>
            <w:szCs w:val="24"/>
          </w:rPr>
          <w:delText xml:space="preserve">of </w:delText>
        </w:r>
      </w:del>
      <w:del w:id="1445" w:author="Meyer, Michael Frederick" w:date="2021-09-20T14:48:00Z">
        <w:r w:rsidR="00D8535D" w:rsidRPr="007418CF" w:rsidDel="00233A64">
          <w:rPr>
            <w:rFonts w:ascii="Times New Roman" w:eastAsia="Times New Roman" w:hAnsi="Times New Roman" w:cs="Times New Roman"/>
            <w:sz w:val="24"/>
            <w:szCs w:val="24"/>
          </w:rPr>
          <w:delText xml:space="preserve">total PPCP concentrations </w:delText>
        </w:r>
      </w:del>
      <w:del w:id="1446" w:author="Meyer, Michael Frederick" w:date="2021-09-20T14:58:00Z">
        <w:r w:rsidR="00D8535D" w:rsidRPr="007418CF" w:rsidDel="00B610AD">
          <w:rPr>
            <w:rFonts w:ascii="Times New Roman" w:eastAsia="Times New Roman" w:hAnsi="Times New Roman" w:cs="Times New Roman"/>
            <w:sz w:val="24"/>
            <w:szCs w:val="24"/>
          </w:rPr>
          <w:delText>(</w:delText>
        </w:r>
      </w:del>
      <w:del w:id="1447" w:author="Meyer, Michael Frederick" w:date="2021-09-20T14:57:00Z">
        <w:r w:rsidR="00D8535D" w:rsidRPr="007418CF" w:rsidDel="00B610AD">
          <w:rPr>
            <w:rFonts w:ascii="Times New Roman" w:eastAsia="Times New Roman" w:hAnsi="Times New Roman" w:cs="Times New Roman"/>
            <w:sz w:val="24"/>
            <w:szCs w:val="24"/>
          </w:rPr>
          <w:delText>A</w:delText>
        </w:r>
      </w:del>
      <w:del w:id="1448" w:author="Meyer, Michael Frederick" w:date="2021-09-20T14:58:00Z">
        <w:r w:rsidR="00D8535D" w:rsidRPr="007418CF" w:rsidDel="00B610AD">
          <w:rPr>
            <w:rFonts w:ascii="Times New Roman" w:eastAsia="Times New Roman" w:hAnsi="Times New Roman" w:cs="Times New Roman"/>
            <w:sz w:val="24"/>
            <w:szCs w:val="24"/>
          </w:rPr>
          <w:delText>)</w:delText>
        </w:r>
      </w:del>
      <w:r w:rsidR="00D8535D" w:rsidRPr="007418CF">
        <w:rPr>
          <w:rFonts w:ascii="Times New Roman" w:eastAsia="Times New Roman" w:hAnsi="Times New Roman" w:cs="Times New Roman"/>
          <w:sz w:val="24"/>
          <w:szCs w:val="24"/>
        </w:rPr>
        <w:t xml:space="preserve">, </w:t>
      </w:r>
      <w:r w:rsidR="00271F4F" w:rsidRPr="007418CF">
        <w:rPr>
          <w:rFonts w:ascii="Times New Roman" w:eastAsia="Times New Roman" w:hAnsi="Times New Roman" w:cs="Times New Roman"/>
          <w:sz w:val="24"/>
          <w:szCs w:val="24"/>
        </w:rPr>
        <w:t xml:space="preserve">macroinvertebrate </w:t>
      </w:r>
      <w:r w:rsidR="00567422" w:rsidRPr="007418CF">
        <w:rPr>
          <w:rFonts w:ascii="Times New Roman" w:eastAsia="Times New Roman" w:hAnsi="Times New Roman" w:cs="Times New Roman"/>
          <w:sz w:val="24"/>
          <w:szCs w:val="24"/>
        </w:rPr>
        <w:t>δ</w:t>
      </w:r>
      <w:r w:rsidR="00567422" w:rsidRPr="007418CF">
        <w:rPr>
          <w:rFonts w:ascii="Times New Roman" w:eastAsia="Times New Roman" w:hAnsi="Times New Roman" w:cs="Times New Roman"/>
          <w:sz w:val="24"/>
          <w:szCs w:val="24"/>
          <w:vertAlign w:val="superscript"/>
        </w:rPr>
        <w:t>15</w:t>
      </w:r>
      <w:r w:rsidR="00567422" w:rsidRPr="007418CF">
        <w:rPr>
          <w:rFonts w:ascii="Times New Roman" w:eastAsia="Times New Roman" w:hAnsi="Times New Roman" w:cs="Times New Roman"/>
          <w:sz w:val="24"/>
          <w:szCs w:val="24"/>
        </w:rPr>
        <w:t>N</w:t>
      </w:r>
      <w:r w:rsidR="00567422" w:rsidRPr="007418CF" w:rsidDel="00567422">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w:t>
      </w:r>
      <w:ins w:id="1449" w:author="Meyer, Michael Frederick" w:date="2021-09-20T14:58:00Z">
        <w:r w:rsidR="00B610AD">
          <w:rPr>
            <w:rFonts w:ascii="Times New Roman" w:eastAsia="Times New Roman" w:hAnsi="Times New Roman" w:cs="Times New Roman"/>
            <w:sz w:val="24"/>
            <w:szCs w:val="24"/>
          </w:rPr>
          <w:t>F</w:t>
        </w:r>
      </w:ins>
      <w:del w:id="1450" w:author="Meyer, Michael Frederick" w:date="2021-09-20T14:58:00Z">
        <w:r w:rsidR="00D8535D" w:rsidRPr="007418CF" w:rsidDel="00B610AD">
          <w:rPr>
            <w:rFonts w:ascii="Times New Roman" w:eastAsia="Times New Roman" w:hAnsi="Times New Roman" w:cs="Times New Roman"/>
            <w:sz w:val="24"/>
            <w:szCs w:val="24"/>
          </w:rPr>
          <w:delText>B</w:delText>
        </w:r>
      </w:del>
      <w:r w:rsidR="00D8535D" w:rsidRPr="007418CF">
        <w:rPr>
          <w:rFonts w:ascii="Times New Roman" w:eastAsia="Times New Roman" w:hAnsi="Times New Roman" w:cs="Times New Roman"/>
          <w:sz w:val="24"/>
          <w:szCs w:val="24"/>
        </w:rPr>
        <w:t xml:space="preserve">), </w:t>
      </w:r>
      <w:del w:id="1451" w:author="Meyer, Michael Frederick" w:date="2021-09-20T14:58:00Z">
        <w:r w:rsidR="00271F4F" w:rsidRPr="007418CF" w:rsidDel="00B610AD">
          <w:rPr>
            <w:rFonts w:ascii="Times New Roman" w:eastAsia="Times New Roman" w:hAnsi="Times New Roman" w:cs="Times New Roman"/>
            <w:sz w:val="24"/>
            <w:szCs w:val="24"/>
          </w:rPr>
          <w:delText xml:space="preserve">total phosphorus (C), </w:delText>
        </w:r>
        <w:r w:rsidR="00AD7A0D" w:rsidRPr="007418CF" w:rsidDel="00B610AD">
          <w:rPr>
            <w:rFonts w:ascii="Times New Roman" w:eastAsia="Times New Roman" w:hAnsi="Times New Roman" w:cs="Times New Roman"/>
            <w:sz w:val="24"/>
            <w:szCs w:val="24"/>
          </w:rPr>
          <w:delText>c</w:delText>
        </w:r>
        <w:r w:rsidR="00D8535D" w:rsidRPr="007418CF" w:rsidDel="00B610AD">
          <w:rPr>
            <w:rFonts w:ascii="Times New Roman" w:eastAsia="Times New Roman" w:hAnsi="Times New Roman" w:cs="Times New Roman"/>
            <w:sz w:val="24"/>
            <w:szCs w:val="24"/>
          </w:rPr>
          <w:delText xml:space="preserve">hlorophyll a (D), </w:delText>
        </w:r>
        <w:r w:rsidR="00AD7A0D" w:rsidRPr="007418CF" w:rsidDel="00B610AD">
          <w:rPr>
            <w:rFonts w:ascii="Times New Roman" w:eastAsia="Times New Roman" w:hAnsi="Times New Roman" w:cs="Times New Roman"/>
            <w:sz w:val="24"/>
            <w:szCs w:val="24"/>
          </w:rPr>
          <w:delText>n</w:delText>
        </w:r>
        <w:r w:rsidR="00D8535D" w:rsidRPr="007418CF" w:rsidDel="00B610AD">
          <w:rPr>
            <w:rFonts w:ascii="Times New Roman" w:eastAsia="Times New Roman" w:hAnsi="Times New Roman" w:cs="Times New Roman"/>
            <w:sz w:val="24"/>
            <w:szCs w:val="24"/>
          </w:rPr>
          <w:delText xml:space="preserve">itrate (E), </w:delText>
        </w:r>
      </w:del>
      <w:del w:id="1452" w:author="Meyer, Michael Frederick" w:date="2022-01-06T10:15:00Z">
        <w:r w:rsidR="00AD7A0D" w:rsidRPr="007418CF" w:rsidDel="002B2F89">
          <w:rPr>
            <w:rFonts w:ascii="Times New Roman" w:eastAsia="Times New Roman" w:hAnsi="Times New Roman" w:cs="Times New Roman"/>
            <w:sz w:val="24"/>
            <w:szCs w:val="24"/>
          </w:rPr>
          <w:delText>t</w:delText>
        </w:r>
        <w:r w:rsidR="00D8535D" w:rsidRPr="007418CF" w:rsidDel="002B2F89">
          <w:rPr>
            <w:rFonts w:ascii="Times New Roman" w:eastAsia="Times New Roman" w:hAnsi="Times New Roman" w:cs="Times New Roman"/>
            <w:sz w:val="24"/>
            <w:szCs w:val="24"/>
          </w:rPr>
          <w:delText xml:space="preserve">otal </w:delText>
        </w:r>
      </w:del>
      <w:ins w:id="1453" w:author="Meyer, Michael Frederick" w:date="2022-01-06T10:16:00Z">
        <w:r w:rsidR="002B2F89">
          <w:rPr>
            <w:rFonts w:ascii="Times New Roman" w:eastAsia="Times New Roman" w:hAnsi="Times New Roman" w:cs="Times New Roman"/>
            <w:sz w:val="24"/>
            <w:szCs w:val="24"/>
          </w:rPr>
          <w:t xml:space="preserve">as well as </w:t>
        </w:r>
      </w:ins>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icroplastic</w:t>
      </w:r>
      <w:ins w:id="1454" w:author="Meyer, Michael Frederick" w:date="2022-01-06T10:16:00Z">
        <w:r w:rsidR="002B2F89">
          <w:rPr>
            <w:rFonts w:ascii="Times New Roman" w:eastAsia="Times New Roman" w:hAnsi="Times New Roman" w:cs="Times New Roman"/>
            <w:sz w:val="24"/>
            <w:szCs w:val="24"/>
          </w:rPr>
          <w:t xml:space="preserve"> density</w:t>
        </w:r>
      </w:ins>
      <w:del w:id="1455" w:author="Meyer, Michael Frederick" w:date="2022-01-06T10:16:00Z">
        <w:r w:rsidR="00D8535D" w:rsidRPr="007418CF" w:rsidDel="002B2F89">
          <w:rPr>
            <w:rFonts w:ascii="Times New Roman" w:eastAsia="Times New Roman" w:hAnsi="Times New Roman" w:cs="Times New Roman"/>
            <w:sz w:val="24"/>
            <w:szCs w:val="24"/>
          </w:rPr>
          <w:delText>s</w:delText>
        </w:r>
      </w:del>
      <w:r w:rsidR="00D8535D" w:rsidRPr="007418CF">
        <w:rPr>
          <w:rFonts w:ascii="Times New Roman" w:eastAsia="Times New Roman" w:hAnsi="Times New Roman" w:cs="Times New Roman"/>
          <w:sz w:val="24"/>
          <w:szCs w:val="24"/>
        </w:rPr>
        <w:t xml:space="preserve"> (</w:t>
      </w:r>
      <w:ins w:id="1456" w:author="Meyer, Michael Frederick" w:date="2021-09-20T14:58:00Z">
        <w:r w:rsidR="00B610AD">
          <w:rPr>
            <w:rFonts w:ascii="Times New Roman" w:eastAsia="Times New Roman" w:hAnsi="Times New Roman" w:cs="Times New Roman"/>
            <w:sz w:val="24"/>
            <w:szCs w:val="24"/>
          </w:rPr>
          <w:t>G</w:t>
        </w:r>
      </w:ins>
      <w:del w:id="1457" w:author="Meyer, Michael Frederick" w:date="2021-09-20T14:58:00Z">
        <w:r w:rsidR="00D8535D" w:rsidRPr="007418CF" w:rsidDel="00B610AD">
          <w:rPr>
            <w:rFonts w:ascii="Times New Roman" w:eastAsia="Times New Roman" w:hAnsi="Times New Roman" w:cs="Times New Roman"/>
            <w:sz w:val="24"/>
            <w:szCs w:val="24"/>
          </w:rPr>
          <w:delText>F</w:delText>
        </w:r>
      </w:del>
      <w:r w:rsidR="00D8535D" w:rsidRPr="007418CF">
        <w:rPr>
          <w:rFonts w:ascii="Times New Roman" w:eastAsia="Times New Roman" w:hAnsi="Times New Roman" w:cs="Times New Roman"/>
          <w:sz w:val="24"/>
          <w:szCs w:val="24"/>
        </w:rPr>
        <w:t>)</w:t>
      </w:r>
      <w:ins w:id="1458" w:author="Meyer, Michael Frederick" w:date="2021-09-20T14:58:00Z">
        <w:r w:rsidR="00B610AD">
          <w:rPr>
            <w:rFonts w:ascii="Times New Roman" w:eastAsia="Times New Roman" w:hAnsi="Times New Roman" w:cs="Times New Roman"/>
            <w:sz w:val="24"/>
            <w:szCs w:val="24"/>
          </w:rPr>
          <w:t xml:space="preserve"> values</w:t>
        </w:r>
      </w:ins>
      <w:ins w:id="1459" w:author="Meyer, Michael Frederick" w:date="2022-01-06T10:17:00Z">
        <w:r w:rsidR="002B2F89">
          <w:rPr>
            <w:rFonts w:ascii="Times New Roman" w:eastAsia="Times New Roman" w:hAnsi="Times New Roman" w:cs="Times New Roman"/>
            <w:sz w:val="24"/>
            <w:szCs w:val="24"/>
          </w:rPr>
          <w:t xml:space="preserve"> </w:t>
        </w:r>
      </w:ins>
      <w:del w:id="1460" w:author="Meyer, Michael Frederick" w:date="2021-09-20T14:58:00Z">
        <w:r w:rsidR="00D8535D" w:rsidRPr="007418CF" w:rsidDel="00B610AD">
          <w:rPr>
            <w:rFonts w:ascii="Times New Roman" w:eastAsia="Times New Roman" w:hAnsi="Times New Roman" w:cs="Times New Roman"/>
            <w:sz w:val="24"/>
            <w:szCs w:val="24"/>
          </w:rPr>
          <w:delText>,</w:delText>
        </w:r>
      </w:del>
      <w:r w:rsidR="00D8535D" w:rsidRPr="007418CF">
        <w:rPr>
          <w:rFonts w:ascii="Times New Roman" w:eastAsia="Times New Roman" w:hAnsi="Times New Roman" w:cs="Times New Roman"/>
          <w:sz w:val="24"/>
          <w:szCs w:val="24"/>
        </w:rPr>
        <w:t xml:space="preserve"> </w:t>
      </w:r>
      <w:del w:id="1461" w:author="Meyer, Michael Frederick" w:date="2021-09-20T14:58:00Z">
        <w:r w:rsidR="00AD7A0D" w:rsidRPr="007418CF" w:rsidDel="00B610AD">
          <w:rPr>
            <w:rFonts w:ascii="Times New Roman" w:eastAsia="Times New Roman" w:hAnsi="Times New Roman" w:cs="Times New Roman"/>
            <w:sz w:val="24"/>
            <w:szCs w:val="24"/>
          </w:rPr>
          <w:delText>a</w:delText>
        </w:r>
        <w:r w:rsidR="00D8535D" w:rsidRPr="007418CF" w:rsidDel="00B610AD">
          <w:rPr>
            <w:rFonts w:ascii="Times New Roman" w:eastAsia="Times New Roman" w:hAnsi="Times New Roman" w:cs="Times New Roman"/>
            <w:sz w:val="24"/>
            <w:szCs w:val="24"/>
          </w:rPr>
          <w:delText xml:space="preserve">mmonium (G), </w:delText>
        </w:r>
      </w:del>
      <w:del w:id="1462" w:author="Meyer, Michael Frederick" w:date="2022-01-06T10:16:00Z">
        <w:r w:rsidR="00D8535D" w:rsidRPr="007418CF" w:rsidDel="002B2F89">
          <w:rPr>
            <w:rFonts w:ascii="Times New Roman" w:eastAsia="Times New Roman" w:hAnsi="Times New Roman" w:cs="Times New Roman"/>
            <w:sz w:val="24"/>
            <w:szCs w:val="24"/>
          </w:rPr>
          <w:delText xml:space="preserve">and </w:delText>
        </w:r>
        <w:r w:rsidR="00AD7A0D" w:rsidRPr="007418CF" w:rsidDel="002B2F89">
          <w:rPr>
            <w:rFonts w:ascii="Times New Roman" w:eastAsia="Times New Roman" w:hAnsi="Times New Roman" w:cs="Times New Roman"/>
            <w:sz w:val="24"/>
            <w:szCs w:val="24"/>
          </w:rPr>
          <w:delText>m</w:delText>
        </w:r>
        <w:r w:rsidR="00D8535D" w:rsidRPr="007418CF" w:rsidDel="002B2F89">
          <w:rPr>
            <w:rFonts w:ascii="Times New Roman" w:eastAsia="Times New Roman" w:hAnsi="Times New Roman" w:cs="Times New Roman"/>
            <w:sz w:val="24"/>
            <w:szCs w:val="24"/>
          </w:rPr>
          <w:delText xml:space="preserve">icroplastic </w:delText>
        </w:r>
        <w:r w:rsidR="00AD7A0D" w:rsidRPr="007418CF" w:rsidDel="002B2F89">
          <w:rPr>
            <w:rFonts w:ascii="Times New Roman" w:eastAsia="Times New Roman" w:hAnsi="Times New Roman" w:cs="Times New Roman"/>
            <w:sz w:val="24"/>
            <w:szCs w:val="24"/>
          </w:rPr>
          <w:delText>d</w:delText>
        </w:r>
        <w:r w:rsidR="00D8535D" w:rsidRPr="007418CF" w:rsidDel="002B2F89">
          <w:rPr>
            <w:rFonts w:ascii="Times New Roman" w:eastAsia="Times New Roman" w:hAnsi="Times New Roman" w:cs="Times New Roman"/>
            <w:sz w:val="24"/>
            <w:szCs w:val="24"/>
          </w:rPr>
          <w:delText xml:space="preserve">ensity (H) </w:delText>
        </w:r>
      </w:del>
      <w:r w:rsidR="00D8535D" w:rsidRPr="007418CF">
        <w:rPr>
          <w:rFonts w:ascii="Times New Roman" w:eastAsia="Times New Roman" w:hAnsi="Times New Roman" w:cs="Times New Roman"/>
          <w:sz w:val="24"/>
          <w:szCs w:val="24"/>
        </w:rPr>
        <w:t xml:space="preserve">regressed against log-transformed </w:t>
      </w:r>
      <w:r w:rsidR="007330EB" w:rsidRPr="007418CF">
        <w:rPr>
          <w:rFonts w:ascii="Times New Roman" w:eastAsia="Times New Roman" w:hAnsi="Times New Roman" w:cs="Times New Roman"/>
          <w:sz w:val="24"/>
          <w:szCs w:val="24"/>
        </w:rPr>
        <w:t>inverse distance weighted (</w:t>
      </w:r>
      <w:r w:rsidR="00B63560" w:rsidRPr="007418CF">
        <w:rPr>
          <w:rFonts w:ascii="Times New Roman" w:eastAsia="Times New Roman" w:hAnsi="Times New Roman" w:cs="Times New Roman"/>
          <w:sz w:val="24"/>
          <w:szCs w:val="24"/>
        </w:rPr>
        <w:t>IDW</w:t>
      </w:r>
      <w:r w:rsidR="007330EB"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population.</w:t>
      </w:r>
      <w:ins w:id="1463" w:author="Ted" w:date="2021-10-14T11:19:00Z">
        <w:r w:rsidR="009620FA">
          <w:rPr>
            <w:rFonts w:ascii="Times New Roman" w:eastAsia="Times New Roman" w:hAnsi="Times New Roman" w:cs="Times New Roman"/>
            <w:sz w:val="24"/>
            <w:szCs w:val="24"/>
          </w:rPr>
          <w:t xml:space="preserve"> Statistical results are from </w:t>
        </w:r>
        <w:del w:id="1464" w:author="Meyer, Michael Frederick" w:date="2021-11-12T12:16:00Z">
          <w:r w:rsidR="009620FA" w:rsidDel="00AA5C21">
            <w:rPr>
              <w:rFonts w:ascii="Times New Roman" w:eastAsia="Times New Roman" w:hAnsi="Times New Roman" w:cs="Times New Roman"/>
              <w:sz w:val="24"/>
              <w:szCs w:val="24"/>
            </w:rPr>
            <w:delText xml:space="preserve">simple </w:delText>
          </w:r>
        </w:del>
        <w:r w:rsidR="009620FA">
          <w:rPr>
            <w:rFonts w:ascii="Times New Roman" w:eastAsia="Times New Roman" w:hAnsi="Times New Roman" w:cs="Times New Roman"/>
            <w:sz w:val="24"/>
            <w:szCs w:val="24"/>
          </w:rPr>
          <w:t>linear regressions.</w:t>
        </w:r>
      </w:ins>
      <w:r w:rsidR="00D8535D" w:rsidRPr="007418CF">
        <w:rPr>
          <w:rFonts w:ascii="Times New Roman" w:eastAsia="Times New Roman" w:hAnsi="Times New Roman" w:cs="Times New Roman"/>
          <w:sz w:val="24"/>
          <w:szCs w:val="24"/>
        </w:rPr>
        <w:t xml:space="preserve"> </w:t>
      </w:r>
      <w:r w:rsidR="00AA5C21">
        <w:rPr>
          <w:rFonts w:ascii="Times New Roman" w:eastAsia="Times New Roman" w:hAnsi="Times New Roman" w:cs="Times New Roman"/>
          <w:sz w:val="24"/>
          <w:szCs w:val="24"/>
        </w:rPr>
        <w:t xml:space="preserve">Solid lines with error envelopes indicate significant relationships, whereas non-significant models have dotted regression lines without error envelopes. </w:t>
      </w:r>
    </w:p>
    <w:p w14:paraId="38F0A7BB" w14:textId="0648214E" w:rsidR="00715D55" w:rsidRPr="007418CF" w:rsidRDefault="00B07C02"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2F0D10BB" wp14:editId="2E27786F">
            <wp:extent cx="7381037" cy="2952414"/>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mbined_nmds_plo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393906" cy="2957562"/>
                    </a:xfrm>
                    <a:prstGeom prst="rect">
                      <a:avLst/>
                    </a:prstGeom>
                  </pic:spPr>
                </pic:pic>
              </a:graphicData>
            </a:graphic>
          </wp:inline>
        </w:drawing>
      </w:r>
    </w:p>
    <w:p w14:paraId="5A828E7E" w14:textId="1673E938" w:rsidR="00127B58"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Figure </w:t>
      </w:r>
      <w:ins w:id="1465" w:author="Meyer, Michael Frederick" w:date="2021-09-23T16:33:00Z">
        <w:r w:rsidR="00FF6B7A">
          <w:rPr>
            <w:rFonts w:ascii="Times New Roman" w:eastAsia="Times New Roman" w:hAnsi="Times New Roman" w:cs="Times New Roman"/>
            <w:sz w:val="24"/>
            <w:szCs w:val="24"/>
          </w:rPr>
          <w:t>3</w:t>
        </w:r>
      </w:ins>
      <w:del w:id="1466" w:author="Meyer, Michael Frederick" w:date="2021-09-23T16:33:00Z">
        <w:r w:rsidR="00403D16" w:rsidRPr="007418CF" w:rsidDel="00FF6B7A">
          <w:rPr>
            <w:rFonts w:ascii="Times New Roman" w:eastAsia="Times New Roman" w:hAnsi="Times New Roman" w:cs="Times New Roman"/>
            <w:sz w:val="24"/>
            <w:szCs w:val="24"/>
          </w:rPr>
          <w:delText>4</w:delText>
        </w:r>
      </w:del>
      <w:r w:rsidRPr="007418CF">
        <w:rPr>
          <w:rFonts w:ascii="Times New Roman" w:eastAsia="Times New Roman" w:hAnsi="Times New Roman" w:cs="Times New Roman"/>
          <w:sz w:val="24"/>
          <w:szCs w:val="24"/>
        </w:rPr>
        <w:t>: Periphyton</w:t>
      </w:r>
      <w:r w:rsidR="00403D16" w:rsidRPr="007418CF">
        <w:rPr>
          <w:rFonts w:ascii="Times New Roman" w:eastAsia="Times New Roman" w:hAnsi="Times New Roman" w:cs="Times New Roman"/>
          <w:sz w:val="24"/>
          <w:szCs w:val="24"/>
        </w:rPr>
        <w:t xml:space="preserve"> </w:t>
      </w:r>
      <w:r w:rsidR="00B07C02">
        <w:rPr>
          <w:rFonts w:ascii="Times New Roman" w:eastAsia="Times New Roman" w:hAnsi="Times New Roman" w:cs="Times New Roman"/>
          <w:sz w:val="24"/>
          <w:szCs w:val="24"/>
        </w:rPr>
        <w:t xml:space="preserve">(A) and macroinvertebrate (B) </w:t>
      </w:r>
      <w:r w:rsidRPr="007418CF">
        <w:rPr>
          <w:rFonts w:ascii="Times New Roman" w:eastAsia="Times New Roman" w:hAnsi="Times New Roman" w:cs="Times New Roman"/>
          <w:sz w:val="24"/>
          <w:szCs w:val="24"/>
        </w:rPr>
        <w:t xml:space="preserve">NMDS with </w:t>
      </w:r>
      <w:r w:rsidR="007A705A" w:rsidRPr="007418CF">
        <w:rPr>
          <w:rFonts w:ascii="Times New Roman" w:eastAsia="Times New Roman" w:hAnsi="Times New Roman" w:cs="Times New Roman"/>
          <w:sz w:val="24"/>
          <w:szCs w:val="24"/>
        </w:rPr>
        <w:t>B</w:t>
      </w:r>
      <w:r w:rsidRPr="007418CF">
        <w:rPr>
          <w:rFonts w:ascii="Times New Roman" w:eastAsia="Times New Roman" w:hAnsi="Times New Roman" w:cs="Times New Roman"/>
          <w:sz w:val="24"/>
          <w:szCs w:val="24"/>
        </w:rPr>
        <w:t>ray-</w:t>
      </w:r>
      <w:r w:rsidR="007A705A" w:rsidRPr="007418CF">
        <w:rPr>
          <w:rFonts w:ascii="Times New Roman" w:eastAsia="Times New Roman" w:hAnsi="Times New Roman" w:cs="Times New Roman"/>
          <w:sz w:val="24"/>
          <w:szCs w:val="24"/>
        </w:rPr>
        <w:t>C</w:t>
      </w:r>
      <w:r w:rsidRPr="007418CF">
        <w:rPr>
          <w:rFonts w:ascii="Times New Roman" w:eastAsia="Times New Roman" w:hAnsi="Times New Roman" w:cs="Times New Roman"/>
          <w:sz w:val="24"/>
          <w:szCs w:val="24"/>
        </w:rPr>
        <w:t xml:space="preserve">urtis dissimilarity. </w:t>
      </w:r>
      <w:r w:rsidR="00AF7510" w:rsidRPr="007418CF">
        <w:rPr>
          <w:rFonts w:ascii="Times New Roman" w:eastAsia="Times New Roman" w:hAnsi="Times New Roman" w:cs="Times New Roman"/>
          <w:sz w:val="24"/>
          <w:szCs w:val="24"/>
        </w:rPr>
        <w:t xml:space="preserve">Points </w:t>
      </w:r>
      <w:r w:rsidRPr="007418CF">
        <w:rPr>
          <w:rFonts w:ascii="Times New Roman" w:eastAsia="Times New Roman" w:hAnsi="Times New Roman" w:cs="Times New Roman"/>
          <w:sz w:val="24"/>
          <w:szCs w:val="24"/>
        </w:rPr>
        <w:t>are sized by log</w:t>
      </w:r>
      <w:r w:rsidR="006B6225">
        <w:rPr>
          <w:rFonts w:ascii="Times New Roman" w:eastAsia="Times New Roman" w:hAnsi="Times New Roman" w:cs="Times New Roman"/>
          <w:sz w:val="24"/>
          <w:szCs w:val="24"/>
        </w:rPr>
        <w:t xml:space="preserve">-transformed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and colored by </w:t>
      </w:r>
      <w:r w:rsidR="00403D16" w:rsidRPr="007418CF">
        <w:rPr>
          <w:rFonts w:ascii="Times New Roman" w:eastAsia="Times New Roman" w:hAnsi="Times New Roman" w:cs="Times New Roman"/>
          <w:sz w:val="24"/>
          <w:szCs w:val="24"/>
        </w:rPr>
        <w:t xml:space="preserve">grouped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w:t>
      </w:r>
      <w:r w:rsidR="00AF7510" w:rsidRPr="007418CF">
        <w:rPr>
          <w:rFonts w:ascii="Times New Roman" w:eastAsia="Times New Roman" w:hAnsi="Times New Roman" w:cs="Times New Roman"/>
          <w:sz w:val="24"/>
          <w:szCs w:val="24"/>
        </w:rPr>
        <w:t xml:space="preserve">Taxonomic labels represent species scores, which are weighted averages of species contributions from site scores. </w:t>
      </w:r>
      <w:del w:id="1467" w:author="Ted" w:date="2021-10-14T11:20:00Z">
        <w:r w:rsidR="00403D16" w:rsidRPr="007418CF" w:rsidDel="009620FA">
          <w:rPr>
            <w:rFonts w:ascii="Times New Roman" w:eastAsia="Times New Roman" w:hAnsi="Times New Roman" w:cs="Times New Roman"/>
            <w:sz w:val="24"/>
            <w:szCs w:val="24"/>
          </w:rPr>
          <w:delText>For periphyton</w:delText>
        </w:r>
        <w:r w:rsidR="00B07C02" w:rsidDel="009620FA">
          <w:rPr>
            <w:rFonts w:ascii="Times New Roman" w:eastAsia="Times New Roman" w:hAnsi="Times New Roman" w:cs="Times New Roman"/>
            <w:sz w:val="24"/>
            <w:szCs w:val="24"/>
          </w:rPr>
          <w:delText xml:space="preserve"> (A)</w:delText>
        </w:r>
        <w:r w:rsidR="00403D16" w:rsidRPr="007418CF" w:rsidDel="009620FA">
          <w:rPr>
            <w:rFonts w:ascii="Times New Roman" w:eastAsia="Times New Roman" w:hAnsi="Times New Roman" w:cs="Times New Roman"/>
            <w:sz w:val="24"/>
            <w:szCs w:val="24"/>
          </w:rPr>
          <w:delText xml:space="preserve">, </w:delText>
        </w:r>
        <w:r w:rsidR="004B0888" w:rsidRPr="007418CF" w:rsidDel="009620FA">
          <w:rPr>
            <w:rFonts w:ascii="Times New Roman" w:eastAsia="Times New Roman" w:hAnsi="Times New Roman" w:cs="Times New Roman"/>
            <w:sz w:val="24"/>
            <w:szCs w:val="24"/>
          </w:rPr>
          <w:delText>PERMANOVA (p = 0.0</w:delText>
        </w:r>
        <w:r w:rsidR="00403D16" w:rsidRPr="007418CF" w:rsidDel="009620FA">
          <w:rPr>
            <w:rFonts w:ascii="Times New Roman" w:eastAsia="Times New Roman" w:hAnsi="Times New Roman" w:cs="Times New Roman"/>
            <w:sz w:val="24"/>
            <w:szCs w:val="24"/>
          </w:rPr>
          <w:delText>01</w:delText>
        </w:r>
        <w:r w:rsidR="004B0888" w:rsidRPr="007418CF" w:rsidDel="009620FA">
          <w:rPr>
            <w:rFonts w:ascii="Times New Roman" w:eastAsia="Times New Roman" w:hAnsi="Times New Roman" w:cs="Times New Roman"/>
            <w:sz w:val="24"/>
            <w:szCs w:val="24"/>
          </w:rPr>
          <w:delText>) and post-hoc SIMPER results suggested s</w:delText>
        </w:r>
        <w:r w:rsidR="00567422" w:rsidRPr="007418CF" w:rsidDel="009620FA">
          <w:rPr>
            <w:rFonts w:ascii="Times New Roman" w:eastAsia="Times New Roman" w:hAnsi="Times New Roman" w:cs="Times New Roman"/>
            <w:sz w:val="24"/>
            <w:szCs w:val="24"/>
          </w:rPr>
          <w:delText xml:space="preserve">ites with a higher IDW population value tended to be more associated with filamentous algal groupings and separate from sites with moderate and low IDW population values, which were more associated with diatom abundance. </w:delText>
        </w:r>
        <w:r w:rsidR="00376F2B" w:rsidRPr="007418CF" w:rsidDel="009620FA">
          <w:rPr>
            <w:rFonts w:ascii="Times New Roman" w:eastAsia="Times New Roman" w:hAnsi="Times New Roman" w:cs="Times New Roman"/>
            <w:sz w:val="24"/>
            <w:szCs w:val="24"/>
          </w:rPr>
          <w:delText>For macroinvertebrates</w:delText>
        </w:r>
        <w:r w:rsidR="00B07C02" w:rsidDel="009620FA">
          <w:rPr>
            <w:rFonts w:ascii="Times New Roman" w:eastAsia="Times New Roman" w:hAnsi="Times New Roman" w:cs="Times New Roman"/>
            <w:sz w:val="24"/>
            <w:szCs w:val="24"/>
          </w:rPr>
          <w:delText xml:space="preserve"> (B)</w:delText>
        </w:r>
        <w:r w:rsidR="00376F2B" w:rsidRPr="007418CF" w:rsidDel="009620FA">
          <w:rPr>
            <w:rFonts w:ascii="Times New Roman" w:eastAsia="Times New Roman" w:hAnsi="Times New Roman" w:cs="Times New Roman"/>
            <w:sz w:val="24"/>
            <w:szCs w:val="24"/>
          </w:rPr>
          <w:delText>, PERMANOVA (p = 0.02) and post-hoc SIMPER results suggested sites with a higher IDW population values tended to be associated with amphipod taxa (see Table S1), whereas sites with lower and moderate IDW population values were more associated with increased mollus</w:delText>
        </w:r>
        <w:r w:rsidR="004D2297" w:rsidRPr="007418CF" w:rsidDel="009620FA">
          <w:rPr>
            <w:rFonts w:ascii="Times New Roman" w:eastAsia="Times New Roman" w:hAnsi="Times New Roman" w:cs="Times New Roman"/>
            <w:sz w:val="24"/>
            <w:szCs w:val="24"/>
          </w:rPr>
          <w:delText>k</w:delText>
        </w:r>
        <w:r w:rsidR="00376F2B" w:rsidRPr="007418CF" w:rsidDel="009620FA">
          <w:rPr>
            <w:rFonts w:ascii="Times New Roman" w:eastAsia="Times New Roman" w:hAnsi="Times New Roman" w:cs="Times New Roman"/>
            <w:sz w:val="24"/>
            <w:szCs w:val="24"/>
          </w:rPr>
          <w:delText xml:space="preserve"> abundance (see Table S1).</w:delText>
        </w:r>
      </w:del>
    </w:p>
    <w:p w14:paraId="6C9EAF06" w14:textId="77777777" w:rsidR="00127B58" w:rsidRDefault="00127B58" w:rsidP="00127B58">
      <w:pPr>
        <w:rPr>
          <w:rFonts w:ascii="Times New Roman" w:hAnsi="Times New Roman" w:cs="Times New Roman"/>
          <w:sz w:val="24"/>
          <w:szCs w:val="24"/>
        </w:rPr>
        <w:sectPr w:rsidR="00127B58" w:rsidSect="00B07C02">
          <w:pgSz w:w="15840" w:h="12240" w:orient="landscape"/>
          <w:pgMar w:top="1440" w:right="1440" w:bottom="1440" w:left="1440" w:header="720" w:footer="720" w:gutter="0"/>
          <w:lnNumType w:countBy="1" w:restart="continuous"/>
          <w:pgNumType w:start="1"/>
          <w:cols w:space="720"/>
          <w:docGrid w:linePitch="299"/>
        </w:sectPr>
      </w:pPr>
    </w:p>
    <w:p w14:paraId="21D469A3" w14:textId="1DADD2D0" w:rsidR="00715D55" w:rsidRPr="007418CF" w:rsidRDefault="00715D55" w:rsidP="00127B58">
      <w:pPr>
        <w:rPr>
          <w:rFonts w:ascii="Times New Roman" w:eastAsia="Times New Roman" w:hAnsi="Times New Roman" w:cs="Times New Roman"/>
          <w:sz w:val="24"/>
          <w:szCs w:val="24"/>
        </w:rPr>
      </w:pPr>
    </w:p>
    <w:p w14:paraId="6CE55C18" w14:textId="39874275" w:rsidR="00715D55" w:rsidRPr="007418CF" w:rsidRDefault="00C80A4D" w:rsidP="00F31B90">
      <w:pPr>
        <w:spacing w:line="480" w:lineRule="auto"/>
        <w:rPr>
          <w:rFonts w:ascii="Times New Roman" w:eastAsia="Times New Roman" w:hAnsi="Times New Roman" w:cs="Times New Roman"/>
          <w:sz w:val="24"/>
          <w:szCs w:val="24"/>
        </w:rPr>
      </w:pPr>
      <w:del w:id="1468" w:author="Meyer, Michael Frederick" w:date="2022-01-11T14:45:00Z">
        <w:r w:rsidDel="00433762">
          <w:rPr>
            <w:rFonts w:ascii="Times New Roman" w:eastAsia="Times New Roman" w:hAnsi="Times New Roman" w:cs="Times New Roman"/>
            <w:noProof/>
            <w:sz w:val="24"/>
            <w:szCs w:val="24"/>
            <w:lang w:val="en-US"/>
          </w:rPr>
          <w:drawing>
            <wp:inline distT="0" distB="0" distL="0" distR="0" wp14:anchorId="46C6E135" wp14:editId="5D96A57B">
              <wp:extent cx="7760473" cy="3880237"/>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a_mixsiar_result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765487" cy="3882744"/>
                      </a:xfrm>
                      <a:prstGeom prst="rect">
                        <a:avLst/>
                      </a:prstGeom>
                    </pic:spPr>
                  </pic:pic>
                </a:graphicData>
              </a:graphic>
            </wp:inline>
          </w:drawing>
        </w:r>
      </w:del>
      <w:ins w:id="1469" w:author="Meyer, Michael Frederick" w:date="2022-01-11T14:46:00Z">
        <w:r w:rsidR="00433762">
          <w:rPr>
            <w:rFonts w:ascii="Times New Roman" w:eastAsia="Times New Roman" w:hAnsi="Times New Roman" w:cs="Times New Roman"/>
            <w:noProof/>
            <w:sz w:val="24"/>
            <w:szCs w:val="24"/>
            <w:lang w:val="en-US"/>
          </w:rPr>
          <w:drawing>
            <wp:inline distT="0" distB="0" distL="0" distR="0" wp14:anchorId="150D4F75" wp14:editId="34D6E672">
              <wp:extent cx="8229600" cy="4114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ia_mixsiar_result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229600" cy="4114800"/>
                      </a:xfrm>
                      <a:prstGeom prst="rect">
                        <a:avLst/>
                      </a:prstGeom>
                    </pic:spPr>
                  </pic:pic>
                </a:graphicData>
              </a:graphic>
            </wp:inline>
          </w:drawing>
        </w:r>
      </w:ins>
    </w:p>
    <w:p w14:paraId="2279D05B" w14:textId="33EDC3F8" w:rsidR="00127B58" w:rsidRDefault="00E01811" w:rsidP="00127B58">
      <w:pPr>
        <w:spacing w:line="480" w:lineRule="auto"/>
        <w:rPr>
          <w:rFonts w:ascii="Times New Roman" w:eastAsia="Times New Roman" w:hAnsi="Times New Roman" w:cs="Times New Roman"/>
          <w:sz w:val="24"/>
          <w:szCs w:val="24"/>
        </w:rPr>
        <w:sectPr w:rsidR="00127B58" w:rsidSect="00127B58">
          <w:pgSz w:w="15840" w:h="12240" w:orient="landscape"/>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sz w:val="24"/>
          <w:szCs w:val="24"/>
        </w:rPr>
        <w:t xml:space="preserve">Figure </w:t>
      </w:r>
      <w:ins w:id="1470" w:author="Meyer, Michael Frederick" w:date="2021-09-23T16:33:00Z">
        <w:r w:rsidR="00FF6B7A">
          <w:rPr>
            <w:rFonts w:ascii="Times New Roman" w:eastAsia="Times New Roman" w:hAnsi="Times New Roman" w:cs="Times New Roman"/>
            <w:sz w:val="24"/>
            <w:szCs w:val="24"/>
          </w:rPr>
          <w:t>4</w:t>
        </w:r>
      </w:ins>
      <w:del w:id="1471" w:author="Meyer, Michael Frederick" w:date="2021-09-23T16:33:00Z">
        <w:r w:rsidR="004D2297" w:rsidRPr="007418CF" w:rsidDel="00FF6B7A">
          <w:rPr>
            <w:rFonts w:ascii="Times New Roman" w:eastAsia="Times New Roman" w:hAnsi="Times New Roman" w:cs="Times New Roman"/>
            <w:sz w:val="24"/>
            <w:szCs w:val="24"/>
          </w:rPr>
          <w:delText>6</w:delText>
        </w:r>
      </w:del>
      <w:r w:rsidR="00D8535D" w:rsidRPr="007418CF">
        <w:rPr>
          <w:rFonts w:ascii="Times New Roman" w:eastAsia="Times New Roman" w:hAnsi="Times New Roman" w:cs="Times New Roman"/>
          <w:sz w:val="24"/>
          <w:szCs w:val="24"/>
        </w:rPr>
        <w:t xml:space="preserve">: </w:t>
      </w:r>
      <w:r w:rsidR="000924A9">
        <w:rPr>
          <w:rFonts w:ascii="Times New Roman" w:eastAsia="Times New Roman" w:hAnsi="Times New Roman" w:cs="Times New Roman"/>
          <w:sz w:val="24"/>
          <w:szCs w:val="24"/>
        </w:rPr>
        <w:t xml:space="preserve">Food web structure analyses as assessed by </w:t>
      </w:r>
      <w:r w:rsidR="000924A9" w:rsidRPr="007418CF">
        <w:rPr>
          <w:rFonts w:ascii="Times New Roman" w:eastAsia="Times New Roman" w:hAnsi="Times New Roman" w:cs="Times New Roman"/>
          <w:color w:val="212121"/>
          <w:sz w:val="24"/>
          <w:szCs w:val="24"/>
        </w:rPr>
        <w:t>δ</w:t>
      </w:r>
      <w:r w:rsidR="000924A9" w:rsidRPr="007418CF">
        <w:rPr>
          <w:rFonts w:ascii="Times New Roman" w:eastAsia="Times New Roman" w:hAnsi="Times New Roman" w:cs="Times New Roman"/>
          <w:color w:val="212121"/>
          <w:sz w:val="24"/>
          <w:szCs w:val="24"/>
          <w:vertAlign w:val="superscript"/>
        </w:rPr>
        <w:t>13</w:t>
      </w:r>
      <w:r w:rsidR="000924A9" w:rsidRPr="007418CF">
        <w:rPr>
          <w:rFonts w:ascii="Times New Roman" w:eastAsia="Times New Roman" w:hAnsi="Times New Roman" w:cs="Times New Roman"/>
          <w:color w:val="212121"/>
          <w:sz w:val="24"/>
          <w:szCs w:val="24"/>
        </w:rPr>
        <w:t>C</w:t>
      </w:r>
      <w:r w:rsidR="000924A9" w:rsidRPr="007418CF">
        <w:rPr>
          <w:rFonts w:ascii="Times New Roman" w:eastAsia="Times New Roman" w:hAnsi="Times New Roman" w:cs="Times New Roman"/>
          <w:sz w:val="24"/>
          <w:szCs w:val="24"/>
        </w:rPr>
        <w:t xml:space="preserve"> or </w:t>
      </w:r>
      <w:r w:rsidR="000924A9" w:rsidRPr="007418CF">
        <w:rPr>
          <w:rFonts w:ascii="Times New Roman" w:eastAsia="Times New Roman" w:hAnsi="Times New Roman" w:cs="Times New Roman"/>
          <w:color w:val="212121"/>
          <w:sz w:val="24"/>
          <w:szCs w:val="24"/>
        </w:rPr>
        <w:t>δ</w:t>
      </w:r>
      <w:r w:rsidR="000924A9" w:rsidRPr="007418CF">
        <w:rPr>
          <w:rFonts w:ascii="Times New Roman" w:eastAsia="Times New Roman" w:hAnsi="Times New Roman" w:cs="Times New Roman"/>
          <w:color w:val="212121"/>
          <w:sz w:val="24"/>
          <w:szCs w:val="24"/>
          <w:vertAlign w:val="superscript"/>
        </w:rPr>
        <w:t>15</w:t>
      </w:r>
      <w:r w:rsidR="000924A9" w:rsidRPr="007418CF">
        <w:rPr>
          <w:rFonts w:ascii="Times New Roman" w:eastAsia="Times New Roman" w:hAnsi="Times New Roman" w:cs="Times New Roman"/>
          <w:color w:val="212121"/>
          <w:sz w:val="24"/>
          <w:szCs w:val="24"/>
        </w:rPr>
        <w:t>N</w:t>
      </w:r>
      <w:r w:rsidR="000924A9" w:rsidRPr="007418CF">
        <w:rPr>
          <w:rFonts w:ascii="Times New Roman" w:eastAsia="Times New Roman" w:hAnsi="Times New Roman" w:cs="Times New Roman"/>
          <w:sz w:val="24"/>
          <w:szCs w:val="24"/>
        </w:rPr>
        <w:t xml:space="preserve"> </w:t>
      </w:r>
      <w:r w:rsidR="000924A9">
        <w:rPr>
          <w:rFonts w:ascii="Times New Roman" w:eastAsia="Times New Roman" w:hAnsi="Times New Roman" w:cs="Times New Roman"/>
          <w:sz w:val="24"/>
          <w:szCs w:val="24"/>
        </w:rPr>
        <w:t xml:space="preserve">stable isotopes (A) and fatty acids (B). </w:t>
      </w:r>
      <w:r w:rsidR="006B6225">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ean and standard deviation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13</w:t>
      </w:r>
      <w:r w:rsidR="00567422" w:rsidRPr="007418CF">
        <w:rPr>
          <w:rFonts w:ascii="Times New Roman" w:eastAsia="Times New Roman" w:hAnsi="Times New Roman" w:cs="Times New Roman"/>
          <w:color w:val="212121"/>
          <w:sz w:val="24"/>
          <w:szCs w:val="24"/>
        </w:rPr>
        <w:t>C</w:t>
      </w:r>
      <w:r w:rsidR="00D8535D" w:rsidRPr="007418CF">
        <w:rPr>
          <w:rFonts w:ascii="Times New Roman" w:eastAsia="Times New Roman" w:hAnsi="Times New Roman" w:cs="Times New Roman"/>
          <w:sz w:val="24"/>
          <w:szCs w:val="24"/>
        </w:rPr>
        <w:t xml:space="preserve"> and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15</w:t>
      </w:r>
      <w:r w:rsidR="00567422" w:rsidRPr="007418CF">
        <w:rPr>
          <w:rFonts w:ascii="Times New Roman" w:eastAsia="Times New Roman" w:hAnsi="Times New Roman" w:cs="Times New Roman"/>
          <w:color w:val="212121"/>
          <w:sz w:val="24"/>
          <w:szCs w:val="24"/>
        </w:rPr>
        <w:t>N</w:t>
      </w:r>
      <w:r w:rsidR="00D8535D" w:rsidRPr="007418CF">
        <w:rPr>
          <w:rFonts w:ascii="Times New Roman" w:eastAsia="Times New Roman" w:hAnsi="Times New Roman" w:cs="Times New Roman"/>
          <w:sz w:val="24"/>
          <w:szCs w:val="24"/>
        </w:rPr>
        <w:t xml:space="preserve"> stable isotope values for littoral amphipods and periphyton</w:t>
      </w:r>
      <w:r w:rsidR="006B6225">
        <w:rPr>
          <w:rFonts w:ascii="Times New Roman" w:eastAsia="Times New Roman" w:hAnsi="Times New Roman" w:cs="Times New Roman"/>
          <w:sz w:val="24"/>
          <w:szCs w:val="24"/>
        </w:rPr>
        <w:t xml:space="preserve"> are </w:t>
      </w:r>
      <w:r w:rsidR="00D8535D" w:rsidRPr="007418CF">
        <w:rPr>
          <w:rFonts w:ascii="Times New Roman" w:eastAsia="Times New Roman" w:hAnsi="Times New Roman" w:cs="Times New Roman"/>
          <w:sz w:val="24"/>
          <w:szCs w:val="24"/>
        </w:rPr>
        <w:t xml:space="preserve">grouped by categorical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(Table 3). </w:t>
      </w:r>
      <w:del w:id="1472" w:author="Ted" w:date="2021-10-14T11:21:00Z">
        <w:r w:rsidR="00D8535D" w:rsidRPr="007418CF" w:rsidDel="009620FA">
          <w:rPr>
            <w:rFonts w:ascii="Times New Roman" w:eastAsia="Times New Roman" w:hAnsi="Times New Roman" w:cs="Times New Roman"/>
            <w:sz w:val="24"/>
            <w:szCs w:val="24"/>
          </w:rPr>
          <w:delText xml:space="preserve">In general, periphyton did not differ in </w:delText>
        </w:r>
        <w:r w:rsidR="00567422" w:rsidRPr="007418CF" w:rsidDel="009620FA">
          <w:rPr>
            <w:rFonts w:ascii="Times New Roman" w:eastAsia="Times New Roman" w:hAnsi="Times New Roman" w:cs="Times New Roman"/>
            <w:color w:val="212121"/>
            <w:sz w:val="24"/>
            <w:szCs w:val="24"/>
          </w:rPr>
          <w:delText>δ</w:delText>
        </w:r>
        <w:r w:rsidR="00567422" w:rsidRPr="007418CF" w:rsidDel="009620FA">
          <w:rPr>
            <w:rFonts w:ascii="Times New Roman" w:eastAsia="Times New Roman" w:hAnsi="Times New Roman" w:cs="Times New Roman"/>
            <w:color w:val="212121"/>
            <w:sz w:val="24"/>
            <w:szCs w:val="24"/>
            <w:vertAlign w:val="superscript"/>
          </w:rPr>
          <w:delText>13</w:delText>
        </w:r>
        <w:r w:rsidR="00567422" w:rsidRPr="007418CF" w:rsidDel="009620FA">
          <w:rPr>
            <w:rFonts w:ascii="Times New Roman" w:eastAsia="Times New Roman" w:hAnsi="Times New Roman" w:cs="Times New Roman"/>
            <w:color w:val="212121"/>
            <w:sz w:val="24"/>
            <w:szCs w:val="24"/>
          </w:rPr>
          <w:delText>C</w:delText>
        </w:r>
        <w:r w:rsidR="00D8535D" w:rsidRPr="007418CF" w:rsidDel="009620FA">
          <w:rPr>
            <w:rFonts w:ascii="Times New Roman" w:eastAsia="Times New Roman" w:hAnsi="Times New Roman" w:cs="Times New Roman"/>
            <w:sz w:val="24"/>
            <w:szCs w:val="24"/>
          </w:rPr>
          <w:delText xml:space="preserve"> or </w:delText>
        </w:r>
        <w:r w:rsidR="00567422" w:rsidRPr="007418CF" w:rsidDel="009620FA">
          <w:rPr>
            <w:rFonts w:ascii="Times New Roman" w:eastAsia="Times New Roman" w:hAnsi="Times New Roman" w:cs="Times New Roman"/>
            <w:color w:val="212121"/>
            <w:sz w:val="24"/>
            <w:szCs w:val="24"/>
          </w:rPr>
          <w:delText>δ</w:delText>
        </w:r>
        <w:r w:rsidR="00567422" w:rsidRPr="007418CF" w:rsidDel="009620FA">
          <w:rPr>
            <w:rFonts w:ascii="Times New Roman" w:eastAsia="Times New Roman" w:hAnsi="Times New Roman" w:cs="Times New Roman"/>
            <w:color w:val="212121"/>
            <w:sz w:val="24"/>
            <w:szCs w:val="24"/>
            <w:vertAlign w:val="superscript"/>
          </w:rPr>
          <w:delText>15</w:delText>
        </w:r>
        <w:r w:rsidR="00567422" w:rsidRPr="007418CF" w:rsidDel="009620FA">
          <w:rPr>
            <w:rFonts w:ascii="Times New Roman" w:eastAsia="Times New Roman" w:hAnsi="Times New Roman" w:cs="Times New Roman"/>
            <w:color w:val="212121"/>
            <w:sz w:val="24"/>
            <w:szCs w:val="24"/>
          </w:rPr>
          <w:delText>N</w:delText>
        </w:r>
        <w:r w:rsidR="00D8535D" w:rsidRPr="007418CF" w:rsidDel="009620FA">
          <w:rPr>
            <w:rFonts w:ascii="Times New Roman" w:eastAsia="Times New Roman" w:hAnsi="Times New Roman" w:cs="Times New Roman"/>
            <w:sz w:val="24"/>
            <w:szCs w:val="24"/>
          </w:rPr>
          <w:delText xml:space="preserve"> signatures with increasing </w:delText>
        </w:r>
        <w:r w:rsidR="00B63560" w:rsidRPr="007418CF" w:rsidDel="009620FA">
          <w:rPr>
            <w:rFonts w:ascii="Times New Roman" w:eastAsia="Times New Roman" w:hAnsi="Times New Roman" w:cs="Times New Roman"/>
            <w:sz w:val="24"/>
            <w:szCs w:val="24"/>
          </w:rPr>
          <w:delText>IDW</w:delText>
        </w:r>
        <w:r w:rsidR="00D8535D" w:rsidRPr="007418CF" w:rsidDel="009620FA">
          <w:rPr>
            <w:rFonts w:ascii="Times New Roman" w:eastAsia="Times New Roman" w:hAnsi="Times New Roman" w:cs="Times New Roman"/>
            <w:sz w:val="24"/>
            <w:szCs w:val="24"/>
          </w:rPr>
          <w:delText xml:space="preserve"> population, whereas amphipods increased</w:delText>
        </w:r>
        <w:r w:rsidR="005731EE" w:rsidRPr="007418CF" w:rsidDel="009620FA">
          <w:rPr>
            <w:rFonts w:ascii="Times New Roman" w:eastAsia="Times New Roman" w:hAnsi="Times New Roman" w:cs="Times New Roman"/>
            <w:sz w:val="24"/>
            <w:szCs w:val="24"/>
          </w:rPr>
          <w:delText xml:space="preserve"> in</w:delText>
        </w:r>
        <w:r w:rsidR="00567422" w:rsidRPr="007418CF" w:rsidDel="009620FA">
          <w:rPr>
            <w:rFonts w:ascii="Times New Roman" w:eastAsia="Times New Roman" w:hAnsi="Times New Roman" w:cs="Times New Roman"/>
            <w:color w:val="212121"/>
            <w:sz w:val="24"/>
            <w:szCs w:val="24"/>
            <w:highlight w:val="white"/>
          </w:rPr>
          <w:delText xml:space="preserve"> δ</w:delText>
        </w:r>
        <w:r w:rsidR="00567422" w:rsidRPr="007418CF" w:rsidDel="009620FA">
          <w:rPr>
            <w:rFonts w:ascii="Times New Roman" w:eastAsia="Times New Roman" w:hAnsi="Times New Roman" w:cs="Times New Roman"/>
            <w:color w:val="212121"/>
            <w:sz w:val="24"/>
            <w:szCs w:val="24"/>
            <w:highlight w:val="white"/>
            <w:vertAlign w:val="superscript"/>
          </w:rPr>
          <w:delText>15</w:delText>
        </w:r>
        <w:r w:rsidR="00567422" w:rsidRPr="007418CF" w:rsidDel="009620FA">
          <w:rPr>
            <w:rFonts w:ascii="Times New Roman" w:eastAsia="Times New Roman" w:hAnsi="Times New Roman" w:cs="Times New Roman"/>
            <w:color w:val="212121"/>
            <w:sz w:val="24"/>
            <w:szCs w:val="24"/>
            <w:highlight w:val="white"/>
          </w:rPr>
          <w:delText>N</w:delText>
        </w:r>
        <w:r w:rsidR="00D8535D" w:rsidRPr="007418CF" w:rsidDel="009620FA">
          <w:rPr>
            <w:rFonts w:ascii="Times New Roman" w:eastAsia="Times New Roman" w:hAnsi="Times New Roman" w:cs="Times New Roman"/>
            <w:sz w:val="24"/>
            <w:szCs w:val="24"/>
          </w:rPr>
          <w:delText xml:space="preserve"> signatures </w:delText>
        </w:r>
        <w:r w:rsidR="00616919" w:rsidDel="009620FA">
          <w:rPr>
            <w:rFonts w:ascii="Times New Roman" w:eastAsia="Times New Roman" w:hAnsi="Times New Roman" w:cs="Times New Roman"/>
            <w:sz w:val="24"/>
            <w:szCs w:val="24"/>
          </w:rPr>
          <w:delText>along a</w:delText>
        </w:r>
        <w:r w:rsidR="00B46F42" w:rsidDel="009620FA">
          <w:rPr>
            <w:rFonts w:ascii="Times New Roman" w:eastAsia="Times New Roman" w:hAnsi="Times New Roman" w:cs="Times New Roman"/>
            <w:sz w:val="24"/>
            <w:szCs w:val="24"/>
          </w:rPr>
          <w:delText xml:space="preserve"> </w:delText>
        </w:r>
        <w:r w:rsidR="006B6225" w:rsidDel="009620FA">
          <w:rPr>
            <w:rFonts w:ascii="Times New Roman" w:eastAsia="Times New Roman" w:hAnsi="Times New Roman" w:cs="Times New Roman"/>
            <w:sz w:val="24"/>
            <w:szCs w:val="24"/>
          </w:rPr>
          <w:delText xml:space="preserve">continuous </w:delText>
        </w:r>
        <w:r w:rsidR="00B46F42" w:rsidDel="009620FA">
          <w:rPr>
            <w:rFonts w:ascii="Times New Roman" w:eastAsia="Times New Roman" w:hAnsi="Times New Roman" w:cs="Times New Roman"/>
            <w:sz w:val="24"/>
            <w:szCs w:val="24"/>
          </w:rPr>
          <w:delText xml:space="preserve">gradient of </w:delText>
        </w:r>
        <w:r w:rsidR="00D8535D" w:rsidRPr="007418CF" w:rsidDel="009620FA">
          <w:rPr>
            <w:rFonts w:ascii="Times New Roman" w:eastAsia="Times New Roman" w:hAnsi="Times New Roman" w:cs="Times New Roman"/>
            <w:sz w:val="24"/>
            <w:szCs w:val="24"/>
          </w:rPr>
          <w:delText xml:space="preserve">increasing </w:delText>
        </w:r>
        <w:r w:rsidR="00B63560" w:rsidRPr="007418CF" w:rsidDel="009620FA">
          <w:rPr>
            <w:rFonts w:ascii="Times New Roman" w:eastAsia="Times New Roman" w:hAnsi="Times New Roman" w:cs="Times New Roman"/>
            <w:sz w:val="24"/>
            <w:szCs w:val="24"/>
          </w:rPr>
          <w:delText>IDW</w:delText>
        </w:r>
        <w:r w:rsidR="00D8535D" w:rsidRPr="007418CF" w:rsidDel="009620FA">
          <w:rPr>
            <w:rFonts w:ascii="Times New Roman" w:eastAsia="Times New Roman" w:hAnsi="Times New Roman" w:cs="Times New Roman"/>
            <w:sz w:val="24"/>
            <w:szCs w:val="24"/>
          </w:rPr>
          <w:delText xml:space="preserve"> population. </w:delText>
        </w:r>
        <w:r w:rsidR="00D8535D" w:rsidRPr="007418CF" w:rsidDel="009620FA">
          <w:rPr>
            <w:rFonts w:ascii="Times New Roman" w:eastAsia="Times New Roman" w:hAnsi="Times New Roman" w:cs="Times New Roman"/>
            <w:i/>
            <w:sz w:val="24"/>
            <w:szCs w:val="24"/>
          </w:rPr>
          <w:delText>Pallasea</w:delText>
        </w:r>
        <w:r w:rsidR="00D8535D" w:rsidRPr="007418CF" w:rsidDel="009620FA">
          <w:rPr>
            <w:rFonts w:ascii="Times New Roman" w:eastAsia="Times New Roman" w:hAnsi="Times New Roman" w:cs="Times New Roman"/>
            <w:sz w:val="24"/>
            <w:szCs w:val="24"/>
          </w:rPr>
          <w:delText xml:space="preserve"> </w:delText>
        </w:r>
        <w:r w:rsidR="00616919" w:rsidRPr="007418CF" w:rsidDel="009620FA">
          <w:rPr>
            <w:rFonts w:ascii="Times New Roman" w:eastAsia="Times New Roman" w:hAnsi="Times New Roman" w:cs="Times New Roman"/>
            <w:color w:val="212121"/>
            <w:sz w:val="24"/>
            <w:szCs w:val="24"/>
          </w:rPr>
          <w:delText>δ</w:delText>
        </w:r>
        <w:r w:rsidR="00616919" w:rsidRPr="007418CF" w:rsidDel="009620FA">
          <w:rPr>
            <w:rFonts w:ascii="Times New Roman" w:eastAsia="Times New Roman" w:hAnsi="Times New Roman" w:cs="Times New Roman"/>
            <w:color w:val="212121"/>
            <w:sz w:val="24"/>
            <w:szCs w:val="24"/>
            <w:vertAlign w:val="superscript"/>
          </w:rPr>
          <w:delText>13</w:delText>
        </w:r>
        <w:r w:rsidR="00616919" w:rsidRPr="007418CF" w:rsidDel="009620FA">
          <w:rPr>
            <w:rFonts w:ascii="Times New Roman" w:eastAsia="Times New Roman" w:hAnsi="Times New Roman" w:cs="Times New Roman"/>
            <w:color w:val="212121"/>
            <w:sz w:val="24"/>
            <w:szCs w:val="24"/>
          </w:rPr>
          <w:delText>C</w:delText>
        </w:r>
        <w:r w:rsidR="00616919" w:rsidRPr="007418CF" w:rsidDel="009620FA">
          <w:rPr>
            <w:rFonts w:ascii="Times New Roman" w:eastAsia="Times New Roman" w:hAnsi="Times New Roman" w:cs="Times New Roman"/>
            <w:sz w:val="24"/>
            <w:szCs w:val="24"/>
          </w:rPr>
          <w:delText xml:space="preserve"> </w:delText>
        </w:r>
        <w:r w:rsidR="00D8535D" w:rsidRPr="007418CF" w:rsidDel="009620FA">
          <w:rPr>
            <w:rFonts w:ascii="Times New Roman" w:eastAsia="Times New Roman" w:hAnsi="Times New Roman" w:cs="Times New Roman"/>
            <w:sz w:val="24"/>
            <w:szCs w:val="24"/>
          </w:rPr>
          <w:delText xml:space="preserve">signatures differed from </w:delText>
        </w:r>
        <w:r w:rsidR="00D8535D" w:rsidRPr="007418CF" w:rsidDel="009620FA">
          <w:rPr>
            <w:rFonts w:ascii="Times New Roman" w:eastAsia="Times New Roman" w:hAnsi="Times New Roman" w:cs="Times New Roman"/>
            <w:i/>
            <w:sz w:val="24"/>
            <w:szCs w:val="24"/>
          </w:rPr>
          <w:delText>Eulimnogammarus</w:delText>
        </w:r>
        <w:r w:rsidR="00D8535D" w:rsidRPr="007418CF" w:rsidDel="009620FA">
          <w:rPr>
            <w:rFonts w:ascii="Times New Roman" w:eastAsia="Times New Roman" w:hAnsi="Times New Roman" w:cs="Times New Roman"/>
            <w:sz w:val="24"/>
            <w:szCs w:val="24"/>
          </w:rPr>
          <w:delText xml:space="preserve"> most likely because </w:delText>
        </w:r>
        <w:r w:rsidR="00D8535D" w:rsidRPr="007418CF" w:rsidDel="009620FA">
          <w:rPr>
            <w:rFonts w:ascii="Times New Roman" w:eastAsia="Times New Roman" w:hAnsi="Times New Roman" w:cs="Times New Roman"/>
            <w:i/>
            <w:iCs/>
            <w:sz w:val="24"/>
            <w:szCs w:val="24"/>
          </w:rPr>
          <w:delText>Pallasea</w:delText>
        </w:r>
        <w:r w:rsidR="00D8535D" w:rsidRPr="007418CF" w:rsidDel="009620FA">
          <w:rPr>
            <w:rFonts w:ascii="Times New Roman" w:eastAsia="Times New Roman" w:hAnsi="Times New Roman" w:cs="Times New Roman"/>
            <w:sz w:val="24"/>
            <w:szCs w:val="24"/>
          </w:rPr>
          <w:delText xml:space="preserve"> tends to remain in the nearshore area, whereas </w:delText>
        </w:r>
        <w:r w:rsidR="00D8535D" w:rsidRPr="007418CF" w:rsidDel="009620FA">
          <w:rPr>
            <w:rFonts w:ascii="Times New Roman" w:eastAsia="Times New Roman" w:hAnsi="Times New Roman" w:cs="Times New Roman"/>
            <w:i/>
            <w:sz w:val="24"/>
            <w:szCs w:val="24"/>
          </w:rPr>
          <w:delText>Eulimnogammarus</w:delText>
        </w:r>
        <w:r w:rsidR="00D8535D" w:rsidRPr="007418CF" w:rsidDel="009620FA">
          <w:rPr>
            <w:rFonts w:ascii="Times New Roman" w:eastAsia="Times New Roman" w:hAnsi="Times New Roman" w:cs="Times New Roman"/>
            <w:sz w:val="24"/>
            <w:szCs w:val="24"/>
          </w:rPr>
          <w:delText xml:space="preserve"> will regularly migrate </w:delText>
        </w:r>
        <w:r w:rsidR="005731EE" w:rsidRPr="007418CF" w:rsidDel="009620FA">
          <w:rPr>
            <w:rFonts w:ascii="Times New Roman" w:eastAsia="Times New Roman" w:hAnsi="Times New Roman" w:cs="Times New Roman"/>
            <w:sz w:val="24"/>
            <w:szCs w:val="24"/>
          </w:rPr>
          <w:delText xml:space="preserve">to </w:delText>
        </w:r>
        <w:r w:rsidR="00D8535D" w:rsidRPr="007418CF" w:rsidDel="009620FA">
          <w:rPr>
            <w:rFonts w:ascii="Times New Roman" w:eastAsia="Times New Roman" w:hAnsi="Times New Roman" w:cs="Times New Roman"/>
            <w:sz w:val="24"/>
            <w:szCs w:val="24"/>
          </w:rPr>
          <w:delText xml:space="preserve">deeper zones (Takhteev &amp; Didorenko, 2015). </w:delText>
        </w:r>
        <w:r w:rsidR="000924A9" w:rsidDel="009620FA">
          <w:rPr>
            <w:rFonts w:ascii="Times New Roman" w:eastAsia="Times New Roman" w:hAnsi="Times New Roman" w:cs="Times New Roman"/>
            <w:sz w:val="24"/>
            <w:szCs w:val="24"/>
          </w:rPr>
          <w:delText>As stable isotopes only considered periphyton as a single, composite resource, the fatty acid analysis revealed finer trophic interactions, where amphipods likely disproportionately consumed fatty acids reflective of a diatom-based diet.</w:delText>
        </w:r>
      </w:del>
    </w:p>
    <w:tbl>
      <w:tblPr>
        <w:tblStyle w:val="TableGrid"/>
        <w:tblW w:w="10044" w:type="dxa"/>
        <w:tblLayout w:type="fixed"/>
        <w:tblLook w:val="04A0" w:firstRow="1" w:lastRow="0" w:firstColumn="1" w:lastColumn="0" w:noHBand="0" w:noVBand="1"/>
      </w:tblPr>
      <w:tblGrid>
        <w:gridCol w:w="2279"/>
        <w:gridCol w:w="1070"/>
        <w:gridCol w:w="1217"/>
        <w:gridCol w:w="1425"/>
        <w:gridCol w:w="1260"/>
        <w:gridCol w:w="1440"/>
        <w:gridCol w:w="1353"/>
      </w:tblGrid>
      <w:tr w:rsidR="00FF0E73" w:rsidRPr="00FF0E73" w14:paraId="6DE106D4" w14:textId="3C7537D9" w:rsidTr="00FF0E73">
        <w:tc>
          <w:tcPr>
            <w:tcW w:w="10044" w:type="dxa"/>
            <w:gridSpan w:val="7"/>
          </w:tcPr>
          <w:p w14:paraId="77EC4EBA" w14:textId="00E7E3DE" w:rsidR="00FF0E73" w:rsidRPr="00FF0E73" w:rsidRDefault="00FF0E73" w:rsidP="00F31B90">
            <w:pPr>
              <w:spacing w:line="480" w:lineRule="auto"/>
              <w:rPr>
                <w:rFonts w:ascii="Times New Roman" w:hAnsi="Times New Roman" w:cs="Times New Roman"/>
                <w:color w:val="000000"/>
                <w:sz w:val="24"/>
                <w:szCs w:val="24"/>
              </w:rPr>
            </w:pPr>
            <w:r w:rsidRPr="00FF0E73">
              <w:rPr>
                <w:rFonts w:ascii="Times New Roman" w:hAnsi="Times New Roman" w:cs="Times New Roman"/>
                <w:color w:val="000000"/>
                <w:sz w:val="24"/>
                <w:szCs w:val="24"/>
              </w:rPr>
              <w:lastRenderedPageBreak/>
              <w:t xml:space="preserve">Table </w:t>
            </w:r>
            <w:ins w:id="1473" w:author="Meyer, Michael Frederick" w:date="2022-01-10T12:18:00Z">
              <w:r w:rsidR="0063498C">
                <w:rPr>
                  <w:rFonts w:ascii="Times New Roman" w:hAnsi="Times New Roman" w:cs="Times New Roman"/>
                  <w:color w:val="000000"/>
                  <w:sz w:val="24"/>
                  <w:szCs w:val="24"/>
                </w:rPr>
                <w:t>1</w:t>
              </w:r>
            </w:ins>
            <w:del w:id="1474" w:author="Meyer, Michael Frederick" w:date="2022-01-10T12:18:00Z">
              <w:r w:rsidRPr="00FF0E73" w:rsidDel="0063498C">
                <w:rPr>
                  <w:rFonts w:ascii="Times New Roman" w:hAnsi="Times New Roman" w:cs="Times New Roman"/>
                  <w:color w:val="000000"/>
                  <w:sz w:val="24"/>
                  <w:szCs w:val="24"/>
                </w:rPr>
                <w:delText>3</w:delText>
              </w:r>
            </w:del>
            <w:r w:rsidRPr="00FF0E73">
              <w:rPr>
                <w:rFonts w:ascii="Times New Roman" w:hAnsi="Times New Roman" w:cs="Times New Roman"/>
                <w:color w:val="000000"/>
                <w:sz w:val="24"/>
                <w:szCs w:val="24"/>
              </w:rPr>
              <w:t xml:space="preserve">: Mean inter-site fatty acid proportion of </w:t>
            </w:r>
            <w:ins w:id="1475" w:author="Meyer, Michael Frederick" w:date="2021-09-20T14:46:00Z">
              <w:r w:rsidRPr="00FF0E73">
                <w:rPr>
                  <w:rFonts w:ascii="Times New Roman" w:hAnsi="Times New Roman" w:cs="Times New Roman"/>
                  <w:color w:val="000000"/>
                  <w:sz w:val="24"/>
                  <w:szCs w:val="24"/>
                </w:rPr>
                <w:t xml:space="preserve">each </w:t>
              </w:r>
            </w:ins>
            <w:del w:id="1476" w:author="Meyer, Michael Frederick" w:date="2021-09-20T14:46:00Z">
              <w:r w:rsidRPr="00FF0E73" w:rsidDel="00233A64">
                <w:rPr>
                  <w:rFonts w:ascii="Times New Roman" w:hAnsi="Times New Roman" w:cs="Times New Roman"/>
                  <w:color w:val="000000"/>
                  <w:sz w:val="24"/>
                  <w:szCs w:val="24"/>
                </w:rPr>
                <w:delText xml:space="preserve">each taxon and </w:delText>
              </w:r>
            </w:del>
            <w:r w:rsidRPr="00FF0E73">
              <w:rPr>
                <w:rFonts w:ascii="Times New Roman" w:hAnsi="Times New Roman" w:cs="Times New Roman"/>
                <w:color w:val="000000"/>
                <w:sz w:val="24"/>
                <w:szCs w:val="24"/>
              </w:rPr>
              <w:t>fatty acid grouping</w:t>
            </w:r>
            <w:ins w:id="1477" w:author="Meyer, Michael Frederick" w:date="2021-09-20T14:46:00Z">
              <w:r w:rsidRPr="00FF0E73">
                <w:rPr>
                  <w:rFonts w:ascii="Times New Roman" w:hAnsi="Times New Roman" w:cs="Times New Roman"/>
                  <w:color w:val="000000"/>
                  <w:sz w:val="24"/>
                  <w:szCs w:val="24"/>
                </w:rPr>
                <w:t xml:space="preserve"> for each taxon</w:t>
              </w:r>
            </w:ins>
            <w:r w:rsidRPr="00FF0E73">
              <w:rPr>
                <w:rFonts w:ascii="Times New Roman" w:hAnsi="Times New Roman" w:cs="Times New Roman"/>
                <w:color w:val="000000"/>
                <w:sz w:val="24"/>
                <w:szCs w:val="24"/>
              </w:rPr>
              <w:t xml:space="preserve">. </w:t>
            </w:r>
            <w:ins w:id="1478" w:author="Meyer, Michael Frederick" w:date="2021-09-20T17:41:00Z">
              <w:r>
                <w:rPr>
                  <w:rFonts w:ascii="Times New Roman" w:hAnsi="Times New Roman" w:cs="Times New Roman"/>
                  <w:color w:val="000000"/>
                  <w:sz w:val="24"/>
                  <w:szCs w:val="24"/>
                </w:rPr>
                <w:t xml:space="preserve">Standard deviations are reported in parentheses. </w:t>
              </w:r>
            </w:ins>
            <w:ins w:id="1479" w:author="Meyer, Michael Frederick" w:date="2021-09-01T17:32:00Z">
              <w:r w:rsidRPr="00FF0E73">
                <w:rPr>
                  <w:rFonts w:ascii="Times New Roman" w:hAnsi="Times New Roman" w:cs="Times New Roman"/>
                  <w:color w:val="000000"/>
                  <w:sz w:val="24"/>
                  <w:szCs w:val="24"/>
                </w:rPr>
                <w:t xml:space="preserve">These groups include </w:t>
              </w:r>
            </w:ins>
            <w:ins w:id="1480" w:author="Meyer, Michael Frederick" w:date="2021-09-20T14:46:00Z">
              <w:r w:rsidRPr="00FF0E73">
                <w:rPr>
                  <w:rFonts w:ascii="Times New Roman" w:hAnsi="Times New Roman" w:cs="Times New Roman"/>
                  <w:color w:val="000000"/>
                  <w:sz w:val="24"/>
                  <w:szCs w:val="24"/>
                </w:rPr>
                <w:t>s</w:t>
              </w:r>
            </w:ins>
            <w:ins w:id="1481" w:author="Meyer, Michael Frederick" w:date="2021-09-01T17:32:00Z">
              <w:r w:rsidRPr="00FF0E73">
                <w:rPr>
                  <w:rFonts w:ascii="Times New Roman" w:hAnsi="Times New Roman" w:cs="Times New Roman"/>
                  <w:color w:val="000000"/>
                  <w:sz w:val="24"/>
                  <w:szCs w:val="24"/>
                </w:rPr>
                <w:t xml:space="preserve">aturated (SAFA), monounsaturated (MUFA), </w:t>
              </w:r>
            </w:ins>
            <w:ins w:id="1482" w:author="Meyer, Michael Frederick" w:date="2021-09-01T17:33:00Z">
              <w:r w:rsidRPr="00FF0E73">
                <w:rPr>
                  <w:rFonts w:ascii="Times New Roman" w:hAnsi="Times New Roman" w:cs="Times New Roman"/>
                  <w:color w:val="000000"/>
                  <w:sz w:val="24"/>
                  <w:szCs w:val="24"/>
                </w:rPr>
                <w:t xml:space="preserve">and </w:t>
              </w:r>
            </w:ins>
            <w:ins w:id="1483" w:author="Meyer, Michael Frederick" w:date="2021-09-01T17:32:00Z">
              <w:r w:rsidRPr="00FF0E73">
                <w:rPr>
                  <w:rFonts w:ascii="Times New Roman" w:hAnsi="Times New Roman" w:cs="Times New Roman"/>
                  <w:color w:val="000000"/>
                  <w:sz w:val="24"/>
                  <w:szCs w:val="24"/>
                </w:rPr>
                <w:t>short-chain</w:t>
              </w:r>
            </w:ins>
            <w:ins w:id="1484" w:author="Meyer, Michael Frederick" w:date="2021-09-01T17:33:00Z">
              <w:r w:rsidRPr="00FF0E73">
                <w:rPr>
                  <w:rFonts w:ascii="Times New Roman" w:hAnsi="Times New Roman" w:cs="Times New Roman"/>
                  <w:color w:val="000000"/>
                  <w:sz w:val="24"/>
                  <w:szCs w:val="24"/>
                </w:rPr>
                <w:t xml:space="preserve"> (SCPUFA) as well as long-chain (LCPUFA) polyunsaturated fatty acids. </w:t>
              </w:r>
            </w:ins>
            <w:ins w:id="1485" w:author="Meyer, Michael Frederick" w:date="2021-09-01T17:32:00Z">
              <w:r w:rsidRPr="00FF0E73">
                <w:rPr>
                  <w:rFonts w:ascii="Times New Roman" w:hAnsi="Times New Roman" w:cs="Times New Roman"/>
                  <w:color w:val="000000"/>
                  <w:sz w:val="24"/>
                  <w:szCs w:val="24"/>
                </w:rPr>
                <w:t xml:space="preserve"> </w:t>
              </w:r>
            </w:ins>
          </w:p>
        </w:tc>
      </w:tr>
      <w:tr w:rsidR="00C33B57" w:rsidRPr="00FF0E73" w14:paraId="3C87E841" w14:textId="3F95400A" w:rsidTr="00FF0E73">
        <w:tc>
          <w:tcPr>
            <w:tcW w:w="2279" w:type="dxa"/>
            <w:vAlign w:val="bottom"/>
          </w:tcPr>
          <w:p w14:paraId="133A0B79" w14:textId="1961E6E2" w:rsidR="00C33B57" w:rsidRPr="00FF0E73" w:rsidRDefault="00C33B57" w:rsidP="00C33B57">
            <w:pPr>
              <w:spacing w:line="480" w:lineRule="auto"/>
              <w:jc w:val="center"/>
              <w:rPr>
                <w:rFonts w:ascii="Times New Roman" w:hAnsi="Times New Roman" w:cs="Times New Roman"/>
                <w:b/>
                <w:sz w:val="24"/>
                <w:szCs w:val="24"/>
              </w:rPr>
            </w:pPr>
            <w:r w:rsidRPr="00FF0E73">
              <w:rPr>
                <w:rFonts w:ascii="Times New Roman" w:hAnsi="Times New Roman" w:cs="Times New Roman"/>
                <w:b/>
                <w:sz w:val="24"/>
                <w:szCs w:val="24"/>
              </w:rPr>
              <w:t>Taxon</w:t>
            </w:r>
          </w:p>
        </w:tc>
        <w:tc>
          <w:tcPr>
            <w:tcW w:w="1070" w:type="dxa"/>
            <w:vAlign w:val="bottom"/>
          </w:tcPr>
          <w:p w14:paraId="34D6E884" w14:textId="4A939BCF" w:rsidR="00C33B57" w:rsidRPr="00FF0E73" w:rsidRDefault="00C33B57" w:rsidP="00C33B57">
            <w:pPr>
              <w:spacing w:line="480" w:lineRule="auto"/>
              <w:jc w:val="center"/>
              <w:rPr>
                <w:rFonts w:ascii="Times New Roman" w:hAnsi="Times New Roman" w:cs="Times New Roman"/>
                <w:b/>
                <w:sz w:val="24"/>
                <w:szCs w:val="24"/>
              </w:rPr>
            </w:pPr>
            <w:r w:rsidRPr="00FF0E73">
              <w:rPr>
                <w:rFonts w:ascii="Times New Roman" w:hAnsi="Times New Roman" w:cs="Times New Roman"/>
                <w:b/>
                <w:sz w:val="24"/>
                <w:szCs w:val="24"/>
              </w:rPr>
              <w:t>Number of sites</w:t>
            </w:r>
          </w:p>
        </w:tc>
        <w:tc>
          <w:tcPr>
            <w:tcW w:w="1217" w:type="dxa"/>
            <w:vAlign w:val="bottom"/>
          </w:tcPr>
          <w:p w14:paraId="10750E83" w14:textId="00D8E4B4" w:rsidR="00C33B57" w:rsidRPr="00FF0E73" w:rsidRDefault="00C33B57" w:rsidP="00C33B57">
            <w:pPr>
              <w:spacing w:line="480" w:lineRule="auto"/>
              <w:jc w:val="center"/>
              <w:rPr>
                <w:rFonts w:ascii="Times New Roman" w:hAnsi="Times New Roman" w:cs="Times New Roman"/>
                <w:b/>
                <w:color w:val="000000"/>
                <w:sz w:val="24"/>
                <w:szCs w:val="24"/>
              </w:rPr>
            </w:pPr>
            <w:r w:rsidRPr="00FF0E73">
              <w:rPr>
                <w:rFonts w:ascii="Times New Roman" w:hAnsi="Times New Roman" w:cs="Times New Roman"/>
                <w:b/>
                <w:color w:val="000000"/>
                <w:sz w:val="24"/>
                <w:szCs w:val="24"/>
              </w:rPr>
              <w:t>Branched</w:t>
            </w:r>
          </w:p>
        </w:tc>
        <w:tc>
          <w:tcPr>
            <w:tcW w:w="1425" w:type="dxa"/>
            <w:vAlign w:val="bottom"/>
          </w:tcPr>
          <w:p w14:paraId="3A093636" w14:textId="7EA11644" w:rsidR="00C33B57" w:rsidRPr="00FF0E73" w:rsidRDefault="00C33B57" w:rsidP="00C33B57">
            <w:pPr>
              <w:spacing w:line="480" w:lineRule="auto"/>
              <w:jc w:val="center"/>
              <w:rPr>
                <w:rFonts w:ascii="Times New Roman" w:hAnsi="Times New Roman" w:cs="Times New Roman"/>
                <w:b/>
                <w:color w:val="000000"/>
                <w:sz w:val="24"/>
                <w:szCs w:val="24"/>
              </w:rPr>
            </w:pPr>
            <w:r w:rsidRPr="00FF0E73">
              <w:rPr>
                <w:rFonts w:ascii="Times New Roman" w:hAnsi="Times New Roman" w:cs="Times New Roman"/>
                <w:b/>
                <w:color w:val="000000"/>
                <w:sz w:val="24"/>
                <w:szCs w:val="24"/>
              </w:rPr>
              <w:t>SAFA</w:t>
            </w:r>
          </w:p>
        </w:tc>
        <w:tc>
          <w:tcPr>
            <w:tcW w:w="1260" w:type="dxa"/>
            <w:vAlign w:val="bottom"/>
          </w:tcPr>
          <w:p w14:paraId="73B7101B" w14:textId="2E0968E0" w:rsidR="00C33B57" w:rsidRPr="00FF0E73" w:rsidRDefault="00C33B57" w:rsidP="00C33B57">
            <w:pPr>
              <w:spacing w:line="480" w:lineRule="auto"/>
              <w:jc w:val="center"/>
              <w:rPr>
                <w:rFonts w:ascii="Times New Roman" w:hAnsi="Times New Roman" w:cs="Times New Roman"/>
                <w:b/>
                <w:sz w:val="24"/>
                <w:szCs w:val="24"/>
              </w:rPr>
            </w:pPr>
            <w:r w:rsidRPr="00FF0E73">
              <w:rPr>
                <w:rFonts w:ascii="Times New Roman" w:hAnsi="Times New Roman" w:cs="Times New Roman"/>
                <w:b/>
                <w:color w:val="000000"/>
                <w:sz w:val="24"/>
                <w:szCs w:val="24"/>
              </w:rPr>
              <w:t>MUFA</w:t>
            </w:r>
          </w:p>
        </w:tc>
        <w:tc>
          <w:tcPr>
            <w:tcW w:w="1440" w:type="dxa"/>
            <w:vAlign w:val="bottom"/>
          </w:tcPr>
          <w:p w14:paraId="75C6C779" w14:textId="0AE3FBA9" w:rsidR="00C33B57" w:rsidRPr="00FF0E73" w:rsidRDefault="00C33B57" w:rsidP="00C33B57">
            <w:pPr>
              <w:spacing w:line="480" w:lineRule="auto"/>
              <w:jc w:val="center"/>
              <w:rPr>
                <w:rFonts w:ascii="Times New Roman" w:hAnsi="Times New Roman" w:cs="Times New Roman"/>
                <w:b/>
                <w:color w:val="000000"/>
                <w:sz w:val="24"/>
                <w:szCs w:val="24"/>
              </w:rPr>
            </w:pPr>
            <w:r w:rsidRPr="00FF0E73">
              <w:rPr>
                <w:rFonts w:ascii="Times New Roman" w:hAnsi="Times New Roman" w:cs="Times New Roman"/>
                <w:b/>
                <w:color w:val="000000"/>
                <w:sz w:val="24"/>
                <w:szCs w:val="24"/>
              </w:rPr>
              <w:t>SCPUFA</w:t>
            </w:r>
          </w:p>
        </w:tc>
        <w:tc>
          <w:tcPr>
            <w:tcW w:w="1350" w:type="dxa"/>
            <w:vAlign w:val="bottom"/>
          </w:tcPr>
          <w:p w14:paraId="50F1DD36" w14:textId="62ABD993" w:rsidR="00C33B57" w:rsidRPr="00FF0E73" w:rsidRDefault="00C33B57" w:rsidP="00C33B57">
            <w:pPr>
              <w:spacing w:line="480" w:lineRule="auto"/>
              <w:jc w:val="center"/>
              <w:rPr>
                <w:rFonts w:ascii="Times New Roman" w:hAnsi="Times New Roman" w:cs="Times New Roman"/>
                <w:b/>
                <w:sz w:val="24"/>
                <w:szCs w:val="24"/>
              </w:rPr>
            </w:pPr>
            <w:r w:rsidRPr="00FF0E73">
              <w:rPr>
                <w:rFonts w:ascii="Times New Roman" w:hAnsi="Times New Roman" w:cs="Times New Roman"/>
                <w:b/>
                <w:color w:val="000000"/>
                <w:sz w:val="24"/>
                <w:szCs w:val="24"/>
              </w:rPr>
              <w:t>LCPUFA</w:t>
            </w:r>
          </w:p>
        </w:tc>
      </w:tr>
      <w:tr w:rsidR="00C33B57" w:rsidRPr="00FF0E73" w14:paraId="5D4F337C" w14:textId="6B179E5A" w:rsidTr="00FF0E73">
        <w:tc>
          <w:tcPr>
            <w:tcW w:w="2279" w:type="dxa"/>
            <w:vAlign w:val="bottom"/>
          </w:tcPr>
          <w:p w14:paraId="417539EB" w14:textId="26622843" w:rsidR="00C33B57" w:rsidRPr="00FF0E73" w:rsidRDefault="00C33B57" w:rsidP="00C33B57">
            <w:pPr>
              <w:spacing w:line="480" w:lineRule="auto"/>
              <w:rPr>
                <w:rFonts w:ascii="Times New Roman" w:hAnsi="Times New Roman" w:cs="Times New Roman"/>
                <w:i/>
                <w:sz w:val="24"/>
                <w:szCs w:val="24"/>
              </w:rPr>
            </w:pPr>
            <w:proofErr w:type="spellStart"/>
            <w:r w:rsidRPr="00FF0E73">
              <w:rPr>
                <w:rFonts w:ascii="Times New Roman" w:hAnsi="Times New Roman" w:cs="Times New Roman"/>
                <w:i/>
                <w:color w:val="000000"/>
                <w:sz w:val="24"/>
                <w:szCs w:val="24"/>
              </w:rPr>
              <w:t>Draparnaldia</w:t>
            </w:r>
            <w:proofErr w:type="spellEnd"/>
            <w:r w:rsidRPr="00FF0E73" w:rsidDel="007B47F6">
              <w:rPr>
                <w:rFonts w:ascii="Times New Roman" w:hAnsi="Times New Roman" w:cs="Times New Roman"/>
                <w:i/>
                <w:color w:val="000000"/>
                <w:sz w:val="24"/>
                <w:szCs w:val="24"/>
              </w:rPr>
              <w:t xml:space="preserve"> </w:t>
            </w:r>
            <w:r w:rsidRPr="00FF0E73">
              <w:rPr>
                <w:rFonts w:ascii="Times New Roman" w:hAnsi="Times New Roman" w:cs="Times New Roman"/>
                <w:iCs/>
                <w:color w:val="000000"/>
                <w:sz w:val="24"/>
                <w:szCs w:val="24"/>
              </w:rPr>
              <w:t>spp</w:t>
            </w:r>
            <w:r w:rsidRPr="00FF0E73">
              <w:rPr>
                <w:rFonts w:ascii="Times New Roman" w:hAnsi="Times New Roman" w:cs="Times New Roman"/>
                <w:i/>
                <w:color w:val="000000"/>
                <w:sz w:val="24"/>
                <w:szCs w:val="24"/>
              </w:rPr>
              <w:t>.</w:t>
            </w:r>
          </w:p>
        </w:tc>
        <w:tc>
          <w:tcPr>
            <w:tcW w:w="1070" w:type="dxa"/>
            <w:vAlign w:val="bottom"/>
          </w:tcPr>
          <w:p w14:paraId="493BB593" w14:textId="2E7A4FB1"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4</w:t>
            </w:r>
          </w:p>
        </w:tc>
        <w:tc>
          <w:tcPr>
            <w:tcW w:w="1217" w:type="dxa"/>
            <w:vAlign w:val="bottom"/>
          </w:tcPr>
          <w:p w14:paraId="0E593DF1" w14:textId="44F3CAAC"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0.000 (0.000)</w:t>
            </w:r>
          </w:p>
        </w:tc>
        <w:tc>
          <w:tcPr>
            <w:tcW w:w="1425" w:type="dxa"/>
            <w:vAlign w:val="bottom"/>
          </w:tcPr>
          <w:p w14:paraId="35E6E9AF" w14:textId="0830F065"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0.189 (0.014)</w:t>
            </w:r>
          </w:p>
        </w:tc>
        <w:tc>
          <w:tcPr>
            <w:tcW w:w="1260" w:type="dxa"/>
            <w:vAlign w:val="bottom"/>
          </w:tcPr>
          <w:p w14:paraId="0186BDA5" w14:textId="0E71917C"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0.088 (0.030)</w:t>
            </w:r>
          </w:p>
        </w:tc>
        <w:tc>
          <w:tcPr>
            <w:tcW w:w="1440" w:type="dxa"/>
            <w:vAlign w:val="bottom"/>
          </w:tcPr>
          <w:p w14:paraId="44EA8C68" w14:textId="36839589" w:rsidR="00C33B57" w:rsidRPr="00FF0E73" w:rsidRDefault="00C33B57" w:rsidP="00FF0E73">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0.710</w:t>
            </w:r>
            <w:r w:rsidR="00FF0E73" w:rsidRPr="00FF0E73">
              <w:rPr>
                <w:rFonts w:ascii="Times New Roman" w:hAnsi="Times New Roman" w:cs="Times New Roman"/>
                <w:color w:val="000000"/>
                <w:sz w:val="24"/>
                <w:szCs w:val="24"/>
              </w:rPr>
              <w:t xml:space="preserve"> </w:t>
            </w:r>
            <w:r w:rsidRPr="00FF0E73">
              <w:rPr>
                <w:rFonts w:ascii="Times New Roman" w:hAnsi="Times New Roman" w:cs="Times New Roman"/>
                <w:color w:val="000000"/>
                <w:sz w:val="24"/>
                <w:szCs w:val="24"/>
              </w:rPr>
              <w:t>(0.045)</w:t>
            </w:r>
          </w:p>
        </w:tc>
        <w:tc>
          <w:tcPr>
            <w:tcW w:w="1350" w:type="dxa"/>
            <w:vAlign w:val="bottom"/>
          </w:tcPr>
          <w:p w14:paraId="292616DE" w14:textId="65DF5C73"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0.012 (0.004)</w:t>
            </w:r>
          </w:p>
        </w:tc>
      </w:tr>
      <w:tr w:rsidR="00C33B57" w:rsidRPr="00FF0E73" w14:paraId="6032E38E" w14:textId="499B20F9" w:rsidTr="00FF0E73">
        <w:tc>
          <w:tcPr>
            <w:tcW w:w="2279" w:type="dxa"/>
            <w:vAlign w:val="bottom"/>
          </w:tcPr>
          <w:p w14:paraId="684B1C91" w14:textId="270DD824" w:rsidR="00C33B57" w:rsidRPr="00FF0E73" w:rsidRDefault="00C33B57" w:rsidP="00C33B57">
            <w:pPr>
              <w:spacing w:line="480" w:lineRule="auto"/>
              <w:rPr>
                <w:rFonts w:ascii="Times New Roman" w:hAnsi="Times New Roman" w:cs="Times New Roman"/>
                <w:i/>
                <w:sz w:val="24"/>
                <w:szCs w:val="24"/>
              </w:rPr>
            </w:pPr>
            <w:proofErr w:type="spellStart"/>
            <w:r w:rsidRPr="00FF0E73">
              <w:rPr>
                <w:rFonts w:ascii="Times New Roman" w:hAnsi="Times New Roman" w:cs="Times New Roman"/>
                <w:i/>
                <w:color w:val="000000"/>
                <w:sz w:val="24"/>
                <w:szCs w:val="24"/>
              </w:rPr>
              <w:t>Eulimnogammarus</w:t>
            </w:r>
            <w:proofErr w:type="spellEnd"/>
            <w:r w:rsidRPr="00FF0E73">
              <w:rPr>
                <w:rFonts w:ascii="Times New Roman" w:hAnsi="Times New Roman" w:cs="Times New Roman"/>
                <w:i/>
                <w:color w:val="000000"/>
                <w:sz w:val="24"/>
                <w:szCs w:val="24"/>
              </w:rPr>
              <w:t xml:space="preserve"> </w:t>
            </w:r>
            <w:proofErr w:type="spellStart"/>
            <w:r w:rsidRPr="00FF0E73">
              <w:rPr>
                <w:rFonts w:ascii="Times New Roman" w:hAnsi="Times New Roman" w:cs="Times New Roman"/>
                <w:i/>
                <w:color w:val="000000"/>
                <w:sz w:val="24"/>
                <w:szCs w:val="24"/>
              </w:rPr>
              <w:t>cyaneus</w:t>
            </w:r>
            <w:proofErr w:type="spellEnd"/>
          </w:p>
        </w:tc>
        <w:tc>
          <w:tcPr>
            <w:tcW w:w="1070" w:type="dxa"/>
            <w:vAlign w:val="bottom"/>
          </w:tcPr>
          <w:p w14:paraId="2493D3B3" w14:textId="5DD1E66E"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2</w:t>
            </w:r>
          </w:p>
        </w:tc>
        <w:tc>
          <w:tcPr>
            <w:tcW w:w="1217" w:type="dxa"/>
            <w:vAlign w:val="bottom"/>
          </w:tcPr>
          <w:p w14:paraId="65BB5B43" w14:textId="1B251023"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0.002 (0.000)</w:t>
            </w:r>
          </w:p>
        </w:tc>
        <w:tc>
          <w:tcPr>
            <w:tcW w:w="1425" w:type="dxa"/>
            <w:vAlign w:val="bottom"/>
          </w:tcPr>
          <w:p w14:paraId="68F3E65C" w14:textId="53D683E6"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0.248 (0.015)</w:t>
            </w:r>
          </w:p>
        </w:tc>
        <w:tc>
          <w:tcPr>
            <w:tcW w:w="1260" w:type="dxa"/>
            <w:vAlign w:val="bottom"/>
          </w:tcPr>
          <w:p w14:paraId="24935217" w14:textId="769FBBC8"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0.309 (0.009)</w:t>
            </w:r>
          </w:p>
        </w:tc>
        <w:tc>
          <w:tcPr>
            <w:tcW w:w="1440" w:type="dxa"/>
            <w:vAlign w:val="bottom"/>
          </w:tcPr>
          <w:p w14:paraId="6623882F" w14:textId="76757DA0" w:rsidR="00C33B57" w:rsidRPr="00FF0E73" w:rsidRDefault="00C33B57" w:rsidP="00FF0E73">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0.182</w:t>
            </w:r>
            <w:r w:rsidR="00FF0E73" w:rsidRPr="00FF0E73">
              <w:rPr>
                <w:rFonts w:ascii="Times New Roman" w:hAnsi="Times New Roman" w:cs="Times New Roman"/>
                <w:color w:val="000000"/>
                <w:sz w:val="24"/>
                <w:szCs w:val="24"/>
              </w:rPr>
              <w:t xml:space="preserve"> </w:t>
            </w:r>
            <w:r w:rsidRPr="00FF0E73">
              <w:rPr>
                <w:rFonts w:ascii="Times New Roman" w:hAnsi="Times New Roman" w:cs="Times New Roman"/>
                <w:color w:val="000000"/>
                <w:sz w:val="24"/>
                <w:szCs w:val="24"/>
              </w:rPr>
              <w:t>(0.033)</w:t>
            </w:r>
          </w:p>
        </w:tc>
        <w:tc>
          <w:tcPr>
            <w:tcW w:w="1350" w:type="dxa"/>
            <w:vAlign w:val="bottom"/>
          </w:tcPr>
          <w:p w14:paraId="42C0F4ED" w14:textId="75194972"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0.259 (0.038)</w:t>
            </w:r>
          </w:p>
        </w:tc>
      </w:tr>
      <w:tr w:rsidR="00C33B57" w:rsidRPr="00FF0E73" w14:paraId="6B972EDC" w14:textId="215567A3" w:rsidTr="00FF0E73">
        <w:tc>
          <w:tcPr>
            <w:tcW w:w="2279" w:type="dxa"/>
            <w:vAlign w:val="bottom"/>
          </w:tcPr>
          <w:p w14:paraId="7DFFDEC0" w14:textId="1BDCF6AC" w:rsidR="00C33B57" w:rsidRPr="00FF0E73" w:rsidRDefault="00C33B57" w:rsidP="00C33B57">
            <w:pPr>
              <w:spacing w:line="480" w:lineRule="auto"/>
              <w:rPr>
                <w:rFonts w:ascii="Times New Roman" w:hAnsi="Times New Roman" w:cs="Times New Roman"/>
                <w:i/>
                <w:sz w:val="24"/>
                <w:szCs w:val="24"/>
              </w:rPr>
            </w:pPr>
            <w:proofErr w:type="spellStart"/>
            <w:r w:rsidRPr="00FF0E73">
              <w:rPr>
                <w:rFonts w:ascii="Times New Roman" w:hAnsi="Times New Roman" w:cs="Times New Roman"/>
                <w:i/>
                <w:color w:val="000000"/>
                <w:sz w:val="24"/>
                <w:szCs w:val="24"/>
              </w:rPr>
              <w:t>Eulimnogammarus</w:t>
            </w:r>
            <w:proofErr w:type="spellEnd"/>
            <w:r w:rsidRPr="00FF0E73">
              <w:rPr>
                <w:rFonts w:ascii="Times New Roman" w:hAnsi="Times New Roman" w:cs="Times New Roman"/>
                <w:i/>
                <w:color w:val="000000"/>
                <w:sz w:val="24"/>
                <w:szCs w:val="24"/>
              </w:rPr>
              <w:t xml:space="preserve"> </w:t>
            </w:r>
            <w:proofErr w:type="spellStart"/>
            <w:r w:rsidRPr="00FF0E73">
              <w:rPr>
                <w:rFonts w:ascii="Times New Roman" w:hAnsi="Times New Roman" w:cs="Times New Roman"/>
                <w:i/>
                <w:color w:val="000000"/>
                <w:sz w:val="24"/>
                <w:szCs w:val="24"/>
              </w:rPr>
              <w:t>verrucosus</w:t>
            </w:r>
            <w:proofErr w:type="spellEnd"/>
          </w:p>
        </w:tc>
        <w:tc>
          <w:tcPr>
            <w:tcW w:w="1070" w:type="dxa"/>
            <w:vAlign w:val="bottom"/>
          </w:tcPr>
          <w:p w14:paraId="5C115B04" w14:textId="2C3CE8E3"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6</w:t>
            </w:r>
          </w:p>
        </w:tc>
        <w:tc>
          <w:tcPr>
            <w:tcW w:w="1217" w:type="dxa"/>
            <w:vAlign w:val="bottom"/>
          </w:tcPr>
          <w:p w14:paraId="72E45695" w14:textId="0DB8E5C1"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0.000 (0.000)</w:t>
            </w:r>
          </w:p>
        </w:tc>
        <w:tc>
          <w:tcPr>
            <w:tcW w:w="1425" w:type="dxa"/>
            <w:vAlign w:val="bottom"/>
          </w:tcPr>
          <w:p w14:paraId="7B299EAA" w14:textId="7EEA92D4"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0.240 (0.061)</w:t>
            </w:r>
          </w:p>
        </w:tc>
        <w:tc>
          <w:tcPr>
            <w:tcW w:w="1260" w:type="dxa"/>
            <w:vAlign w:val="bottom"/>
          </w:tcPr>
          <w:p w14:paraId="2DDE936F" w14:textId="6FD93741"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0.385 (0.017)</w:t>
            </w:r>
          </w:p>
        </w:tc>
        <w:tc>
          <w:tcPr>
            <w:tcW w:w="1440" w:type="dxa"/>
            <w:vAlign w:val="bottom"/>
          </w:tcPr>
          <w:p w14:paraId="4B2AB7B2" w14:textId="47038E43" w:rsidR="00C33B57" w:rsidRPr="00FF0E73" w:rsidRDefault="00C33B57" w:rsidP="00FF0E73">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0.187</w:t>
            </w:r>
            <w:r w:rsidR="00FF0E73" w:rsidRPr="00FF0E73">
              <w:rPr>
                <w:rFonts w:ascii="Times New Roman" w:hAnsi="Times New Roman" w:cs="Times New Roman"/>
                <w:color w:val="000000"/>
                <w:sz w:val="24"/>
                <w:szCs w:val="24"/>
              </w:rPr>
              <w:t xml:space="preserve"> </w:t>
            </w:r>
            <w:r w:rsidRPr="00FF0E73">
              <w:rPr>
                <w:rFonts w:ascii="Times New Roman" w:hAnsi="Times New Roman" w:cs="Times New Roman"/>
                <w:color w:val="000000"/>
                <w:sz w:val="24"/>
                <w:szCs w:val="24"/>
              </w:rPr>
              <w:t>(0.036)</w:t>
            </w:r>
          </w:p>
        </w:tc>
        <w:tc>
          <w:tcPr>
            <w:tcW w:w="1350" w:type="dxa"/>
            <w:vAlign w:val="bottom"/>
          </w:tcPr>
          <w:p w14:paraId="4ECACBC9" w14:textId="7C2C50F5"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0.188 (0.051)</w:t>
            </w:r>
          </w:p>
        </w:tc>
      </w:tr>
      <w:tr w:rsidR="00C33B57" w:rsidRPr="00FF0E73" w14:paraId="109E6B06" w14:textId="0C6E779F" w:rsidTr="00FF0E73">
        <w:tc>
          <w:tcPr>
            <w:tcW w:w="2279" w:type="dxa"/>
            <w:vAlign w:val="bottom"/>
          </w:tcPr>
          <w:p w14:paraId="31BD274F" w14:textId="7BC5CF3C" w:rsidR="00C33B57" w:rsidRPr="00FF0E73" w:rsidRDefault="00C33B57" w:rsidP="00C33B57">
            <w:pPr>
              <w:spacing w:line="480" w:lineRule="auto"/>
              <w:rPr>
                <w:rFonts w:ascii="Times New Roman" w:hAnsi="Times New Roman" w:cs="Times New Roman"/>
                <w:i/>
                <w:sz w:val="24"/>
                <w:szCs w:val="24"/>
              </w:rPr>
            </w:pPr>
            <w:proofErr w:type="spellStart"/>
            <w:r w:rsidRPr="00FF0E73">
              <w:rPr>
                <w:rFonts w:ascii="Times New Roman" w:hAnsi="Times New Roman" w:cs="Times New Roman"/>
                <w:i/>
                <w:color w:val="000000"/>
                <w:sz w:val="24"/>
                <w:szCs w:val="24"/>
              </w:rPr>
              <w:t>Eulimnogammarus</w:t>
            </w:r>
            <w:proofErr w:type="spellEnd"/>
            <w:r w:rsidRPr="00FF0E73">
              <w:rPr>
                <w:rFonts w:ascii="Times New Roman" w:hAnsi="Times New Roman" w:cs="Times New Roman"/>
                <w:i/>
                <w:color w:val="000000"/>
                <w:sz w:val="24"/>
                <w:szCs w:val="24"/>
              </w:rPr>
              <w:t xml:space="preserve"> </w:t>
            </w:r>
            <w:proofErr w:type="spellStart"/>
            <w:r w:rsidRPr="00FF0E73">
              <w:rPr>
                <w:rFonts w:ascii="Times New Roman" w:hAnsi="Times New Roman" w:cs="Times New Roman"/>
                <w:i/>
                <w:color w:val="000000"/>
                <w:sz w:val="24"/>
                <w:szCs w:val="24"/>
              </w:rPr>
              <w:t>vittatus</w:t>
            </w:r>
            <w:proofErr w:type="spellEnd"/>
          </w:p>
        </w:tc>
        <w:tc>
          <w:tcPr>
            <w:tcW w:w="1070" w:type="dxa"/>
            <w:vAlign w:val="bottom"/>
          </w:tcPr>
          <w:p w14:paraId="4099C596" w14:textId="12C6C1F8"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6</w:t>
            </w:r>
          </w:p>
        </w:tc>
        <w:tc>
          <w:tcPr>
            <w:tcW w:w="1217" w:type="dxa"/>
            <w:vAlign w:val="bottom"/>
          </w:tcPr>
          <w:p w14:paraId="26CDE868" w14:textId="7A196A37"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0.001 (0.000)</w:t>
            </w:r>
          </w:p>
        </w:tc>
        <w:tc>
          <w:tcPr>
            <w:tcW w:w="1425" w:type="dxa"/>
            <w:vAlign w:val="bottom"/>
          </w:tcPr>
          <w:p w14:paraId="79FF59F1" w14:textId="1E6DB8D9"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0.241 (0.025)</w:t>
            </w:r>
          </w:p>
        </w:tc>
        <w:tc>
          <w:tcPr>
            <w:tcW w:w="1260" w:type="dxa"/>
            <w:vAlign w:val="bottom"/>
          </w:tcPr>
          <w:p w14:paraId="711889E2" w14:textId="06B8C8E3"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0.371 (0.039)</w:t>
            </w:r>
          </w:p>
        </w:tc>
        <w:tc>
          <w:tcPr>
            <w:tcW w:w="1440" w:type="dxa"/>
            <w:vAlign w:val="bottom"/>
          </w:tcPr>
          <w:p w14:paraId="6E18771E" w14:textId="35E60AB6" w:rsidR="00C33B57" w:rsidRPr="00FF0E73" w:rsidRDefault="00C33B57" w:rsidP="00FF0E73">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0.216</w:t>
            </w:r>
            <w:r w:rsidR="00FF0E73" w:rsidRPr="00FF0E73">
              <w:rPr>
                <w:rFonts w:ascii="Times New Roman" w:hAnsi="Times New Roman" w:cs="Times New Roman"/>
                <w:color w:val="000000"/>
                <w:sz w:val="24"/>
                <w:szCs w:val="24"/>
              </w:rPr>
              <w:t xml:space="preserve"> </w:t>
            </w:r>
            <w:r w:rsidRPr="00FF0E73">
              <w:rPr>
                <w:rFonts w:ascii="Times New Roman" w:hAnsi="Times New Roman" w:cs="Times New Roman"/>
                <w:color w:val="000000"/>
                <w:sz w:val="24"/>
                <w:szCs w:val="24"/>
              </w:rPr>
              <w:t>(0.021)</w:t>
            </w:r>
          </w:p>
        </w:tc>
        <w:tc>
          <w:tcPr>
            <w:tcW w:w="1350" w:type="dxa"/>
            <w:vAlign w:val="bottom"/>
          </w:tcPr>
          <w:p w14:paraId="556E9152" w14:textId="40D608B2"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0.171 (0.032)</w:t>
            </w:r>
          </w:p>
        </w:tc>
      </w:tr>
      <w:tr w:rsidR="00C33B57" w:rsidRPr="00FF0E73" w14:paraId="6DC297E7" w14:textId="0000AD0C" w:rsidTr="00FF0E73">
        <w:tc>
          <w:tcPr>
            <w:tcW w:w="2279" w:type="dxa"/>
            <w:vAlign w:val="bottom"/>
          </w:tcPr>
          <w:p w14:paraId="4CC878B3" w14:textId="77F69FB9" w:rsidR="00C33B57" w:rsidRPr="00FF0E73" w:rsidRDefault="00C33B57" w:rsidP="00C33B57">
            <w:pPr>
              <w:spacing w:line="480" w:lineRule="auto"/>
              <w:rPr>
                <w:rFonts w:ascii="Times New Roman" w:hAnsi="Times New Roman" w:cs="Times New Roman"/>
                <w:i/>
                <w:sz w:val="24"/>
                <w:szCs w:val="24"/>
              </w:rPr>
            </w:pPr>
            <w:proofErr w:type="spellStart"/>
            <w:r w:rsidRPr="00FF0E73">
              <w:rPr>
                <w:rFonts w:ascii="Times New Roman" w:hAnsi="Times New Roman" w:cs="Times New Roman"/>
                <w:i/>
                <w:color w:val="000000"/>
                <w:sz w:val="24"/>
                <w:szCs w:val="24"/>
              </w:rPr>
              <w:t>Pallasea</w:t>
            </w:r>
            <w:proofErr w:type="spellEnd"/>
            <w:r w:rsidRPr="00FF0E73">
              <w:rPr>
                <w:rFonts w:ascii="Times New Roman" w:hAnsi="Times New Roman" w:cs="Times New Roman"/>
                <w:i/>
                <w:color w:val="000000"/>
                <w:sz w:val="24"/>
                <w:szCs w:val="24"/>
              </w:rPr>
              <w:t xml:space="preserve"> </w:t>
            </w:r>
            <w:proofErr w:type="spellStart"/>
            <w:r w:rsidRPr="00FF0E73">
              <w:rPr>
                <w:rFonts w:ascii="Times New Roman" w:hAnsi="Times New Roman" w:cs="Times New Roman"/>
                <w:i/>
                <w:color w:val="000000"/>
                <w:sz w:val="24"/>
                <w:szCs w:val="24"/>
              </w:rPr>
              <w:t>cancellus</w:t>
            </w:r>
            <w:proofErr w:type="spellEnd"/>
          </w:p>
        </w:tc>
        <w:tc>
          <w:tcPr>
            <w:tcW w:w="1070" w:type="dxa"/>
            <w:vAlign w:val="bottom"/>
          </w:tcPr>
          <w:p w14:paraId="41CB476A" w14:textId="1D8AFCE8"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3</w:t>
            </w:r>
          </w:p>
        </w:tc>
        <w:tc>
          <w:tcPr>
            <w:tcW w:w="1217" w:type="dxa"/>
            <w:vAlign w:val="bottom"/>
          </w:tcPr>
          <w:p w14:paraId="3CBBB06A" w14:textId="0C0B69BE"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0.001 (0.000)</w:t>
            </w:r>
          </w:p>
        </w:tc>
        <w:tc>
          <w:tcPr>
            <w:tcW w:w="1425" w:type="dxa"/>
            <w:vAlign w:val="bottom"/>
          </w:tcPr>
          <w:p w14:paraId="7CF9B6FD" w14:textId="7D304E7D"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0.187 (0.062)</w:t>
            </w:r>
          </w:p>
        </w:tc>
        <w:tc>
          <w:tcPr>
            <w:tcW w:w="1260" w:type="dxa"/>
            <w:vAlign w:val="bottom"/>
          </w:tcPr>
          <w:p w14:paraId="080FAAD5" w14:textId="542A7C91"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0.359 (0.027)</w:t>
            </w:r>
          </w:p>
        </w:tc>
        <w:tc>
          <w:tcPr>
            <w:tcW w:w="1440" w:type="dxa"/>
            <w:vAlign w:val="bottom"/>
          </w:tcPr>
          <w:p w14:paraId="51791EA9" w14:textId="7A6EF9A5" w:rsidR="00C33B57" w:rsidRPr="00FF0E73" w:rsidRDefault="00C33B57" w:rsidP="00FF0E73">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0.171</w:t>
            </w:r>
            <w:r w:rsidR="00FF0E73" w:rsidRPr="00FF0E73">
              <w:rPr>
                <w:rFonts w:ascii="Times New Roman" w:hAnsi="Times New Roman" w:cs="Times New Roman"/>
                <w:color w:val="000000"/>
                <w:sz w:val="24"/>
                <w:szCs w:val="24"/>
              </w:rPr>
              <w:t xml:space="preserve"> </w:t>
            </w:r>
            <w:r w:rsidRPr="00FF0E73">
              <w:rPr>
                <w:rFonts w:ascii="Times New Roman" w:hAnsi="Times New Roman" w:cs="Times New Roman"/>
                <w:color w:val="000000"/>
                <w:sz w:val="24"/>
                <w:szCs w:val="24"/>
              </w:rPr>
              <w:t>(0.051)</w:t>
            </w:r>
          </w:p>
        </w:tc>
        <w:tc>
          <w:tcPr>
            <w:tcW w:w="1350" w:type="dxa"/>
            <w:vAlign w:val="bottom"/>
          </w:tcPr>
          <w:p w14:paraId="5C1974A2" w14:textId="3B9EADAA"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0.282 (0.021)</w:t>
            </w:r>
          </w:p>
        </w:tc>
      </w:tr>
      <w:tr w:rsidR="00C33B57" w:rsidRPr="00FF0E73" w14:paraId="3F459E5D" w14:textId="2A12F557" w:rsidTr="00FF0E73">
        <w:tc>
          <w:tcPr>
            <w:tcW w:w="2279" w:type="dxa"/>
            <w:vAlign w:val="bottom"/>
          </w:tcPr>
          <w:p w14:paraId="739D6222" w14:textId="0F8453CB" w:rsidR="00C33B57" w:rsidRPr="00FF0E73" w:rsidRDefault="00C33B57" w:rsidP="00C33B57">
            <w:pPr>
              <w:spacing w:line="480" w:lineRule="auto"/>
              <w:rPr>
                <w:rFonts w:ascii="Times New Roman" w:hAnsi="Times New Roman" w:cs="Times New Roman"/>
                <w:color w:val="000000"/>
                <w:sz w:val="24"/>
                <w:szCs w:val="24"/>
              </w:rPr>
            </w:pPr>
            <w:r w:rsidRPr="00FF0E73">
              <w:rPr>
                <w:rFonts w:ascii="Times New Roman" w:hAnsi="Times New Roman" w:cs="Times New Roman"/>
                <w:color w:val="000000"/>
                <w:sz w:val="24"/>
                <w:szCs w:val="24"/>
              </w:rPr>
              <w:t>Periphyton</w:t>
            </w:r>
          </w:p>
        </w:tc>
        <w:tc>
          <w:tcPr>
            <w:tcW w:w="1070" w:type="dxa"/>
            <w:vAlign w:val="bottom"/>
          </w:tcPr>
          <w:p w14:paraId="77CA9960" w14:textId="55E42E71"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7</w:t>
            </w:r>
          </w:p>
        </w:tc>
        <w:tc>
          <w:tcPr>
            <w:tcW w:w="1217" w:type="dxa"/>
            <w:vAlign w:val="bottom"/>
          </w:tcPr>
          <w:p w14:paraId="47D6CE7B" w14:textId="3698589B"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0.000 (0.000)</w:t>
            </w:r>
          </w:p>
        </w:tc>
        <w:tc>
          <w:tcPr>
            <w:tcW w:w="1425" w:type="dxa"/>
            <w:vAlign w:val="bottom"/>
          </w:tcPr>
          <w:p w14:paraId="52551FDD" w14:textId="65BAD7CF"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0.284 (0.048)</w:t>
            </w:r>
          </w:p>
        </w:tc>
        <w:tc>
          <w:tcPr>
            <w:tcW w:w="1260" w:type="dxa"/>
            <w:vAlign w:val="bottom"/>
          </w:tcPr>
          <w:p w14:paraId="75CBAE01" w14:textId="12EE12D5"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0.092 (0.054)</w:t>
            </w:r>
          </w:p>
        </w:tc>
        <w:tc>
          <w:tcPr>
            <w:tcW w:w="1440" w:type="dxa"/>
            <w:vAlign w:val="bottom"/>
          </w:tcPr>
          <w:p w14:paraId="67E39656" w14:textId="171448DA" w:rsidR="00C33B57" w:rsidRPr="00FF0E73" w:rsidRDefault="00C33B57" w:rsidP="00FF0E73">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0.550</w:t>
            </w:r>
            <w:r w:rsidR="00FF0E73" w:rsidRPr="00FF0E73">
              <w:rPr>
                <w:rFonts w:ascii="Times New Roman" w:hAnsi="Times New Roman" w:cs="Times New Roman"/>
                <w:color w:val="000000"/>
                <w:sz w:val="24"/>
                <w:szCs w:val="24"/>
              </w:rPr>
              <w:t xml:space="preserve"> </w:t>
            </w:r>
            <w:r w:rsidRPr="00FF0E73">
              <w:rPr>
                <w:rFonts w:ascii="Times New Roman" w:hAnsi="Times New Roman" w:cs="Times New Roman"/>
                <w:color w:val="000000"/>
                <w:sz w:val="24"/>
                <w:szCs w:val="24"/>
              </w:rPr>
              <w:t>(0.102)</w:t>
            </w:r>
          </w:p>
        </w:tc>
        <w:tc>
          <w:tcPr>
            <w:tcW w:w="1350" w:type="dxa"/>
            <w:vAlign w:val="bottom"/>
          </w:tcPr>
          <w:p w14:paraId="21DF44BE" w14:textId="2E9A134F"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0.073 (0.006)</w:t>
            </w:r>
          </w:p>
        </w:tc>
      </w:tr>
      <w:tr w:rsidR="00C33B57" w:rsidRPr="00FF0E73" w14:paraId="75E1BC91" w14:textId="19F2C984" w:rsidTr="00FF0E73">
        <w:tc>
          <w:tcPr>
            <w:tcW w:w="2279" w:type="dxa"/>
            <w:vAlign w:val="bottom"/>
          </w:tcPr>
          <w:p w14:paraId="7F22CB75" w14:textId="3DA59F15" w:rsidR="00C33B57" w:rsidRPr="00FF0E73" w:rsidRDefault="00C33B57" w:rsidP="00C33B57">
            <w:pPr>
              <w:spacing w:line="480" w:lineRule="auto"/>
              <w:rPr>
                <w:rFonts w:ascii="Times New Roman" w:hAnsi="Times New Roman" w:cs="Times New Roman"/>
                <w:color w:val="000000"/>
                <w:sz w:val="24"/>
                <w:szCs w:val="24"/>
              </w:rPr>
            </w:pPr>
            <w:r w:rsidRPr="00FF0E73">
              <w:rPr>
                <w:rFonts w:ascii="Times New Roman" w:hAnsi="Times New Roman" w:cs="Times New Roman"/>
                <w:color w:val="000000"/>
                <w:sz w:val="24"/>
                <w:szCs w:val="24"/>
              </w:rPr>
              <w:t>Snail</w:t>
            </w:r>
          </w:p>
        </w:tc>
        <w:tc>
          <w:tcPr>
            <w:tcW w:w="1070" w:type="dxa"/>
            <w:vAlign w:val="bottom"/>
          </w:tcPr>
          <w:p w14:paraId="74E432CC" w14:textId="4780315F"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3</w:t>
            </w:r>
          </w:p>
        </w:tc>
        <w:tc>
          <w:tcPr>
            <w:tcW w:w="1217" w:type="dxa"/>
            <w:vAlign w:val="bottom"/>
          </w:tcPr>
          <w:p w14:paraId="4822C0EA" w14:textId="2EFB2978"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0.002 (0.000)</w:t>
            </w:r>
          </w:p>
        </w:tc>
        <w:tc>
          <w:tcPr>
            <w:tcW w:w="1425" w:type="dxa"/>
            <w:vAlign w:val="bottom"/>
          </w:tcPr>
          <w:p w14:paraId="6B3EACF1" w14:textId="484BA956"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0.194 (0.018)</w:t>
            </w:r>
          </w:p>
        </w:tc>
        <w:tc>
          <w:tcPr>
            <w:tcW w:w="1260" w:type="dxa"/>
            <w:vAlign w:val="bottom"/>
          </w:tcPr>
          <w:p w14:paraId="74AE8182" w14:textId="26B43AC0"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0.123 (0.005)</w:t>
            </w:r>
          </w:p>
        </w:tc>
        <w:tc>
          <w:tcPr>
            <w:tcW w:w="1440" w:type="dxa"/>
            <w:vAlign w:val="bottom"/>
          </w:tcPr>
          <w:p w14:paraId="4BF6CBF9" w14:textId="324BD846" w:rsidR="00C33B57" w:rsidRPr="00FF0E73" w:rsidRDefault="00C33B57" w:rsidP="00FF0E73">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0.211</w:t>
            </w:r>
            <w:r w:rsidR="00FF0E73" w:rsidRPr="00FF0E73">
              <w:rPr>
                <w:rFonts w:ascii="Times New Roman" w:hAnsi="Times New Roman" w:cs="Times New Roman"/>
                <w:color w:val="000000"/>
                <w:sz w:val="24"/>
                <w:szCs w:val="24"/>
              </w:rPr>
              <w:t xml:space="preserve"> </w:t>
            </w:r>
            <w:r w:rsidRPr="00FF0E73">
              <w:rPr>
                <w:rFonts w:ascii="Times New Roman" w:hAnsi="Times New Roman" w:cs="Times New Roman"/>
                <w:color w:val="000000"/>
                <w:sz w:val="24"/>
                <w:szCs w:val="24"/>
              </w:rPr>
              <w:t>(0.021)</w:t>
            </w:r>
          </w:p>
        </w:tc>
        <w:tc>
          <w:tcPr>
            <w:tcW w:w="1350" w:type="dxa"/>
            <w:vAlign w:val="bottom"/>
          </w:tcPr>
          <w:p w14:paraId="65AB3E47" w14:textId="210B5CE0"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0.470 (0.034)</w:t>
            </w:r>
          </w:p>
        </w:tc>
      </w:tr>
    </w:tbl>
    <w:p w14:paraId="5C51DB6A" w14:textId="786076F6"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0AB3AC7F" w14:textId="3D6D0A18" w:rsidR="00715D55" w:rsidRPr="007418CF" w:rsidRDefault="004743FF"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1B290C05" wp14:editId="23EBA348">
            <wp:extent cx="5943600" cy="594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bined_ppcp_fattyy_acid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78ED43E" w14:textId="275888AD" w:rsidR="000372A9" w:rsidRDefault="00D8535D" w:rsidP="00F31B90">
      <w:pPr>
        <w:spacing w:line="480" w:lineRule="auto"/>
        <w:rPr>
          <w:rFonts w:ascii="Times New Roman" w:eastAsia="Times New Roman" w:hAnsi="Times New Roman" w:cs="Times New Roman"/>
          <w:sz w:val="24"/>
          <w:szCs w:val="24"/>
        </w:rPr>
        <w:sectPr w:rsidR="000372A9" w:rsidSect="00776746">
          <w:pgSz w:w="12240" w:h="15840"/>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sz w:val="24"/>
          <w:szCs w:val="24"/>
        </w:rPr>
        <w:t xml:space="preserve">Figure </w:t>
      </w:r>
      <w:ins w:id="1486" w:author="Meyer, Michael Frederick" w:date="2021-09-23T16:33:00Z">
        <w:r w:rsidR="00FF6B7A">
          <w:rPr>
            <w:rFonts w:ascii="Times New Roman" w:eastAsia="Times New Roman" w:hAnsi="Times New Roman" w:cs="Times New Roman"/>
            <w:sz w:val="24"/>
            <w:szCs w:val="24"/>
          </w:rPr>
          <w:t>5</w:t>
        </w:r>
      </w:ins>
      <w:del w:id="1487" w:author="Meyer, Michael Frederick" w:date="2021-09-23T16:33:00Z">
        <w:r w:rsidR="004D2297" w:rsidRPr="007418CF" w:rsidDel="00FF6B7A">
          <w:rPr>
            <w:rFonts w:ascii="Times New Roman" w:eastAsia="Times New Roman" w:hAnsi="Times New Roman" w:cs="Times New Roman"/>
            <w:sz w:val="24"/>
            <w:szCs w:val="24"/>
          </w:rPr>
          <w:delText>7</w:delText>
        </w:r>
      </w:del>
      <w:r w:rsidRPr="007418CF">
        <w:rPr>
          <w:rFonts w:ascii="Times New Roman" w:eastAsia="Times New Roman" w:hAnsi="Times New Roman" w:cs="Times New Roman"/>
          <w:sz w:val="24"/>
          <w:szCs w:val="24"/>
        </w:rPr>
        <w:t xml:space="preserve">: Ratio of </w:t>
      </w:r>
      <w:proofErr w:type="spellStart"/>
      <w:r w:rsidR="00A57CA6" w:rsidRPr="007418CF">
        <w:rPr>
          <w:rFonts w:ascii="Times New Roman" w:eastAsia="Times New Roman" w:hAnsi="Times New Roman" w:cs="Times New Roman"/>
          <w:sz w:val="24"/>
          <w:szCs w:val="24"/>
        </w:rPr>
        <w:t>filamentous:diatom-associated</w:t>
      </w:r>
      <w:proofErr w:type="spellEnd"/>
      <w:r w:rsidR="00A57CA6" w:rsidRPr="007418CF">
        <w:rPr>
          <w:rFonts w:ascii="Times New Roman" w:eastAsia="Times New Roman" w:hAnsi="Times New Roman" w:cs="Times New Roman"/>
          <w:sz w:val="24"/>
          <w:szCs w:val="24"/>
        </w:rPr>
        <w:t xml:space="preserve"> fatty acids (</w:t>
      </w:r>
      <w:r w:rsidR="00C53384" w:rsidRPr="007418CF">
        <w:rPr>
          <w:rFonts w:ascii="Times New Roman" w:eastAsia="Times New Roman" w:hAnsi="Times New Roman" w:cs="Times New Roman"/>
          <w:sz w:val="24"/>
          <w:szCs w:val="24"/>
        </w:rPr>
        <w:t>A</w:t>
      </w:r>
      <w:r w:rsidR="00A57CA6" w:rsidRPr="007418CF">
        <w:rPr>
          <w:rFonts w:ascii="Times New Roman" w:eastAsia="Times New Roman" w:hAnsi="Times New Roman" w:cs="Times New Roman"/>
          <w:sz w:val="24"/>
          <w:szCs w:val="24"/>
        </w:rPr>
        <w:t>) and essential fatty acids (</w:t>
      </w:r>
      <w:r w:rsidR="00C53384" w:rsidRPr="007418CF">
        <w:rPr>
          <w:rFonts w:ascii="Times New Roman" w:eastAsia="Times New Roman" w:hAnsi="Times New Roman" w:cs="Times New Roman"/>
          <w:sz w:val="24"/>
          <w:szCs w:val="24"/>
        </w:rPr>
        <w:t>B</w:t>
      </w:r>
      <w:r w:rsidR="00A57CA6" w:rsidRPr="007418CF">
        <w:rPr>
          <w:rFonts w:ascii="Times New Roman" w:eastAsia="Times New Roman" w:hAnsi="Times New Roman" w:cs="Times New Roman"/>
          <w:sz w:val="24"/>
          <w:szCs w:val="24"/>
        </w:rPr>
        <w:t>) across our PPCP gradient</w:t>
      </w:r>
      <w:r w:rsidR="006B6225">
        <w:rPr>
          <w:rFonts w:ascii="Times New Roman" w:eastAsia="Times New Roman" w:hAnsi="Times New Roman" w:cs="Times New Roman"/>
          <w:sz w:val="24"/>
          <w:szCs w:val="24"/>
        </w:rPr>
        <w:t xml:space="preserve">. </w:t>
      </w:r>
      <w:r w:rsidR="00A57CA6" w:rsidRPr="007418CF">
        <w:rPr>
          <w:rFonts w:ascii="Times New Roman" w:eastAsia="Times New Roman" w:hAnsi="Times New Roman" w:cs="Times New Roman"/>
          <w:sz w:val="24"/>
          <w:szCs w:val="24"/>
        </w:rPr>
        <w:t>Our first analysis (</w:t>
      </w:r>
      <w:r w:rsidR="00C53384" w:rsidRPr="007418CF">
        <w:rPr>
          <w:rFonts w:ascii="Times New Roman" w:eastAsia="Times New Roman" w:hAnsi="Times New Roman" w:cs="Times New Roman"/>
          <w:sz w:val="24"/>
          <w:szCs w:val="24"/>
        </w:rPr>
        <w:t>A</w:t>
      </w:r>
      <w:r w:rsidR="00A57CA6" w:rsidRPr="007418CF">
        <w:rPr>
          <w:rFonts w:ascii="Times New Roman" w:eastAsia="Times New Roman" w:hAnsi="Times New Roman" w:cs="Times New Roman"/>
          <w:sz w:val="24"/>
          <w:szCs w:val="24"/>
        </w:rPr>
        <w:t xml:space="preserve">) focused solely on green filamentous algal fatty acids (i.e., </w:t>
      </w:r>
      <w:r w:rsidRPr="007418CF">
        <w:rPr>
          <w:rFonts w:ascii="Times New Roman" w:eastAsia="Times New Roman" w:hAnsi="Times New Roman" w:cs="Times New Roman"/>
          <w:sz w:val="24"/>
          <w:szCs w:val="24"/>
        </w:rPr>
        <w:t>18:3ω3</w:t>
      </w:r>
      <w:r w:rsidR="00A57CA6" w:rsidRPr="007418CF">
        <w:rPr>
          <w:rFonts w:ascii="Times New Roman" w:eastAsia="Times New Roman" w:hAnsi="Times New Roman" w:cs="Times New Roman"/>
          <w:sz w:val="24"/>
          <w:szCs w:val="24"/>
        </w:rPr>
        <w:t xml:space="preserve">, 18:1ω9, 18:2ω6, and 16:0 relative to diatom fatty acids (i.e., 20:5ω3, 16:1ω7, 16:0, 14:0) in relation to increasing PPCP concentrations. </w:t>
      </w:r>
      <w:del w:id="1488" w:author="Meyer, Michael Frederick" w:date="2021-11-19T15:39:00Z">
        <w:r w:rsidR="00A57CA6" w:rsidRPr="007418CF" w:rsidDel="00F9141C">
          <w:rPr>
            <w:rFonts w:ascii="Times New Roman" w:eastAsia="Times New Roman" w:hAnsi="Times New Roman" w:cs="Times New Roman"/>
            <w:sz w:val="24"/>
            <w:szCs w:val="24"/>
          </w:rPr>
          <w:delText xml:space="preserve">This first analysis suggested periphyton reflected an increasing green, filamentous signature relative to diatoms, which corroborates analyses </w:delText>
        </w:r>
        <w:r w:rsidR="002959A2" w:rsidRPr="007418CF" w:rsidDel="00F9141C">
          <w:rPr>
            <w:rFonts w:ascii="Times New Roman" w:eastAsia="Times New Roman" w:hAnsi="Times New Roman" w:cs="Times New Roman"/>
            <w:sz w:val="24"/>
            <w:szCs w:val="24"/>
          </w:rPr>
          <w:delText xml:space="preserve">showing </w:delText>
        </w:r>
        <w:r w:rsidR="00A57CA6" w:rsidRPr="007418CF" w:rsidDel="00F9141C">
          <w:rPr>
            <w:rFonts w:ascii="Times New Roman" w:eastAsia="Times New Roman" w:hAnsi="Times New Roman" w:cs="Times New Roman"/>
            <w:sz w:val="24"/>
            <w:szCs w:val="24"/>
          </w:rPr>
          <w:delText>community compositional shifts (</w:delText>
        </w:r>
        <w:r w:rsidR="009B3B57" w:rsidRPr="007418CF" w:rsidDel="00F9141C">
          <w:rPr>
            <w:rFonts w:ascii="Times New Roman" w:eastAsia="Times New Roman" w:hAnsi="Times New Roman" w:cs="Times New Roman"/>
            <w:sz w:val="24"/>
            <w:szCs w:val="24"/>
          </w:rPr>
          <w:delText xml:space="preserve">Figure </w:delText>
        </w:r>
      </w:del>
      <w:del w:id="1489" w:author="Meyer, Michael Frederick" w:date="2021-09-23T16:34:00Z">
        <w:r w:rsidR="009B3B57" w:rsidRPr="007418CF" w:rsidDel="00FF6B7A">
          <w:rPr>
            <w:rFonts w:ascii="Times New Roman" w:eastAsia="Times New Roman" w:hAnsi="Times New Roman" w:cs="Times New Roman"/>
            <w:sz w:val="24"/>
            <w:szCs w:val="24"/>
          </w:rPr>
          <w:delText>4</w:delText>
        </w:r>
      </w:del>
      <w:del w:id="1490" w:author="Meyer, Michael Frederick" w:date="2021-11-19T15:39:00Z">
        <w:r w:rsidR="00A57CA6" w:rsidRPr="007418CF" w:rsidDel="00F9141C">
          <w:rPr>
            <w:rFonts w:ascii="Times New Roman" w:eastAsia="Times New Roman" w:hAnsi="Times New Roman" w:cs="Times New Roman"/>
            <w:sz w:val="24"/>
            <w:szCs w:val="24"/>
          </w:rPr>
          <w:delText xml:space="preserve">). While periphyton fatty acids changed significantly across our sewage gradient, macroinvertebrate signatures remained consistent. </w:delText>
        </w:r>
      </w:del>
      <w:r w:rsidR="00A57CA6" w:rsidRPr="007418CF">
        <w:rPr>
          <w:rFonts w:ascii="Times New Roman" w:eastAsia="Times New Roman" w:hAnsi="Times New Roman" w:cs="Times New Roman"/>
          <w:sz w:val="24"/>
          <w:szCs w:val="24"/>
        </w:rPr>
        <w:t xml:space="preserve">Our second analysis </w:t>
      </w:r>
      <w:r w:rsidR="002C7D91" w:rsidRPr="007418CF">
        <w:rPr>
          <w:rFonts w:ascii="Times New Roman" w:eastAsia="Times New Roman" w:hAnsi="Times New Roman" w:cs="Times New Roman"/>
          <w:sz w:val="24"/>
          <w:szCs w:val="24"/>
        </w:rPr>
        <w:t>(</w:t>
      </w:r>
      <w:r w:rsidR="00C53384" w:rsidRPr="007418CF">
        <w:rPr>
          <w:rFonts w:ascii="Times New Roman" w:eastAsia="Times New Roman" w:hAnsi="Times New Roman" w:cs="Times New Roman"/>
          <w:sz w:val="24"/>
          <w:szCs w:val="24"/>
        </w:rPr>
        <w:t>B</w:t>
      </w:r>
      <w:r w:rsidR="002C7D91" w:rsidRPr="007418CF">
        <w:rPr>
          <w:rFonts w:ascii="Times New Roman" w:eastAsia="Times New Roman" w:hAnsi="Times New Roman" w:cs="Times New Roman"/>
          <w:sz w:val="24"/>
          <w:szCs w:val="24"/>
        </w:rPr>
        <w:t xml:space="preserve">) </w:t>
      </w:r>
      <w:r w:rsidR="00A57CA6" w:rsidRPr="007418CF">
        <w:rPr>
          <w:rFonts w:ascii="Times New Roman" w:eastAsia="Times New Roman" w:hAnsi="Times New Roman" w:cs="Times New Roman"/>
          <w:sz w:val="24"/>
          <w:szCs w:val="24"/>
        </w:rPr>
        <w:t xml:space="preserve">focused solely on the essential fatty acids, which further </w:t>
      </w:r>
      <w:r w:rsidR="002C7D91" w:rsidRPr="007418CF">
        <w:rPr>
          <w:rFonts w:ascii="Times New Roman" w:eastAsia="Times New Roman" w:hAnsi="Times New Roman" w:cs="Times New Roman"/>
          <w:sz w:val="24"/>
          <w:szCs w:val="24"/>
        </w:rPr>
        <w:t>highlights the trends observed in periphyton and macroinvertebrate grazers.</w:t>
      </w:r>
      <w:del w:id="1491" w:author="Meyer, Michael Frederick" w:date="2021-09-01T11:39:00Z">
        <w:r w:rsidR="002C7D91" w:rsidRPr="007418CF" w:rsidDel="00943430">
          <w:rPr>
            <w:rFonts w:ascii="Times New Roman" w:eastAsia="Times New Roman" w:hAnsi="Times New Roman" w:cs="Times New Roman"/>
            <w:sz w:val="24"/>
            <w:szCs w:val="24"/>
          </w:rPr>
          <w:delText xml:space="preserve"> </w:delText>
        </w:r>
        <w:r w:rsidR="00FB748C" w:rsidDel="00943430">
          <w:rPr>
            <w:rFonts w:ascii="Times New Roman" w:eastAsia="Times New Roman" w:hAnsi="Times New Roman" w:cs="Times New Roman"/>
            <w:sz w:val="24"/>
            <w:szCs w:val="24"/>
          </w:rPr>
          <w:delText>in the</w:delText>
        </w:r>
        <w:r w:rsidR="002C7D91" w:rsidRPr="007418CF" w:rsidDel="00943430">
          <w:rPr>
            <w:rFonts w:ascii="Times New Roman" w:eastAsia="Times New Roman" w:hAnsi="Times New Roman" w:cs="Times New Roman"/>
            <w:sz w:val="24"/>
            <w:szCs w:val="24"/>
          </w:rPr>
          <w:delText xml:space="preserve"> </w:delText>
        </w:r>
        <w:r w:rsidR="00A57CA6" w:rsidRPr="007418CF" w:rsidDel="00943430">
          <w:rPr>
            <w:rFonts w:ascii="Times New Roman" w:eastAsia="Times New Roman" w:hAnsi="Times New Roman" w:cs="Times New Roman"/>
            <w:sz w:val="24"/>
            <w:szCs w:val="24"/>
          </w:rPr>
          <w:delText xml:space="preserve"> </w:delText>
        </w:r>
      </w:del>
    </w:p>
    <w:tbl>
      <w:tblPr>
        <w:tblW w:w="12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9"/>
        <w:gridCol w:w="1324"/>
        <w:gridCol w:w="1324"/>
        <w:gridCol w:w="1324"/>
        <w:gridCol w:w="1324"/>
        <w:gridCol w:w="1440"/>
        <w:gridCol w:w="1440"/>
        <w:gridCol w:w="1260"/>
        <w:gridCol w:w="1350"/>
        <w:gridCol w:w="1130"/>
      </w:tblGrid>
      <w:tr w:rsidR="000372A9" w:rsidRPr="00A16E1D" w14:paraId="20745F1E" w14:textId="77777777" w:rsidTr="006B6041">
        <w:trPr>
          <w:trHeight w:val="300"/>
        </w:trPr>
        <w:tc>
          <w:tcPr>
            <w:tcW w:w="909" w:type="dxa"/>
            <w:shd w:val="clear" w:color="auto" w:fill="auto"/>
            <w:noWrap/>
            <w:vAlign w:val="bottom"/>
            <w:hideMark/>
          </w:tcPr>
          <w:p w14:paraId="4AEF2905"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lastRenderedPageBreak/>
              <w:t>Site</w:t>
            </w:r>
          </w:p>
        </w:tc>
        <w:tc>
          <w:tcPr>
            <w:tcW w:w="1324" w:type="dxa"/>
            <w:shd w:val="clear" w:color="auto" w:fill="auto"/>
            <w:noWrap/>
            <w:vAlign w:val="bottom"/>
            <w:hideMark/>
          </w:tcPr>
          <w:p w14:paraId="54057BE2"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Latitude</w:t>
            </w:r>
          </w:p>
        </w:tc>
        <w:tc>
          <w:tcPr>
            <w:tcW w:w="1324" w:type="dxa"/>
            <w:shd w:val="clear" w:color="auto" w:fill="auto"/>
            <w:noWrap/>
            <w:vAlign w:val="bottom"/>
            <w:hideMark/>
          </w:tcPr>
          <w:p w14:paraId="716E697C"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Longitude</w:t>
            </w:r>
          </w:p>
        </w:tc>
        <w:tc>
          <w:tcPr>
            <w:tcW w:w="1324" w:type="dxa"/>
            <w:shd w:val="clear" w:color="auto" w:fill="auto"/>
            <w:noWrap/>
            <w:vAlign w:val="bottom"/>
            <w:hideMark/>
          </w:tcPr>
          <w:p w14:paraId="33D1B8D4"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Depth (m)</w:t>
            </w:r>
          </w:p>
        </w:tc>
        <w:tc>
          <w:tcPr>
            <w:tcW w:w="1324" w:type="dxa"/>
            <w:shd w:val="clear" w:color="auto" w:fill="auto"/>
            <w:noWrap/>
            <w:vAlign w:val="bottom"/>
            <w:hideMark/>
          </w:tcPr>
          <w:p w14:paraId="0FAC5D62"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Distance to Shore (m)</w:t>
            </w:r>
          </w:p>
        </w:tc>
        <w:tc>
          <w:tcPr>
            <w:tcW w:w="1440" w:type="dxa"/>
            <w:shd w:val="clear" w:color="auto" w:fill="auto"/>
            <w:noWrap/>
            <w:vAlign w:val="bottom"/>
            <w:hideMark/>
          </w:tcPr>
          <w:p w14:paraId="62872D33"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Air Temperature (°C)</w:t>
            </w:r>
          </w:p>
        </w:tc>
        <w:tc>
          <w:tcPr>
            <w:tcW w:w="1440" w:type="dxa"/>
            <w:shd w:val="clear" w:color="auto" w:fill="auto"/>
            <w:noWrap/>
            <w:vAlign w:val="bottom"/>
            <w:hideMark/>
          </w:tcPr>
          <w:p w14:paraId="76DDEAFF"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Surface Temperature (°C)</w:t>
            </w:r>
          </w:p>
        </w:tc>
        <w:tc>
          <w:tcPr>
            <w:tcW w:w="1260" w:type="dxa"/>
            <w:shd w:val="clear" w:color="auto" w:fill="auto"/>
            <w:noWrap/>
            <w:vAlign w:val="bottom"/>
            <w:hideMark/>
          </w:tcPr>
          <w:p w14:paraId="3A8D20F0"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Adjacent Population</w:t>
            </w:r>
          </w:p>
        </w:tc>
        <w:tc>
          <w:tcPr>
            <w:tcW w:w="1350" w:type="dxa"/>
            <w:shd w:val="clear" w:color="auto" w:fill="auto"/>
            <w:noWrap/>
            <w:vAlign w:val="bottom"/>
            <w:hideMark/>
          </w:tcPr>
          <w:p w14:paraId="53356B08"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Sampling Date (YYYMMDD)</w:t>
            </w:r>
          </w:p>
        </w:tc>
        <w:tc>
          <w:tcPr>
            <w:tcW w:w="1130" w:type="dxa"/>
            <w:shd w:val="clear" w:color="auto" w:fill="auto"/>
            <w:noWrap/>
            <w:vAlign w:val="bottom"/>
            <w:hideMark/>
          </w:tcPr>
          <w:p w14:paraId="4357F590"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Time of Sampling (</w:t>
            </w:r>
            <w:proofErr w:type="spellStart"/>
            <w:r w:rsidRPr="00A16E1D">
              <w:rPr>
                <w:rFonts w:ascii="Calibri" w:eastAsia="Times New Roman" w:hAnsi="Calibri" w:cs="Calibri"/>
                <w:color w:val="000000"/>
                <w:lang w:val="en-US"/>
              </w:rPr>
              <w:t>hh:mm</w:t>
            </w:r>
            <w:proofErr w:type="spellEnd"/>
            <w:r w:rsidRPr="00A16E1D">
              <w:rPr>
                <w:rFonts w:ascii="Calibri" w:eastAsia="Times New Roman" w:hAnsi="Calibri" w:cs="Calibri"/>
                <w:color w:val="000000"/>
                <w:lang w:val="en-US"/>
              </w:rPr>
              <w:t>)</w:t>
            </w:r>
          </w:p>
        </w:tc>
      </w:tr>
      <w:tr w:rsidR="000372A9" w:rsidRPr="00A16E1D" w14:paraId="3F82DF18" w14:textId="77777777" w:rsidTr="006B6041">
        <w:trPr>
          <w:trHeight w:val="300"/>
        </w:trPr>
        <w:tc>
          <w:tcPr>
            <w:tcW w:w="909" w:type="dxa"/>
            <w:shd w:val="clear" w:color="auto" w:fill="auto"/>
            <w:noWrap/>
            <w:vAlign w:val="bottom"/>
            <w:hideMark/>
          </w:tcPr>
          <w:p w14:paraId="2B71D884"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BK-1</w:t>
            </w:r>
          </w:p>
        </w:tc>
        <w:tc>
          <w:tcPr>
            <w:tcW w:w="1324" w:type="dxa"/>
            <w:shd w:val="clear" w:color="auto" w:fill="auto"/>
            <w:noWrap/>
            <w:vAlign w:val="bottom"/>
            <w:hideMark/>
          </w:tcPr>
          <w:p w14:paraId="498C18E5"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51.90316</w:t>
            </w:r>
          </w:p>
        </w:tc>
        <w:tc>
          <w:tcPr>
            <w:tcW w:w="1324" w:type="dxa"/>
            <w:shd w:val="clear" w:color="auto" w:fill="auto"/>
            <w:noWrap/>
            <w:vAlign w:val="bottom"/>
            <w:hideMark/>
          </w:tcPr>
          <w:p w14:paraId="1EA3D3F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105.074</w:t>
            </w:r>
          </w:p>
        </w:tc>
        <w:tc>
          <w:tcPr>
            <w:tcW w:w="1324" w:type="dxa"/>
            <w:shd w:val="clear" w:color="auto" w:fill="auto"/>
            <w:noWrap/>
            <w:vAlign w:val="bottom"/>
            <w:hideMark/>
          </w:tcPr>
          <w:p w14:paraId="0E07B593"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0.7</w:t>
            </w:r>
          </w:p>
        </w:tc>
        <w:tc>
          <w:tcPr>
            <w:tcW w:w="1324" w:type="dxa"/>
            <w:shd w:val="clear" w:color="auto" w:fill="auto"/>
            <w:noWrap/>
            <w:vAlign w:val="bottom"/>
            <w:hideMark/>
          </w:tcPr>
          <w:p w14:paraId="58CD922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w:t>
            </w:r>
          </w:p>
        </w:tc>
        <w:tc>
          <w:tcPr>
            <w:tcW w:w="1440" w:type="dxa"/>
            <w:shd w:val="clear" w:color="auto" w:fill="auto"/>
            <w:noWrap/>
            <w:vAlign w:val="bottom"/>
            <w:hideMark/>
          </w:tcPr>
          <w:p w14:paraId="616BF20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18</w:t>
            </w:r>
          </w:p>
        </w:tc>
        <w:tc>
          <w:tcPr>
            <w:tcW w:w="1440" w:type="dxa"/>
            <w:shd w:val="clear" w:color="auto" w:fill="auto"/>
            <w:noWrap/>
            <w:vAlign w:val="bottom"/>
            <w:hideMark/>
          </w:tcPr>
          <w:p w14:paraId="052FC71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w:t>
            </w:r>
          </w:p>
        </w:tc>
        <w:tc>
          <w:tcPr>
            <w:tcW w:w="1260" w:type="dxa"/>
            <w:shd w:val="clear" w:color="auto" w:fill="auto"/>
            <w:noWrap/>
            <w:vAlign w:val="bottom"/>
            <w:hideMark/>
          </w:tcPr>
          <w:p w14:paraId="14F47B38"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80</w:t>
            </w:r>
          </w:p>
        </w:tc>
        <w:tc>
          <w:tcPr>
            <w:tcW w:w="1350" w:type="dxa"/>
            <w:shd w:val="clear" w:color="auto" w:fill="auto"/>
            <w:noWrap/>
            <w:vAlign w:val="bottom"/>
            <w:hideMark/>
          </w:tcPr>
          <w:p w14:paraId="0227D4F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20150819</w:t>
            </w:r>
          </w:p>
        </w:tc>
        <w:tc>
          <w:tcPr>
            <w:tcW w:w="1130" w:type="dxa"/>
            <w:shd w:val="clear" w:color="auto" w:fill="auto"/>
            <w:noWrap/>
            <w:vAlign w:val="bottom"/>
            <w:hideMark/>
          </w:tcPr>
          <w:p w14:paraId="4D227F85"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14:50</w:t>
            </w:r>
          </w:p>
        </w:tc>
      </w:tr>
      <w:tr w:rsidR="000372A9" w:rsidRPr="00A16E1D" w14:paraId="4333A103" w14:textId="77777777" w:rsidTr="006B6041">
        <w:trPr>
          <w:trHeight w:val="300"/>
        </w:trPr>
        <w:tc>
          <w:tcPr>
            <w:tcW w:w="909" w:type="dxa"/>
            <w:shd w:val="clear" w:color="auto" w:fill="auto"/>
            <w:noWrap/>
            <w:vAlign w:val="bottom"/>
            <w:hideMark/>
          </w:tcPr>
          <w:p w14:paraId="1AB57B08"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BK-2</w:t>
            </w:r>
          </w:p>
        </w:tc>
        <w:tc>
          <w:tcPr>
            <w:tcW w:w="1324" w:type="dxa"/>
            <w:shd w:val="clear" w:color="auto" w:fill="auto"/>
            <w:noWrap/>
            <w:vAlign w:val="bottom"/>
            <w:hideMark/>
          </w:tcPr>
          <w:p w14:paraId="3F3D972E"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51.90365</w:t>
            </w:r>
          </w:p>
        </w:tc>
        <w:tc>
          <w:tcPr>
            <w:tcW w:w="1324" w:type="dxa"/>
            <w:shd w:val="clear" w:color="auto" w:fill="auto"/>
            <w:noWrap/>
            <w:vAlign w:val="bottom"/>
            <w:hideMark/>
          </w:tcPr>
          <w:p w14:paraId="38DD9F2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105.069</w:t>
            </w:r>
          </w:p>
        </w:tc>
        <w:tc>
          <w:tcPr>
            <w:tcW w:w="1324" w:type="dxa"/>
            <w:shd w:val="clear" w:color="auto" w:fill="auto"/>
            <w:noWrap/>
            <w:vAlign w:val="bottom"/>
            <w:hideMark/>
          </w:tcPr>
          <w:p w14:paraId="29301E3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0.9</w:t>
            </w:r>
          </w:p>
        </w:tc>
        <w:tc>
          <w:tcPr>
            <w:tcW w:w="1324" w:type="dxa"/>
            <w:shd w:val="clear" w:color="auto" w:fill="auto"/>
            <w:noWrap/>
            <w:vAlign w:val="bottom"/>
            <w:hideMark/>
          </w:tcPr>
          <w:p w14:paraId="36033B6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17.5</w:t>
            </w:r>
          </w:p>
        </w:tc>
        <w:tc>
          <w:tcPr>
            <w:tcW w:w="1440" w:type="dxa"/>
            <w:shd w:val="clear" w:color="auto" w:fill="auto"/>
            <w:noWrap/>
            <w:vAlign w:val="bottom"/>
            <w:hideMark/>
          </w:tcPr>
          <w:p w14:paraId="3509E29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19</w:t>
            </w:r>
          </w:p>
        </w:tc>
        <w:tc>
          <w:tcPr>
            <w:tcW w:w="1440" w:type="dxa"/>
            <w:shd w:val="clear" w:color="auto" w:fill="auto"/>
            <w:noWrap/>
            <w:vAlign w:val="bottom"/>
            <w:hideMark/>
          </w:tcPr>
          <w:p w14:paraId="57457E7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13</w:t>
            </w:r>
          </w:p>
        </w:tc>
        <w:tc>
          <w:tcPr>
            <w:tcW w:w="1260" w:type="dxa"/>
            <w:shd w:val="clear" w:color="auto" w:fill="auto"/>
            <w:noWrap/>
            <w:vAlign w:val="bottom"/>
            <w:hideMark/>
          </w:tcPr>
          <w:p w14:paraId="20124286"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80</w:t>
            </w:r>
          </w:p>
        </w:tc>
        <w:tc>
          <w:tcPr>
            <w:tcW w:w="1350" w:type="dxa"/>
            <w:shd w:val="clear" w:color="auto" w:fill="auto"/>
            <w:noWrap/>
            <w:vAlign w:val="bottom"/>
            <w:hideMark/>
          </w:tcPr>
          <w:p w14:paraId="778EE29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20150820</w:t>
            </w:r>
          </w:p>
        </w:tc>
        <w:tc>
          <w:tcPr>
            <w:tcW w:w="1130" w:type="dxa"/>
            <w:shd w:val="clear" w:color="auto" w:fill="auto"/>
            <w:noWrap/>
            <w:vAlign w:val="bottom"/>
            <w:hideMark/>
          </w:tcPr>
          <w:p w14:paraId="3F97F235"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8:49</w:t>
            </w:r>
          </w:p>
        </w:tc>
      </w:tr>
      <w:tr w:rsidR="000372A9" w:rsidRPr="00A16E1D" w14:paraId="1C2595B0" w14:textId="77777777" w:rsidTr="006B6041">
        <w:trPr>
          <w:trHeight w:val="300"/>
        </w:trPr>
        <w:tc>
          <w:tcPr>
            <w:tcW w:w="909" w:type="dxa"/>
            <w:shd w:val="clear" w:color="auto" w:fill="auto"/>
            <w:noWrap/>
            <w:vAlign w:val="bottom"/>
            <w:hideMark/>
          </w:tcPr>
          <w:p w14:paraId="2EB4CE0D"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BK-3</w:t>
            </w:r>
          </w:p>
        </w:tc>
        <w:tc>
          <w:tcPr>
            <w:tcW w:w="1324" w:type="dxa"/>
            <w:shd w:val="clear" w:color="auto" w:fill="auto"/>
            <w:noWrap/>
            <w:vAlign w:val="bottom"/>
            <w:hideMark/>
          </w:tcPr>
          <w:p w14:paraId="69519A05"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51.90536</w:t>
            </w:r>
          </w:p>
        </w:tc>
        <w:tc>
          <w:tcPr>
            <w:tcW w:w="1324" w:type="dxa"/>
            <w:shd w:val="clear" w:color="auto" w:fill="auto"/>
            <w:noWrap/>
            <w:vAlign w:val="bottom"/>
            <w:hideMark/>
          </w:tcPr>
          <w:p w14:paraId="7A8E8EB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105.0957</w:t>
            </w:r>
          </w:p>
        </w:tc>
        <w:tc>
          <w:tcPr>
            <w:tcW w:w="1324" w:type="dxa"/>
            <w:shd w:val="clear" w:color="auto" w:fill="auto"/>
            <w:noWrap/>
            <w:vAlign w:val="bottom"/>
            <w:hideMark/>
          </w:tcPr>
          <w:p w14:paraId="4A06586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0.8</w:t>
            </w:r>
          </w:p>
        </w:tc>
        <w:tc>
          <w:tcPr>
            <w:tcW w:w="1324" w:type="dxa"/>
            <w:shd w:val="clear" w:color="auto" w:fill="auto"/>
            <w:noWrap/>
            <w:vAlign w:val="bottom"/>
            <w:hideMark/>
          </w:tcPr>
          <w:p w14:paraId="707A315F"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w:t>
            </w:r>
          </w:p>
        </w:tc>
        <w:tc>
          <w:tcPr>
            <w:tcW w:w="1440" w:type="dxa"/>
            <w:shd w:val="clear" w:color="auto" w:fill="auto"/>
            <w:noWrap/>
            <w:vAlign w:val="bottom"/>
            <w:hideMark/>
          </w:tcPr>
          <w:p w14:paraId="1AC4EE1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18</w:t>
            </w:r>
          </w:p>
        </w:tc>
        <w:tc>
          <w:tcPr>
            <w:tcW w:w="1440" w:type="dxa"/>
            <w:shd w:val="clear" w:color="auto" w:fill="auto"/>
            <w:noWrap/>
            <w:vAlign w:val="bottom"/>
            <w:hideMark/>
          </w:tcPr>
          <w:p w14:paraId="0FEDD30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w:t>
            </w:r>
          </w:p>
        </w:tc>
        <w:tc>
          <w:tcPr>
            <w:tcW w:w="1260" w:type="dxa"/>
            <w:shd w:val="clear" w:color="auto" w:fill="auto"/>
            <w:noWrap/>
            <w:vAlign w:val="bottom"/>
            <w:hideMark/>
          </w:tcPr>
          <w:p w14:paraId="31C566A5"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80</w:t>
            </w:r>
          </w:p>
        </w:tc>
        <w:tc>
          <w:tcPr>
            <w:tcW w:w="1350" w:type="dxa"/>
            <w:shd w:val="clear" w:color="auto" w:fill="auto"/>
            <w:noWrap/>
            <w:vAlign w:val="bottom"/>
            <w:hideMark/>
          </w:tcPr>
          <w:p w14:paraId="7CFF9D2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20150820</w:t>
            </w:r>
          </w:p>
        </w:tc>
        <w:tc>
          <w:tcPr>
            <w:tcW w:w="1130" w:type="dxa"/>
            <w:shd w:val="clear" w:color="auto" w:fill="auto"/>
            <w:noWrap/>
            <w:vAlign w:val="bottom"/>
            <w:hideMark/>
          </w:tcPr>
          <w:p w14:paraId="753C0F58"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11:00</w:t>
            </w:r>
          </w:p>
        </w:tc>
      </w:tr>
      <w:tr w:rsidR="000372A9" w:rsidRPr="00A16E1D" w14:paraId="59D6189B" w14:textId="77777777" w:rsidTr="006B6041">
        <w:trPr>
          <w:trHeight w:val="300"/>
        </w:trPr>
        <w:tc>
          <w:tcPr>
            <w:tcW w:w="909" w:type="dxa"/>
            <w:shd w:val="clear" w:color="auto" w:fill="auto"/>
            <w:noWrap/>
            <w:vAlign w:val="bottom"/>
            <w:hideMark/>
          </w:tcPr>
          <w:p w14:paraId="68EC3802"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BGO-1</w:t>
            </w:r>
          </w:p>
        </w:tc>
        <w:tc>
          <w:tcPr>
            <w:tcW w:w="1324" w:type="dxa"/>
            <w:shd w:val="clear" w:color="auto" w:fill="auto"/>
            <w:noWrap/>
            <w:vAlign w:val="bottom"/>
            <w:hideMark/>
          </w:tcPr>
          <w:p w14:paraId="492D91F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52.02693</w:t>
            </w:r>
          </w:p>
        </w:tc>
        <w:tc>
          <w:tcPr>
            <w:tcW w:w="1324" w:type="dxa"/>
            <w:shd w:val="clear" w:color="auto" w:fill="auto"/>
            <w:noWrap/>
            <w:vAlign w:val="bottom"/>
            <w:hideMark/>
          </w:tcPr>
          <w:p w14:paraId="7445D0D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105.401</w:t>
            </w:r>
          </w:p>
        </w:tc>
        <w:tc>
          <w:tcPr>
            <w:tcW w:w="1324" w:type="dxa"/>
            <w:shd w:val="clear" w:color="auto" w:fill="auto"/>
            <w:noWrap/>
            <w:vAlign w:val="bottom"/>
            <w:hideMark/>
          </w:tcPr>
          <w:p w14:paraId="356A1B6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0.9</w:t>
            </w:r>
          </w:p>
        </w:tc>
        <w:tc>
          <w:tcPr>
            <w:tcW w:w="1324" w:type="dxa"/>
            <w:shd w:val="clear" w:color="auto" w:fill="auto"/>
            <w:noWrap/>
            <w:vAlign w:val="bottom"/>
            <w:hideMark/>
          </w:tcPr>
          <w:p w14:paraId="42AA20F3"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18</w:t>
            </w:r>
          </w:p>
        </w:tc>
        <w:tc>
          <w:tcPr>
            <w:tcW w:w="1440" w:type="dxa"/>
            <w:shd w:val="clear" w:color="auto" w:fill="auto"/>
            <w:noWrap/>
            <w:vAlign w:val="bottom"/>
            <w:hideMark/>
          </w:tcPr>
          <w:p w14:paraId="13BEDEA6"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w:t>
            </w:r>
          </w:p>
        </w:tc>
        <w:tc>
          <w:tcPr>
            <w:tcW w:w="1440" w:type="dxa"/>
            <w:shd w:val="clear" w:color="auto" w:fill="auto"/>
            <w:noWrap/>
            <w:vAlign w:val="bottom"/>
            <w:hideMark/>
          </w:tcPr>
          <w:p w14:paraId="1C704E03"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13</w:t>
            </w:r>
          </w:p>
        </w:tc>
        <w:tc>
          <w:tcPr>
            <w:tcW w:w="1260" w:type="dxa"/>
            <w:shd w:val="clear" w:color="auto" w:fill="auto"/>
            <w:noWrap/>
            <w:vAlign w:val="bottom"/>
            <w:hideMark/>
          </w:tcPr>
          <w:p w14:paraId="1B6D9C6A"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w:t>
            </w:r>
          </w:p>
        </w:tc>
        <w:tc>
          <w:tcPr>
            <w:tcW w:w="1350" w:type="dxa"/>
            <w:shd w:val="clear" w:color="auto" w:fill="auto"/>
            <w:noWrap/>
            <w:vAlign w:val="bottom"/>
            <w:hideMark/>
          </w:tcPr>
          <w:p w14:paraId="5716416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20150821</w:t>
            </w:r>
          </w:p>
        </w:tc>
        <w:tc>
          <w:tcPr>
            <w:tcW w:w="1130" w:type="dxa"/>
            <w:shd w:val="clear" w:color="auto" w:fill="auto"/>
            <w:noWrap/>
            <w:vAlign w:val="bottom"/>
            <w:hideMark/>
          </w:tcPr>
          <w:p w14:paraId="0BD7334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8:41</w:t>
            </w:r>
          </w:p>
        </w:tc>
      </w:tr>
      <w:tr w:rsidR="000372A9" w:rsidRPr="00A16E1D" w14:paraId="09D095CE" w14:textId="77777777" w:rsidTr="006B6041">
        <w:trPr>
          <w:trHeight w:val="300"/>
        </w:trPr>
        <w:tc>
          <w:tcPr>
            <w:tcW w:w="909" w:type="dxa"/>
            <w:shd w:val="clear" w:color="auto" w:fill="auto"/>
            <w:noWrap/>
            <w:vAlign w:val="bottom"/>
            <w:hideMark/>
          </w:tcPr>
          <w:p w14:paraId="057AE3E7"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BGO-2</w:t>
            </w:r>
          </w:p>
        </w:tc>
        <w:tc>
          <w:tcPr>
            <w:tcW w:w="1324" w:type="dxa"/>
            <w:shd w:val="clear" w:color="auto" w:fill="auto"/>
            <w:noWrap/>
            <w:vAlign w:val="bottom"/>
            <w:hideMark/>
          </w:tcPr>
          <w:p w14:paraId="5685D67B"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52.0197</w:t>
            </w:r>
          </w:p>
        </w:tc>
        <w:tc>
          <w:tcPr>
            <w:tcW w:w="1324" w:type="dxa"/>
            <w:shd w:val="clear" w:color="auto" w:fill="auto"/>
            <w:noWrap/>
            <w:vAlign w:val="bottom"/>
            <w:hideMark/>
          </w:tcPr>
          <w:p w14:paraId="6782040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105.3771</w:t>
            </w:r>
          </w:p>
        </w:tc>
        <w:tc>
          <w:tcPr>
            <w:tcW w:w="1324" w:type="dxa"/>
            <w:shd w:val="clear" w:color="auto" w:fill="auto"/>
            <w:noWrap/>
            <w:vAlign w:val="bottom"/>
            <w:hideMark/>
          </w:tcPr>
          <w:p w14:paraId="01E238A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1.1</w:t>
            </w:r>
          </w:p>
        </w:tc>
        <w:tc>
          <w:tcPr>
            <w:tcW w:w="1324" w:type="dxa"/>
            <w:shd w:val="clear" w:color="auto" w:fill="auto"/>
            <w:noWrap/>
            <w:vAlign w:val="bottom"/>
            <w:hideMark/>
          </w:tcPr>
          <w:p w14:paraId="5EA2F3B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w:t>
            </w:r>
          </w:p>
        </w:tc>
        <w:tc>
          <w:tcPr>
            <w:tcW w:w="1440" w:type="dxa"/>
            <w:shd w:val="clear" w:color="auto" w:fill="auto"/>
            <w:noWrap/>
            <w:vAlign w:val="bottom"/>
            <w:hideMark/>
          </w:tcPr>
          <w:p w14:paraId="2C6BB588"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19</w:t>
            </w:r>
          </w:p>
        </w:tc>
        <w:tc>
          <w:tcPr>
            <w:tcW w:w="1440" w:type="dxa"/>
            <w:shd w:val="clear" w:color="auto" w:fill="auto"/>
            <w:noWrap/>
            <w:vAlign w:val="bottom"/>
            <w:hideMark/>
          </w:tcPr>
          <w:p w14:paraId="3B1FDFE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w:t>
            </w:r>
          </w:p>
        </w:tc>
        <w:tc>
          <w:tcPr>
            <w:tcW w:w="1260" w:type="dxa"/>
            <w:shd w:val="clear" w:color="auto" w:fill="auto"/>
            <w:noWrap/>
            <w:vAlign w:val="bottom"/>
            <w:hideMark/>
          </w:tcPr>
          <w:p w14:paraId="50DE3F7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600</w:t>
            </w:r>
          </w:p>
        </w:tc>
        <w:tc>
          <w:tcPr>
            <w:tcW w:w="1350" w:type="dxa"/>
            <w:shd w:val="clear" w:color="auto" w:fill="auto"/>
            <w:noWrap/>
            <w:vAlign w:val="bottom"/>
            <w:hideMark/>
          </w:tcPr>
          <w:p w14:paraId="7934C2AA"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20150821</w:t>
            </w:r>
          </w:p>
        </w:tc>
        <w:tc>
          <w:tcPr>
            <w:tcW w:w="1130" w:type="dxa"/>
            <w:shd w:val="clear" w:color="auto" w:fill="auto"/>
            <w:noWrap/>
            <w:vAlign w:val="bottom"/>
            <w:hideMark/>
          </w:tcPr>
          <w:p w14:paraId="781CF42F"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10:02</w:t>
            </w:r>
          </w:p>
        </w:tc>
      </w:tr>
      <w:tr w:rsidR="000372A9" w:rsidRPr="00A16E1D" w14:paraId="56FE56BF" w14:textId="77777777" w:rsidTr="006B6041">
        <w:trPr>
          <w:trHeight w:val="300"/>
        </w:trPr>
        <w:tc>
          <w:tcPr>
            <w:tcW w:w="909" w:type="dxa"/>
            <w:shd w:val="clear" w:color="auto" w:fill="auto"/>
            <w:noWrap/>
            <w:vAlign w:val="bottom"/>
            <w:hideMark/>
          </w:tcPr>
          <w:p w14:paraId="220FB483"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BGO-3</w:t>
            </w:r>
          </w:p>
        </w:tc>
        <w:tc>
          <w:tcPr>
            <w:tcW w:w="1324" w:type="dxa"/>
            <w:shd w:val="clear" w:color="auto" w:fill="auto"/>
            <w:noWrap/>
            <w:vAlign w:val="bottom"/>
            <w:hideMark/>
          </w:tcPr>
          <w:p w14:paraId="4F8CD3AA"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52.02649</w:t>
            </w:r>
          </w:p>
        </w:tc>
        <w:tc>
          <w:tcPr>
            <w:tcW w:w="1324" w:type="dxa"/>
            <w:shd w:val="clear" w:color="auto" w:fill="auto"/>
            <w:noWrap/>
            <w:vAlign w:val="bottom"/>
            <w:hideMark/>
          </w:tcPr>
          <w:p w14:paraId="68A104EF"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105.4358</w:t>
            </w:r>
          </w:p>
        </w:tc>
        <w:tc>
          <w:tcPr>
            <w:tcW w:w="1324" w:type="dxa"/>
            <w:shd w:val="clear" w:color="auto" w:fill="auto"/>
            <w:noWrap/>
            <w:vAlign w:val="bottom"/>
            <w:hideMark/>
          </w:tcPr>
          <w:p w14:paraId="04473F6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0.7</w:t>
            </w:r>
          </w:p>
        </w:tc>
        <w:tc>
          <w:tcPr>
            <w:tcW w:w="1324" w:type="dxa"/>
            <w:shd w:val="clear" w:color="auto" w:fill="auto"/>
            <w:noWrap/>
            <w:vAlign w:val="bottom"/>
            <w:hideMark/>
          </w:tcPr>
          <w:p w14:paraId="3C5858EA"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21</w:t>
            </w:r>
          </w:p>
        </w:tc>
        <w:tc>
          <w:tcPr>
            <w:tcW w:w="1440" w:type="dxa"/>
            <w:shd w:val="clear" w:color="auto" w:fill="auto"/>
            <w:noWrap/>
            <w:vAlign w:val="bottom"/>
            <w:hideMark/>
          </w:tcPr>
          <w:p w14:paraId="2457E49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18</w:t>
            </w:r>
          </w:p>
        </w:tc>
        <w:tc>
          <w:tcPr>
            <w:tcW w:w="1440" w:type="dxa"/>
            <w:shd w:val="clear" w:color="auto" w:fill="auto"/>
            <w:noWrap/>
            <w:vAlign w:val="bottom"/>
            <w:hideMark/>
          </w:tcPr>
          <w:p w14:paraId="5AE88D8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16</w:t>
            </w:r>
          </w:p>
        </w:tc>
        <w:tc>
          <w:tcPr>
            <w:tcW w:w="1260" w:type="dxa"/>
            <w:shd w:val="clear" w:color="auto" w:fill="auto"/>
            <w:noWrap/>
            <w:vAlign w:val="bottom"/>
            <w:hideMark/>
          </w:tcPr>
          <w:p w14:paraId="268A61BD"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600</w:t>
            </w:r>
          </w:p>
        </w:tc>
        <w:tc>
          <w:tcPr>
            <w:tcW w:w="1350" w:type="dxa"/>
            <w:shd w:val="clear" w:color="auto" w:fill="auto"/>
            <w:noWrap/>
            <w:vAlign w:val="bottom"/>
            <w:hideMark/>
          </w:tcPr>
          <w:p w14:paraId="25D4668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20150821</w:t>
            </w:r>
          </w:p>
        </w:tc>
        <w:tc>
          <w:tcPr>
            <w:tcW w:w="1130" w:type="dxa"/>
            <w:shd w:val="clear" w:color="auto" w:fill="auto"/>
            <w:noWrap/>
            <w:vAlign w:val="bottom"/>
            <w:hideMark/>
          </w:tcPr>
          <w:p w14:paraId="606D2A58"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18:35</w:t>
            </w:r>
          </w:p>
        </w:tc>
      </w:tr>
      <w:tr w:rsidR="000372A9" w:rsidRPr="00A16E1D" w14:paraId="4BC6FB63" w14:textId="77777777" w:rsidTr="006B6041">
        <w:trPr>
          <w:trHeight w:val="300"/>
        </w:trPr>
        <w:tc>
          <w:tcPr>
            <w:tcW w:w="909" w:type="dxa"/>
            <w:shd w:val="clear" w:color="auto" w:fill="auto"/>
            <w:noWrap/>
            <w:vAlign w:val="bottom"/>
            <w:hideMark/>
          </w:tcPr>
          <w:p w14:paraId="7652C2FD"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OS-1</w:t>
            </w:r>
          </w:p>
        </w:tc>
        <w:tc>
          <w:tcPr>
            <w:tcW w:w="1324" w:type="dxa"/>
            <w:shd w:val="clear" w:color="auto" w:fill="auto"/>
            <w:noWrap/>
            <w:vAlign w:val="bottom"/>
            <w:hideMark/>
          </w:tcPr>
          <w:p w14:paraId="600F497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51.98559</w:t>
            </w:r>
          </w:p>
        </w:tc>
        <w:tc>
          <w:tcPr>
            <w:tcW w:w="1324" w:type="dxa"/>
            <w:shd w:val="clear" w:color="auto" w:fill="auto"/>
            <w:noWrap/>
            <w:vAlign w:val="bottom"/>
            <w:hideMark/>
          </w:tcPr>
          <w:p w14:paraId="45812C5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105.4724</w:t>
            </w:r>
          </w:p>
        </w:tc>
        <w:tc>
          <w:tcPr>
            <w:tcW w:w="1324" w:type="dxa"/>
            <w:shd w:val="clear" w:color="auto" w:fill="auto"/>
            <w:noWrap/>
            <w:vAlign w:val="bottom"/>
            <w:hideMark/>
          </w:tcPr>
          <w:p w14:paraId="078E2F7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900</w:t>
            </w:r>
          </w:p>
        </w:tc>
        <w:tc>
          <w:tcPr>
            <w:tcW w:w="1324" w:type="dxa"/>
            <w:shd w:val="clear" w:color="auto" w:fill="auto"/>
            <w:noWrap/>
            <w:vAlign w:val="bottom"/>
            <w:hideMark/>
          </w:tcPr>
          <w:p w14:paraId="74BEB9DF"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c>
          <w:tcPr>
            <w:tcW w:w="1440" w:type="dxa"/>
            <w:shd w:val="clear" w:color="auto" w:fill="auto"/>
            <w:noWrap/>
            <w:vAlign w:val="bottom"/>
            <w:hideMark/>
          </w:tcPr>
          <w:p w14:paraId="53ED863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15</w:t>
            </w:r>
          </w:p>
        </w:tc>
        <w:tc>
          <w:tcPr>
            <w:tcW w:w="1440" w:type="dxa"/>
            <w:shd w:val="clear" w:color="auto" w:fill="auto"/>
            <w:noWrap/>
            <w:vAlign w:val="bottom"/>
            <w:hideMark/>
          </w:tcPr>
          <w:p w14:paraId="5A42BC87"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c>
          <w:tcPr>
            <w:tcW w:w="1260" w:type="dxa"/>
            <w:shd w:val="clear" w:color="auto" w:fill="auto"/>
            <w:noWrap/>
            <w:vAlign w:val="bottom"/>
            <w:hideMark/>
          </w:tcPr>
          <w:p w14:paraId="4D476AFF"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c>
          <w:tcPr>
            <w:tcW w:w="1350" w:type="dxa"/>
            <w:shd w:val="clear" w:color="auto" w:fill="auto"/>
            <w:noWrap/>
            <w:vAlign w:val="bottom"/>
            <w:hideMark/>
          </w:tcPr>
          <w:p w14:paraId="47E09E5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20150822</w:t>
            </w:r>
          </w:p>
        </w:tc>
        <w:tc>
          <w:tcPr>
            <w:tcW w:w="1130" w:type="dxa"/>
            <w:shd w:val="clear" w:color="auto" w:fill="auto"/>
            <w:noWrap/>
            <w:vAlign w:val="bottom"/>
            <w:hideMark/>
          </w:tcPr>
          <w:p w14:paraId="0F264F9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6:48</w:t>
            </w:r>
          </w:p>
        </w:tc>
      </w:tr>
      <w:tr w:rsidR="000372A9" w:rsidRPr="00A16E1D" w14:paraId="1C5A80E6" w14:textId="77777777" w:rsidTr="006B6041">
        <w:trPr>
          <w:trHeight w:val="300"/>
        </w:trPr>
        <w:tc>
          <w:tcPr>
            <w:tcW w:w="909" w:type="dxa"/>
            <w:shd w:val="clear" w:color="auto" w:fill="auto"/>
            <w:noWrap/>
            <w:vAlign w:val="bottom"/>
            <w:hideMark/>
          </w:tcPr>
          <w:p w14:paraId="2BA6E806"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KD-1</w:t>
            </w:r>
          </w:p>
        </w:tc>
        <w:tc>
          <w:tcPr>
            <w:tcW w:w="1324" w:type="dxa"/>
            <w:shd w:val="clear" w:color="auto" w:fill="auto"/>
            <w:noWrap/>
            <w:vAlign w:val="bottom"/>
            <w:hideMark/>
          </w:tcPr>
          <w:p w14:paraId="3D1FE69A"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51.92646</w:t>
            </w:r>
          </w:p>
        </w:tc>
        <w:tc>
          <w:tcPr>
            <w:tcW w:w="1324" w:type="dxa"/>
            <w:shd w:val="clear" w:color="auto" w:fill="auto"/>
            <w:noWrap/>
            <w:vAlign w:val="bottom"/>
            <w:hideMark/>
          </w:tcPr>
          <w:p w14:paraId="0BDE732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105.245</w:t>
            </w:r>
          </w:p>
        </w:tc>
        <w:tc>
          <w:tcPr>
            <w:tcW w:w="1324" w:type="dxa"/>
            <w:shd w:val="clear" w:color="auto" w:fill="auto"/>
            <w:noWrap/>
            <w:vAlign w:val="bottom"/>
            <w:hideMark/>
          </w:tcPr>
          <w:p w14:paraId="6FF50E9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0.8</w:t>
            </w:r>
          </w:p>
        </w:tc>
        <w:tc>
          <w:tcPr>
            <w:tcW w:w="1324" w:type="dxa"/>
            <w:shd w:val="clear" w:color="auto" w:fill="auto"/>
            <w:noWrap/>
            <w:vAlign w:val="bottom"/>
            <w:hideMark/>
          </w:tcPr>
          <w:p w14:paraId="273C9144"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20.75</w:t>
            </w:r>
          </w:p>
        </w:tc>
        <w:tc>
          <w:tcPr>
            <w:tcW w:w="1440" w:type="dxa"/>
            <w:shd w:val="clear" w:color="auto" w:fill="auto"/>
            <w:noWrap/>
            <w:vAlign w:val="bottom"/>
            <w:hideMark/>
          </w:tcPr>
          <w:p w14:paraId="599DA75B"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23</w:t>
            </w:r>
          </w:p>
        </w:tc>
        <w:tc>
          <w:tcPr>
            <w:tcW w:w="1440" w:type="dxa"/>
            <w:shd w:val="clear" w:color="auto" w:fill="auto"/>
            <w:noWrap/>
            <w:vAlign w:val="bottom"/>
            <w:hideMark/>
          </w:tcPr>
          <w:p w14:paraId="102A3D1B"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c>
          <w:tcPr>
            <w:tcW w:w="1260" w:type="dxa"/>
            <w:shd w:val="clear" w:color="auto" w:fill="auto"/>
            <w:noWrap/>
            <w:vAlign w:val="bottom"/>
            <w:hideMark/>
          </w:tcPr>
          <w:p w14:paraId="3F76EFA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w:t>
            </w:r>
          </w:p>
        </w:tc>
        <w:tc>
          <w:tcPr>
            <w:tcW w:w="1350" w:type="dxa"/>
            <w:shd w:val="clear" w:color="auto" w:fill="auto"/>
            <w:noWrap/>
            <w:vAlign w:val="bottom"/>
            <w:hideMark/>
          </w:tcPr>
          <w:p w14:paraId="50D3BD84"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20150822</w:t>
            </w:r>
          </w:p>
        </w:tc>
        <w:tc>
          <w:tcPr>
            <w:tcW w:w="1130" w:type="dxa"/>
            <w:shd w:val="clear" w:color="auto" w:fill="auto"/>
            <w:noWrap/>
            <w:vAlign w:val="bottom"/>
            <w:hideMark/>
          </w:tcPr>
          <w:p w14:paraId="661A5C7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8:28</w:t>
            </w:r>
          </w:p>
        </w:tc>
      </w:tr>
      <w:tr w:rsidR="000372A9" w:rsidRPr="00A16E1D" w14:paraId="1B0231A2" w14:textId="77777777" w:rsidTr="006B6041">
        <w:trPr>
          <w:trHeight w:val="300"/>
        </w:trPr>
        <w:tc>
          <w:tcPr>
            <w:tcW w:w="909" w:type="dxa"/>
            <w:shd w:val="clear" w:color="auto" w:fill="auto"/>
            <w:noWrap/>
            <w:vAlign w:val="bottom"/>
            <w:hideMark/>
          </w:tcPr>
          <w:p w14:paraId="570FC375"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KD-2</w:t>
            </w:r>
          </w:p>
        </w:tc>
        <w:tc>
          <w:tcPr>
            <w:tcW w:w="1324" w:type="dxa"/>
            <w:shd w:val="clear" w:color="auto" w:fill="auto"/>
            <w:noWrap/>
            <w:vAlign w:val="bottom"/>
            <w:hideMark/>
          </w:tcPr>
          <w:p w14:paraId="12CA396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51.91807</w:t>
            </w:r>
          </w:p>
        </w:tc>
        <w:tc>
          <w:tcPr>
            <w:tcW w:w="1324" w:type="dxa"/>
            <w:shd w:val="clear" w:color="auto" w:fill="auto"/>
            <w:noWrap/>
            <w:vAlign w:val="bottom"/>
            <w:hideMark/>
          </w:tcPr>
          <w:p w14:paraId="7309968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105.2146</w:t>
            </w:r>
          </w:p>
        </w:tc>
        <w:tc>
          <w:tcPr>
            <w:tcW w:w="1324" w:type="dxa"/>
            <w:shd w:val="clear" w:color="auto" w:fill="auto"/>
            <w:noWrap/>
            <w:vAlign w:val="bottom"/>
            <w:hideMark/>
          </w:tcPr>
          <w:p w14:paraId="51DFF4D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0.9</w:t>
            </w:r>
          </w:p>
        </w:tc>
        <w:tc>
          <w:tcPr>
            <w:tcW w:w="1324" w:type="dxa"/>
            <w:shd w:val="clear" w:color="auto" w:fill="auto"/>
            <w:noWrap/>
            <w:vAlign w:val="bottom"/>
            <w:hideMark/>
          </w:tcPr>
          <w:p w14:paraId="17C16AAD"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14.5</w:t>
            </w:r>
          </w:p>
        </w:tc>
        <w:tc>
          <w:tcPr>
            <w:tcW w:w="1440" w:type="dxa"/>
            <w:shd w:val="clear" w:color="auto" w:fill="auto"/>
            <w:noWrap/>
            <w:vAlign w:val="bottom"/>
            <w:hideMark/>
          </w:tcPr>
          <w:p w14:paraId="72261EA6"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23</w:t>
            </w:r>
          </w:p>
        </w:tc>
        <w:tc>
          <w:tcPr>
            <w:tcW w:w="1440" w:type="dxa"/>
            <w:shd w:val="clear" w:color="auto" w:fill="auto"/>
            <w:noWrap/>
            <w:vAlign w:val="bottom"/>
            <w:hideMark/>
          </w:tcPr>
          <w:p w14:paraId="3B72C22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16</w:t>
            </w:r>
          </w:p>
        </w:tc>
        <w:tc>
          <w:tcPr>
            <w:tcW w:w="1260" w:type="dxa"/>
            <w:shd w:val="clear" w:color="auto" w:fill="auto"/>
            <w:noWrap/>
            <w:vAlign w:val="bottom"/>
            <w:hideMark/>
          </w:tcPr>
          <w:p w14:paraId="3C8F827A"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w:t>
            </w:r>
          </w:p>
        </w:tc>
        <w:tc>
          <w:tcPr>
            <w:tcW w:w="1350" w:type="dxa"/>
            <w:shd w:val="clear" w:color="auto" w:fill="auto"/>
            <w:noWrap/>
            <w:vAlign w:val="bottom"/>
            <w:hideMark/>
          </w:tcPr>
          <w:p w14:paraId="688D452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20150822</w:t>
            </w:r>
          </w:p>
        </w:tc>
        <w:tc>
          <w:tcPr>
            <w:tcW w:w="1130" w:type="dxa"/>
            <w:shd w:val="clear" w:color="auto" w:fill="auto"/>
            <w:noWrap/>
            <w:vAlign w:val="bottom"/>
            <w:hideMark/>
          </w:tcPr>
          <w:p w14:paraId="0EA2EA46"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10:15</w:t>
            </w:r>
          </w:p>
        </w:tc>
      </w:tr>
      <w:tr w:rsidR="000372A9" w:rsidRPr="00A16E1D" w14:paraId="1801205D" w14:textId="77777777" w:rsidTr="006B6041">
        <w:trPr>
          <w:trHeight w:val="300"/>
        </w:trPr>
        <w:tc>
          <w:tcPr>
            <w:tcW w:w="909" w:type="dxa"/>
            <w:shd w:val="clear" w:color="auto" w:fill="auto"/>
            <w:noWrap/>
            <w:vAlign w:val="bottom"/>
            <w:hideMark/>
          </w:tcPr>
          <w:p w14:paraId="3E36E227"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MS-1</w:t>
            </w:r>
          </w:p>
        </w:tc>
        <w:tc>
          <w:tcPr>
            <w:tcW w:w="1324" w:type="dxa"/>
            <w:shd w:val="clear" w:color="auto" w:fill="auto"/>
            <w:noWrap/>
            <w:vAlign w:val="bottom"/>
            <w:hideMark/>
          </w:tcPr>
          <w:p w14:paraId="5A8EC4E3"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51.89863</w:t>
            </w:r>
          </w:p>
        </w:tc>
        <w:tc>
          <w:tcPr>
            <w:tcW w:w="1324" w:type="dxa"/>
            <w:shd w:val="clear" w:color="auto" w:fill="auto"/>
            <w:noWrap/>
            <w:vAlign w:val="bottom"/>
            <w:hideMark/>
          </w:tcPr>
          <w:p w14:paraId="322426AF"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105.1502</w:t>
            </w:r>
          </w:p>
        </w:tc>
        <w:tc>
          <w:tcPr>
            <w:tcW w:w="1324" w:type="dxa"/>
            <w:shd w:val="clear" w:color="auto" w:fill="auto"/>
            <w:noWrap/>
            <w:vAlign w:val="bottom"/>
            <w:hideMark/>
          </w:tcPr>
          <w:p w14:paraId="2FECE8D5"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0.6</w:t>
            </w:r>
          </w:p>
        </w:tc>
        <w:tc>
          <w:tcPr>
            <w:tcW w:w="1324" w:type="dxa"/>
            <w:shd w:val="clear" w:color="auto" w:fill="auto"/>
            <w:noWrap/>
            <w:vAlign w:val="bottom"/>
            <w:hideMark/>
          </w:tcPr>
          <w:p w14:paraId="2EAD046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w:t>
            </w:r>
          </w:p>
        </w:tc>
        <w:tc>
          <w:tcPr>
            <w:tcW w:w="1440" w:type="dxa"/>
            <w:shd w:val="clear" w:color="auto" w:fill="auto"/>
            <w:noWrap/>
            <w:vAlign w:val="bottom"/>
            <w:hideMark/>
          </w:tcPr>
          <w:p w14:paraId="3E8DBE4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21</w:t>
            </w:r>
          </w:p>
        </w:tc>
        <w:tc>
          <w:tcPr>
            <w:tcW w:w="1440" w:type="dxa"/>
            <w:shd w:val="clear" w:color="auto" w:fill="auto"/>
            <w:noWrap/>
            <w:vAlign w:val="bottom"/>
            <w:hideMark/>
          </w:tcPr>
          <w:p w14:paraId="5EC976BE"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17</w:t>
            </w:r>
          </w:p>
        </w:tc>
        <w:tc>
          <w:tcPr>
            <w:tcW w:w="1260" w:type="dxa"/>
            <w:shd w:val="clear" w:color="auto" w:fill="auto"/>
            <w:noWrap/>
            <w:vAlign w:val="bottom"/>
            <w:hideMark/>
          </w:tcPr>
          <w:p w14:paraId="71DD45C4"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w:t>
            </w:r>
          </w:p>
        </w:tc>
        <w:tc>
          <w:tcPr>
            <w:tcW w:w="1350" w:type="dxa"/>
            <w:shd w:val="clear" w:color="auto" w:fill="auto"/>
            <w:noWrap/>
            <w:vAlign w:val="bottom"/>
            <w:hideMark/>
          </w:tcPr>
          <w:p w14:paraId="50CA5BE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20150822</w:t>
            </w:r>
          </w:p>
        </w:tc>
        <w:tc>
          <w:tcPr>
            <w:tcW w:w="1130" w:type="dxa"/>
            <w:shd w:val="clear" w:color="auto" w:fill="auto"/>
            <w:noWrap/>
            <w:vAlign w:val="bottom"/>
            <w:hideMark/>
          </w:tcPr>
          <w:p w14:paraId="7E337AF6"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13:07</w:t>
            </w:r>
          </w:p>
        </w:tc>
      </w:tr>
      <w:tr w:rsidR="000372A9" w:rsidRPr="00A16E1D" w14:paraId="12D0A692" w14:textId="77777777" w:rsidTr="006B6041">
        <w:trPr>
          <w:trHeight w:val="300"/>
        </w:trPr>
        <w:tc>
          <w:tcPr>
            <w:tcW w:w="909" w:type="dxa"/>
            <w:shd w:val="clear" w:color="auto" w:fill="auto"/>
            <w:noWrap/>
            <w:vAlign w:val="bottom"/>
            <w:hideMark/>
          </w:tcPr>
          <w:p w14:paraId="7E433FF6"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SM-1</w:t>
            </w:r>
          </w:p>
        </w:tc>
        <w:tc>
          <w:tcPr>
            <w:tcW w:w="1324" w:type="dxa"/>
            <w:shd w:val="clear" w:color="auto" w:fill="auto"/>
            <w:noWrap/>
            <w:vAlign w:val="bottom"/>
            <w:hideMark/>
          </w:tcPr>
          <w:p w14:paraId="74F9B8B3"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51.87152</w:t>
            </w:r>
          </w:p>
        </w:tc>
        <w:tc>
          <w:tcPr>
            <w:tcW w:w="1324" w:type="dxa"/>
            <w:shd w:val="clear" w:color="auto" w:fill="auto"/>
            <w:noWrap/>
            <w:vAlign w:val="bottom"/>
            <w:hideMark/>
          </w:tcPr>
          <w:p w14:paraId="2B2FA07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104.9801</w:t>
            </w:r>
          </w:p>
        </w:tc>
        <w:tc>
          <w:tcPr>
            <w:tcW w:w="1324" w:type="dxa"/>
            <w:shd w:val="clear" w:color="auto" w:fill="auto"/>
            <w:noWrap/>
            <w:vAlign w:val="bottom"/>
            <w:hideMark/>
          </w:tcPr>
          <w:p w14:paraId="5D2ADACD"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0.9</w:t>
            </w:r>
          </w:p>
        </w:tc>
        <w:tc>
          <w:tcPr>
            <w:tcW w:w="1324" w:type="dxa"/>
            <w:shd w:val="clear" w:color="auto" w:fill="auto"/>
            <w:noWrap/>
            <w:vAlign w:val="bottom"/>
            <w:hideMark/>
          </w:tcPr>
          <w:p w14:paraId="5018DCD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11.5</w:t>
            </w:r>
          </w:p>
        </w:tc>
        <w:tc>
          <w:tcPr>
            <w:tcW w:w="1440" w:type="dxa"/>
            <w:shd w:val="clear" w:color="auto" w:fill="auto"/>
            <w:noWrap/>
            <w:vAlign w:val="bottom"/>
            <w:hideMark/>
          </w:tcPr>
          <w:p w14:paraId="64DBF87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21</w:t>
            </w:r>
          </w:p>
        </w:tc>
        <w:tc>
          <w:tcPr>
            <w:tcW w:w="1440" w:type="dxa"/>
            <w:shd w:val="clear" w:color="auto" w:fill="auto"/>
            <w:noWrap/>
            <w:vAlign w:val="bottom"/>
            <w:hideMark/>
          </w:tcPr>
          <w:p w14:paraId="65D701EE"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15</w:t>
            </w:r>
          </w:p>
        </w:tc>
        <w:tc>
          <w:tcPr>
            <w:tcW w:w="1260" w:type="dxa"/>
            <w:shd w:val="clear" w:color="auto" w:fill="auto"/>
            <w:noWrap/>
            <w:vAlign w:val="bottom"/>
            <w:hideMark/>
          </w:tcPr>
          <w:p w14:paraId="0472037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w:t>
            </w:r>
          </w:p>
        </w:tc>
        <w:tc>
          <w:tcPr>
            <w:tcW w:w="1350" w:type="dxa"/>
            <w:shd w:val="clear" w:color="auto" w:fill="auto"/>
            <w:noWrap/>
            <w:vAlign w:val="bottom"/>
            <w:hideMark/>
          </w:tcPr>
          <w:p w14:paraId="24FBDDAD"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20150822</w:t>
            </w:r>
          </w:p>
        </w:tc>
        <w:tc>
          <w:tcPr>
            <w:tcW w:w="1130" w:type="dxa"/>
            <w:shd w:val="clear" w:color="auto" w:fill="auto"/>
            <w:noWrap/>
            <w:vAlign w:val="bottom"/>
            <w:hideMark/>
          </w:tcPr>
          <w:p w14:paraId="6D73E97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18:20</w:t>
            </w:r>
          </w:p>
        </w:tc>
      </w:tr>
      <w:tr w:rsidR="000372A9" w:rsidRPr="00A16E1D" w14:paraId="2E012A6A" w14:textId="77777777" w:rsidTr="006B6041">
        <w:trPr>
          <w:trHeight w:val="300"/>
        </w:trPr>
        <w:tc>
          <w:tcPr>
            <w:tcW w:w="909" w:type="dxa"/>
            <w:shd w:val="clear" w:color="auto" w:fill="auto"/>
            <w:noWrap/>
            <w:vAlign w:val="bottom"/>
            <w:hideMark/>
          </w:tcPr>
          <w:p w14:paraId="6992D9D2"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LI-1</w:t>
            </w:r>
          </w:p>
        </w:tc>
        <w:tc>
          <w:tcPr>
            <w:tcW w:w="1324" w:type="dxa"/>
            <w:shd w:val="clear" w:color="auto" w:fill="auto"/>
            <w:noWrap/>
            <w:vAlign w:val="bottom"/>
            <w:hideMark/>
          </w:tcPr>
          <w:p w14:paraId="41BB42A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51.86825</w:t>
            </w:r>
          </w:p>
        </w:tc>
        <w:tc>
          <w:tcPr>
            <w:tcW w:w="1324" w:type="dxa"/>
            <w:shd w:val="clear" w:color="auto" w:fill="auto"/>
            <w:noWrap/>
            <w:vAlign w:val="bottom"/>
            <w:hideMark/>
          </w:tcPr>
          <w:p w14:paraId="47F7DF33"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104.8304</w:t>
            </w:r>
          </w:p>
        </w:tc>
        <w:tc>
          <w:tcPr>
            <w:tcW w:w="1324" w:type="dxa"/>
            <w:shd w:val="clear" w:color="auto" w:fill="auto"/>
            <w:noWrap/>
            <w:vAlign w:val="bottom"/>
            <w:hideMark/>
          </w:tcPr>
          <w:p w14:paraId="0B3A70A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0.6</w:t>
            </w:r>
          </w:p>
        </w:tc>
        <w:tc>
          <w:tcPr>
            <w:tcW w:w="1324" w:type="dxa"/>
            <w:shd w:val="clear" w:color="auto" w:fill="auto"/>
            <w:noWrap/>
            <w:vAlign w:val="bottom"/>
            <w:hideMark/>
          </w:tcPr>
          <w:p w14:paraId="5C00C1A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8.9</w:t>
            </w:r>
          </w:p>
        </w:tc>
        <w:tc>
          <w:tcPr>
            <w:tcW w:w="1440" w:type="dxa"/>
            <w:shd w:val="clear" w:color="auto" w:fill="auto"/>
            <w:noWrap/>
            <w:vAlign w:val="bottom"/>
            <w:hideMark/>
          </w:tcPr>
          <w:p w14:paraId="2412481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19</w:t>
            </w:r>
          </w:p>
        </w:tc>
        <w:tc>
          <w:tcPr>
            <w:tcW w:w="1440" w:type="dxa"/>
            <w:shd w:val="clear" w:color="auto" w:fill="auto"/>
            <w:noWrap/>
            <w:vAlign w:val="bottom"/>
            <w:hideMark/>
          </w:tcPr>
          <w:p w14:paraId="6C63553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w:t>
            </w:r>
          </w:p>
        </w:tc>
        <w:tc>
          <w:tcPr>
            <w:tcW w:w="1260" w:type="dxa"/>
            <w:shd w:val="clear" w:color="auto" w:fill="auto"/>
            <w:noWrap/>
            <w:vAlign w:val="bottom"/>
            <w:hideMark/>
          </w:tcPr>
          <w:p w14:paraId="39C92328"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2000</w:t>
            </w:r>
          </w:p>
        </w:tc>
        <w:tc>
          <w:tcPr>
            <w:tcW w:w="1350" w:type="dxa"/>
            <w:shd w:val="clear" w:color="auto" w:fill="auto"/>
            <w:noWrap/>
            <w:vAlign w:val="bottom"/>
            <w:hideMark/>
          </w:tcPr>
          <w:p w14:paraId="745678E4"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20150823</w:t>
            </w:r>
          </w:p>
        </w:tc>
        <w:tc>
          <w:tcPr>
            <w:tcW w:w="1130" w:type="dxa"/>
            <w:shd w:val="clear" w:color="auto" w:fill="auto"/>
            <w:noWrap/>
            <w:vAlign w:val="bottom"/>
            <w:hideMark/>
          </w:tcPr>
          <w:p w14:paraId="3468A7FB"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8:01</w:t>
            </w:r>
          </w:p>
        </w:tc>
      </w:tr>
      <w:tr w:rsidR="000372A9" w:rsidRPr="00A16E1D" w14:paraId="6E83498C" w14:textId="77777777" w:rsidTr="006B6041">
        <w:trPr>
          <w:trHeight w:val="300"/>
        </w:trPr>
        <w:tc>
          <w:tcPr>
            <w:tcW w:w="909" w:type="dxa"/>
            <w:shd w:val="clear" w:color="auto" w:fill="auto"/>
            <w:noWrap/>
            <w:vAlign w:val="bottom"/>
            <w:hideMark/>
          </w:tcPr>
          <w:p w14:paraId="7DC5035D"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LI-2</w:t>
            </w:r>
          </w:p>
        </w:tc>
        <w:tc>
          <w:tcPr>
            <w:tcW w:w="1324" w:type="dxa"/>
            <w:shd w:val="clear" w:color="auto" w:fill="auto"/>
            <w:noWrap/>
            <w:vAlign w:val="bottom"/>
            <w:hideMark/>
          </w:tcPr>
          <w:p w14:paraId="0A1F0558"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51.84626</w:t>
            </w:r>
          </w:p>
        </w:tc>
        <w:tc>
          <w:tcPr>
            <w:tcW w:w="1324" w:type="dxa"/>
            <w:shd w:val="clear" w:color="auto" w:fill="auto"/>
            <w:noWrap/>
            <w:vAlign w:val="bottom"/>
            <w:hideMark/>
          </w:tcPr>
          <w:p w14:paraId="631CAC8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104.8736</w:t>
            </w:r>
          </w:p>
        </w:tc>
        <w:tc>
          <w:tcPr>
            <w:tcW w:w="1324" w:type="dxa"/>
            <w:shd w:val="clear" w:color="auto" w:fill="auto"/>
            <w:noWrap/>
            <w:vAlign w:val="bottom"/>
            <w:hideMark/>
          </w:tcPr>
          <w:p w14:paraId="5E1298CB"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0.8</w:t>
            </w:r>
          </w:p>
        </w:tc>
        <w:tc>
          <w:tcPr>
            <w:tcW w:w="1324" w:type="dxa"/>
            <w:shd w:val="clear" w:color="auto" w:fill="auto"/>
            <w:noWrap/>
            <w:vAlign w:val="bottom"/>
            <w:hideMark/>
          </w:tcPr>
          <w:p w14:paraId="0A7C8BFA"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9.4</w:t>
            </w:r>
          </w:p>
        </w:tc>
        <w:tc>
          <w:tcPr>
            <w:tcW w:w="1440" w:type="dxa"/>
            <w:shd w:val="clear" w:color="auto" w:fill="auto"/>
            <w:noWrap/>
            <w:vAlign w:val="bottom"/>
            <w:hideMark/>
          </w:tcPr>
          <w:p w14:paraId="67129C55"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21</w:t>
            </w:r>
          </w:p>
        </w:tc>
        <w:tc>
          <w:tcPr>
            <w:tcW w:w="1440" w:type="dxa"/>
            <w:shd w:val="clear" w:color="auto" w:fill="auto"/>
            <w:noWrap/>
            <w:vAlign w:val="bottom"/>
            <w:hideMark/>
          </w:tcPr>
          <w:p w14:paraId="500450A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15</w:t>
            </w:r>
          </w:p>
        </w:tc>
        <w:tc>
          <w:tcPr>
            <w:tcW w:w="1260" w:type="dxa"/>
            <w:shd w:val="clear" w:color="auto" w:fill="auto"/>
            <w:noWrap/>
            <w:vAlign w:val="bottom"/>
            <w:hideMark/>
          </w:tcPr>
          <w:p w14:paraId="50970676"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2000</w:t>
            </w:r>
          </w:p>
        </w:tc>
        <w:tc>
          <w:tcPr>
            <w:tcW w:w="1350" w:type="dxa"/>
            <w:shd w:val="clear" w:color="auto" w:fill="auto"/>
            <w:noWrap/>
            <w:vAlign w:val="bottom"/>
            <w:hideMark/>
          </w:tcPr>
          <w:p w14:paraId="4CDFB70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20150823</w:t>
            </w:r>
          </w:p>
        </w:tc>
        <w:tc>
          <w:tcPr>
            <w:tcW w:w="1130" w:type="dxa"/>
            <w:shd w:val="clear" w:color="auto" w:fill="auto"/>
            <w:noWrap/>
            <w:vAlign w:val="bottom"/>
            <w:hideMark/>
          </w:tcPr>
          <w:p w14:paraId="3D7C8EE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10:21</w:t>
            </w:r>
          </w:p>
        </w:tc>
      </w:tr>
      <w:tr w:rsidR="000372A9" w:rsidRPr="00A16E1D" w14:paraId="59241192" w14:textId="77777777" w:rsidTr="006B6041">
        <w:trPr>
          <w:trHeight w:val="300"/>
        </w:trPr>
        <w:tc>
          <w:tcPr>
            <w:tcW w:w="909" w:type="dxa"/>
            <w:shd w:val="clear" w:color="auto" w:fill="auto"/>
            <w:noWrap/>
            <w:vAlign w:val="bottom"/>
            <w:hideMark/>
          </w:tcPr>
          <w:p w14:paraId="3DA975F2"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LI-3</w:t>
            </w:r>
          </w:p>
        </w:tc>
        <w:tc>
          <w:tcPr>
            <w:tcW w:w="1324" w:type="dxa"/>
            <w:shd w:val="clear" w:color="auto" w:fill="auto"/>
            <w:noWrap/>
            <w:vAlign w:val="bottom"/>
            <w:hideMark/>
          </w:tcPr>
          <w:p w14:paraId="291EA8F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51.85407</w:t>
            </w:r>
          </w:p>
        </w:tc>
        <w:tc>
          <w:tcPr>
            <w:tcW w:w="1324" w:type="dxa"/>
            <w:shd w:val="clear" w:color="auto" w:fill="auto"/>
            <w:noWrap/>
            <w:vAlign w:val="bottom"/>
            <w:hideMark/>
          </w:tcPr>
          <w:p w14:paraId="18441233"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104.8622</w:t>
            </w:r>
          </w:p>
        </w:tc>
        <w:tc>
          <w:tcPr>
            <w:tcW w:w="1324" w:type="dxa"/>
            <w:shd w:val="clear" w:color="auto" w:fill="auto"/>
            <w:noWrap/>
            <w:vAlign w:val="bottom"/>
            <w:hideMark/>
          </w:tcPr>
          <w:p w14:paraId="067AF08B"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0.7</w:t>
            </w:r>
          </w:p>
        </w:tc>
        <w:tc>
          <w:tcPr>
            <w:tcW w:w="1324" w:type="dxa"/>
            <w:shd w:val="clear" w:color="auto" w:fill="auto"/>
            <w:noWrap/>
            <w:vAlign w:val="bottom"/>
            <w:hideMark/>
          </w:tcPr>
          <w:p w14:paraId="356AB8F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9.25</w:t>
            </w:r>
          </w:p>
        </w:tc>
        <w:tc>
          <w:tcPr>
            <w:tcW w:w="1440" w:type="dxa"/>
            <w:shd w:val="clear" w:color="auto" w:fill="auto"/>
            <w:noWrap/>
            <w:vAlign w:val="bottom"/>
            <w:hideMark/>
          </w:tcPr>
          <w:p w14:paraId="5A45FB7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19.5</w:t>
            </w:r>
          </w:p>
        </w:tc>
        <w:tc>
          <w:tcPr>
            <w:tcW w:w="1440" w:type="dxa"/>
            <w:shd w:val="clear" w:color="auto" w:fill="auto"/>
            <w:noWrap/>
            <w:vAlign w:val="bottom"/>
            <w:hideMark/>
          </w:tcPr>
          <w:p w14:paraId="49CC34F5"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15</w:t>
            </w:r>
          </w:p>
        </w:tc>
        <w:tc>
          <w:tcPr>
            <w:tcW w:w="1260" w:type="dxa"/>
            <w:shd w:val="clear" w:color="auto" w:fill="auto"/>
            <w:noWrap/>
            <w:vAlign w:val="bottom"/>
            <w:hideMark/>
          </w:tcPr>
          <w:p w14:paraId="3A186E1A"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2000</w:t>
            </w:r>
          </w:p>
        </w:tc>
        <w:tc>
          <w:tcPr>
            <w:tcW w:w="1350" w:type="dxa"/>
            <w:shd w:val="clear" w:color="auto" w:fill="auto"/>
            <w:noWrap/>
            <w:vAlign w:val="bottom"/>
            <w:hideMark/>
          </w:tcPr>
          <w:p w14:paraId="56449FC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20150823</w:t>
            </w:r>
          </w:p>
        </w:tc>
        <w:tc>
          <w:tcPr>
            <w:tcW w:w="1130" w:type="dxa"/>
            <w:shd w:val="clear" w:color="auto" w:fill="auto"/>
            <w:noWrap/>
            <w:vAlign w:val="bottom"/>
            <w:hideMark/>
          </w:tcPr>
          <w:p w14:paraId="21B2884F"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12:00</w:t>
            </w:r>
          </w:p>
        </w:tc>
      </w:tr>
      <w:tr w:rsidR="000372A9" w:rsidRPr="00A16E1D" w14:paraId="1D7232CB" w14:textId="77777777" w:rsidTr="006B6041">
        <w:trPr>
          <w:trHeight w:val="300"/>
        </w:trPr>
        <w:tc>
          <w:tcPr>
            <w:tcW w:w="909" w:type="dxa"/>
            <w:shd w:val="clear" w:color="auto" w:fill="auto"/>
            <w:noWrap/>
            <w:vAlign w:val="bottom"/>
            <w:hideMark/>
          </w:tcPr>
          <w:p w14:paraId="57C2E3D5"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EM-1</w:t>
            </w:r>
          </w:p>
        </w:tc>
        <w:tc>
          <w:tcPr>
            <w:tcW w:w="1324" w:type="dxa"/>
            <w:shd w:val="clear" w:color="auto" w:fill="auto"/>
            <w:noWrap/>
            <w:vAlign w:val="bottom"/>
            <w:hideMark/>
          </w:tcPr>
          <w:p w14:paraId="6AAB3B64"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51.86005</w:t>
            </w:r>
          </w:p>
        </w:tc>
        <w:tc>
          <w:tcPr>
            <w:tcW w:w="1324" w:type="dxa"/>
            <w:shd w:val="clear" w:color="auto" w:fill="auto"/>
            <w:noWrap/>
            <w:vAlign w:val="bottom"/>
            <w:hideMark/>
          </w:tcPr>
          <w:p w14:paraId="4612637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104.94</w:t>
            </w:r>
          </w:p>
        </w:tc>
        <w:tc>
          <w:tcPr>
            <w:tcW w:w="1324" w:type="dxa"/>
            <w:shd w:val="clear" w:color="auto" w:fill="auto"/>
            <w:noWrap/>
            <w:vAlign w:val="bottom"/>
            <w:hideMark/>
          </w:tcPr>
          <w:p w14:paraId="4A7DA00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0.7</w:t>
            </w:r>
          </w:p>
        </w:tc>
        <w:tc>
          <w:tcPr>
            <w:tcW w:w="1324" w:type="dxa"/>
            <w:shd w:val="clear" w:color="auto" w:fill="auto"/>
            <w:noWrap/>
            <w:vAlign w:val="bottom"/>
            <w:hideMark/>
          </w:tcPr>
          <w:p w14:paraId="5071B676"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15.5</w:t>
            </w:r>
          </w:p>
        </w:tc>
        <w:tc>
          <w:tcPr>
            <w:tcW w:w="1440" w:type="dxa"/>
            <w:shd w:val="clear" w:color="auto" w:fill="auto"/>
            <w:noWrap/>
            <w:vAlign w:val="bottom"/>
            <w:hideMark/>
          </w:tcPr>
          <w:p w14:paraId="3571BF5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24.5</w:t>
            </w:r>
          </w:p>
        </w:tc>
        <w:tc>
          <w:tcPr>
            <w:tcW w:w="1440" w:type="dxa"/>
            <w:shd w:val="clear" w:color="auto" w:fill="auto"/>
            <w:noWrap/>
            <w:vAlign w:val="bottom"/>
            <w:hideMark/>
          </w:tcPr>
          <w:p w14:paraId="67C6F4E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w:t>
            </w:r>
          </w:p>
        </w:tc>
        <w:tc>
          <w:tcPr>
            <w:tcW w:w="1260" w:type="dxa"/>
            <w:shd w:val="clear" w:color="auto" w:fill="auto"/>
            <w:noWrap/>
            <w:vAlign w:val="bottom"/>
            <w:hideMark/>
          </w:tcPr>
          <w:p w14:paraId="56AD2804"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w:t>
            </w:r>
          </w:p>
        </w:tc>
        <w:tc>
          <w:tcPr>
            <w:tcW w:w="1350" w:type="dxa"/>
            <w:shd w:val="clear" w:color="auto" w:fill="auto"/>
            <w:noWrap/>
            <w:vAlign w:val="bottom"/>
            <w:hideMark/>
          </w:tcPr>
          <w:p w14:paraId="4BE4F7D8"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20150823</w:t>
            </w:r>
          </w:p>
        </w:tc>
        <w:tc>
          <w:tcPr>
            <w:tcW w:w="1130" w:type="dxa"/>
            <w:shd w:val="clear" w:color="auto" w:fill="auto"/>
            <w:noWrap/>
            <w:vAlign w:val="bottom"/>
            <w:hideMark/>
          </w:tcPr>
          <w:p w14:paraId="2A0503DE"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15:32</w:t>
            </w:r>
          </w:p>
        </w:tc>
      </w:tr>
      <w:tr w:rsidR="000372A9" w:rsidRPr="00A16E1D" w14:paraId="075E9600" w14:textId="77777777" w:rsidTr="006B6041">
        <w:trPr>
          <w:trHeight w:val="300"/>
        </w:trPr>
        <w:tc>
          <w:tcPr>
            <w:tcW w:w="909" w:type="dxa"/>
            <w:shd w:val="clear" w:color="auto" w:fill="auto"/>
            <w:noWrap/>
            <w:vAlign w:val="bottom"/>
            <w:hideMark/>
          </w:tcPr>
          <w:p w14:paraId="411352BD"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OS-2</w:t>
            </w:r>
          </w:p>
        </w:tc>
        <w:tc>
          <w:tcPr>
            <w:tcW w:w="1324" w:type="dxa"/>
            <w:shd w:val="clear" w:color="auto" w:fill="auto"/>
            <w:noWrap/>
            <w:vAlign w:val="bottom"/>
            <w:hideMark/>
          </w:tcPr>
          <w:p w14:paraId="1D59F0F5"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51.8553</w:t>
            </w:r>
          </w:p>
        </w:tc>
        <w:tc>
          <w:tcPr>
            <w:tcW w:w="1324" w:type="dxa"/>
            <w:shd w:val="clear" w:color="auto" w:fill="auto"/>
            <w:noWrap/>
            <w:vAlign w:val="bottom"/>
            <w:hideMark/>
          </w:tcPr>
          <w:p w14:paraId="1E7DA7BF"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104.8148</w:t>
            </w:r>
          </w:p>
        </w:tc>
        <w:tc>
          <w:tcPr>
            <w:tcW w:w="1324" w:type="dxa"/>
            <w:shd w:val="clear" w:color="auto" w:fill="auto"/>
            <w:noWrap/>
            <w:vAlign w:val="bottom"/>
            <w:hideMark/>
          </w:tcPr>
          <w:p w14:paraId="5598FB7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1300</w:t>
            </w:r>
          </w:p>
        </w:tc>
        <w:tc>
          <w:tcPr>
            <w:tcW w:w="1324" w:type="dxa"/>
            <w:shd w:val="clear" w:color="auto" w:fill="auto"/>
            <w:noWrap/>
            <w:vAlign w:val="bottom"/>
            <w:hideMark/>
          </w:tcPr>
          <w:p w14:paraId="68F3DD18"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c>
          <w:tcPr>
            <w:tcW w:w="1440" w:type="dxa"/>
            <w:shd w:val="clear" w:color="auto" w:fill="auto"/>
            <w:noWrap/>
            <w:vAlign w:val="bottom"/>
            <w:hideMark/>
          </w:tcPr>
          <w:p w14:paraId="6E75CBE4"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21</w:t>
            </w:r>
          </w:p>
        </w:tc>
        <w:tc>
          <w:tcPr>
            <w:tcW w:w="1440" w:type="dxa"/>
            <w:shd w:val="clear" w:color="auto" w:fill="auto"/>
            <w:noWrap/>
            <w:vAlign w:val="bottom"/>
            <w:hideMark/>
          </w:tcPr>
          <w:p w14:paraId="381BD26E"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c>
          <w:tcPr>
            <w:tcW w:w="1260" w:type="dxa"/>
            <w:shd w:val="clear" w:color="auto" w:fill="auto"/>
            <w:noWrap/>
            <w:vAlign w:val="bottom"/>
            <w:hideMark/>
          </w:tcPr>
          <w:p w14:paraId="1E648F51"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c>
          <w:tcPr>
            <w:tcW w:w="1350" w:type="dxa"/>
            <w:shd w:val="clear" w:color="auto" w:fill="auto"/>
            <w:noWrap/>
            <w:vAlign w:val="bottom"/>
            <w:hideMark/>
          </w:tcPr>
          <w:p w14:paraId="12DAE99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20150823</w:t>
            </w:r>
          </w:p>
        </w:tc>
        <w:tc>
          <w:tcPr>
            <w:tcW w:w="1130" w:type="dxa"/>
            <w:shd w:val="clear" w:color="auto" w:fill="auto"/>
            <w:noWrap/>
            <w:vAlign w:val="bottom"/>
            <w:hideMark/>
          </w:tcPr>
          <w:p w14:paraId="73405DE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17:15</w:t>
            </w:r>
          </w:p>
        </w:tc>
      </w:tr>
      <w:tr w:rsidR="000372A9" w:rsidRPr="00A16E1D" w14:paraId="2E6D7DCA" w14:textId="77777777" w:rsidTr="006B6041">
        <w:trPr>
          <w:trHeight w:val="300"/>
        </w:trPr>
        <w:tc>
          <w:tcPr>
            <w:tcW w:w="909" w:type="dxa"/>
            <w:shd w:val="clear" w:color="auto" w:fill="auto"/>
            <w:noWrap/>
            <w:vAlign w:val="bottom"/>
            <w:hideMark/>
          </w:tcPr>
          <w:p w14:paraId="52AD2AE2"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OS-3</w:t>
            </w:r>
          </w:p>
        </w:tc>
        <w:tc>
          <w:tcPr>
            <w:tcW w:w="1324" w:type="dxa"/>
            <w:shd w:val="clear" w:color="auto" w:fill="auto"/>
            <w:noWrap/>
            <w:vAlign w:val="bottom"/>
            <w:hideMark/>
          </w:tcPr>
          <w:p w14:paraId="5852F25F"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51.85911</w:t>
            </w:r>
          </w:p>
        </w:tc>
        <w:tc>
          <w:tcPr>
            <w:tcW w:w="1324" w:type="dxa"/>
            <w:shd w:val="clear" w:color="auto" w:fill="auto"/>
            <w:noWrap/>
            <w:vAlign w:val="bottom"/>
            <w:hideMark/>
          </w:tcPr>
          <w:p w14:paraId="0129114A"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105.0769</w:t>
            </w:r>
          </w:p>
        </w:tc>
        <w:tc>
          <w:tcPr>
            <w:tcW w:w="1324" w:type="dxa"/>
            <w:shd w:val="clear" w:color="auto" w:fill="auto"/>
            <w:noWrap/>
            <w:vAlign w:val="bottom"/>
            <w:hideMark/>
          </w:tcPr>
          <w:p w14:paraId="1F88F124"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1400</w:t>
            </w:r>
          </w:p>
        </w:tc>
        <w:tc>
          <w:tcPr>
            <w:tcW w:w="1324" w:type="dxa"/>
            <w:shd w:val="clear" w:color="auto" w:fill="auto"/>
            <w:noWrap/>
            <w:vAlign w:val="bottom"/>
            <w:hideMark/>
          </w:tcPr>
          <w:p w14:paraId="6397C0D4"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5000</w:t>
            </w:r>
          </w:p>
        </w:tc>
        <w:tc>
          <w:tcPr>
            <w:tcW w:w="1440" w:type="dxa"/>
            <w:shd w:val="clear" w:color="auto" w:fill="auto"/>
            <w:noWrap/>
            <w:vAlign w:val="bottom"/>
            <w:hideMark/>
          </w:tcPr>
          <w:p w14:paraId="4FCD66AF"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c>
          <w:tcPr>
            <w:tcW w:w="1440" w:type="dxa"/>
            <w:shd w:val="clear" w:color="auto" w:fill="auto"/>
            <w:noWrap/>
            <w:vAlign w:val="bottom"/>
            <w:hideMark/>
          </w:tcPr>
          <w:p w14:paraId="15E92BAE"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14.5</w:t>
            </w:r>
          </w:p>
        </w:tc>
        <w:tc>
          <w:tcPr>
            <w:tcW w:w="1260" w:type="dxa"/>
            <w:shd w:val="clear" w:color="auto" w:fill="auto"/>
            <w:noWrap/>
            <w:vAlign w:val="bottom"/>
            <w:hideMark/>
          </w:tcPr>
          <w:p w14:paraId="2D3D7F77"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c>
          <w:tcPr>
            <w:tcW w:w="1350" w:type="dxa"/>
            <w:shd w:val="clear" w:color="auto" w:fill="auto"/>
            <w:noWrap/>
            <w:vAlign w:val="bottom"/>
            <w:hideMark/>
          </w:tcPr>
          <w:p w14:paraId="2B4FB61F"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20150823</w:t>
            </w:r>
          </w:p>
        </w:tc>
        <w:tc>
          <w:tcPr>
            <w:tcW w:w="1130" w:type="dxa"/>
            <w:shd w:val="clear" w:color="auto" w:fill="auto"/>
            <w:noWrap/>
            <w:vAlign w:val="bottom"/>
            <w:hideMark/>
          </w:tcPr>
          <w:p w14:paraId="2C0A9E73"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r>
    </w:tbl>
    <w:p w14:paraId="397F8A52" w14:textId="77777777" w:rsidR="000372A9" w:rsidRPr="007418CF" w:rsidRDefault="000372A9" w:rsidP="000372A9">
      <w:pPr>
        <w:spacing w:line="480" w:lineRule="auto"/>
        <w:rPr>
          <w:rFonts w:ascii="Times New Roman" w:eastAsia="Times New Roman" w:hAnsi="Times New Roman" w:cs="Times New Roman"/>
          <w:sz w:val="24"/>
          <w:szCs w:val="24"/>
        </w:rPr>
      </w:pPr>
    </w:p>
    <w:p w14:paraId="583E048E" w14:textId="274985FD" w:rsidR="004F63CF" w:rsidRDefault="000372A9" w:rsidP="000372A9">
      <w:pPr>
        <w:spacing w:line="480" w:lineRule="auto"/>
        <w:rPr>
          <w:rFonts w:ascii="Times New Roman" w:eastAsia="Times New Roman" w:hAnsi="Times New Roman" w:cs="Times New Roman"/>
          <w:sz w:val="24"/>
          <w:szCs w:val="24"/>
        </w:rPr>
      </w:pPr>
      <w:r w:rsidRPr="00B57C89">
        <w:rPr>
          <w:rFonts w:ascii="Times New Roman" w:eastAsia="Times New Roman" w:hAnsi="Times New Roman" w:cs="Times New Roman"/>
          <w:sz w:val="24"/>
          <w:szCs w:val="24"/>
        </w:rPr>
        <w:t xml:space="preserve">Table </w:t>
      </w:r>
      <w:r>
        <w:rPr>
          <w:rFonts w:ascii="Times New Roman" w:eastAsia="Times New Roman" w:hAnsi="Times New Roman" w:cs="Times New Roman"/>
          <w:sz w:val="24"/>
          <w:szCs w:val="24"/>
        </w:rPr>
        <w:t>S</w:t>
      </w:r>
      <w:r w:rsidRPr="00B57C89">
        <w:rPr>
          <w:rFonts w:ascii="Times New Roman" w:eastAsia="Times New Roman" w:hAnsi="Times New Roman" w:cs="Times New Roman"/>
          <w:sz w:val="24"/>
          <w:szCs w:val="24"/>
        </w:rPr>
        <w:t xml:space="preserve">1: Location, depth, temperature and population information for each of the 17 sampling stations. “OS” refers to pelagic locations (i.e., “Offshore”), whereas other site abbreviations refer to littoral sampling locations. </w:t>
      </w:r>
      <w:r>
        <w:rPr>
          <w:rFonts w:ascii="Times New Roman" w:eastAsia="Times New Roman" w:hAnsi="Times New Roman" w:cs="Times New Roman"/>
          <w:sz w:val="24"/>
          <w:szCs w:val="24"/>
        </w:rPr>
        <w:t>Surface temperatures correspond to water temperatures just below the water’s surface (i.e., depth of ~0.025 m).</w:t>
      </w:r>
    </w:p>
    <w:p w14:paraId="4AA603BE" w14:textId="77777777" w:rsidR="004F63CF" w:rsidRDefault="004F63C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tbl>
      <w:tblPr>
        <w:tblStyle w:val="TableGrid"/>
        <w:tblW w:w="14215" w:type="dxa"/>
        <w:tblLook w:val="04A0" w:firstRow="1" w:lastRow="0" w:firstColumn="1" w:lastColumn="0" w:noHBand="0" w:noVBand="1"/>
      </w:tblPr>
      <w:tblGrid>
        <w:gridCol w:w="697"/>
        <w:gridCol w:w="1257"/>
        <w:gridCol w:w="1074"/>
        <w:gridCol w:w="1159"/>
        <w:gridCol w:w="897"/>
        <w:gridCol w:w="1229"/>
        <w:gridCol w:w="1052"/>
        <w:gridCol w:w="768"/>
        <w:gridCol w:w="1434"/>
        <w:gridCol w:w="1242"/>
        <w:gridCol w:w="1251"/>
        <w:gridCol w:w="1168"/>
        <w:gridCol w:w="987"/>
      </w:tblGrid>
      <w:tr w:rsidR="004F63CF" w:rsidRPr="00474EDA" w14:paraId="28DBF7AE" w14:textId="77777777" w:rsidTr="004A3C48">
        <w:tc>
          <w:tcPr>
            <w:tcW w:w="14215" w:type="dxa"/>
            <w:gridSpan w:val="13"/>
          </w:tcPr>
          <w:p w14:paraId="6D6DD046" w14:textId="454FC6F5" w:rsidR="004F63CF" w:rsidRPr="006F2E4F" w:rsidRDefault="004F63CF" w:rsidP="004A3C48">
            <w:pPr>
              <w:spacing w:line="480" w:lineRule="auto"/>
              <w:rPr>
                <w:rFonts w:ascii="Times New Roman" w:hAnsi="Times New Roman" w:cs="Times New Roman"/>
                <w:color w:val="000000"/>
                <w:sz w:val="24"/>
                <w:szCs w:val="24"/>
              </w:rPr>
            </w:pPr>
            <w:r w:rsidRPr="006F2E4F">
              <w:rPr>
                <w:rFonts w:ascii="Times New Roman" w:eastAsia="Times New Roman" w:hAnsi="Times New Roman" w:cs="Times New Roman"/>
                <w:sz w:val="24"/>
                <w:szCs w:val="24"/>
              </w:rPr>
              <w:lastRenderedPageBreak/>
              <w:t xml:space="preserve">Table </w:t>
            </w:r>
            <w:r>
              <w:rPr>
                <w:rFonts w:ascii="Times New Roman" w:eastAsia="Times New Roman" w:hAnsi="Times New Roman" w:cs="Times New Roman"/>
                <w:sz w:val="24"/>
                <w:szCs w:val="24"/>
              </w:rPr>
              <w:t>S</w:t>
            </w:r>
            <w:r w:rsidRPr="006F2E4F">
              <w:rPr>
                <w:rFonts w:ascii="Times New Roman" w:eastAsia="Times New Roman" w:hAnsi="Times New Roman" w:cs="Times New Roman"/>
                <w:sz w:val="24"/>
                <w:szCs w:val="24"/>
              </w:rPr>
              <w:t>2: Average</w:t>
            </w:r>
            <w:r>
              <w:rPr>
                <w:rFonts w:ascii="Times New Roman" w:eastAsia="Times New Roman" w:hAnsi="Times New Roman" w:cs="Times New Roman"/>
                <w:sz w:val="24"/>
                <w:szCs w:val="24"/>
              </w:rPr>
              <w:t xml:space="preserve"> potential</w:t>
            </w:r>
            <w:r w:rsidRPr="006F2E4F">
              <w:rPr>
                <w:rFonts w:ascii="Times New Roman" w:eastAsia="Times New Roman" w:hAnsi="Times New Roman" w:cs="Times New Roman"/>
                <w:sz w:val="24"/>
                <w:szCs w:val="24"/>
              </w:rPr>
              <w:t xml:space="preserve"> sewage indicator concentrations per sampling location. </w:t>
            </w:r>
            <w:r>
              <w:rPr>
                <w:rFonts w:ascii="Times New Roman" w:eastAsia="Times New Roman" w:hAnsi="Times New Roman" w:cs="Times New Roman"/>
                <w:sz w:val="24"/>
                <w:szCs w:val="24"/>
              </w:rPr>
              <w:t xml:space="preserve">Where applicable, standard deviations are within parentheses. </w:t>
            </w:r>
          </w:p>
        </w:tc>
      </w:tr>
      <w:tr w:rsidR="004F63CF" w:rsidRPr="00474EDA" w14:paraId="0BE78175" w14:textId="77777777" w:rsidTr="004A3C48">
        <w:tc>
          <w:tcPr>
            <w:tcW w:w="706" w:type="dxa"/>
            <w:vAlign w:val="bottom"/>
          </w:tcPr>
          <w:p w14:paraId="19B99792"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Site</w:t>
            </w:r>
          </w:p>
        </w:tc>
        <w:tc>
          <w:tcPr>
            <w:tcW w:w="1285" w:type="dxa"/>
            <w:vAlign w:val="bottom"/>
          </w:tcPr>
          <w:p w14:paraId="7FF868D8" w14:textId="77777777" w:rsidR="004F63CF" w:rsidRPr="00474EDA" w:rsidRDefault="004F63CF" w:rsidP="004A3C48">
            <w:pPr>
              <w:spacing w:line="480" w:lineRule="auto"/>
              <w:rPr>
                <w:rFonts w:ascii="Times New Roman" w:hAnsi="Times New Roman" w:cs="Times New Roman"/>
                <w:color w:val="000000"/>
                <w:sz w:val="16"/>
                <w:szCs w:val="16"/>
              </w:rPr>
            </w:pPr>
            <w:r>
              <w:rPr>
                <w:rFonts w:ascii="Times New Roman" w:hAnsi="Times New Roman" w:cs="Times New Roman"/>
                <w:color w:val="000000"/>
                <w:sz w:val="16"/>
                <w:szCs w:val="16"/>
              </w:rPr>
              <w:t>Ammonium</w:t>
            </w:r>
            <w:r w:rsidRPr="00474EDA">
              <w:rPr>
                <w:rFonts w:ascii="Times New Roman" w:hAnsi="Times New Roman" w:cs="Times New Roman"/>
                <w:color w:val="000000"/>
                <w:sz w:val="16"/>
                <w:szCs w:val="16"/>
              </w:rPr>
              <w:t xml:space="preserve"> (mg/L)</w:t>
            </w:r>
          </w:p>
        </w:tc>
        <w:tc>
          <w:tcPr>
            <w:tcW w:w="1115" w:type="dxa"/>
            <w:vAlign w:val="bottom"/>
          </w:tcPr>
          <w:p w14:paraId="77DB1822" w14:textId="77777777" w:rsidR="004F63CF" w:rsidRPr="00474EDA" w:rsidRDefault="004F63CF" w:rsidP="004A3C48">
            <w:pPr>
              <w:spacing w:line="480" w:lineRule="auto"/>
              <w:rPr>
                <w:rFonts w:ascii="Times New Roman" w:hAnsi="Times New Roman" w:cs="Times New Roman"/>
                <w:color w:val="000000"/>
                <w:sz w:val="16"/>
                <w:szCs w:val="16"/>
              </w:rPr>
            </w:pPr>
            <w:r>
              <w:rPr>
                <w:rFonts w:ascii="Times New Roman" w:hAnsi="Times New Roman" w:cs="Times New Roman"/>
                <w:color w:val="000000"/>
                <w:sz w:val="16"/>
                <w:szCs w:val="16"/>
              </w:rPr>
              <w:t>Nitrate</w:t>
            </w:r>
            <w:r w:rsidRPr="00474EDA">
              <w:rPr>
                <w:rFonts w:ascii="Times New Roman" w:hAnsi="Times New Roman" w:cs="Times New Roman"/>
                <w:color w:val="000000"/>
                <w:sz w:val="16"/>
                <w:szCs w:val="16"/>
              </w:rPr>
              <w:t xml:space="preserve"> (mg/L)</w:t>
            </w:r>
          </w:p>
        </w:tc>
        <w:tc>
          <w:tcPr>
            <w:tcW w:w="1179" w:type="dxa"/>
            <w:vAlign w:val="bottom"/>
          </w:tcPr>
          <w:p w14:paraId="2B39BF52"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Total Phosphorus (mg/L)</w:t>
            </w:r>
          </w:p>
        </w:tc>
        <w:tc>
          <w:tcPr>
            <w:tcW w:w="911" w:type="dxa"/>
            <w:vAlign w:val="bottom"/>
          </w:tcPr>
          <w:p w14:paraId="616D8713"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Caffeine (µg/L)</w:t>
            </w:r>
          </w:p>
        </w:tc>
        <w:tc>
          <w:tcPr>
            <w:tcW w:w="1229" w:type="dxa"/>
            <w:vAlign w:val="bottom"/>
          </w:tcPr>
          <w:p w14:paraId="41E3DF62"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Acetaminophen</w:t>
            </w:r>
          </w:p>
          <w:p w14:paraId="5DFD99A0"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(µg/L)</w:t>
            </w:r>
          </w:p>
        </w:tc>
        <w:tc>
          <w:tcPr>
            <w:tcW w:w="1052" w:type="dxa"/>
            <w:vAlign w:val="bottom"/>
          </w:tcPr>
          <w:p w14:paraId="64FB85F6"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Paraxanthine</w:t>
            </w:r>
          </w:p>
          <w:p w14:paraId="204F0B5B"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(µg/L)</w:t>
            </w:r>
          </w:p>
        </w:tc>
        <w:tc>
          <w:tcPr>
            <w:tcW w:w="768" w:type="dxa"/>
            <w:vAlign w:val="bottom"/>
          </w:tcPr>
          <w:p w14:paraId="1373657F"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Cotinine</w:t>
            </w:r>
          </w:p>
          <w:p w14:paraId="4D097EE5"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(µg/L)</w:t>
            </w:r>
          </w:p>
        </w:tc>
        <w:tc>
          <w:tcPr>
            <w:tcW w:w="1245" w:type="dxa"/>
            <w:vAlign w:val="bottom"/>
          </w:tcPr>
          <w:p w14:paraId="0055F528" w14:textId="77777777" w:rsidR="004F63CF" w:rsidRPr="00474EDA" w:rsidRDefault="004F63CF" w:rsidP="004A3C48">
            <w:pPr>
              <w:spacing w:line="480" w:lineRule="auto"/>
              <w:rPr>
                <w:rFonts w:ascii="Times New Roman" w:hAnsi="Times New Roman" w:cs="Times New Roman"/>
                <w:color w:val="000000"/>
                <w:sz w:val="16"/>
                <w:szCs w:val="16"/>
              </w:rPr>
            </w:pPr>
            <w:r>
              <w:rPr>
                <w:rFonts w:ascii="Times New Roman" w:hAnsi="Times New Roman" w:cs="Times New Roman"/>
                <w:color w:val="000000"/>
                <w:sz w:val="16"/>
                <w:szCs w:val="16"/>
              </w:rPr>
              <w:t xml:space="preserve">Microplastic </w:t>
            </w:r>
            <w:r w:rsidRPr="00474EDA">
              <w:rPr>
                <w:rFonts w:ascii="Times New Roman" w:hAnsi="Times New Roman" w:cs="Times New Roman"/>
                <w:color w:val="000000"/>
                <w:sz w:val="16"/>
                <w:szCs w:val="16"/>
              </w:rPr>
              <w:t>Fragment</w:t>
            </w:r>
            <w:r>
              <w:rPr>
                <w:rFonts w:ascii="Times New Roman" w:hAnsi="Times New Roman" w:cs="Times New Roman"/>
                <w:color w:val="000000"/>
                <w:sz w:val="16"/>
                <w:szCs w:val="16"/>
              </w:rPr>
              <w:t>s</w:t>
            </w:r>
            <w:r w:rsidRPr="00474EDA">
              <w:rPr>
                <w:rFonts w:ascii="Times New Roman" w:hAnsi="Times New Roman" w:cs="Times New Roman"/>
                <w:color w:val="000000"/>
                <w:sz w:val="16"/>
                <w:szCs w:val="16"/>
              </w:rPr>
              <w:t>(MPs/L)</w:t>
            </w:r>
          </w:p>
        </w:tc>
        <w:tc>
          <w:tcPr>
            <w:tcW w:w="1265" w:type="dxa"/>
            <w:vAlign w:val="bottom"/>
          </w:tcPr>
          <w:p w14:paraId="7CAAAA76" w14:textId="77777777" w:rsidR="004F63CF" w:rsidRPr="00474EDA" w:rsidRDefault="004F63CF" w:rsidP="004A3C48">
            <w:pPr>
              <w:spacing w:line="480" w:lineRule="auto"/>
              <w:rPr>
                <w:rFonts w:ascii="Times New Roman" w:hAnsi="Times New Roman" w:cs="Times New Roman"/>
                <w:color w:val="000000"/>
                <w:sz w:val="16"/>
                <w:szCs w:val="16"/>
              </w:rPr>
            </w:pPr>
            <w:r>
              <w:rPr>
                <w:rFonts w:ascii="Times New Roman" w:hAnsi="Times New Roman" w:cs="Times New Roman"/>
                <w:color w:val="000000"/>
                <w:sz w:val="16"/>
                <w:szCs w:val="16"/>
              </w:rPr>
              <w:t xml:space="preserve">Microplastic </w:t>
            </w:r>
            <w:r w:rsidRPr="00474EDA">
              <w:rPr>
                <w:rFonts w:ascii="Times New Roman" w:hAnsi="Times New Roman" w:cs="Times New Roman"/>
                <w:color w:val="000000"/>
                <w:sz w:val="16"/>
                <w:szCs w:val="16"/>
              </w:rPr>
              <w:t>Fiber</w:t>
            </w:r>
            <w:r>
              <w:rPr>
                <w:rFonts w:ascii="Times New Roman" w:hAnsi="Times New Roman" w:cs="Times New Roman"/>
                <w:color w:val="000000"/>
                <w:sz w:val="16"/>
                <w:szCs w:val="16"/>
              </w:rPr>
              <w:t>s</w:t>
            </w:r>
            <w:r w:rsidRPr="00474EDA">
              <w:rPr>
                <w:rFonts w:ascii="Times New Roman" w:hAnsi="Times New Roman" w:cs="Times New Roman"/>
                <w:color w:val="000000"/>
                <w:sz w:val="16"/>
                <w:szCs w:val="16"/>
              </w:rPr>
              <w:t xml:space="preserve"> (MPs/L)</w:t>
            </w:r>
          </w:p>
        </w:tc>
        <w:tc>
          <w:tcPr>
            <w:tcW w:w="1274" w:type="dxa"/>
            <w:vAlign w:val="bottom"/>
          </w:tcPr>
          <w:p w14:paraId="3A5A7425" w14:textId="77777777" w:rsidR="004F63CF" w:rsidRPr="00474EDA" w:rsidRDefault="004F63CF" w:rsidP="004A3C48">
            <w:pPr>
              <w:spacing w:line="480" w:lineRule="auto"/>
              <w:rPr>
                <w:rFonts w:ascii="Times New Roman" w:hAnsi="Times New Roman" w:cs="Times New Roman"/>
                <w:color w:val="000000"/>
                <w:sz w:val="16"/>
                <w:szCs w:val="16"/>
              </w:rPr>
            </w:pPr>
            <w:r>
              <w:rPr>
                <w:rFonts w:ascii="Times New Roman" w:hAnsi="Times New Roman" w:cs="Times New Roman"/>
                <w:color w:val="000000"/>
                <w:sz w:val="16"/>
                <w:szCs w:val="16"/>
              </w:rPr>
              <w:t xml:space="preserve">Microplastic  </w:t>
            </w:r>
            <w:r w:rsidRPr="00474EDA">
              <w:rPr>
                <w:rFonts w:ascii="Times New Roman" w:hAnsi="Times New Roman" w:cs="Times New Roman"/>
                <w:color w:val="000000"/>
                <w:sz w:val="16"/>
                <w:szCs w:val="16"/>
              </w:rPr>
              <w:t>Bead</w:t>
            </w:r>
            <w:r>
              <w:rPr>
                <w:rFonts w:ascii="Times New Roman" w:hAnsi="Times New Roman" w:cs="Times New Roman"/>
                <w:color w:val="000000"/>
                <w:sz w:val="16"/>
                <w:szCs w:val="16"/>
              </w:rPr>
              <w:t>s</w:t>
            </w:r>
            <w:r w:rsidRPr="00474EDA">
              <w:rPr>
                <w:rFonts w:ascii="Times New Roman" w:hAnsi="Times New Roman" w:cs="Times New Roman"/>
                <w:color w:val="000000"/>
                <w:sz w:val="16"/>
                <w:szCs w:val="16"/>
              </w:rPr>
              <w:t xml:space="preserve"> (MPs/L)</w:t>
            </w:r>
          </w:p>
        </w:tc>
        <w:tc>
          <w:tcPr>
            <w:tcW w:w="1196" w:type="dxa"/>
            <w:vAlign w:val="bottom"/>
          </w:tcPr>
          <w:p w14:paraId="3B267A4C"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IDW population</w:t>
            </w:r>
          </w:p>
          <w:p w14:paraId="4E2E7AB1" w14:textId="77777777" w:rsidR="004F63CF" w:rsidRPr="00474EDA" w:rsidRDefault="004F63CF" w:rsidP="004A3C48">
            <w:pPr>
              <w:spacing w:line="480" w:lineRule="auto"/>
              <w:rPr>
                <w:rFonts w:ascii="Times New Roman" w:hAnsi="Times New Roman" w:cs="Times New Roman"/>
                <w:sz w:val="16"/>
                <w:szCs w:val="16"/>
              </w:rPr>
            </w:pPr>
            <w:r>
              <w:rPr>
                <w:rFonts w:ascii="Times New Roman" w:hAnsi="Times New Roman" w:cs="Times New Roman"/>
                <w:sz w:val="16"/>
                <w:szCs w:val="16"/>
              </w:rPr>
              <w:t>(Number of People)</w:t>
            </w:r>
          </w:p>
        </w:tc>
        <w:tc>
          <w:tcPr>
            <w:tcW w:w="990" w:type="dxa"/>
            <w:vAlign w:val="bottom"/>
          </w:tcPr>
          <w:p w14:paraId="6825C445"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Categorical IDW population</w:t>
            </w:r>
          </w:p>
        </w:tc>
      </w:tr>
      <w:tr w:rsidR="004F63CF" w:rsidRPr="00474EDA" w14:paraId="71407A0A" w14:textId="77777777" w:rsidTr="004A3C48">
        <w:tc>
          <w:tcPr>
            <w:tcW w:w="706" w:type="dxa"/>
            <w:vAlign w:val="bottom"/>
          </w:tcPr>
          <w:p w14:paraId="4B5E18AE"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BK-1</w:t>
            </w:r>
          </w:p>
        </w:tc>
        <w:tc>
          <w:tcPr>
            <w:tcW w:w="1285" w:type="dxa"/>
            <w:vAlign w:val="bottom"/>
          </w:tcPr>
          <w:p w14:paraId="73E5A75F"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0.003</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4C52D163"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0.085</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0.007</w:t>
            </w:r>
            <w:r>
              <w:rPr>
                <w:rFonts w:ascii="Times New Roman" w:hAnsi="Times New Roman" w:cs="Times New Roman"/>
                <w:color w:val="000000"/>
                <w:sz w:val="16"/>
                <w:szCs w:val="16"/>
              </w:rPr>
              <w:t>)</w:t>
            </w:r>
          </w:p>
        </w:tc>
        <w:tc>
          <w:tcPr>
            <w:tcW w:w="1179" w:type="dxa"/>
            <w:vAlign w:val="bottom"/>
          </w:tcPr>
          <w:p w14:paraId="20378FC5"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0.018</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911" w:type="dxa"/>
            <w:vAlign w:val="bottom"/>
          </w:tcPr>
          <w:p w14:paraId="0E933304"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0.011</w:t>
            </w:r>
          </w:p>
        </w:tc>
        <w:tc>
          <w:tcPr>
            <w:tcW w:w="1229" w:type="dxa"/>
            <w:vAlign w:val="bottom"/>
          </w:tcPr>
          <w:p w14:paraId="4018C7A4"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052" w:type="dxa"/>
            <w:vAlign w:val="bottom"/>
          </w:tcPr>
          <w:p w14:paraId="11AFB858"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0.002</w:t>
            </w:r>
          </w:p>
        </w:tc>
        <w:tc>
          <w:tcPr>
            <w:tcW w:w="768" w:type="dxa"/>
            <w:vAlign w:val="bottom"/>
          </w:tcPr>
          <w:p w14:paraId="1D3FD2AD"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3481EDFF"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65" w:type="dxa"/>
            <w:vAlign w:val="bottom"/>
          </w:tcPr>
          <w:p w14:paraId="77941D7C"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0.002</w:t>
            </w:r>
            <w:r>
              <w:rPr>
                <w:rFonts w:ascii="Times New Roman" w:hAnsi="Times New Roman" w:cs="Times New Roman"/>
                <w:color w:val="000000"/>
                <w:sz w:val="16"/>
                <w:szCs w:val="16"/>
              </w:rPr>
              <w:t>)</w:t>
            </w:r>
          </w:p>
        </w:tc>
        <w:tc>
          <w:tcPr>
            <w:tcW w:w="1274" w:type="dxa"/>
            <w:vAlign w:val="bottom"/>
          </w:tcPr>
          <w:p w14:paraId="083C13B0"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03CC0150"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1653.727</w:t>
            </w:r>
          </w:p>
        </w:tc>
        <w:tc>
          <w:tcPr>
            <w:tcW w:w="990" w:type="dxa"/>
            <w:vAlign w:val="bottom"/>
          </w:tcPr>
          <w:p w14:paraId="445AFA48"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High</w:t>
            </w:r>
          </w:p>
        </w:tc>
      </w:tr>
      <w:tr w:rsidR="004F63CF" w:rsidRPr="00474EDA" w14:paraId="25AE89A9" w14:textId="77777777" w:rsidTr="004A3C48">
        <w:tc>
          <w:tcPr>
            <w:tcW w:w="706" w:type="dxa"/>
            <w:vAlign w:val="bottom"/>
          </w:tcPr>
          <w:p w14:paraId="5196C253"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BK-2</w:t>
            </w:r>
          </w:p>
        </w:tc>
        <w:tc>
          <w:tcPr>
            <w:tcW w:w="1285" w:type="dxa"/>
            <w:vAlign w:val="bottom"/>
          </w:tcPr>
          <w:p w14:paraId="1FA9CB30"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0.003</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4FE4AC88"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0.085</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0.007</w:t>
            </w:r>
            <w:r>
              <w:rPr>
                <w:rFonts w:ascii="Times New Roman" w:hAnsi="Times New Roman" w:cs="Times New Roman"/>
                <w:color w:val="000000"/>
                <w:sz w:val="16"/>
                <w:szCs w:val="16"/>
              </w:rPr>
              <w:t>)</w:t>
            </w:r>
          </w:p>
        </w:tc>
        <w:tc>
          <w:tcPr>
            <w:tcW w:w="1179" w:type="dxa"/>
            <w:vAlign w:val="bottom"/>
          </w:tcPr>
          <w:p w14:paraId="12BBAACF"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0.017</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44949307"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0.007</w:t>
            </w:r>
          </w:p>
        </w:tc>
        <w:tc>
          <w:tcPr>
            <w:tcW w:w="1229" w:type="dxa"/>
            <w:vAlign w:val="bottom"/>
          </w:tcPr>
          <w:p w14:paraId="12D9467E"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052" w:type="dxa"/>
            <w:vAlign w:val="bottom"/>
          </w:tcPr>
          <w:p w14:paraId="3472062C"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15639AE2"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29397BDD"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65" w:type="dxa"/>
            <w:vAlign w:val="bottom"/>
          </w:tcPr>
          <w:p w14:paraId="1D5183C3"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74" w:type="dxa"/>
            <w:vAlign w:val="bottom"/>
          </w:tcPr>
          <w:p w14:paraId="5B388556"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2260289C"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1227.771</w:t>
            </w:r>
          </w:p>
        </w:tc>
        <w:tc>
          <w:tcPr>
            <w:tcW w:w="990" w:type="dxa"/>
            <w:vAlign w:val="bottom"/>
          </w:tcPr>
          <w:p w14:paraId="5E029F85"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4F63CF" w:rsidRPr="00474EDA" w14:paraId="45CDFD79" w14:textId="77777777" w:rsidTr="004A3C48">
        <w:tc>
          <w:tcPr>
            <w:tcW w:w="706" w:type="dxa"/>
            <w:vAlign w:val="bottom"/>
          </w:tcPr>
          <w:p w14:paraId="33E3D1CA"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BK-3</w:t>
            </w:r>
          </w:p>
        </w:tc>
        <w:tc>
          <w:tcPr>
            <w:tcW w:w="1285" w:type="dxa"/>
            <w:vAlign w:val="bottom"/>
          </w:tcPr>
          <w:p w14:paraId="45F41177"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0.068</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115" w:type="dxa"/>
            <w:vAlign w:val="bottom"/>
          </w:tcPr>
          <w:p w14:paraId="3F4EEF54"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0.09</w:t>
            </w:r>
            <w:r>
              <w:rPr>
                <w:rFonts w:ascii="Times New Roman" w:hAnsi="Times New Roman" w:cs="Times New Roman"/>
                <w:color w:val="000000"/>
                <w:sz w:val="16"/>
                <w:szCs w:val="16"/>
              </w:rPr>
              <w:t>0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79" w:type="dxa"/>
            <w:vAlign w:val="bottom"/>
          </w:tcPr>
          <w:p w14:paraId="52402EF9"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w:t>
            </w:r>
            <w:r>
              <w:rPr>
                <w:rFonts w:ascii="Times New Roman" w:hAnsi="Times New Roman" w:cs="Times New Roman"/>
                <w:color w:val="000000"/>
                <w:sz w:val="16"/>
                <w:szCs w:val="16"/>
              </w:rPr>
              <w:t>5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0356EEE9"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0.003</w:t>
            </w:r>
          </w:p>
        </w:tc>
        <w:tc>
          <w:tcPr>
            <w:tcW w:w="1229" w:type="dxa"/>
            <w:vAlign w:val="bottom"/>
          </w:tcPr>
          <w:p w14:paraId="39181C10"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052" w:type="dxa"/>
            <w:vAlign w:val="bottom"/>
          </w:tcPr>
          <w:p w14:paraId="6CF96D39"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37E014A0"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2A840DC7"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0.003</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0.002</w:t>
            </w:r>
            <w:r>
              <w:rPr>
                <w:rFonts w:ascii="Times New Roman" w:hAnsi="Times New Roman" w:cs="Times New Roman"/>
                <w:color w:val="000000"/>
                <w:sz w:val="16"/>
                <w:szCs w:val="16"/>
              </w:rPr>
              <w:t>)</w:t>
            </w:r>
          </w:p>
        </w:tc>
        <w:tc>
          <w:tcPr>
            <w:tcW w:w="1265" w:type="dxa"/>
            <w:vAlign w:val="bottom"/>
          </w:tcPr>
          <w:p w14:paraId="271141FE"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74" w:type="dxa"/>
            <w:vAlign w:val="bottom"/>
          </w:tcPr>
          <w:p w14:paraId="5C1D77AD"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71850FD8"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639.411</w:t>
            </w:r>
          </w:p>
        </w:tc>
        <w:tc>
          <w:tcPr>
            <w:tcW w:w="990" w:type="dxa"/>
            <w:vAlign w:val="bottom"/>
          </w:tcPr>
          <w:p w14:paraId="18BDD62B"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4F63CF" w:rsidRPr="00474EDA" w14:paraId="3867F968" w14:textId="77777777" w:rsidTr="004A3C48">
        <w:tc>
          <w:tcPr>
            <w:tcW w:w="706" w:type="dxa"/>
            <w:vAlign w:val="bottom"/>
          </w:tcPr>
          <w:p w14:paraId="0A81DA3C"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BGO-1</w:t>
            </w:r>
          </w:p>
        </w:tc>
        <w:tc>
          <w:tcPr>
            <w:tcW w:w="1285" w:type="dxa"/>
            <w:vAlign w:val="bottom"/>
          </w:tcPr>
          <w:p w14:paraId="329DEA04"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w:t>
            </w:r>
            <w:r>
              <w:rPr>
                <w:rFonts w:ascii="Times New Roman" w:hAnsi="Times New Roman" w:cs="Times New Roman"/>
                <w:color w:val="000000"/>
                <w:sz w:val="16"/>
                <w:szCs w:val="16"/>
              </w:rPr>
              <w:t>5 (</w:t>
            </w: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115" w:type="dxa"/>
            <w:vAlign w:val="bottom"/>
          </w:tcPr>
          <w:p w14:paraId="6F277A76"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0.085</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0.007</w:t>
            </w:r>
            <w:r>
              <w:rPr>
                <w:rFonts w:ascii="Times New Roman" w:hAnsi="Times New Roman" w:cs="Times New Roman"/>
                <w:color w:val="000000"/>
                <w:sz w:val="16"/>
                <w:szCs w:val="16"/>
              </w:rPr>
              <w:t>)</w:t>
            </w:r>
          </w:p>
        </w:tc>
        <w:tc>
          <w:tcPr>
            <w:tcW w:w="1179" w:type="dxa"/>
            <w:vAlign w:val="bottom"/>
          </w:tcPr>
          <w:p w14:paraId="5891E6FE"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w:t>
            </w:r>
            <w:r>
              <w:rPr>
                <w:rFonts w:ascii="Times New Roman" w:hAnsi="Times New Roman" w:cs="Times New Roman"/>
                <w:color w:val="000000"/>
                <w:sz w:val="16"/>
                <w:szCs w:val="16"/>
              </w:rPr>
              <w:t>4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911" w:type="dxa"/>
            <w:vAlign w:val="bottom"/>
          </w:tcPr>
          <w:p w14:paraId="70578E4A"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29" w:type="dxa"/>
            <w:vAlign w:val="bottom"/>
          </w:tcPr>
          <w:p w14:paraId="69FA9BED"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0.002</w:t>
            </w:r>
          </w:p>
        </w:tc>
        <w:tc>
          <w:tcPr>
            <w:tcW w:w="1052" w:type="dxa"/>
            <w:vAlign w:val="bottom"/>
          </w:tcPr>
          <w:p w14:paraId="4E3CB46E"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09E2B7EE"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59B6E260"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65" w:type="dxa"/>
            <w:vAlign w:val="bottom"/>
          </w:tcPr>
          <w:p w14:paraId="58177090"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74" w:type="dxa"/>
            <w:vAlign w:val="bottom"/>
          </w:tcPr>
          <w:p w14:paraId="16462F8A"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1D9A71D7"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601.355</w:t>
            </w:r>
          </w:p>
        </w:tc>
        <w:tc>
          <w:tcPr>
            <w:tcW w:w="990" w:type="dxa"/>
            <w:vAlign w:val="bottom"/>
          </w:tcPr>
          <w:p w14:paraId="490DFB21"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4F63CF" w:rsidRPr="00474EDA" w14:paraId="004A9706" w14:textId="77777777" w:rsidTr="004A3C48">
        <w:tc>
          <w:tcPr>
            <w:tcW w:w="706" w:type="dxa"/>
            <w:vAlign w:val="bottom"/>
          </w:tcPr>
          <w:p w14:paraId="07D7CB26"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BGO-2</w:t>
            </w:r>
          </w:p>
        </w:tc>
        <w:tc>
          <w:tcPr>
            <w:tcW w:w="1285" w:type="dxa"/>
            <w:vAlign w:val="bottom"/>
          </w:tcPr>
          <w:p w14:paraId="7C992567"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1A3CCDE4"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79" w:type="dxa"/>
            <w:vAlign w:val="bottom"/>
          </w:tcPr>
          <w:p w14:paraId="29B365D7"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0.013</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911" w:type="dxa"/>
            <w:vAlign w:val="bottom"/>
          </w:tcPr>
          <w:p w14:paraId="6256C3EB"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29" w:type="dxa"/>
            <w:vAlign w:val="bottom"/>
          </w:tcPr>
          <w:p w14:paraId="35A6EDE8"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052" w:type="dxa"/>
            <w:vAlign w:val="bottom"/>
          </w:tcPr>
          <w:p w14:paraId="6001A775"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3A822CF7"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2F03C411"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65" w:type="dxa"/>
            <w:vAlign w:val="bottom"/>
          </w:tcPr>
          <w:p w14:paraId="3E858CD4"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0.002</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0.003</w:t>
            </w:r>
            <w:r>
              <w:rPr>
                <w:rFonts w:ascii="Times New Roman" w:hAnsi="Times New Roman" w:cs="Times New Roman"/>
                <w:color w:val="000000"/>
                <w:sz w:val="16"/>
                <w:szCs w:val="16"/>
              </w:rPr>
              <w:t>)</w:t>
            </w:r>
          </w:p>
        </w:tc>
        <w:tc>
          <w:tcPr>
            <w:tcW w:w="1274" w:type="dxa"/>
            <w:vAlign w:val="bottom"/>
          </w:tcPr>
          <w:p w14:paraId="247873E3"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3C02A142"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363.704</w:t>
            </w:r>
          </w:p>
        </w:tc>
        <w:tc>
          <w:tcPr>
            <w:tcW w:w="990" w:type="dxa"/>
            <w:vAlign w:val="bottom"/>
          </w:tcPr>
          <w:p w14:paraId="4BF139FE"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4F63CF" w:rsidRPr="00474EDA" w14:paraId="5B03D16C" w14:textId="77777777" w:rsidTr="004A3C48">
        <w:tc>
          <w:tcPr>
            <w:tcW w:w="706" w:type="dxa"/>
            <w:vAlign w:val="bottom"/>
          </w:tcPr>
          <w:p w14:paraId="48907B2D"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BGO-3</w:t>
            </w:r>
          </w:p>
        </w:tc>
        <w:tc>
          <w:tcPr>
            <w:tcW w:w="1285" w:type="dxa"/>
            <w:vAlign w:val="bottom"/>
          </w:tcPr>
          <w:p w14:paraId="69D23773"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40A637A7"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0.09</w:t>
            </w:r>
            <w:r>
              <w:rPr>
                <w:rFonts w:ascii="Times New Roman" w:hAnsi="Times New Roman" w:cs="Times New Roman"/>
                <w:color w:val="000000"/>
                <w:sz w:val="16"/>
                <w:szCs w:val="16"/>
              </w:rPr>
              <w:t>0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79" w:type="dxa"/>
            <w:vAlign w:val="bottom"/>
          </w:tcPr>
          <w:p w14:paraId="43B1EBB1"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w:t>
            </w:r>
            <w:r>
              <w:rPr>
                <w:rFonts w:ascii="Times New Roman" w:hAnsi="Times New Roman" w:cs="Times New Roman"/>
                <w:color w:val="000000"/>
                <w:sz w:val="16"/>
                <w:szCs w:val="16"/>
              </w:rPr>
              <w:t>4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911" w:type="dxa"/>
            <w:vAlign w:val="bottom"/>
          </w:tcPr>
          <w:p w14:paraId="1BABBFF7"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0.005</w:t>
            </w:r>
          </w:p>
        </w:tc>
        <w:tc>
          <w:tcPr>
            <w:tcW w:w="1229" w:type="dxa"/>
            <w:vAlign w:val="bottom"/>
          </w:tcPr>
          <w:p w14:paraId="26F03854"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0.003</w:t>
            </w:r>
          </w:p>
        </w:tc>
        <w:tc>
          <w:tcPr>
            <w:tcW w:w="1052" w:type="dxa"/>
            <w:vAlign w:val="bottom"/>
          </w:tcPr>
          <w:p w14:paraId="68ADC0EF"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6CCF8988"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70DC1825"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65" w:type="dxa"/>
            <w:vAlign w:val="bottom"/>
          </w:tcPr>
          <w:p w14:paraId="46973974"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74" w:type="dxa"/>
            <w:vAlign w:val="bottom"/>
          </w:tcPr>
          <w:p w14:paraId="3283F447"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0B3F192B"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398.838</w:t>
            </w:r>
          </w:p>
        </w:tc>
        <w:tc>
          <w:tcPr>
            <w:tcW w:w="990" w:type="dxa"/>
            <w:vAlign w:val="bottom"/>
          </w:tcPr>
          <w:p w14:paraId="0EB54424"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4F63CF" w:rsidRPr="00474EDA" w14:paraId="5721DF80" w14:textId="77777777" w:rsidTr="004A3C48">
        <w:tc>
          <w:tcPr>
            <w:tcW w:w="706" w:type="dxa"/>
            <w:vAlign w:val="bottom"/>
          </w:tcPr>
          <w:p w14:paraId="3C860CDA"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OS-1</w:t>
            </w:r>
          </w:p>
        </w:tc>
        <w:tc>
          <w:tcPr>
            <w:tcW w:w="1285" w:type="dxa"/>
            <w:vAlign w:val="bottom"/>
          </w:tcPr>
          <w:p w14:paraId="7DA7E141"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2C79878E"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0.085</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0.007</w:t>
            </w:r>
            <w:r>
              <w:rPr>
                <w:rFonts w:ascii="Times New Roman" w:hAnsi="Times New Roman" w:cs="Times New Roman"/>
                <w:color w:val="000000"/>
                <w:sz w:val="16"/>
                <w:szCs w:val="16"/>
              </w:rPr>
              <w:t>)</w:t>
            </w:r>
          </w:p>
        </w:tc>
        <w:tc>
          <w:tcPr>
            <w:tcW w:w="1179" w:type="dxa"/>
            <w:vAlign w:val="bottom"/>
          </w:tcPr>
          <w:p w14:paraId="4D521FB0"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0.020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62967941"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29" w:type="dxa"/>
            <w:vAlign w:val="bottom"/>
          </w:tcPr>
          <w:p w14:paraId="41B6960B"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052" w:type="dxa"/>
            <w:vAlign w:val="bottom"/>
          </w:tcPr>
          <w:p w14:paraId="14A6FF43"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659B69F4"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245" w:type="dxa"/>
            <w:vAlign w:val="bottom"/>
          </w:tcPr>
          <w:p w14:paraId="163CB3D3"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0.002</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65" w:type="dxa"/>
            <w:vAlign w:val="bottom"/>
          </w:tcPr>
          <w:p w14:paraId="31CB54A2"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74" w:type="dxa"/>
            <w:vAlign w:val="bottom"/>
          </w:tcPr>
          <w:p w14:paraId="607AA06B"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5B691358"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233.208</w:t>
            </w:r>
          </w:p>
        </w:tc>
        <w:tc>
          <w:tcPr>
            <w:tcW w:w="990" w:type="dxa"/>
            <w:vAlign w:val="bottom"/>
          </w:tcPr>
          <w:p w14:paraId="6917F514"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4F63CF" w:rsidRPr="00474EDA" w14:paraId="7E3C97ED" w14:textId="77777777" w:rsidTr="004A3C48">
        <w:tc>
          <w:tcPr>
            <w:tcW w:w="706" w:type="dxa"/>
            <w:vAlign w:val="bottom"/>
          </w:tcPr>
          <w:p w14:paraId="4988062B"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KD-1</w:t>
            </w:r>
          </w:p>
        </w:tc>
        <w:tc>
          <w:tcPr>
            <w:tcW w:w="1285" w:type="dxa"/>
            <w:vAlign w:val="bottom"/>
          </w:tcPr>
          <w:p w14:paraId="02618334"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w:t>
            </w:r>
            <w:r>
              <w:rPr>
                <w:rFonts w:ascii="Times New Roman" w:hAnsi="Times New Roman" w:cs="Times New Roman"/>
                <w:color w:val="000000"/>
                <w:sz w:val="16"/>
                <w:szCs w:val="16"/>
              </w:rPr>
              <w:t>4 (</w:t>
            </w: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115" w:type="dxa"/>
            <w:vAlign w:val="bottom"/>
          </w:tcPr>
          <w:p w14:paraId="71F324B9"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0.065</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0.007</w:t>
            </w:r>
            <w:r>
              <w:rPr>
                <w:rFonts w:ascii="Times New Roman" w:hAnsi="Times New Roman" w:cs="Times New Roman"/>
                <w:color w:val="000000"/>
                <w:sz w:val="16"/>
                <w:szCs w:val="16"/>
              </w:rPr>
              <w:t>)</w:t>
            </w:r>
          </w:p>
        </w:tc>
        <w:tc>
          <w:tcPr>
            <w:tcW w:w="1179" w:type="dxa"/>
            <w:vAlign w:val="bottom"/>
          </w:tcPr>
          <w:p w14:paraId="17D4CE50"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0.012</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59FB9C44"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0.003</w:t>
            </w:r>
          </w:p>
        </w:tc>
        <w:tc>
          <w:tcPr>
            <w:tcW w:w="1229" w:type="dxa"/>
            <w:vAlign w:val="bottom"/>
          </w:tcPr>
          <w:p w14:paraId="24A6C84D"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052" w:type="dxa"/>
            <w:vAlign w:val="bottom"/>
          </w:tcPr>
          <w:p w14:paraId="2D5F0585"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31638719"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5242A45F"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65" w:type="dxa"/>
            <w:vAlign w:val="bottom"/>
          </w:tcPr>
          <w:p w14:paraId="61A8A5A1"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74" w:type="dxa"/>
            <w:vAlign w:val="bottom"/>
          </w:tcPr>
          <w:p w14:paraId="1DE6F884"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40D8B06D"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300.634</w:t>
            </w:r>
          </w:p>
        </w:tc>
        <w:tc>
          <w:tcPr>
            <w:tcW w:w="990" w:type="dxa"/>
            <w:vAlign w:val="bottom"/>
          </w:tcPr>
          <w:p w14:paraId="53F52295"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4F63CF" w:rsidRPr="00474EDA" w14:paraId="5737F7E5" w14:textId="77777777" w:rsidTr="004A3C48">
        <w:tc>
          <w:tcPr>
            <w:tcW w:w="706" w:type="dxa"/>
            <w:vAlign w:val="bottom"/>
          </w:tcPr>
          <w:p w14:paraId="759D4B37"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KD-2</w:t>
            </w:r>
          </w:p>
        </w:tc>
        <w:tc>
          <w:tcPr>
            <w:tcW w:w="1285" w:type="dxa"/>
            <w:vAlign w:val="bottom"/>
          </w:tcPr>
          <w:p w14:paraId="2E5B8161"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077F3E95"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0.1</w:t>
            </w:r>
            <w:r>
              <w:rPr>
                <w:rFonts w:ascii="Times New Roman" w:hAnsi="Times New Roman" w:cs="Times New Roman"/>
                <w:color w:val="000000"/>
                <w:sz w:val="16"/>
                <w:szCs w:val="16"/>
              </w:rPr>
              <w:t>00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79" w:type="dxa"/>
            <w:vAlign w:val="bottom"/>
          </w:tcPr>
          <w:p w14:paraId="37909386"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0.015</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911" w:type="dxa"/>
            <w:vAlign w:val="bottom"/>
          </w:tcPr>
          <w:p w14:paraId="40785AC4"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229" w:type="dxa"/>
            <w:vAlign w:val="bottom"/>
          </w:tcPr>
          <w:p w14:paraId="643ED7EF"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052" w:type="dxa"/>
            <w:vAlign w:val="bottom"/>
          </w:tcPr>
          <w:p w14:paraId="59EED7A5"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3AD3BD64"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6815871C"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65" w:type="dxa"/>
            <w:vAlign w:val="bottom"/>
          </w:tcPr>
          <w:p w14:paraId="1CED1896"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0.002</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74" w:type="dxa"/>
            <w:vAlign w:val="bottom"/>
          </w:tcPr>
          <w:p w14:paraId="4ED4FD0C"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5BFC84EF"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325.488</w:t>
            </w:r>
          </w:p>
        </w:tc>
        <w:tc>
          <w:tcPr>
            <w:tcW w:w="990" w:type="dxa"/>
            <w:vAlign w:val="bottom"/>
          </w:tcPr>
          <w:p w14:paraId="01849AEC"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4F63CF" w:rsidRPr="00474EDA" w14:paraId="027CED75" w14:textId="77777777" w:rsidTr="004A3C48">
        <w:tc>
          <w:tcPr>
            <w:tcW w:w="706" w:type="dxa"/>
            <w:vAlign w:val="bottom"/>
          </w:tcPr>
          <w:p w14:paraId="192DF3D2"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lastRenderedPageBreak/>
              <w:t>MS-1</w:t>
            </w:r>
          </w:p>
        </w:tc>
        <w:tc>
          <w:tcPr>
            <w:tcW w:w="1285" w:type="dxa"/>
            <w:vAlign w:val="bottom"/>
          </w:tcPr>
          <w:p w14:paraId="12EF8640"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09FDF941"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0.09</w:t>
            </w:r>
            <w:r>
              <w:rPr>
                <w:rFonts w:ascii="Times New Roman" w:hAnsi="Times New Roman" w:cs="Times New Roman"/>
                <w:color w:val="000000"/>
                <w:sz w:val="16"/>
                <w:szCs w:val="16"/>
              </w:rPr>
              <w:t>0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79" w:type="dxa"/>
            <w:vAlign w:val="bottom"/>
          </w:tcPr>
          <w:p w14:paraId="6F4FE856"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0.02</w:t>
            </w:r>
            <w:r>
              <w:rPr>
                <w:rFonts w:ascii="Times New Roman" w:hAnsi="Times New Roman" w:cs="Times New Roman"/>
                <w:color w:val="000000"/>
                <w:sz w:val="16"/>
                <w:szCs w:val="16"/>
              </w:rPr>
              <w:t>0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67910E25"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0.064</w:t>
            </w:r>
          </w:p>
        </w:tc>
        <w:tc>
          <w:tcPr>
            <w:tcW w:w="1229" w:type="dxa"/>
            <w:vAlign w:val="bottom"/>
          </w:tcPr>
          <w:p w14:paraId="42D898A7"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0.035</w:t>
            </w:r>
          </w:p>
        </w:tc>
        <w:tc>
          <w:tcPr>
            <w:tcW w:w="1052" w:type="dxa"/>
            <w:vAlign w:val="bottom"/>
          </w:tcPr>
          <w:p w14:paraId="0A651823"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0.015</w:t>
            </w:r>
          </w:p>
        </w:tc>
        <w:tc>
          <w:tcPr>
            <w:tcW w:w="768" w:type="dxa"/>
            <w:vAlign w:val="bottom"/>
          </w:tcPr>
          <w:p w14:paraId="635BA58B"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4DEAB37E"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65" w:type="dxa"/>
            <w:vAlign w:val="bottom"/>
          </w:tcPr>
          <w:p w14:paraId="3FF4B520"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74" w:type="dxa"/>
            <w:vAlign w:val="bottom"/>
          </w:tcPr>
          <w:p w14:paraId="29D569FD"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7B4FCED2"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412.517</w:t>
            </w:r>
          </w:p>
        </w:tc>
        <w:tc>
          <w:tcPr>
            <w:tcW w:w="990" w:type="dxa"/>
            <w:vAlign w:val="bottom"/>
          </w:tcPr>
          <w:p w14:paraId="3FBE4C2B"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4F63CF" w:rsidRPr="00474EDA" w14:paraId="35270F0E" w14:textId="77777777" w:rsidTr="004A3C48">
        <w:tc>
          <w:tcPr>
            <w:tcW w:w="706" w:type="dxa"/>
            <w:vAlign w:val="bottom"/>
          </w:tcPr>
          <w:p w14:paraId="0DAE6132"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SM-1</w:t>
            </w:r>
          </w:p>
        </w:tc>
        <w:tc>
          <w:tcPr>
            <w:tcW w:w="1285" w:type="dxa"/>
            <w:vAlign w:val="bottom"/>
          </w:tcPr>
          <w:p w14:paraId="75D37DC6"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4D8D1821"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0.085</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0.007</w:t>
            </w:r>
            <w:r>
              <w:rPr>
                <w:rFonts w:ascii="Times New Roman" w:hAnsi="Times New Roman" w:cs="Times New Roman"/>
                <w:color w:val="000000"/>
                <w:sz w:val="16"/>
                <w:szCs w:val="16"/>
              </w:rPr>
              <w:t>)</w:t>
            </w:r>
          </w:p>
        </w:tc>
        <w:tc>
          <w:tcPr>
            <w:tcW w:w="1179" w:type="dxa"/>
            <w:vAlign w:val="bottom"/>
          </w:tcPr>
          <w:p w14:paraId="38E385ED"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0.048</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0B95AA12"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0.042</w:t>
            </w:r>
          </w:p>
        </w:tc>
        <w:tc>
          <w:tcPr>
            <w:tcW w:w="1229" w:type="dxa"/>
            <w:vAlign w:val="bottom"/>
          </w:tcPr>
          <w:p w14:paraId="07AA2745"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0.012</w:t>
            </w:r>
          </w:p>
        </w:tc>
        <w:tc>
          <w:tcPr>
            <w:tcW w:w="1052" w:type="dxa"/>
            <w:vAlign w:val="bottom"/>
          </w:tcPr>
          <w:p w14:paraId="25B1346C"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0.005</w:t>
            </w:r>
          </w:p>
        </w:tc>
        <w:tc>
          <w:tcPr>
            <w:tcW w:w="768" w:type="dxa"/>
            <w:vAlign w:val="bottom"/>
          </w:tcPr>
          <w:p w14:paraId="1A34C91C"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761401A6"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65" w:type="dxa"/>
            <w:vAlign w:val="bottom"/>
          </w:tcPr>
          <w:p w14:paraId="78902C45"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0.002</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0.002</w:t>
            </w:r>
            <w:r>
              <w:rPr>
                <w:rFonts w:ascii="Times New Roman" w:hAnsi="Times New Roman" w:cs="Times New Roman"/>
                <w:color w:val="000000"/>
                <w:sz w:val="16"/>
                <w:szCs w:val="16"/>
              </w:rPr>
              <w:t>)</w:t>
            </w:r>
          </w:p>
        </w:tc>
        <w:tc>
          <w:tcPr>
            <w:tcW w:w="1274" w:type="dxa"/>
            <w:vAlign w:val="bottom"/>
          </w:tcPr>
          <w:p w14:paraId="4DFF53B8"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573B8F09"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893.950</w:t>
            </w:r>
          </w:p>
        </w:tc>
        <w:tc>
          <w:tcPr>
            <w:tcW w:w="990" w:type="dxa"/>
            <w:vAlign w:val="bottom"/>
          </w:tcPr>
          <w:p w14:paraId="22EB3A44"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4F63CF" w:rsidRPr="00474EDA" w14:paraId="7CE67750" w14:textId="77777777" w:rsidTr="004A3C48">
        <w:tc>
          <w:tcPr>
            <w:tcW w:w="706" w:type="dxa"/>
            <w:vAlign w:val="bottom"/>
          </w:tcPr>
          <w:p w14:paraId="36796973"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LI-1</w:t>
            </w:r>
          </w:p>
        </w:tc>
        <w:tc>
          <w:tcPr>
            <w:tcW w:w="1285" w:type="dxa"/>
            <w:vAlign w:val="bottom"/>
          </w:tcPr>
          <w:p w14:paraId="6ACF20B0"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0.004</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2725FDD2"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w:t>
            </w:r>
            <w:r>
              <w:rPr>
                <w:rFonts w:ascii="Times New Roman" w:hAnsi="Times New Roman" w:cs="Times New Roman"/>
                <w:color w:val="000000"/>
                <w:sz w:val="16"/>
                <w:szCs w:val="16"/>
              </w:rPr>
              <w:t>0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79" w:type="dxa"/>
            <w:vAlign w:val="bottom"/>
          </w:tcPr>
          <w:p w14:paraId="77871AC2"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0.013</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911" w:type="dxa"/>
            <w:vAlign w:val="bottom"/>
          </w:tcPr>
          <w:p w14:paraId="151A6A88"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0.05</w:t>
            </w:r>
          </w:p>
        </w:tc>
        <w:tc>
          <w:tcPr>
            <w:tcW w:w="1229" w:type="dxa"/>
            <w:vAlign w:val="bottom"/>
          </w:tcPr>
          <w:p w14:paraId="3175A62B"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0.04</w:t>
            </w:r>
          </w:p>
        </w:tc>
        <w:tc>
          <w:tcPr>
            <w:tcW w:w="1052" w:type="dxa"/>
            <w:vAlign w:val="bottom"/>
          </w:tcPr>
          <w:p w14:paraId="09749365"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0.006</w:t>
            </w:r>
          </w:p>
        </w:tc>
        <w:tc>
          <w:tcPr>
            <w:tcW w:w="768" w:type="dxa"/>
            <w:vAlign w:val="bottom"/>
          </w:tcPr>
          <w:p w14:paraId="58474003"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0.002</w:t>
            </w:r>
          </w:p>
        </w:tc>
        <w:tc>
          <w:tcPr>
            <w:tcW w:w="1245" w:type="dxa"/>
            <w:vAlign w:val="bottom"/>
          </w:tcPr>
          <w:p w14:paraId="406FA761"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0.004</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65" w:type="dxa"/>
            <w:vAlign w:val="bottom"/>
          </w:tcPr>
          <w:p w14:paraId="16750A7C"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74" w:type="dxa"/>
            <w:vAlign w:val="bottom"/>
          </w:tcPr>
          <w:p w14:paraId="231FED26"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196" w:type="dxa"/>
            <w:vAlign w:val="bottom"/>
          </w:tcPr>
          <w:p w14:paraId="1AD983D4"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2179.963</w:t>
            </w:r>
          </w:p>
        </w:tc>
        <w:tc>
          <w:tcPr>
            <w:tcW w:w="990" w:type="dxa"/>
            <w:vAlign w:val="bottom"/>
          </w:tcPr>
          <w:p w14:paraId="25A31843"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High</w:t>
            </w:r>
          </w:p>
        </w:tc>
      </w:tr>
      <w:tr w:rsidR="004F63CF" w:rsidRPr="00474EDA" w14:paraId="76639BE9" w14:textId="77777777" w:rsidTr="004A3C48">
        <w:tc>
          <w:tcPr>
            <w:tcW w:w="706" w:type="dxa"/>
            <w:vAlign w:val="bottom"/>
          </w:tcPr>
          <w:p w14:paraId="307C2203"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LI-2</w:t>
            </w:r>
          </w:p>
        </w:tc>
        <w:tc>
          <w:tcPr>
            <w:tcW w:w="1285" w:type="dxa"/>
            <w:vAlign w:val="bottom"/>
          </w:tcPr>
          <w:p w14:paraId="2531A0F0"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0.091</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115" w:type="dxa"/>
            <w:vAlign w:val="bottom"/>
          </w:tcPr>
          <w:p w14:paraId="7BF7D47A"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0.095</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0.007</w:t>
            </w:r>
            <w:r>
              <w:rPr>
                <w:rFonts w:ascii="Times New Roman" w:hAnsi="Times New Roman" w:cs="Times New Roman"/>
                <w:color w:val="000000"/>
                <w:sz w:val="16"/>
                <w:szCs w:val="16"/>
              </w:rPr>
              <w:t>)</w:t>
            </w:r>
          </w:p>
        </w:tc>
        <w:tc>
          <w:tcPr>
            <w:tcW w:w="1179" w:type="dxa"/>
            <w:vAlign w:val="bottom"/>
          </w:tcPr>
          <w:p w14:paraId="6D9F3C7C"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0.025</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10E05E1B"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229" w:type="dxa"/>
            <w:vAlign w:val="bottom"/>
          </w:tcPr>
          <w:p w14:paraId="0A86EB6F"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0.007</w:t>
            </w:r>
          </w:p>
        </w:tc>
        <w:tc>
          <w:tcPr>
            <w:tcW w:w="1052" w:type="dxa"/>
            <w:vAlign w:val="bottom"/>
          </w:tcPr>
          <w:p w14:paraId="7502A895"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020A633B"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638D6EBA"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65" w:type="dxa"/>
            <w:vAlign w:val="bottom"/>
          </w:tcPr>
          <w:p w14:paraId="43DDBA6D"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74" w:type="dxa"/>
            <w:vAlign w:val="bottom"/>
          </w:tcPr>
          <w:p w14:paraId="2C45C4CF"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0B9C118B"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5937.413</w:t>
            </w:r>
          </w:p>
        </w:tc>
        <w:tc>
          <w:tcPr>
            <w:tcW w:w="990" w:type="dxa"/>
            <w:vAlign w:val="bottom"/>
          </w:tcPr>
          <w:p w14:paraId="7D59BAE3"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High</w:t>
            </w:r>
          </w:p>
        </w:tc>
      </w:tr>
      <w:tr w:rsidR="004F63CF" w:rsidRPr="00474EDA" w14:paraId="3381114F" w14:textId="77777777" w:rsidTr="004A3C48">
        <w:tc>
          <w:tcPr>
            <w:tcW w:w="706" w:type="dxa"/>
            <w:vAlign w:val="bottom"/>
          </w:tcPr>
          <w:p w14:paraId="666126D0"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LI-3</w:t>
            </w:r>
          </w:p>
        </w:tc>
        <w:tc>
          <w:tcPr>
            <w:tcW w:w="1285" w:type="dxa"/>
            <w:vAlign w:val="bottom"/>
          </w:tcPr>
          <w:p w14:paraId="381AEC6E"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w:t>
            </w:r>
            <w:r>
              <w:rPr>
                <w:rFonts w:ascii="Times New Roman" w:hAnsi="Times New Roman" w:cs="Times New Roman"/>
                <w:color w:val="000000"/>
                <w:sz w:val="16"/>
                <w:szCs w:val="16"/>
              </w:rPr>
              <w:t>4 (</w:t>
            </w: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115" w:type="dxa"/>
            <w:vAlign w:val="bottom"/>
          </w:tcPr>
          <w:p w14:paraId="7BECFCE4"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79" w:type="dxa"/>
            <w:vAlign w:val="bottom"/>
          </w:tcPr>
          <w:p w14:paraId="4DAEBB3A"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0.025</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43517869"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0.027</w:t>
            </w:r>
          </w:p>
        </w:tc>
        <w:tc>
          <w:tcPr>
            <w:tcW w:w="1229" w:type="dxa"/>
            <w:vAlign w:val="bottom"/>
          </w:tcPr>
          <w:p w14:paraId="278533E8"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0.002</w:t>
            </w:r>
          </w:p>
        </w:tc>
        <w:tc>
          <w:tcPr>
            <w:tcW w:w="1052" w:type="dxa"/>
            <w:vAlign w:val="bottom"/>
          </w:tcPr>
          <w:p w14:paraId="3C250401"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0.002</w:t>
            </w:r>
          </w:p>
        </w:tc>
        <w:tc>
          <w:tcPr>
            <w:tcW w:w="768" w:type="dxa"/>
            <w:vAlign w:val="bottom"/>
          </w:tcPr>
          <w:p w14:paraId="73176118"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0.003</w:t>
            </w:r>
          </w:p>
        </w:tc>
        <w:tc>
          <w:tcPr>
            <w:tcW w:w="1245" w:type="dxa"/>
            <w:vAlign w:val="bottom"/>
          </w:tcPr>
          <w:p w14:paraId="62F4C18A"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65" w:type="dxa"/>
            <w:vAlign w:val="bottom"/>
          </w:tcPr>
          <w:p w14:paraId="62B1B3A8"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74" w:type="dxa"/>
            <w:vAlign w:val="bottom"/>
          </w:tcPr>
          <w:p w14:paraId="56461CC8"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196" w:type="dxa"/>
            <w:vAlign w:val="bottom"/>
          </w:tcPr>
          <w:p w14:paraId="5ACAFBF2"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11824.748</w:t>
            </w:r>
          </w:p>
        </w:tc>
        <w:tc>
          <w:tcPr>
            <w:tcW w:w="990" w:type="dxa"/>
            <w:vAlign w:val="bottom"/>
          </w:tcPr>
          <w:p w14:paraId="38306435"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High</w:t>
            </w:r>
          </w:p>
        </w:tc>
      </w:tr>
      <w:tr w:rsidR="004F63CF" w:rsidRPr="00474EDA" w14:paraId="4584520D" w14:textId="77777777" w:rsidTr="004A3C48">
        <w:tc>
          <w:tcPr>
            <w:tcW w:w="706" w:type="dxa"/>
            <w:vAlign w:val="bottom"/>
          </w:tcPr>
          <w:p w14:paraId="7981C52F"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EM-1</w:t>
            </w:r>
          </w:p>
        </w:tc>
        <w:tc>
          <w:tcPr>
            <w:tcW w:w="1285" w:type="dxa"/>
            <w:vAlign w:val="bottom"/>
          </w:tcPr>
          <w:p w14:paraId="027692D7"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0.11</w:t>
            </w:r>
            <w:r>
              <w:rPr>
                <w:rFonts w:ascii="Times New Roman" w:hAnsi="Times New Roman" w:cs="Times New Roman"/>
                <w:color w:val="000000"/>
                <w:sz w:val="16"/>
                <w:szCs w:val="16"/>
              </w:rPr>
              <w:t>3 (</w:t>
            </w:r>
            <w:r w:rsidRPr="00474EDA">
              <w:rPr>
                <w:rFonts w:ascii="Times New Roman" w:hAnsi="Times New Roman" w:cs="Times New Roman"/>
                <w:color w:val="000000"/>
                <w:sz w:val="16"/>
                <w:szCs w:val="16"/>
              </w:rPr>
              <w:t>0.002</w:t>
            </w:r>
            <w:r>
              <w:rPr>
                <w:rFonts w:ascii="Times New Roman" w:hAnsi="Times New Roman" w:cs="Times New Roman"/>
                <w:color w:val="000000"/>
                <w:sz w:val="16"/>
                <w:szCs w:val="16"/>
              </w:rPr>
              <w:t>)</w:t>
            </w:r>
          </w:p>
        </w:tc>
        <w:tc>
          <w:tcPr>
            <w:tcW w:w="1115" w:type="dxa"/>
            <w:vAlign w:val="bottom"/>
          </w:tcPr>
          <w:p w14:paraId="19EBF1D6"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0.185</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0.007</w:t>
            </w:r>
            <w:r>
              <w:rPr>
                <w:rFonts w:ascii="Times New Roman" w:hAnsi="Times New Roman" w:cs="Times New Roman"/>
                <w:color w:val="000000"/>
                <w:sz w:val="16"/>
                <w:szCs w:val="16"/>
              </w:rPr>
              <w:t>)</w:t>
            </w:r>
          </w:p>
        </w:tc>
        <w:tc>
          <w:tcPr>
            <w:tcW w:w="1179" w:type="dxa"/>
            <w:vAlign w:val="bottom"/>
          </w:tcPr>
          <w:p w14:paraId="0BA96D46"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0.030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7DD1C854"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0.029</w:t>
            </w:r>
          </w:p>
        </w:tc>
        <w:tc>
          <w:tcPr>
            <w:tcW w:w="1229" w:type="dxa"/>
            <w:vAlign w:val="bottom"/>
          </w:tcPr>
          <w:p w14:paraId="73FF3DAB"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0.014</w:t>
            </w:r>
          </w:p>
        </w:tc>
        <w:tc>
          <w:tcPr>
            <w:tcW w:w="1052" w:type="dxa"/>
            <w:vAlign w:val="bottom"/>
          </w:tcPr>
          <w:p w14:paraId="21EDAC67"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0.002</w:t>
            </w:r>
          </w:p>
        </w:tc>
        <w:tc>
          <w:tcPr>
            <w:tcW w:w="768" w:type="dxa"/>
            <w:vAlign w:val="bottom"/>
          </w:tcPr>
          <w:p w14:paraId="35FBB8D2"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14EE1C1F"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65" w:type="dxa"/>
            <w:vAlign w:val="bottom"/>
          </w:tcPr>
          <w:p w14:paraId="0DB97DD9"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74" w:type="dxa"/>
            <w:vAlign w:val="bottom"/>
          </w:tcPr>
          <w:p w14:paraId="201DA43B"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2C324054"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1383.160</w:t>
            </w:r>
          </w:p>
        </w:tc>
        <w:tc>
          <w:tcPr>
            <w:tcW w:w="990" w:type="dxa"/>
            <w:vAlign w:val="bottom"/>
          </w:tcPr>
          <w:p w14:paraId="1EDAA8A4"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High</w:t>
            </w:r>
          </w:p>
        </w:tc>
      </w:tr>
      <w:tr w:rsidR="004F63CF" w:rsidRPr="00474EDA" w14:paraId="578B0B36" w14:textId="77777777" w:rsidTr="004A3C48">
        <w:tc>
          <w:tcPr>
            <w:tcW w:w="706" w:type="dxa"/>
            <w:vAlign w:val="bottom"/>
          </w:tcPr>
          <w:p w14:paraId="004C9897"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OS-2</w:t>
            </w:r>
          </w:p>
        </w:tc>
        <w:tc>
          <w:tcPr>
            <w:tcW w:w="1285" w:type="dxa"/>
            <w:vAlign w:val="bottom"/>
          </w:tcPr>
          <w:p w14:paraId="1586807F"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63FC3EFC"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w:t>
            </w:r>
            <w:r>
              <w:rPr>
                <w:rFonts w:ascii="Times New Roman" w:hAnsi="Times New Roman" w:cs="Times New Roman"/>
                <w:color w:val="000000"/>
                <w:sz w:val="16"/>
                <w:szCs w:val="16"/>
              </w:rPr>
              <w:t>0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79" w:type="dxa"/>
            <w:vAlign w:val="bottom"/>
          </w:tcPr>
          <w:p w14:paraId="5F093041"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0.025</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7E8D1071"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0.033</w:t>
            </w:r>
          </w:p>
        </w:tc>
        <w:tc>
          <w:tcPr>
            <w:tcW w:w="1229" w:type="dxa"/>
            <w:vAlign w:val="bottom"/>
          </w:tcPr>
          <w:p w14:paraId="04BCAF4C"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052" w:type="dxa"/>
            <w:vAlign w:val="bottom"/>
          </w:tcPr>
          <w:p w14:paraId="559DADFB"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0.004</w:t>
            </w:r>
          </w:p>
        </w:tc>
        <w:tc>
          <w:tcPr>
            <w:tcW w:w="768" w:type="dxa"/>
            <w:vAlign w:val="bottom"/>
          </w:tcPr>
          <w:p w14:paraId="1D2858F1"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0.003</w:t>
            </w:r>
          </w:p>
        </w:tc>
        <w:tc>
          <w:tcPr>
            <w:tcW w:w="1245" w:type="dxa"/>
            <w:vAlign w:val="bottom"/>
          </w:tcPr>
          <w:p w14:paraId="2FE8D877"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65" w:type="dxa"/>
            <w:vAlign w:val="bottom"/>
          </w:tcPr>
          <w:p w14:paraId="12C50894"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0.002</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0.002</w:t>
            </w:r>
            <w:r>
              <w:rPr>
                <w:rFonts w:ascii="Times New Roman" w:hAnsi="Times New Roman" w:cs="Times New Roman"/>
                <w:color w:val="000000"/>
                <w:sz w:val="16"/>
                <w:szCs w:val="16"/>
              </w:rPr>
              <w:t>)</w:t>
            </w:r>
          </w:p>
        </w:tc>
        <w:tc>
          <w:tcPr>
            <w:tcW w:w="1274" w:type="dxa"/>
            <w:vAlign w:val="bottom"/>
          </w:tcPr>
          <w:p w14:paraId="2BE6C3D9"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4EF42A82"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1753.554</w:t>
            </w:r>
          </w:p>
        </w:tc>
        <w:tc>
          <w:tcPr>
            <w:tcW w:w="990" w:type="dxa"/>
            <w:vAlign w:val="bottom"/>
          </w:tcPr>
          <w:p w14:paraId="080F8C6E"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High</w:t>
            </w:r>
          </w:p>
        </w:tc>
      </w:tr>
      <w:tr w:rsidR="004F63CF" w:rsidRPr="00474EDA" w14:paraId="0B23468A" w14:textId="77777777" w:rsidTr="004A3C48">
        <w:tc>
          <w:tcPr>
            <w:tcW w:w="706" w:type="dxa"/>
            <w:vAlign w:val="bottom"/>
          </w:tcPr>
          <w:p w14:paraId="0C39F9C0"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OS-3</w:t>
            </w:r>
          </w:p>
        </w:tc>
        <w:tc>
          <w:tcPr>
            <w:tcW w:w="1285" w:type="dxa"/>
            <w:vAlign w:val="bottom"/>
          </w:tcPr>
          <w:p w14:paraId="272EFA24"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503F042E"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w:t>
            </w:r>
            <w:r>
              <w:rPr>
                <w:rFonts w:ascii="Times New Roman" w:hAnsi="Times New Roman" w:cs="Times New Roman"/>
                <w:color w:val="000000"/>
                <w:sz w:val="16"/>
                <w:szCs w:val="16"/>
              </w:rPr>
              <w:t>0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79" w:type="dxa"/>
            <w:vAlign w:val="bottom"/>
          </w:tcPr>
          <w:p w14:paraId="1C902F08"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0.026</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911" w:type="dxa"/>
            <w:vAlign w:val="bottom"/>
          </w:tcPr>
          <w:p w14:paraId="626902F9"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229" w:type="dxa"/>
            <w:vAlign w:val="bottom"/>
          </w:tcPr>
          <w:p w14:paraId="71A3E5B8"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052" w:type="dxa"/>
            <w:vAlign w:val="bottom"/>
          </w:tcPr>
          <w:p w14:paraId="37B0A6D3"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0EFCC48C"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120CE4D0"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65" w:type="dxa"/>
            <w:vAlign w:val="bottom"/>
          </w:tcPr>
          <w:p w14:paraId="13B2AAA6"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0.002</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74" w:type="dxa"/>
            <w:vAlign w:val="bottom"/>
          </w:tcPr>
          <w:p w14:paraId="484966CA"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42F92DF9"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537.304</w:t>
            </w:r>
          </w:p>
        </w:tc>
        <w:tc>
          <w:tcPr>
            <w:tcW w:w="990" w:type="dxa"/>
            <w:vAlign w:val="bottom"/>
          </w:tcPr>
          <w:p w14:paraId="6C657415"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bl>
    <w:p w14:paraId="00BE8038" w14:textId="4DF455DB" w:rsidR="004F63CF" w:rsidRDefault="004F63C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18E7F70" w14:textId="77777777" w:rsidR="000372A9" w:rsidRDefault="000372A9" w:rsidP="000372A9">
      <w:pPr>
        <w:spacing w:line="480" w:lineRule="auto"/>
        <w:rPr>
          <w:rFonts w:ascii="Times New Roman" w:eastAsia="Times New Roman" w:hAnsi="Times New Roman" w:cs="Times New Roman"/>
          <w:sz w:val="24"/>
          <w:szCs w:val="24"/>
        </w:rPr>
        <w:sectPr w:rsidR="000372A9" w:rsidSect="000372A9">
          <w:pgSz w:w="15840" w:h="12240" w:orient="landscape"/>
          <w:pgMar w:top="1440" w:right="1440" w:bottom="1440" w:left="1440" w:header="720" w:footer="720" w:gutter="0"/>
          <w:lnNumType w:countBy="1" w:restart="continuous"/>
          <w:pgNumType w:start="1"/>
          <w:cols w:space="720"/>
          <w:docGrid w:linePitch="299"/>
        </w:sectPr>
      </w:pPr>
    </w:p>
    <w:tbl>
      <w:tblPr>
        <w:tblStyle w:val="3"/>
        <w:tblW w:w="9456"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16"/>
        <w:gridCol w:w="1520"/>
        <w:gridCol w:w="2420"/>
      </w:tblGrid>
      <w:tr w:rsidR="004B0888" w:rsidRPr="00E51ED8" w14:paraId="687CE3DC" w14:textId="77777777" w:rsidTr="00E51ED8">
        <w:trPr>
          <w:trHeight w:val="20"/>
        </w:trPr>
        <w:tc>
          <w:tcPr>
            <w:tcW w:w="945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C6E37" w14:textId="1BF8C2AB" w:rsidR="004B0888" w:rsidRPr="00E51ED8" w:rsidRDefault="004B0888" w:rsidP="001716F7">
            <w:pPr>
              <w:widowControl w:val="0"/>
              <w:spacing w:line="240" w:lineRule="auto"/>
              <w:rPr>
                <w:rFonts w:ascii="Times New Roman" w:eastAsia="Times New Roman" w:hAnsi="Times New Roman" w:cs="Times New Roman"/>
              </w:rPr>
            </w:pPr>
            <w:r w:rsidRPr="00E51ED8">
              <w:rPr>
                <w:rFonts w:ascii="Times New Roman" w:eastAsia="Times New Roman" w:hAnsi="Times New Roman" w:cs="Times New Roman"/>
              </w:rPr>
              <w:lastRenderedPageBreak/>
              <w:t>Table S</w:t>
            </w:r>
            <w:ins w:id="1492" w:author="Meyer, Michael Frederick" w:date="2022-01-10T12:21:00Z">
              <w:r w:rsidR="0016193A">
                <w:rPr>
                  <w:rFonts w:ascii="Times New Roman" w:eastAsia="Times New Roman" w:hAnsi="Times New Roman" w:cs="Times New Roman"/>
                </w:rPr>
                <w:t>3</w:t>
              </w:r>
            </w:ins>
            <w:del w:id="1493" w:author="Meyer, Michael Frederick" w:date="2022-01-10T12:21:00Z">
              <w:r w:rsidR="000372A9" w:rsidDel="0016193A">
                <w:rPr>
                  <w:rFonts w:ascii="Times New Roman" w:eastAsia="Times New Roman" w:hAnsi="Times New Roman" w:cs="Times New Roman"/>
                </w:rPr>
                <w:delText>2</w:delText>
              </w:r>
            </w:del>
            <w:r w:rsidRPr="00E51ED8">
              <w:rPr>
                <w:rFonts w:ascii="Times New Roman" w:eastAsia="Times New Roman" w:hAnsi="Times New Roman" w:cs="Times New Roman"/>
              </w:rPr>
              <w:t xml:space="preserve">: Macroinvertebrate taxonomic groupings for abundance estimates. Amphipod taxa were defined as in </w:t>
            </w:r>
            <w:proofErr w:type="spellStart"/>
            <w:r w:rsidRPr="00E51ED8">
              <w:rPr>
                <w:rFonts w:ascii="Times New Roman" w:eastAsia="Times New Roman" w:hAnsi="Times New Roman" w:cs="Times New Roman"/>
              </w:rPr>
              <w:t>Takhteev</w:t>
            </w:r>
            <w:proofErr w:type="spellEnd"/>
            <w:r w:rsidRPr="00E51ED8">
              <w:rPr>
                <w:rFonts w:ascii="Times New Roman" w:eastAsia="Times New Roman" w:hAnsi="Times New Roman" w:cs="Times New Roman"/>
              </w:rPr>
              <w:t xml:space="preserve"> &amp; </w:t>
            </w:r>
            <w:proofErr w:type="spellStart"/>
            <w:r w:rsidRPr="00E51ED8">
              <w:rPr>
                <w:rFonts w:ascii="Times New Roman" w:eastAsia="Times New Roman" w:hAnsi="Times New Roman" w:cs="Times New Roman"/>
              </w:rPr>
              <w:t>Didorenko</w:t>
            </w:r>
            <w:proofErr w:type="spellEnd"/>
            <w:r w:rsidRPr="00E51ED8">
              <w:rPr>
                <w:rFonts w:ascii="Times New Roman" w:eastAsia="Times New Roman" w:hAnsi="Times New Roman" w:cs="Times New Roman"/>
              </w:rPr>
              <w:t xml:space="preserve">, 2015; </w:t>
            </w:r>
            <w:r w:rsidR="00FB7F18" w:rsidRPr="00E51ED8">
              <w:rPr>
                <w:rFonts w:ascii="Times New Roman" w:eastAsia="Times New Roman" w:hAnsi="Times New Roman" w:cs="Times New Roman"/>
              </w:rPr>
              <w:t>m</w:t>
            </w:r>
            <w:r w:rsidR="004D2297" w:rsidRPr="00E51ED8">
              <w:rPr>
                <w:rFonts w:ascii="Times New Roman" w:eastAsia="Times New Roman" w:hAnsi="Times New Roman" w:cs="Times New Roman"/>
              </w:rPr>
              <w:t>ollusk</w:t>
            </w:r>
            <w:r w:rsidRPr="00E51ED8">
              <w:rPr>
                <w:rFonts w:ascii="Times New Roman" w:eastAsia="Times New Roman" w:hAnsi="Times New Roman" w:cs="Times New Roman"/>
              </w:rPr>
              <w:t xml:space="preserve"> taxa were defined as in </w:t>
            </w:r>
            <w:proofErr w:type="spellStart"/>
            <w:r w:rsidRPr="00E51ED8">
              <w:rPr>
                <w:rFonts w:ascii="Times New Roman" w:eastAsia="Times New Roman" w:hAnsi="Times New Roman" w:cs="Times New Roman"/>
              </w:rPr>
              <w:t>Sitnikova</w:t>
            </w:r>
            <w:proofErr w:type="spellEnd"/>
            <w:r w:rsidRPr="00E51ED8">
              <w:rPr>
                <w:rFonts w:ascii="Times New Roman" w:eastAsia="Times New Roman" w:hAnsi="Times New Roman" w:cs="Times New Roman"/>
              </w:rPr>
              <w:t xml:space="preserve">, 2012. </w:t>
            </w:r>
          </w:p>
        </w:tc>
      </w:tr>
      <w:tr w:rsidR="004B0888" w:rsidRPr="00E51ED8" w14:paraId="1264F682"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E4B63" w14:textId="77777777" w:rsidR="004B0888" w:rsidRPr="00E51ED8" w:rsidRDefault="004B0888" w:rsidP="001716F7">
            <w:pPr>
              <w:widowControl w:val="0"/>
              <w:spacing w:line="240" w:lineRule="auto"/>
              <w:jc w:val="center"/>
              <w:rPr>
                <w:rFonts w:ascii="Times New Roman" w:eastAsia="Times New Roman" w:hAnsi="Times New Roman" w:cs="Times New Roman"/>
                <w:b/>
              </w:rPr>
            </w:pPr>
            <w:proofErr w:type="spellStart"/>
            <w:r w:rsidRPr="00E51ED8">
              <w:rPr>
                <w:rFonts w:ascii="Times New Roman" w:eastAsia="Times New Roman" w:hAnsi="Times New Roman" w:cs="Times New Roman"/>
                <w:b/>
              </w:rPr>
              <w:t>Amphipoda</w:t>
            </w:r>
            <w:proofErr w:type="spellEnd"/>
          </w:p>
        </w:tc>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ECDFC" w14:textId="0CC7B1CF" w:rsidR="004B0888" w:rsidRPr="00E51ED8" w:rsidRDefault="004D2297" w:rsidP="001716F7">
            <w:pPr>
              <w:widowControl w:val="0"/>
              <w:spacing w:line="240" w:lineRule="auto"/>
              <w:jc w:val="center"/>
              <w:rPr>
                <w:rFonts w:ascii="Times New Roman" w:eastAsia="Times New Roman" w:hAnsi="Times New Roman" w:cs="Times New Roman"/>
                <w:b/>
              </w:rPr>
            </w:pPr>
            <w:r w:rsidRPr="00E51ED8">
              <w:rPr>
                <w:rFonts w:ascii="Times New Roman" w:eastAsia="Times New Roman" w:hAnsi="Times New Roman" w:cs="Times New Roman"/>
                <w:b/>
              </w:rPr>
              <w:t>Mollus</w:t>
            </w:r>
            <w:r w:rsidR="00FB7F18" w:rsidRPr="00E51ED8">
              <w:rPr>
                <w:rFonts w:ascii="Times New Roman" w:eastAsia="Times New Roman" w:hAnsi="Times New Roman" w:cs="Times New Roman"/>
                <w:b/>
              </w:rPr>
              <w:t>c</w:t>
            </w:r>
            <w:r w:rsidR="004B0888" w:rsidRPr="00E51ED8">
              <w:rPr>
                <w:rFonts w:ascii="Times New Roman" w:eastAsia="Times New Roman" w:hAnsi="Times New Roman" w:cs="Times New Roman"/>
                <w:b/>
              </w:rPr>
              <w:t>a</w:t>
            </w:r>
          </w:p>
        </w:t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11F28" w14:textId="77777777" w:rsidR="004B0888" w:rsidRPr="00E51ED8" w:rsidRDefault="004B0888" w:rsidP="001716F7">
            <w:pPr>
              <w:widowControl w:val="0"/>
              <w:spacing w:line="240" w:lineRule="auto"/>
              <w:jc w:val="center"/>
              <w:rPr>
                <w:rFonts w:ascii="Times New Roman" w:eastAsia="Times New Roman" w:hAnsi="Times New Roman" w:cs="Times New Roman"/>
                <w:b/>
              </w:rPr>
            </w:pPr>
            <w:r w:rsidRPr="00E51ED8">
              <w:rPr>
                <w:rFonts w:ascii="Times New Roman" w:eastAsia="Times New Roman" w:hAnsi="Times New Roman" w:cs="Times New Roman"/>
                <w:b/>
              </w:rPr>
              <w:t>Other</w:t>
            </w:r>
          </w:p>
        </w:tc>
      </w:tr>
      <w:tr w:rsidR="004B0888" w:rsidRPr="00E51ED8" w14:paraId="1924F6B7"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19CD0"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Brandtia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latissima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intermida</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Dorogostaiskii</w:t>
            </w:r>
            <w:proofErr w:type="spellEnd"/>
            <w:r w:rsidRPr="00E51ED8">
              <w:rPr>
                <w:rFonts w:ascii="Times New Roman" w:eastAsia="Times New Roman" w:hAnsi="Times New Roman" w:cs="Times New Roman"/>
              </w:rPr>
              <w:t xml:space="preserve"> 1930)</w:t>
            </w:r>
          </w:p>
        </w:tc>
        <w:tc>
          <w:tcPr>
            <w:tcW w:w="1520" w:type="dxa"/>
            <w:tcMar>
              <w:top w:w="100" w:type="dxa"/>
              <w:left w:w="100" w:type="dxa"/>
              <w:bottom w:w="100" w:type="dxa"/>
              <w:right w:w="100" w:type="dxa"/>
            </w:tcMar>
          </w:tcPr>
          <w:p w14:paraId="43F9AB42" w14:textId="77777777" w:rsidR="004B0888" w:rsidRPr="00E51ED8" w:rsidRDefault="004B0888" w:rsidP="001716F7">
            <w:pPr>
              <w:widowControl w:val="0"/>
              <w:spacing w:line="240" w:lineRule="auto"/>
              <w:rPr>
                <w:rFonts w:ascii="Times New Roman" w:eastAsia="Times New Roman" w:hAnsi="Times New Roman" w:cs="Times New Roman"/>
              </w:rPr>
            </w:pPr>
            <w:proofErr w:type="spellStart"/>
            <w:r w:rsidRPr="00E51ED8">
              <w:rPr>
                <w:rFonts w:ascii="Times New Roman" w:eastAsia="Times New Roman" w:hAnsi="Times New Roman" w:cs="Times New Roman"/>
              </w:rPr>
              <w:t>Acroloxidae</w:t>
            </w:r>
            <w:proofErr w:type="spellEnd"/>
          </w:p>
        </w:tc>
        <w:tc>
          <w:tcPr>
            <w:tcW w:w="2420" w:type="dxa"/>
            <w:tcMar>
              <w:top w:w="100" w:type="dxa"/>
              <w:left w:w="100" w:type="dxa"/>
              <w:bottom w:w="100" w:type="dxa"/>
              <w:right w:w="100" w:type="dxa"/>
            </w:tcMar>
          </w:tcPr>
          <w:p w14:paraId="5C2BD8B1" w14:textId="77777777" w:rsidR="004B0888" w:rsidRPr="00E51ED8" w:rsidRDefault="004B0888" w:rsidP="001716F7">
            <w:pPr>
              <w:widowControl w:val="0"/>
              <w:spacing w:line="240" w:lineRule="auto"/>
              <w:rPr>
                <w:rFonts w:ascii="Times New Roman" w:eastAsia="Times New Roman" w:hAnsi="Times New Roman" w:cs="Times New Roman"/>
              </w:rPr>
            </w:pPr>
            <w:proofErr w:type="spellStart"/>
            <w:r w:rsidRPr="00E51ED8">
              <w:rPr>
                <w:rFonts w:ascii="Times New Roman" w:eastAsia="Times New Roman" w:hAnsi="Times New Roman" w:cs="Times New Roman"/>
              </w:rPr>
              <w:t>Asellidae</w:t>
            </w:r>
            <w:proofErr w:type="spellEnd"/>
          </w:p>
        </w:tc>
      </w:tr>
      <w:tr w:rsidR="004B0888" w:rsidRPr="00E51ED8" w14:paraId="01367EA5"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1979FC"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Brandtia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latissima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lata</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7E699887" w14:textId="77777777" w:rsidR="004B0888" w:rsidRPr="00E51ED8" w:rsidRDefault="004B0888" w:rsidP="001716F7">
            <w:pPr>
              <w:widowControl w:val="0"/>
              <w:spacing w:line="240" w:lineRule="auto"/>
              <w:rPr>
                <w:rFonts w:ascii="Times New Roman" w:eastAsia="Times New Roman" w:hAnsi="Times New Roman" w:cs="Times New Roman"/>
              </w:rPr>
            </w:pPr>
            <w:proofErr w:type="spellStart"/>
            <w:r w:rsidRPr="00E51ED8">
              <w:rPr>
                <w:rFonts w:ascii="Times New Roman" w:eastAsia="Times New Roman" w:hAnsi="Times New Roman" w:cs="Times New Roman"/>
              </w:rPr>
              <w:t>Baicaliidae</w:t>
            </w:r>
            <w:proofErr w:type="spellEnd"/>
          </w:p>
        </w:tc>
        <w:tc>
          <w:tcPr>
            <w:tcW w:w="2420" w:type="dxa"/>
            <w:tcMar>
              <w:top w:w="100" w:type="dxa"/>
              <w:left w:w="100" w:type="dxa"/>
              <w:bottom w:w="100" w:type="dxa"/>
              <w:right w:w="100" w:type="dxa"/>
            </w:tcMar>
          </w:tcPr>
          <w:p w14:paraId="340D6708" w14:textId="77777777" w:rsidR="004B0888" w:rsidRPr="00E51ED8" w:rsidRDefault="004B0888" w:rsidP="001716F7">
            <w:pPr>
              <w:widowControl w:val="0"/>
              <w:spacing w:line="240" w:lineRule="auto"/>
              <w:rPr>
                <w:rFonts w:ascii="Times New Roman" w:eastAsia="Times New Roman" w:hAnsi="Times New Roman" w:cs="Times New Roman"/>
              </w:rPr>
            </w:pPr>
            <w:r w:rsidRPr="00E51ED8">
              <w:rPr>
                <w:rFonts w:ascii="Times New Roman" w:eastAsia="Times New Roman" w:hAnsi="Times New Roman" w:cs="Times New Roman"/>
              </w:rPr>
              <w:t>Caddisflies</w:t>
            </w:r>
          </w:p>
        </w:tc>
      </w:tr>
      <w:tr w:rsidR="004B0888" w:rsidRPr="00E51ED8" w14:paraId="2AE08CBB"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5202A"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Brandtia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latissima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latior</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33CFA2C8" w14:textId="77777777" w:rsidR="004B0888" w:rsidRPr="00E51ED8" w:rsidRDefault="004B0888" w:rsidP="001716F7">
            <w:pPr>
              <w:widowControl w:val="0"/>
              <w:spacing w:line="240" w:lineRule="auto"/>
              <w:rPr>
                <w:rFonts w:ascii="Times New Roman" w:eastAsia="Times New Roman" w:hAnsi="Times New Roman" w:cs="Times New Roman"/>
              </w:rPr>
            </w:pPr>
            <w:proofErr w:type="spellStart"/>
            <w:r w:rsidRPr="00E51ED8">
              <w:rPr>
                <w:rFonts w:ascii="Times New Roman" w:eastAsia="Times New Roman" w:hAnsi="Times New Roman" w:cs="Times New Roman"/>
              </w:rPr>
              <w:t>Benedictidate</w:t>
            </w:r>
            <w:proofErr w:type="spellEnd"/>
          </w:p>
        </w:tc>
        <w:tc>
          <w:tcPr>
            <w:tcW w:w="2420" w:type="dxa"/>
            <w:tcMar>
              <w:top w:w="100" w:type="dxa"/>
              <w:left w:w="100" w:type="dxa"/>
              <w:bottom w:w="100" w:type="dxa"/>
              <w:right w:w="100" w:type="dxa"/>
            </w:tcMar>
          </w:tcPr>
          <w:p w14:paraId="3FA4A87D" w14:textId="77777777" w:rsidR="004B0888" w:rsidRPr="00E51ED8" w:rsidRDefault="004B0888" w:rsidP="001716F7">
            <w:pPr>
              <w:widowControl w:val="0"/>
              <w:spacing w:line="240" w:lineRule="auto"/>
              <w:rPr>
                <w:rFonts w:ascii="Times New Roman" w:eastAsia="Times New Roman" w:hAnsi="Times New Roman" w:cs="Times New Roman"/>
              </w:rPr>
            </w:pPr>
            <w:proofErr w:type="spellStart"/>
            <w:r w:rsidRPr="00E51ED8">
              <w:rPr>
                <w:rFonts w:ascii="Times New Roman" w:eastAsia="Times New Roman" w:hAnsi="Times New Roman" w:cs="Times New Roman"/>
              </w:rPr>
              <w:t>Hirudinea</w:t>
            </w:r>
            <w:proofErr w:type="spellEnd"/>
          </w:p>
        </w:tc>
      </w:tr>
      <w:tr w:rsidR="004B0888" w:rsidRPr="00E51ED8" w14:paraId="55161756"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39E7B"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Brandtia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latissima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latissima</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Gerstfeldt</w:t>
            </w:r>
            <w:proofErr w:type="spellEnd"/>
            <w:r w:rsidRPr="00E51ED8">
              <w:rPr>
                <w:rFonts w:ascii="Times New Roman" w:eastAsia="Times New Roman" w:hAnsi="Times New Roman" w:cs="Times New Roman"/>
              </w:rPr>
              <w:t xml:space="preserve"> 1858)</w:t>
            </w:r>
          </w:p>
        </w:tc>
        <w:tc>
          <w:tcPr>
            <w:tcW w:w="1520" w:type="dxa"/>
            <w:tcMar>
              <w:top w:w="100" w:type="dxa"/>
              <w:left w:w="100" w:type="dxa"/>
              <w:bottom w:w="100" w:type="dxa"/>
              <w:right w:w="100" w:type="dxa"/>
            </w:tcMar>
          </w:tcPr>
          <w:p w14:paraId="6B637F2A" w14:textId="77777777" w:rsidR="004B0888" w:rsidRPr="00E51ED8" w:rsidRDefault="004B0888" w:rsidP="001716F7">
            <w:pPr>
              <w:widowControl w:val="0"/>
              <w:spacing w:line="240" w:lineRule="auto"/>
              <w:rPr>
                <w:rFonts w:ascii="Times New Roman" w:eastAsia="Times New Roman" w:hAnsi="Times New Roman" w:cs="Times New Roman"/>
              </w:rPr>
            </w:pPr>
            <w:proofErr w:type="spellStart"/>
            <w:r w:rsidRPr="00E51ED8">
              <w:rPr>
                <w:rFonts w:ascii="Times New Roman" w:eastAsia="Times New Roman" w:hAnsi="Times New Roman" w:cs="Times New Roman"/>
              </w:rPr>
              <w:t>Maackia</w:t>
            </w:r>
            <w:proofErr w:type="spellEnd"/>
          </w:p>
        </w:tc>
        <w:tc>
          <w:tcPr>
            <w:tcW w:w="2420" w:type="dxa"/>
            <w:tcMar>
              <w:top w:w="100" w:type="dxa"/>
              <w:left w:w="100" w:type="dxa"/>
              <w:bottom w:w="100" w:type="dxa"/>
              <w:right w:w="100" w:type="dxa"/>
            </w:tcMar>
          </w:tcPr>
          <w:p w14:paraId="63126E15" w14:textId="77777777" w:rsidR="004B0888" w:rsidRPr="00E51ED8" w:rsidRDefault="004B0888" w:rsidP="001716F7">
            <w:pPr>
              <w:widowControl w:val="0"/>
              <w:spacing w:line="240" w:lineRule="auto"/>
              <w:rPr>
                <w:rFonts w:ascii="Times New Roman" w:eastAsia="Times New Roman" w:hAnsi="Times New Roman" w:cs="Times New Roman"/>
              </w:rPr>
            </w:pPr>
            <w:r w:rsidRPr="00E51ED8">
              <w:rPr>
                <w:rFonts w:ascii="Times New Roman" w:eastAsia="Times New Roman" w:hAnsi="Times New Roman" w:cs="Times New Roman"/>
              </w:rPr>
              <w:t>Planaria</w:t>
            </w:r>
          </w:p>
        </w:tc>
      </w:tr>
      <w:tr w:rsidR="004B0888" w:rsidRPr="00E51ED8" w14:paraId="4C014074"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A13CF"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Brandtia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parasitica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parasitica</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0B26D6AD" w14:textId="77777777" w:rsidR="004B0888" w:rsidRPr="00E51ED8" w:rsidRDefault="004B0888" w:rsidP="001716F7">
            <w:pPr>
              <w:widowControl w:val="0"/>
              <w:spacing w:line="240" w:lineRule="auto"/>
              <w:rPr>
                <w:rFonts w:ascii="Times New Roman" w:eastAsia="Times New Roman" w:hAnsi="Times New Roman" w:cs="Times New Roman"/>
              </w:rPr>
            </w:pPr>
            <w:proofErr w:type="spellStart"/>
            <w:r w:rsidRPr="00E51ED8">
              <w:rPr>
                <w:rFonts w:ascii="Times New Roman" w:eastAsia="Times New Roman" w:hAnsi="Times New Roman" w:cs="Times New Roman"/>
              </w:rPr>
              <w:t>Planorbidae</w:t>
            </w:r>
            <w:proofErr w:type="spellEnd"/>
          </w:p>
        </w:tc>
        <w:tc>
          <w:tcPr>
            <w:tcW w:w="2420" w:type="dxa"/>
            <w:tcMar>
              <w:top w:w="100" w:type="dxa"/>
              <w:left w:w="100" w:type="dxa"/>
              <w:bottom w:w="100" w:type="dxa"/>
              <w:right w:w="100" w:type="dxa"/>
            </w:tcMar>
          </w:tcPr>
          <w:p w14:paraId="6C066298"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5E0171B6"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276E2"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Cryptoropus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inflatus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4A67A6A6" w14:textId="77777777" w:rsidR="004B0888" w:rsidRPr="00E51ED8" w:rsidRDefault="004B0888" w:rsidP="001716F7">
            <w:pPr>
              <w:widowControl w:val="0"/>
              <w:spacing w:line="240" w:lineRule="auto"/>
              <w:rPr>
                <w:rFonts w:ascii="Times New Roman" w:eastAsia="Times New Roman" w:hAnsi="Times New Roman" w:cs="Times New Roman"/>
              </w:rPr>
            </w:pPr>
            <w:proofErr w:type="spellStart"/>
            <w:r w:rsidRPr="00E51ED8">
              <w:rPr>
                <w:rFonts w:ascii="Times New Roman" w:eastAsia="Times New Roman" w:hAnsi="Times New Roman" w:cs="Times New Roman"/>
              </w:rPr>
              <w:t>Valvatidae</w:t>
            </w:r>
            <w:proofErr w:type="spellEnd"/>
          </w:p>
        </w:tc>
        <w:tc>
          <w:tcPr>
            <w:tcW w:w="2420" w:type="dxa"/>
            <w:tcMar>
              <w:top w:w="100" w:type="dxa"/>
              <w:left w:w="100" w:type="dxa"/>
              <w:bottom w:w="100" w:type="dxa"/>
              <w:right w:w="100" w:type="dxa"/>
            </w:tcMar>
          </w:tcPr>
          <w:p w14:paraId="05711363"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43129EF7"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744E85"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Cryptoropus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pachytus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20F54ABD"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7D410967"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3FAB3C46"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94EF6"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Cryptoropus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rugosus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2F06F60E"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391A43E3"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06BB72B3"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416FB"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Eulimnogammarus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capreolus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146274F3"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202D58FC"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418E95AD"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BE483"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Eulimnogammarus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cruentes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Dorogostaiskii</w:t>
            </w:r>
            <w:proofErr w:type="spellEnd"/>
            <w:r w:rsidRPr="00E51ED8">
              <w:rPr>
                <w:rFonts w:ascii="Times New Roman" w:eastAsia="Times New Roman" w:hAnsi="Times New Roman" w:cs="Times New Roman"/>
              </w:rPr>
              <w:t xml:space="preserve"> 1930)</w:t>
            </w:r>
          </w:p>
        </w:tc>
        <w:tc>
          <w:tcPr>
            <w:tcW w:w="1520" w:type="dxa"/>
            <w:tcMar>
              <w:top w:w="100" w:type="dxa"/>
              <w:left w:w="100" w:type="dxa"/>
              <w:bottom w:w="100" w:type="dxa"/>
              <w:right w:w="100" w:type="dxa"/>
            </w:tcMar>
          </w:tcPr>
          <w:p w14:paraId="0EEA6B3B"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522070A7"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4C76A34A"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0F3FA"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Eulimnogammarus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cyaneus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236C8767"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15933C22"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7EE305F8"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33DE6"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Eulimnogammarus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grandimanus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Bazikalova</w:t>
            </w:r>
            <w:proofErr w:type="spellEnd"/>
            <w:r w:rsidRPr="00E51ED8">
              <w:rPr>
                <w:rFonts w:ascii="Times New Roman" w:eastAsia="Times New Roman" w:hAnsi="Times New Roman" w:cs="Times New Roman"/>
              </w:rPr>
              <w:t xml:space="preserve"> 1945)</w:t>
            </w:r>
          </w:p>
        </w:tc>
        <w:tc>
          <w:tcPr>
            <w:tcW w:w="1520" w:type="dxa"/>
            <w:tcMar>
              <w:top w:w="100" w:type="dxa"/>
              <w:left w:w="100" w:type="dxa"/>
              <w:bottom w:w="100" w:type="dxa"/>
              <w:right w:w="100" w:type="dxa"/>
            </w:tcMar>
          </w:tcPr>
          <w:p w14:paraId="404A8F99"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0773C1EB"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18076787"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904BC"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Eulimnogammarus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maacki</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Gerstfeldt</w:t>
            </w:r>
            <w:proofErr w:type="spellEnd"/>
            <w:r w:rsidRPr="00E51ED8">
              <w:rPr>
                <w:rFonts w:ascii="Times New Roman" w:eastAsia="Times New Roman" w:hAnsi="Times New Roman" w:cs="Times New Roman"/>
              </w:rPr>
              <w:t xml:space="preserve"> 1858)</w:t>
            </w:r>
          </w:p>
        </w:tc>
        <w:tc>
          <w:tcPr>
            <w:tcW w:w="1520" w:type="dxa"/>
            <w:tcMar>
              <w:top w:w="100" w:type="dxa"/>
              <w:left w:w="100" w:type="dxa"/>
              <w:bottom w:w="100" w:type="dxa"/>
              <w:right w:w="100" w:type="dxa"/>
            </w:tcMar>
          </w:tcPr>
          <w:p w14:paraId="65E7940F"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0027F5A5"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7E23A39B"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B5C71"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Eulimnogammarus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marituji</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Bazikalova</w:t>
            </w:r>
            <w:proofErr w:type="spellEnd"/>
            <w:r w:rsidRPr="00E51ED8">
              <w:rPr>
                <w:rFonts w:ascii="Times New Roman" w:eastAsia="Times New Roman" w:hAnsi="Times New Roman" w:cs="Times New Roman"/>
              </w:rPr>
              <w:t xml:space="preserve"> 1945)</w:t>
            </w:r>
          </w:p>
        </w:tc>
        <w:tc>
          <w:tcPr>
            <w:tcW w:w="1520" w:type="dxa"/>
            <w:tcMar>
              <w:top w:w="100" w:type="dxa"/>
              <w:left w:w="100" w:type="dxa"/>
              <w:bottom w:w="100" w:type="dxa"/>
              <w:right w:w="100" w:type="dxa"/>
            </w:tcMar>
          </w:tcPr>
          <w:p w14:paraId="07B63E51"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75815841"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57DCD08D"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86406"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Eulimnogammarus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verucossus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Gerstfeldt</w:t>
            </w:r>
            <w:proofErr w:type="spellEnd"/>
            <w:r w:rsidRPr="00E51ED8">
              <w:rPr>
                <w:rFonts w:ascii="Times New Roman" w:eastAsia="Times New Roman" w:hAnsi="Times New Roman" w:cs="Times New Roman"/>
              </w:rPr>
              <w:t xml:space="preserve"> 1858)</w:t>
            </w:r>
          </w:p>
        </w:tc>
        <w:tc>
          <w:tcPr>
            <w:tcW w:w="1520" w:type="dxa"/>
            <w:tcMar>
              <w:top w:w="100" w:type="dxa"/>
              <w:left w:w="100" w:type="dxa"/>
              <w:bottom w:w="100" w:type="dxa"/>
              <w:right w:w="100" w:type="dxa"/>
            </w:tcMar>
          </w:tcPr>
          <w:p w14:paraId="4C32179D"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38C0CF48"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43781426"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9916E"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Eulimnogammarus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viridis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viridis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348D0B7E"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21FEB525"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75C9D00D"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9C91F"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Eulimnogammarus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vittatus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3C95A9DD"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54A26A03"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72CB096D"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F7031"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Pallasea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brandtia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brandita</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4EBFF02D"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346DC929"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5062A2E1"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58B23"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Pallasea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brandtii</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tenera</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Sovinskii</w:t>
            </w:r>
            <w:proofErr w:type="spellEnd"/>
            <w:r w:rsidRPr="00E51ED8">
              <w:rPr>
                <w:rFonts w:ascii="Times New Roman" w:eastAsia="Times New Roman" w:hAnsi="Times New Roman" w:cs="Times New Roman"/>
              </w:rPr>
              <w:t xml:space="preserve"> 1930)</w:t>
            </w:r>
          </w:p>
        </w:tc>
        <w:tc>
          <w:tcPr>
            <w:tcW w:w="1520" w:type="dxa"/>
            <w:tcMar>
              <w:top w:w="100" w:type="dxa"/>
              <w:left w:w="100" w:type="dxa"/>
              <w:bottom w:w="100" w:type="dxa"/>
              <w:right w:w="100" w:type="dxa"/>
            </w:tcMar>
          </w:tcPr>
          <w:p w14:paraId="0B27B754"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0DB0BD80"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755EB982"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F613C"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Pallasea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cancelloides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Gerstfeldt</w:t>
            </w:r>
            <w:proofErr w:type="spellEnd"/>
            <w:r w:rsidRPr="00E51ED8">
              <w:rPr>
                <w:rFonts w:ascii="Times New Roman" w:eastAsia="Times New Roman" w:hAnsi="Times New Roman" w:cs="Times New Roman"/>
              </w:rPr>
              <w:t xml:space="preserve"> 1858)</w:t>
            </w:r>
          </w:p>
        </w:tc>
        <w:tc>
          <w:tcPr>
            <w:tcW w:w="1520" w:type="dxa"/>
            <w:tcMar>
              <w:top w:w="100" w:type="dxa"/>
              <w:left w:w="100" w:type="dxa"/>
              <w:bottom w:w="100" w:type="dxa"/>
              <w:right w:w="100" w:type="dxa"/>
            </w:tcMar>
          </w:tcPr>
          <w:p w14:paraId="30123049"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44D3332A"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0239DF0E"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F959B"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Pallasea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cancellus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(Pallas 1776)</w:t>
            </w:r>
          </w:p>
        </w:tc>
        <w:tc>
          <w:tcPr>
            <w:tcW w:w="1520" w:type="dxa"/>
            <w:tcMar>
              <w:top w:w="100" w:type="dxa"/>
              <w:left w:w="100" w:type="dxa"/>
              <w:bottom w:w="100" w:type="dxa"/>
              <w:right w:w="100" w:type="dxa"/>
            </w:tcMar>
          </w:tcPr>
          <w:p w14:paraId="611B2C01"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6A741441"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02F6C4F2"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EBC9C"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Pallasea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viridis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Garjajev</w:t>
            </w:r>
            <w:proofErr w:type="spellEnd"/>
            <w:r w:rsidRPr="00E51ED8">
              <w:rPr>
                <w:rFonts w:ascii="Times New Roman" w:eastAsia="Times New Roman" w:hAnsi="Times New Roman" w:cs="Times New Roman"/>
              </w:rPr>
              <w:t xml:space="preserve"> 1901)</w:t>
            </w:r>
          </w:p>
        </w:tc>
        <w:tc>
          <w:tcPr>
            <w:tcW w:w="1520" w:type="dxa"/>
            <w:tcMar>
              <w:top w:w="100" w:type="dxa"/>
              <w:left w:w="100" w:type="dxa"/>
              <w:bottom w:w="100" w:type="dxa"/>
              <w:right w:w="100" w:type="dxa"/>
            </w:tcMar>
          </w:tcPr>
          <w:p w14:paraId="790659B4"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03AC459A"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08862F4E"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E1A88"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Poekilogammarus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crassimus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Sovinskii</w:t>
            </w:r>
            <w:proofErr w:type="spellEnd"/>
            <w:r w:rsidRPr="00E51ED8">
              <w:rPr>
                <w:rFonts w:ascii="Times New Roman" w:eastAsia="Times New Roman" w:hAnsi="Times New Roman" w:cs="Times New Roman"/>
              </w:rPr>
              <w:t xml:space="preserve"> 1915)</w:t>
            </w:r>
          </w:p>
        </w:tc>
        <w:tc>
          <w:tcPr>
            <w:tcW w:w="1520" w:type="dxa"/>
            <w:tcMar>
              <w:top w:w="100" w:type="dxa"/>
              <w:left w:w="100" w:type="dxa"/>
              <w:bottom w:w="100" w:type="dxa"/>
              <w:right w:w="100" w:type="dxa"/>
            </w:tcMar>
          </w:tcPr>
          <w:p w14:paraId="7C7CAA19"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559677FE"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7E59B08E"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1899F"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Poekilogammarus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ephippiatus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67995AC5"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013C38BF"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2B835B55"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72821"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lastRenderedPageBreak/>
              <w:t>Poekilogammarus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megonychus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perpolitus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Takhteev</w:t>
            </w:r>
            <w:proofErr w:type="spellEnd"/>
            <w:r w:rsidRPr="00E51ED8">
              <w:rPr>
                <w:rFonts w:ascii="Times New Roman" w:eastAsia="Times New Roman" w:hAnsi="Times New Roman" w:cs="Times New Roman"/>
              </w:rPr>
              <w:t xml:space="preserve"> 2002)</w:t>
            </w:r>
          </w:p>
        </w:tc>
        <w:tc>
          <w:tcPr>
            <w:tcW w:w="1520" w:type="dxa"/>
            <w:tcMar>
              <w:top w:w="100" w:type="dxa"/>
              <w:left w:w="100" w:type="dxa"/>
              <w:bottom w:w="100" w:type="dxa"/>
              <w:right w:w="100" w:type="dxa"/>
            </w:tcMar>
          </w:tcPr>
          <w:p w14:paraId="462B589F"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07F3B56A"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7C7E81D5"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38BB7"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Poekilogammarus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pictus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4523E264"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0CB0FA49" w14:textId="77777777" w:rsidR="004B0888" w:rsidRPr="00E51ED8" w:rsidRDefault="004B0888" w:rsidP="001716F7">
            <w:pPr>
              <w:widowControl w:val="0"/>
              <w:spacing w:line="240" w:lineRule="auto"/>
              <w:rPr>
                <w:rFonts w:ascii="Times New Roman" w:eastAsia="Times New Roman" w:hAnsi="Times New Roman" w:cs="Times New Roman"/>
              </w:rPr>
            </w:pPr>
          </w:p>
        </w:tc>
      </w:tr>
    </w:tbl>
    <w:p w14:paraId="23659C38" w14:textId="069D2905" w:rsidR="00C77997" w:rsidRDefault="00E55C6C">
      <w:pPr>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br w:type="page"/>
      </w:r>
    </w:p>
    <w:p w14:paraId="37A14DE7" w14:textId="78F5113B" w:rsidR="003C783D" w:rsidRDefault="00AB1D42" w:rsidP="006B6225">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7AEDC07A" wp14:editId="19A0BB3A">
            <wp:extent cx="5943600" cy="3962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vertebrate_well_preserved_plo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r w:rsidR="00C77997">
        <w:rPr>
          <w:rFonts w:ascii="Times New Roman" w:eastAsia="Times New Roman" w:hAnsi="Times New Roman" w:cs="Times New Roman"/>
          <w:sz w:val="24"/>
          <w:szCs w:val="24"/>
        </w:rPr>
        <w:t>Figure S</w:t>
      </w:r>
      <w:r w:rsidR="00191D76">
        <w:rPr>
          <w:rFonts w:ascii="Times New Roman" w:eastAsia="Times New Roman" w:hAnsi="Times New Roman" w:cs="Times New Roman"/>
          <w:sz w:val="24"/>
          <w:szCs w:val="24"/>
        </w:rPr>
        <w:t>1</w:t>
      </w:r>
      <w:r w:rsidR="00C77997">
        <w:rPr>
          <w:rFonts w:ascii="Times New Roman" w:eastAsia="Times New Roman" w:hAnsi="Times New Roman" w:cs="Times New Roman"/>
          <w:sz w:val="24"/>
          <w:szCs w:val="24"/>
        </w:rPr>
        <w:t>: A</w:t>
      </w:r>
      <w:ins w:id="1494" w:author="Meyer, Michael Frederick" w:date="2021-12-09T15:27:00Z">
        <w:r w:rsidR="003E1D16">
          <w:rPr>
            <w:rFonts w:ascii="Times New Roman" w:eastAsia="Times New Roman" w:hAnsi="Times New Roman" w:cs="Times New Roman"/>
            <w:sz w:val="24"/>
            <w:szCs w:val="24"/>
          </w:rPr>
          <w:t>verage a</w:t>
        </w:r>
      </w:ins>
      <w:r w:rsidR="00C77997">
        <w:rPr>
          <w:rFonts w:ascii="Times New Roman" w:eastAsia="Times New Roman" w:hAnsi="Times New Roman" w:cs="Times New Roman"/>
          <w:sz w:val="24"/>
          <w:szCs w:val="24"/>
        </w:rPr>
        <w:t xml:space="preserve">bundance of </w:t>
      </w:r>
      <w:r w:rsidR="00C62023">
        <w:rPr>
          <w:rFonts w:ascii="Times New Roman" w:eastAsia="Times New Roman" w:hAnsi="Times New Roman" w:cs="Times New Roman"/>
          <w:sz w:val="24"/>
          <w:szCs w:val="24"/>
        </w:rPr>
        <w:t xml:space="preserve">main benthic macroinvertebrate </w:t>
      </w:r>
      <w:r w:rsidR="00C77997">
        <w:rPr>
          <w:rFonts w:ascii="Times New Roman" w:eastAsia="Times New Roman" w:hAnsi="Times New Roman" w:cs="Times New Roman"/>
          <w:sz w:val="24"/>
          <w:szCs w:val="24"/>
        </w:rPr>
        <w:t>taxonomic group</w:t>
      </w:r>
      <w:r w:rsidR="00C62023">
        <w:rPr>
          <w:rFonts w:ascii="Times New Roman" w:eastAsia="Times New Roman" w:hAnsi="Times New Roman" w:cs="Times New Roman"/>
          <w:sz w:val="24"/>
          <w:szCs w:val="24"/>
        </w:rPr>
        <w:t>s</w:t>
      </w:r>
      <w:r w:rsidR="00C77997">
        <w:rPr>
          <w:rFonts w:ascii="Times New Roman" w:eastAsia="Times New Roman" w:hAnsi="Times New Roman" w:cs="Times New Roman"/>
          <w:sz w:val="24"/>
          <w:szCs w:val="24"/>
        </w:rPr>
        <w:t xml:space="preserve"> across sampling transect. Sites are ordered left-to-right by increasing inverse distance weighted population. </w:t>
      </w:r>
      <w:del w:id="1495" w:author="Meyer, Michael Frederick" w:date="2021-12-09T15:30:00Z">
        <w:r w:rsidR="00C77997" w:rsidDel="00AB1D42">
          <w:rPr>
            <w:rFonts w:ascii="Times New Roman" w:eastAsia="Times New Roman" w:hAnsi="Times New Roman" w:cs="Times New Roman"/>
            <w:sz w:val="24"/>
            <w:szCs w:val="24"/>
          </w:rPr>
          <w:delText xml:space="preserve">Colored-bars represent the number of individuals counted of a particular taxon, whereas grey bars represent the total number of macroinvertebrates counted at a sampling site. </w:delText>
        </w:r>
      </w:del>
      <w:r w:rsidR="00C77997">
        <w:rPr>
          <w:rFonts w:ascii="Times New Roman" w:eastAsia="Times New Roman" w:hAnsi="Times New Roman" w:cs="Times New Roman"/>
          <w:sz w:val="24"/>
          <w:szCs w:val="24"/>
        </w:rPr>
        <w:t xml:space="preserve">Each distinct color represents a broad taxon (‘Orange’ = </w:t>
      </w:r>
      <w:proofErr w:type="spellStart"/>
      <w:r w:rsidR="00C77997">
        <w:rPr>
          <w:rFonts w:ascii="Times New Roman" w:eastAsia="Times New Roman" w:hAnsi="Times New Roman" w:cs="Times New Roman"/>
          <w:sz w:val="24"/>
          <w:szCs w:val="24"/>
        </w:rPr>
        <w:t>Amphipoda</w:t>
      </w:r>
      <w:proofErr w:type="spellEnd"/>
      <w:r w:rsidR="00C77997">
        <w:rPr>
          <w:rFonts w:ascii="Times New Roman" w:eastAsia="Times New Roman" w:hAnsi="Times New Roman" w:cs="Times New Roman"/>
          <w:sz w:val="24"/>
          <w:szCs w:val="24"/>
        </w:rPr>
        <w:t xml:space="preserve">; ‘Yellow’ = </w:t>
      </w:r>
      <w:proofErr w:type="spellStart"/>
      <w:r w:rsidR="00C77997">
        <w:rPr>
          <w:rFonts w:ascii="Times New Roman" w:eastAsia="Times New Roman" w:hAnsi="Times New Roman" w:cs="Times New Roman"/>
          <w:sz w:val="24"/>
          <w:szCs w:val="24"/>
        </w:rPr>
        <w:t>Molluska</w:t>
      </w:r>
      <w:proofErr w:type="spellEnd"/>
      <w:r w:rsidR="00C77997">
        <w:rPr>
          <w:rFonts w:ascii="Times New Roman" w:eastAsia="Times New Roman" w:hAnsi="Times New Roman" w:cs="Times New Roman"/>
          <w:sz w:val="24"/>
          <w:szCs w:val="24"/>
        </w:rPr>
        <w:t xml:space="preserve">; ‘Black’ = </w:t>
      </w:r>
      <w:proofErr w:type="spellStart"/>
      <w:r w:rsidR="00C77997">
        <w:rPr>
          <w:rFonts w:ascii="Times New Roman" w:eastAsia="Times New Roman" w:hAnsi="Times New Roman" w:cs="Times New Roman"/>
          <w:sz w:val="24"/>
          <w:szCs w:val="24"/>
        </w:rPr>
        <w:t>Aseillidae</w:t>
      </w:r>
      <w:proofErr w:type="spellEnd"/>
      <w:r w:rsidR="00C77997">
        <w:rPr>
          <w:rFonts w:ascii="Times New Roman" w:eastAsia="Times New Roman" w:hAnsi="Times New Roman" w:cs="Times New Roman"/>
          <w:sz w:val="24"/>
          <w:szCs w:val="24"/>
        </w:rPr>
        <w:t xml:space="preserve">; ‘Dark Purple’ = Caddisflies; ‘Magenta’ = Flatworms; ‘Dark Pink’ = Leeches).  </w:t>
      </w:r>
      <w:r w:rsidR="003C783D">
        <w:rPr>
          <w:rFonts w:ascii="Times New Roman" w:eastAsia="Times New Roman" w:hAnsi="Times New Roman" w:cs="Times New Roman"/>
          <w:sz w:val="24"/>
          <w:szCs w:val="24"/>
        </w:rPr>
        <w:br w:type="page"/>
      </w:r>
    </w:p>
    <w:p w14:paraId="18E60BCF" w14:textId="77777777" w:rsidR="00E55C6C" w:rsidRPr="007418CF" w:rsidRDefault="00E55C6C" w:rsidP="00F31B90">
      <w:pPr>
        <w:spacing w:line="480" w:lineRule="auto"/>
        <w:rPr>
          <w:rFonts w:ascii="Times New Roman" w:eastAsia="Times New Roman" w:hAnsi="Times New Roman" w:cs="Times New Roman"/>
          <w:sz w:val="24"/>
          <w:szCs w:val="24"/>
        </w:rPr>
      </w:pPr>
    </w:p>
    <w:p w14:paraId="2B8BA78B" w14:textId="1B79D22F" w:rsidR="00E55C6C" w:rsidRPr="007418CF" w:rsidRDefault="00F62F7F" w:rsidP="00F31B90">
      <w:pPr>
        <w:spacing w:line="480" w:lineRule="auto"/>
        <w:rPr>
          <w:rFonts w:ascii="Times New Roman" w:hAnsi="Times New Roman" w:cs="Times New Roman"/>
        </w:rPr>
      </w:pPr>
      <w:r w:rsidRPr="007418CF">
        <w:rPr>
          <w:rFonts w:ascii="Times New Roman" w:hAnsi="Times New Roman" w:cs="Times New Roman"/>
          <w:noProof/>
          <w:lang w:val="en-US"/>
        </w:rPr>
        <w:drawing>
          <wp:inline distT="0" distB="0" distL="0" distR="0" wp14:anchorId="690E6664" wp14:editId="146901E1">
            <wp:extent cx="5931535" cy="2377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1535" cy="2377440"/>
                    </a:xfrm>
                    <a:prstGeom prst="rect">
                      <a:avLst/>
                    </a:prstGeom>
                    <a:noFill/>
                    <a:ln>
                      <a:noFill/>
                    </a:ln>
                  </pic:spPr>
                </pic:pic>
              </a:graphicData>
            </a:graphic>
          </wp:inline>
        </w:drawing>
      </w:r>
    </w:p>
    <w:p w14:paraId="34129311" w14:textId="77777777" w:rsidR="00E55C6C" w:rsidRPr="007418CF" w:rsidRDefault="00E55C6C" w:rsidP="00F31B90">
      <w:pPr>
        <w:spacing w:line="480" w:lineRule="auto"/>
        <w:rPr>
          <w:rFonts w:ascii="Times New Roman" w:hAnsi="Times New Roman" w:cs="Times New Roman"/>
        </w:rPr>
      </w:pPr>
    </w:p>
    <w:p w14:paraId="29A2D616" w14:textId="3593BC44" w:rsidR="00F62F7F" w:rsidRPr="007418CF" w:rsidRDefault="00E55C6C"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t>Figure S</w:t>
      </w:r>
      <w:r w:rsidR="00191D76">
        <w:rPr>
          <w:rFonts w:ascii="Times New Roman" w:hAnsi="Times New Roman" w:cs="Times New Roman"/>
          <w:sz w:val="24"/>
          <w:szCs w:val="24"/>
        </w:rPr>
        <w:t>2</w:t>
      </w:r>
      <w:r w:rsidRPr="007418CF">
        <w:rPr>
          <w:rFonts w:ascii="Times New Roman" w:hAnsi="Times New Roman" w:cs="Times New Roman"/>
          <w:sz w:val="24"/>
          <w:szCs w:val="24"/>
        </w:rPr>
        <w:t xml:space="preserve">: </w:t>
      </w:r>
      <w:r w:rsidR="00F62F7F" w:rsidRPr="007418CF">
        <w:rPr>
          <w:rFonts w:ascii="Times New Roman" w:hAnsi="Times New Roman" w:cs="Times New Roman"/>
          <w:sz w:val="24"/>
          <w:szCs w:val="24"/>
        </w:rPr>
        <w:t>With-group-sum-of-squares (</w:t>
      </w:r>
      <w:proofErr w:type="spellStart"/>
      <w:r w:rsidR="00F62F7F" w:rsidRPr="007418CF">
        <w:rPr>
          <w:rFonts w:ascii="Times New Roman" w:hAnsi="Times New Roman" w:cs="Times New Roman"/>
          <w:sz w:val="24"/>
          <w:szCs w:val="24"/>
        </w:rPr>
        <w:t>wss</w:t>
      </w:r>
      <w:proofErr w:type="spellEnd"/>
      <w:r w:rsidR="00F62F7F" w:rsidRPr="007418CF">
        <w:rPr>
          <w:rFonts w:ascii="Times New Roman" w:hAnsi="Times New Roman" w:cs="Times New Roman"/>
          <w:sz w:val="24"/>
          <w:szCs w:val="24"/>
        </w:rPr>
        <w:t>)</w:t>
      </w:r>
      <w:r w:rsidRPr="007418CF">
        <w:rPr>
          <w:rFonts w:ascii="Times New Roman" w:hAnsi="Times New Roman" w:cs="Times New Roman"/>
          <w:sz w:val="24"/>
          <w:szCs w:val="24"/>
        </w:rPr>
        <w:t xml:space="preserve"> for increasing number of </w:t>
      </w:r>
      <w:r w:rsidR="00F62F7F" w:rsidRPr="007418CF">
        <w:rPr>
          <w:rFonts w:ascii="Times New Roman" w:hAnsi="Times New Roman" w:cs="Times New Roman"/>
          <w:sz w:val="24"/>
          <w:szCs w:val="24"/>
        </w:rPr>
        <w:t>k-</w:t>
      </w:r>
      <w:proofErr w:type="spellStart"/>
      <w:r w:rsidR="00F62F7F" w:rsidRPr="007418CF">
        <w:rPr>
          <w:rFonts w:ascii="Times New Roman" w:hAnsi="Times New Roman" w:cs="Times New Roman"/>
          <w:sz w:val="24"/>
          <w:szCs w:val="24"/>
        </w:rPr>
        <w:t>mediod</w:t>
      </w:r>
      <w:proofErr w:type="spellEnd"/>
      <w:r w:rsidR="00F62F7F" w:rsidRPr="007418CF">
        <w:rPr>
          <w:rFonts w:ascii="Times New Roman" w:hAnsi="Times New Roman" w:cs="Times New Roman"/>
          <w:sz w:val="24"/>
          <w:szCs w:val="24"/>
        </w:rPr>
        <w:t xml:space="preserve"> </w:t>
      </w:r>
      <w:r w:rsidRPr="007418CF">
        <w:rPr>
          <w:rFonts w:ascii="Times New Roman" w:hAnsi="Times New Roman" w:cs="Times New Roman"/>
          <w:sz w:val="24"/>
          <w:szCs w:val="24"/>
        </w:rPr>
        <w:t xml:space="preserve">clusters for periphyton (A) and invertebrate (B) community data. In the case of periphyton data, </w:t>
      </w:r>
      <w:proofErr w:type="spellStart"/>
      <w:r w:rsidR="00F62F7F" w:rsidRPr="007418CF">
        <w:rPr>
          <w:rFonts w:ascii="Times New Roman" w:hAnsi="Times New Roman" w:cs="Times New Roman"/>
          <w:sz w:val="24"/>
          <w:szCs w:val="24"/>
        </w:rPr>
        <w:t>wss</w:t>
      </w:r>
      <w:proofErr w:type="spellEnd"/>
      <w:r w:rsidRPr="007418CF">
        <w:rPr>
          <w:rFonts w:ascii="Times New Roman" w:hAnsi="Times New Roman" w:cs="Times New Roman"/>
          <w:sz w:val="24"/>
          <w:szCs w:val="24"/>
        </w:rPr>
        <w:t xml:space="preserve"> decreases most markedly with three clusters, whereas invertebrate community abundance is best described by </w:t>
      </w:r>
      <w:r w:rsidR="00F62F7F" w:rsidRPr="007418CF">
        <w:rPr>
          <w:rFonts w:ascii="Times New Roman" w:hAnsi="Times New Roman" w:cs="Times New Roman"/>
          <w:sz w:val="24"/>
          <w:szCs w:val="24"/>
        </w:rPr>
        <w:t>potential</w:t>
      </w:r>
      <w:ins w:id="1496" w:author="Ted" w:date="2021-10-14T11:27:00Z">
        <w:r w:rsidR="004562A7">
          <w:rPr>
            <w:rFonts w:ascii="Times New Roman" w:hAnsi="Times New Roman" w:cs="Times New Roman"/>
            <w:sz w:val="24"/>
            <w:szCs w:val="24"/>
          </w:rPr>
          <w:t>ly</w:t>
        </w:r>
      </w:ins>
      <w:r w:rsidR="00F62F7F" w:rsidRPr="007418CF">
        <w:rPr>
          <w:rFonts w:ascii="Times New Roman" w:hAnsi="Times New Roman" w:cs="Times New Roman"/>
          <w:sz w:val="24"/>
          <w:szCs w:val="24"/>
        </w:rPr>
        <w:t xml:space="preserve"> two or three </w:t>
      </w:r>
      <w:r w:rsidRPr="007418CF">
        <w:rPr>
          <w:rFonts w:ascii="Times New Roman" w:hAnsi="Times New Roman" w:cs="Times New Roman"/>
          <w:sz w:val="24"/>
          <w:szCs w:val="24"/>
        </w:rPr>
        <w:t xml:space="preserve">clusters. </w:t>
      </w:r>
    </w:p>
    <w:p w14:paraId="66BF66CD"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br w:type="page"/>
      </w:r>
    </w:p>
    <w:p w14:paraId="321B901E"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noProof/>
          <w:sz w:val="24"/>
          <w:szCs w:val="24"/>
          <w:lang w:val="en-US"/>
        </w:rPr>
        <w:lastRenderedPageBreak/>
        <w:drawing>
          <wp:inline distT="0" distB="0" distL="0" distR="0" wp14:anchorId="2A839173" wp14:editId="72672911">
            <wp:extent cx="5931535" cy="23774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1535" cy="2377440"/>
                    </a:xfrm>
                    <a:prstGeom prst="rect">
                      <a:avLst/>
                    </a:prstGeom>
                    <a:noFill/>
                    <a:ln>
                      <a:noFill/>
                    </a:ln>
                  </pic:spPr>
                </pic:pic>
              </a:graphicData>
            </a:graphic>
          </wp:inline>
        </w:drawing>
      </w:r>
    </w:p>
    <w:p w14:paraId="21F61A86" w14:textId="60AF03F6"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t>Figure S</w:t>
      </w:r>
      <w:r w:rsidR="00191D76">
        <w:rPr>
          <w:rFonts w:ascii="Times New Roman" w:hAnsi="Times New Roman" w:cs="Times New Roman"/>
          <w:sz w:val="24"/>
          <w:szCs w:val="24"/>
        </w:rPr>
        <w:t>3</w:t>
      </w:r>
      <w:r w:rsidRPr="007418CF">
        <w:rPr>
          <w:rFonts w:ascii="Times New Roman" w:hAnsi="Times New Roman" w:cs="Times New Roman"/>
          <w:sz w:val="24"/>
          <w:szCs w:val="24"/>
        </w:rPr>
        <w:t>: Average silhouette width for increasing number of k-</w:t>
      </w:r>
      <w:del w:id="1497" w:author="Ted" w:date="2021-10-14T11:29:00Z">
        <w:r w:rsidRPr="007418CF" w:rsidDel="004562A7">
          <w:rPr>
            <w:rFonts w:ascii="Times New Roman" w:hAnsi="Times New Roman" w:cs="Times New Roman"/>
            <w:sz w:val="24"/>
            <w:szCs w:val="24"/>
          </w:rPr>
          <w:delText>mediod</w:delText>
        </w:r>
      </w:del>
      <w:ins w:id="1498" w:author="Ted" w:date="2021-10-14T11:29:00Z">
        <w:r w:rsidR="004562A7" w:rsidRPr="007418CF">
          <w:rPr>
            <w:rFonts w:ascii="Times New Roman" w:hAnsi="Times New Roman" w:cs="Times New Roman"/>
            <w:sz w:val="24"/>
            <w:szCs w:val="24"/>
          </w:rPr>
          <w:t>medoid</w:t>
        </w:r>
      </w:ins>
      <w:r w:rsidRPr="007418CF">
        <w:rPr>
          <w:rFonts w:ascii="Times New Roman" w:hAnsi="Times New Roman" w:cs="Times New Roman"/>
          <w:sz w:val="24"/>
          <w:szCs w:val="24"/>
        </w:rPr>
        <w:t xml:space="preserve"> clusters for periphyton (A) and invertebrate (B) community data. In the case of periphyton data, average silhouette width decrease</w:t>
      </w:r>
      <w:ins w:id="1499" w:author="Ted" w:date="2021-10-14T11:31:00Z">
        <w:r w:rsidR="004562A7">
          <w:rPr>
            <w:rFonts w:ascii="Times New Roman" w:hAnsi="Times New Roman" w:cs="Times New Roman"/>
            <w:sz w:val="24"/>
            <w:szCs w:val="24"/>
          </w:rPr>
          <w:t>d</w:t>
        </w:r>
      </w:ins>
      <w:del w:id="1500" w:author="Ted" w:date="2021-10-14T11:31:00Z">
        <w:r w:rsidRPr="007418CF" w:rsidDel="004562A7">
          <w:rPr>
            <w:rFonts w:ascii="Times New Roman" w:hAnsi="Times New Roman" w:cs="Times New Roman"/>
            <w:sz w:val="24"/>
            <w:szCs w:val="24"/>
          </w:rPr>
          <w:delText>s</w:delText>
        </w:r>
      </w:del>
      <w:r w:rsidRPr="007418CF">
        <w:rPr>
          <w:rFonts w:ascii="Times New Roman" w:hAnsi="Times New Roman" w:cs="Times New Roman"/>
          <w:sz w:val="24"/>
          <w:szCs w:val="24"/>
        </w:rPr>
        <w:t xml:space="preserve"> most markedly with three clusters, whereas invertebrate community abundance is best described by two or three clusters as the average </w:t>
      </w:r>
      <w:r w:rsidR="00C53384" w:rsidRPr="007418CF">
        <w:rPr>
          <w:rFonts w:ascii="Times New Roman" w:hAnsi="Times New Roman" w:cs="Times New Roman"/>
          <w:sz w:val="24"/>
          <w:szCs w:val="24"/>
        </w:rPr>
        <w:t>silhouette</w:t>
      </w:r>
      <w:r w:rsidRPr="007418CF">
        <w:rPr>
          <w:rFonts w:ascii="Times New Roman" w:hAnsi="Times New Roman" w:cs="Times New Roman"/>
          <w:sz w:val="24"/>
          <w:szCs w:val="24"/>
        </w:rPr>
        <w:t xml:space="preserve"> width for both two and three clusters was highest </w:t>
      </w:r>
      <w:r w:rsidR="00C53384" w:rsidRPr="007418CF">
        <w:rPr>
          <w:rFonts w:ascii="Times New Roman" w:hAnsi="Times New Roman" w:cs="Times New Roman"/>
          <w:sz w:val="24"/>
          <w:szCs w:val="24"/>
        </w:rPr>
        <w:t>before</w:t>
      </w:r>
      <w:r w:rsidRPr="007418CF">
        <w:rPr>
          <w:rFonts w:ascii="Times New Roman" w:hAnsi="Times New Roman" w:cs="Times New Roman"/>
          <w:sz w:val="24"/>
          <w:szCs w:val="24"/>
        </w:rPr>
        <w:t xml:space="preserve"> beginning to decrease. </w:t>
      </w:r>
    </w:p>
    <w:p w14:paraId="179BC53D"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br w:type="page"/>
      </w:r>
    </w:p>
    <w:p w14:paraId="299D8555"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noProof/>
          <w:sz w:val="24"/>
          <w:szCs w:val="24"/>
          <w:lang w:val="en-US"/>
        </w:rPr>
        <w:lastRenderedPageBreak/>
        <w:drawing>
          <wp:inline distT="0" distB="0" distL="0" distR="0" wp14:anchorId="31FC8B45" wp14:editId="2A0B72F7">
            <wp:extent cx="5931535" cy="4746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1535" cy="4746625"/>
                    </a:xfrm>
                    <a:prstGeom prst="rect">
                      <a:avLst/>
                    </a:prstGeom>
                    <a:noFill/>
                    <a:ln>
                      <a:noFill/>
                    </a:ln>
                  </pic:spPr>
                </pic:pic>
              </a:graphicData>
            </a:graphic>
          </wp:inline>
        </w:drawing>
      </w:r>
    </w:p>
    <w:p w14:paraId="4DD05D97" w14:textId="081E739D" w:rsidR="00191D76" w:rsidRDefault="00F62F7F"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sz w:val="24"/>
          <w:szCs w:val="24"/>
        </w:rPr>
        <w:t>Figure S</w:t>
      </w:r>
      <w:r w:rsidR="00191D76">
        <w:rPr>
          <w:rFonts w:ascii="Times New Roman" w:hAnsi="Times New Roman" w:cs="Times New Roman"/>
          <w:sz w:val="24"/>
          <w:szCs w:val="24"/>
        </w:rPr>
        <w:t>4</w:t>
      </w:r>
      <w:r w:rsidRPr="007418CF">
        <w:rPr>
          <w:rFonts w:ascii="Times New Roman" w:hAnsi="Times New Roman" w:cs="Times New Roman"/>
          <w:sz w:val="24"/>
          <w:szCs w:val="24"/>
        </w:rPr>
        <w:t xml:space="preserve">: </w:t>
      </w:r>
      <w:r w:rsidR="00FE2936" w:rsidRPr="007418CF">
        <w:rPr>
          <w:rFonts w:ascii="Times New Roman" w:eastAsia="Times New Roman" w:hAnsi="Times New Roman" w:cs="Times New Roman"/>
          <w:sz w:val="24"/>
          <w:szCs w:val="24"/>
        </w:rPr>
        <w:t>Weighted Pair-Group Centroid Clustering (WPGMC) for periphyton (A) and macroinvertebrate (B) community compositions. Approximately unbiased (au) p-values are computed by multiscale bootstrap resampling</w:t>
      </w:r>
      <w:del w:id="1501" w:author="Ted" w:date="2021-10-14T11:31:00Z">
        <w:r w:rsidR="00FE2936" w:rsidRPr="007418CF" w:rsidDel="004562A7">
          <w:rPr>
            <w:rFonts w:ascii="Times New Roman" w:eastAsia="Times New Roman" w:hAnsi="Times New Roman" w:cs="Times New Roman"/>
            <w:sz w:val="24"/>
            <w:szCs w:val="24"/>
          </w:rPr>
          <w:delText>,</w:delText>
        </w:r>
      </w:del>
      <w:r w:rsidR="00FE2936" w:rsidRPr="007418CF">
        <w:rPr>
          <w:rFonts w:ascii="Times New Roman" w:eastAsia="Times New Roman" w:hAnsi="Times New Roman" w:cs="Times New Roman"/>
          <w:sz w:val="24"/>
          <w:szCs w:val="24"/>
        </w:rPr>
        <w:t xml:space="preserve"> and displayed in red on the left side of each node. Bootstrapped probabilities (</w:t>
      </w:r>
      <w:proofErr w:type="spellStart"/>
      <w:r w:rsidR="00602B1E" w:rsidRPr="007418CF">
        <w:rPr>
          <w:rFonts w:ascii="Times New Roman" w:eastAsia="Times New Roman" w:hAnsi="Times New Roman" w:cs="Times New Roman"/>
          <w:sz w:val="24"/>
          <w:szCs w:val="24"/>
        </w:rPr>
        <w:t>bp</w:t>
      </w:r>
      <w:proofErr w:type="spellEnd"/>
      <w:r w:rsidR="00FE2936" w:rsidRPr="007418CF">
        <w:rPr>
          <w:rFonts w:ascii="Times New Roman" w:eastAsia="Times New Roman" w:hAnsi="Times New Roman" w:cs="Times New Roman"/>
          <w:sz w:val="24"/>
          <w:szCs w:val="24"/>
        </w:rPr>
        <w:t>) are displayed in green on the right side of each node. Unlike k-</w:t>
      </w:r>
      <w:proofErr w:type="spellStart"/>
      <w:r w:rsidR="00FE2936" w:rsidRPr="007418CF">
        <w:rPr>
          <w:rFonts w:ascii="Times New Roman" w:eastAsia="Times New Roman" w:hAnsi="Times New Roman" w:cs="Times New Roman"/>
          <w:sz w:val="24"/>
          <w:szCs w:val="24"/>
        </w:rPr>
        <w:t>mediods</w:t>
      </w:r>
      <w:proofErr w:type="spellEnd"/>
      <w:r w:rsidR="00FE2936" w:rsidRPr="007418CF">
        <w:rPr>
          <w:rFonts w:ascii="Times New Roman" w:eastAsia="Times New Roman" w:hAnsi="Times New Roman" w:cs="Times New Roman"/>
          <w:sz w:val="24"/>
          <w:szCs w:val="24"/>
        </w:rPr>
        <w:t xml:space="preserve">, WPGMC uses a hierarchical approach to assign clusters, which are bootstrapped in order to generated a probability of group membership. This technique suggested that both periphyton and macroinvertebrates could be grouped in two clusters. Grouping macroinvertebrates into three clusters was possible; however, three clusters resulted in 8 of the </w:t>
      </w:r>
      <w:r w:rsidR="00FE2936" w:rsidRPr="007418CF">
        <w:rPr>
          <w:rFonts w:ascii="Times New Roman" w:eastAsia="Times New Roman" w:hAnsi="Times New Roman" w:cs="Times New Roman"/>
          <w:sz w:val="24"/>
          <w:szCs w:val="24"/>
        </w:rPr>
        <w:lastRenderedPageBreak/>
        <w:t xml:space="preserve">14 sampling locations being assigned to a group. In contrast, two groups </w:t>
      </w:r>
      <w:r w:rsidR="00946F27" w:rsidRPr="007418CF">
        <w:rPr>
          <w:rFonts w:ascii="Times New Roman" w:eastAsia="Times New Roman" w:hAnsi="Times New Roman" w:cs="Times New Roman"/>
          <w:sz w:val="24"/>
          <w:szCs w:val="24"/>
        </w:rPr>
        <w:t xml:space="preserve">enabled 13 of the 14 sampling locations to be assigned to a cluster. </w:t>
      </w:r>
    </w:p>
    <w:p w14:paraId="1F47748E" w14:textId="77777777" w:rsidR="00191D76" w:rsidRDefault="00191D7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135D1E3" w14:textId="543541F4" w:rsidR="00191D76" w:rsidRPr="007418CF" w:rsidRDefault="00043A1D" w:rsidP="00191D7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1A3004C9" wp14:editId="569B31B4">
            <wp:extent cx="5943600" cy="4953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ll_species_all_FA.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58C1A517" w14:textId="152709AC" w:rsidR="00191D76" w:rsidRPr="007418CF" w:rsidRDefault="00191D76" w:rsidP="00191D76">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Figure S</w:t>
      </w:r>
      <w:r>
        <w:rPr>
          <w:rFonts w:ascii="Times New Roman" w:eastAsia="Times New Roman" w:hAnsi="Times New Roman" w:cs="Times New Roman"/>
          <w:sz w:val="24"/>
          <w:szCs w:val="24"/>
        </w:rPr>
        <w:t>5</w:t>
      </w:r>
      <w:r w:rsidRPr="007418CF">
        <w:rPr>
          <w:rFonts w:ascii="Times New Roman" w:eastAsia="Times New Roman" w:hAnsi="Times New Roman" w:cs="Times New Roman"/>
          <w:sz w:val="24"/>
          <w:szCs w:val="24"/>
        </w:rPr>
        <w:t xml:space="preserve">: NMDS with Bray-Curtis dissimilarity of proportional fatty acid compositions for each macroinvertebrate and primary producer collected. </w:t>
      </w:r>
      <w:proofErr w:type="spellStart"/>
      <w:r w:rsidRPr="007418CF">
        <w:rPr>
          <w:rFonts w:ascii="Times New Roman" w:eastAsia="Times New Roman" w:hAnsi="Times New Roman" w:cs="Times New Roman"/>
          <w:i/>
          <w:sz w:val="24"/>
          <w:szCs w:val="24"/>
        </w:rPr>
        <w:t>Eulimnogammarus</w:t>
      </w:r>
      <w:proofErr w:type="spellEnd"/>
      <w:r w:rsidRPr="007418CF">
        <w:rPr>
          <w:rFonts w:ascii="Times New Roman" w:eastAsia="Times New Roman" w:hAnsi="Times New Roman" w:cs="Times New Roman"/>
          <w:sz w:val="24"/>
          <w:szCs w:val="24"/>
        </w:rPr>
        <w:t xml:space="preserve"> and </w:t>
      </w:r>
      <w:proofErr w:type="spellStart"/>
      <w:r w:rsidRPr="007418CF">
        <w:rPr>
          <w:rFonts w:ascii="Times New Roman" w:eastAsia="Times New Roman" w:hAnsi="Times New Roman" w:cs="Times New Roman"/>
          <w:i/>
          <w:sz w:val="24"/>
          <w:szCs w:val="24"/>
        </w:rPr>
        <w:t>Pallasea</w:t>
      </w:r>
      <w:proofErr w:type="spellEnd"/>
      <w:r w:rsidRPr="007418CF">
        <w:rPr>
          <w:rFonts w:ascii="Times New Roman" w:eastAsia="Times New Roman" w:hAnsi="Times New Roman" w:cs="Times New Roman"/>
          <w:sz w:val="24"/>
          <w:szCs w:val="24"/>
        </w:rPr>
        <w:t xml:space="preserve"> are endemic amphipod genera. </w:t>
      </w:r>
      <w:proofErr w:type="spellStart"/>
      <w:r w:rsidRPr="007418CF">
        <w:rPr>
          <w:rFonts w:ascii="Times New Roman" w:hAnsi="Times New Roman" w:cs="Times New Roman"/>
          <w:i/>
          <w:color w:val="000000"/>
          <w:sz w:val="24"/>
          <w:szCs w:val="24"/>
        </w:rPr>
        <w:t>Draparnaldia</w:t>
      </w:r>
      <w:proofErr w:type="spellEnd"/>
      <w:r w:rsidRPr="007418CF">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are endemic filamentous algae that are large and form very dense mats easily collected where it occurs. </w:t>
      </w:r>
      <w:proofErr w:type="spellStart"/>
      <w:r w:rsidRPr="007418CF">
        <w:rPr>
          <w:rFonts w:ascii="Times New Roman" w:hAnsi="Times New Roman" w:cs="Times New Roman"/>
          <w:i/>
          <w:color w:val="000000"/>
          <w:sz w:val="24"/>
          <w:szCs w:val="24"/>
        </w:rPr>
        <w:t>Draparnaldia</w:t>
      </w:r>
      <w:proofErr w:type="spellEnd"/>
      <w:r w:rsidRPr="007418CF">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spp.</w:t>
      </w:r>
      <w:r w:rsidRPr="007418CF">
        <w:rPr>
          <w:rFonts w:ascii="Times New Roman" w:eastAsia="Times New Roman" w:hAnsi="Times New Roman" w:cs="Times New Roman"/>
          <w:i/>
          <w:sz w:val="24"/>
          <w:szCs w:val="24"/>
        </w:rPr>
        <w:t xml:space="preserve"> </w:t>
      </w:r>
      <w:r w:rsidRPr="007418CF">
        <w:rPr>
          <w:rFonts w:ascii="Times New Roman" w:eastAsia="Times New Roman" w:hAnsi="Times New Roman" w:cs="Times New Roman"/>
          <w:sz w:val="24"/>
          <w:szCs w:val="24"/>
        </w:rPr>
        <w:t xml:space="preserve">occurred in large, visible colonies, allowing us to sample and analyze just the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fatty acids. Because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spp.</w:t>
      </w:r>
      <w:r w:rsidR="006B6225">
        <w:rPr>
          <w:rFonts w:ascii="Times New Roman" w:hAnsi="Times New Roman" w:cs="Times New Roman"/>
          <w:color w:val="000000"/>
          <w:sz w:val="24"/>
          <w:szCs w:val="24"/>
        </w:rPr>
        <w:t xml:space="preserve"> </w:t>
      </w:r>
      <w:r w:rsidRPr="007418CF">
        <w:rPr>
          <w:rFonts w:ascii="Times New Roman" w:eastAsia="Times New Roman" w:hAnsi="Times New Roman" w:cs="Times New Roman"/>
          <w:sz w:val="24"/>
          <w:szCs w:val="24"/>
        </w:rPr>
        <w:t xml:space="preserve">fatty acids were dominated by 18:3ω3 more so than periphyton, they formed their own cluster. Snails were not identified to species prior to fatty acid analysis. Interspecific variation in fatty acid composition tended to be larger than intraspecific variation, implying that fatty acid signatures were largely species-specific and not environmentally driven. </w:t>
      </w:r>
      <w:r w:rsidRPr="007418CF">
        <w:rPr>
          <w:rFonts w:ascii="Times New Roman" w:hAnsi="Times New Roman" w:cs="Times New Roman"/>
        </w:rPr>
        <w:br w:type="page"/>
      </w:r>
    </w:p>
    <w:p w14:paraId="17E742F7" w14:textId="587645F3" w:rsidR="00191D76" w:rsidRPr="007418CF" w:rsidRDefault="00043A1D" w:rsidP="00191D7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4C6662AE" wp14:editId="2B5B09E3">
            <wp:extent cx="5943600" cy="4953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ll_species_essential_F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3FE10EA9" w14:textId="4B7410B2" w:rsidR="00776746" w:rsidRDefault="00191D76" w:rsidP="00776746">
      <w:pPr>
        <w:spacing w:line="480" w:lineRule="auto"/>
        <w:rPr>
          <w:rFonts w:ascii="Times New Roman" w:eastAsia="Times New Roman" w:hAnsi="Times New Roman" w:cs="Times New Roman"/>
          <w:sz w:val="24"/>
          <w:szCs w:val="24"/>
        </w:rPr>
        <w:sectPr w:rsidR="00776746" w:rsidSect="000372A9">
          <w:pgSz w:w="12240" w:h="15840"/>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sz w:val="24"/>
          <w:szCs w:val="24"/>
        </w:rPr>
        <w:t>Figure S</w:t>
      </w:r>
      <w:r>
        <w:rPr>
          <w:rFonts w:ascii="Times New Roman" w:eastAsia="Times New Roman" w:hAnsi="Times New Roman" w:cs="Times New Roman"/>
          <w:sz w:val="24"/>
          <w:szCs w:val="24"/>
        </w:rPr>
        <w:t>6</w:t>
      </w:r>
      <w:r w:rsidRPr="007418CF">
        <w:rPr>
          <w:rFonts w:ascii="Times New Roman" w:eastAsia="Times New Roman" w:hAnsi="Times New Roman" w:cs="Times New Roman"/>
          <w:sz w:val="24"/>
          <w:szCs w:val="24"/>
        </w:rPr>
        <w:t xml:space="preserve">: NMDS with Bray-Curtis dissimilarity of proportional biologically essential fatty acid compositions for each macroinvertebrate and primary producer collected. </w:t>
      </w:r>
      <w:proofErr w:type="spellStart"/>
      <w:r w:rsidRPr="007418CF">
        <w:rPr>
          <w:rFonts w:ascii="Times New Roman" w:eastAsia="Times New Roman" w:hAnsi="Times New Roman" w:cs="Times New Roman"/>
          <w:i/>
          <w:sz w:val="24"/>
          <w:szCs w:val="24"/>
        </w:rPr>
        <w:t>Eulimnogammarus</w:t>
      </w:r>
      <w:proofErr w:type="spellEnd"/>
      <w:r w:rsidRPr="007418CF">
        <w:rPr>
          <w:rFonts w:ascii="Times New Roman" w:eastAsia="Times New Roman" w:hAnsi="Times New Roman" w:cs="Times New Roman"/>
          <w:sz w:val="24"/>
          <w:szCs w:val="24"/>
        </w:rPr>
        <w:t xml:space="preserve"> and </w:t>
      </w:r>
      <w:proofErr w:type="spellStart"/>
      <w:r w:rsidRPr="007418CF">
        <w:rPr>
          <w:rFonts w:ascii="Times New Roman" w:eastAsia="Times New Roman" w:hAnsi="Times New Roman" w:cs="Times New Roman"/>
          <w:i/>
          <w:sz w:val="24"/>
          <w:szCs w:val="24"/>
        </w:rPr>
        <w:t>Pallasea</w:t>
      </w:r>
      <w:proofErr w:type="spellEnd"/>
      <w:r w:rsidRPr="007418CF">
        <w:rPr>
          <w:rFonts w:ascii="Times New Roman" w:eastAsia="Times New Roman" w:hAnsi="Times New Roman" w:cs="Times New Roman"/>
          <w:sz w:val="24"/>
          <w:szCs w:val="24"/>
        </w:rPr>
        <w:t xml:space="preserve"> are endemic amphipod genera.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are endemic filamentous algae that are large and form very dense mats easily collected where it occurs.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occurred in large, visible colonies, allowing us to sample and analyze just the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fatty acids. Because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fatty acids were dominated by 18:3ω3 more so than periphyton, they formed their own cluster. Snails were not identified to species prior to fatty acid analysis. Interspecific variation in fatty acid composition tended to be larger than intraspecific </w:t>
      </w:r>
      <w:r w:rsidRPr="007418CF">
        <w:rPr>
          <w:rFonts w:ascii="Times New Roman" w:eastAsia="Times New Roman" w:hAnsi="Times New Roman" w:cs="Times New Roman"/>
          <w:sz w:val="24"/>
          <w:szCs w:val="24"/>
        </w:rPr>
        <w:lastRenderedPageBreak/>
        <w:t>variation, implying that fatty acid signatures were largely species-specific and not environmentally driven.</w:t>
      </w:r>
    </w:p>
    <w:p w14:paraId="3336F0B6" w14:textId="73B737C6" w:rsidR="00191D76" w:rsidRPr="007418CF" w:rsidRDefault="00043A1D" w:rsidP="00B6693A">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56E3A987" wp14:editId="14087FCC">
            <wp:extent cx="8229600" cy="4114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lamentous_diatom_nmds_peri_draparnaldia.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229600" cy="4114800"/>
                    </a:xfrm>
                    <a:prstGeom prst="rect">
                      <a:avLst/>
                    </a:prstGeom>
                  </pic:spPr>
                </pic:pic>
              </a:graphicData>
            </a:graphic>
          </wp:inline>
        </w:drawing>
      </w:r>
    </w:p>
    <w:p w14:paraId="5DBD48FD" w14:textId="584A98EF" w:rsidR="00191D76" w:rsidRPr="007418CF" w:rsidRDefault="00191D76" w:rsidP="00191D76">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Figure S</w:t>
      </w:r>
      <w:r>
        <w:rPr>
          <w:rFonts w:ascii="Times New Roman" w:eastAsia="Times New Roman" w:hAnsi="Times New Roman" w:cs="Times New Roman"/>
          <w:sz w:val="24"/>
          <w:szCs w:val="24"/>
        </w:rPr>
        <w:t>7</w:t>
      </w:r>
      <w:r w:rsidRPr="007418CF">
        <w:rPr>
          <w:rFonts w:ascii="Times New Roman" w:eastAsia="Times New Roman" w:hAnsi="Times New Roman" w:cs="Times New Roman"/>
          <w:sz w:val="24"/>
          <w:szCs w:val="24"/>
        </w:rPr>
        <w:t xml:space="preserve">: One-dimensional NMDS with Bray-Curtis similarity of seven fatty acids of interest for primary producers. Fatty acid scores are placed above shapes. Shapes are sized by total PPCP concentration. Periphyton (blue-green) tend to increase in size from </w:t>
      </w:r>
      <w:r>
        <w:rPr>
          <w:rFonts w:ascii="Times New Roman" w:eastAsia="Times New Roman" w:hAnsi="Times New Roman" w:cs="Times New Roman"/>
          <w:sz w:val="24"/>
          <w:szCs w:val="24"/>
        </w:rPr>
        <w:t>right</w:t>
      </w:r>
      <w:r w:rsidRPr="007418CF">
        <w:rPr>
          <w:rFonts w:ascii="Times New Roman" w:eastAsia="Times New Roman" w:hAnsi="Times New Roman" w:cs="Times New Roman"/>
          <w:sz w:val="24"/>
          <w:szCs w:val="24"/>
        </w:rPr>
        <w:t xml:space="preserve">-to-left, suggesting that periphyton tend to include more 18:3ω3 and 18:1ω9 (indicators of green algal taxa) with an increasing sewage signal.  In contrast,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spp.</w:t>
      </w:r>
      <w:r w:rsidRPr="007418CF">
        <w:rPr>
          <w:rFonts w:ascii="Times New Roman" w:eastAsia="Times New Roman" w:hAnsi="Times New Roman" w:cs="Times New Roman"/>
          <w:sz w:val="24"/>
          <w:szCs w:val="24"/>
        </w:rPr>
        <w:t xml:space="preserve"> (purple) fatty acids tend to remain consistent across the sewage gradient. </w:t>
      </w:r>
    </w:p>
    <w:p w14:paraId="033D0AA7" w14:textId="4BB0753D" w:rsidR="00776746" w:rsidRDefault="00C80A4D" w:rsidP="00776746">
      <w:pPr>
        <w:spacing w:line="480" w:lineRule="auto"/>
        <w:rPr>
          <w:rFonts w:ascii="Times New Roman" w:eastAsia="Times New Roman" w:hAnsi="Times New Roman" w:cs="Times New Roman"/>
          <w:sz w:val="24"/>
          <w:szCs w:val="24"/>
        </w:rPr>
        <w:sectPr w:rsidR="00776746" w:rsidSect="00776746">
          <w:pgSz w:w="15840" w:h="12240" w:orient="landscape"/>
          <w:pgMar w:top="1440" w:right="1440" w:bottom="1440" w:left="1440" w:header="720" w:footer="720" w:gutter="0"/>
          <w:lnNumType w:countBy="1" w:restart="continuous"/>
          <w:pgNumType w:start="1"/>
          <w:cols w:space="720"/>
          <w:docGrid w:linePitch="299"/>
        </w:sectPr>
      </w:pPr>
      <w:r>
        <w:rPr>
          <w:rFonts w:ascii="Times New Roman" w:eastAsia="Times New Roman" w:hAnsi="Times New Roman" w:cs="Times New Roman"/>
          <w:noProof/>
          <w:sz w:val="24"/>
          <w:szCs w:val="24"/>
          <w:lang w:val="en-US"/>
        </w:rPr>
        <w:lastRenderedPageBreak/>
        <w:drawing>
          <wp:inline distT="0" distB="0" distL="0" distR="0" wp14:anchorId="6A2205EF" wp14:editId="22C74DB8">
            <wp:extent cx="8229600" cy="5143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lamentous_diatom_nmds_amphipod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229600" cy="5143500"/>
                    </a:xfrm>
                    <a:prstGeom prst="rect">
                      <a:avLst/>
                    </a:prstGeom>
                  </pic:spPr>
                </pic:pic>
              </a:graphicData>
            </a:graphic>
          </wp:inline>
        </w:drawing>
      </w:r>
      <w:r w:rsidR="00191D76" w:rsidRPr="007418CF">
        <w:rPr>
          <w:rFonts w:ascii="Times New Roman" w:eastAsia="Times New Roman" w:hAnsi="Times New Roman" w:cs="Times New Roman"/>
          <w:sz w:val="24"/>
          <w:szCs w:val="24"/>
        </w:rPr>
        <w:t>Figure S</w:t>
      </w:r>
      <w:r w:rsidR="00191D76">
        <w:rPr>
          <w:rFonts w:ascii="Times New Roman" w:eastAsia="Times New Roman" w:hAnsi="Times New Roman" w:cs="Times New Roman"/>
          <w:sz w:val="24"/>
          <w:szCs w:val="24"/>
        </w:rPr>
        <w:t>8</w:t>
      </w:r>
      <w:r w:rsidR="00191D76" w:rsidRPr="007418CF">
        <w:rPr>
          <w:rFonts w:ascii="Times New Roman" w:eastAsia="Times New Roman" w:hAnsi="Times New Roman" w:cs="Times New Roman"/>
          <w:sz w:val="24"/>
          <w:szCs w:val="24"/>
        </w:rPr>
        <w:t xml:space="preserve">:  NMDS with Bray-Curtis similarity of seven targeted fatty acids of interest for primary producers. Points are sized by total </w:t>
      </w:r>
      <w:r w:rsidR="00191D76" w:rsidRPr="007418CF">
        <w:rPr>
          <w:rFonts w:ascii="Times New Roman" w:eastAsia="Times New Roman" w:hAnsi="Times New Roman" w:cs="Times New Roman"/>
          <w:sz w:val="24"/>
          <w:szCs w:val="24"/>
        </w:rPr>
        <w:lastRenderedPageBreak/>
        <w:t xml:space="preserve">PPCP concentration. Visually, there appears to be no distinct separation among or within taxa unlike </w:t>
      </w:r>
      <w:r w:rsidR="006B6225">
        <w:rPr>
          <w:rFonts w:ascii="Times New Roman" w:eastAsia="Times New Roman" w:hAnsi="Times New Roman" w:cs="Times New Roman"/>
          <w:sz w:val="24"/>
          <w:szCs w:val="24"/>
        </w:rPr>
        <w:t>patterns</w:t>
      </w:r>
      <w:r w:rsidR="00191D76" w:rsidRPr="007418CF">
        <w:rPr>
          <w:rFonts w:ascii="Times New Roman" w:eastAsia="Times New Roman" w:hAnsi="Times New Roman" w:cs="Times New Roman"/>
          <w:sz w:val="24"/>
          <w:szCs w:val="24"/>
        </w:rPr>
        <w:t xml:space="preserve"> observed with periphyton (Figure S</w:t>
      </w:r>
      <w:r w:rsidR="007356AB">
        <w:rPr>
          <w:rFonts w:ascii="Times New Roman" w:eastAsia="Times New Roman" w:hAnsi="Times New Roman" w:cs="Times New Roman"/>
          <w:sz w:val="24"/>
          <w:szCs w:val="24"/>
        </w:rPr>
        <w:t>7</w:t>
      </w:r>
      <w:r w:rsidR="00191D76" w:rsidRPr="007418CF">
        <w:rPr>
          <w:rFonts w:ascii="Times New Roman" w:eastAsia="Times New Roman" w:hAnsi="Times New Roman" w:cs="Times New Roman"/>
          <w:sz w:val="24"/>
          <w:szCs w:val="24"/>
        </w:rPr>
        <w:t>).</w:t>
      </w:r>
    </w:p>
    <w:p w14:paraId="16A89DFA" w14:textId="54D0E01F" w:rsidR="00F838AB" w:rsidRDefault="009257F2" w:rsidP="0077674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6C32F042" wp14:editId="2A09DA43">
            <wp:extent cx="5943600" cy="7058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ermuted_combined_plo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7058025"/>
                    </a:xfrm>
                    <a:prstGeom prst="rect">
                      <a:avLst/>
                    </a:prstGeom>
                  </pic:spPr>
                </pic:pic>
              </a:graphicData>
            </a:graphic>
          </wp:inline>
        </w:drawing>
      </w:r>
    </w:p>
    <w:p w14:paraId="68FC8220" w14:textId="42719FA2" w:rsidR="007356AB" w:rsidRPr="005675B5" w:rsidRDefault="007356AB" w:rsidP="00776746">
      <w:pPr>
        <w:spacing w:line="480" w:lineRule="auto"/>
        <w:rPr>
          <w:rFonts w:ascii="Times New Roman" w:eastAsia="Times New Roman" w:hAnsi="Times New Roman" w:cs="Times New Roman"/>
          <w:sz w:val="24"/>
          <w:szCs w:val="24"/>
        </w:rPr>
        <w:sectPr w:rsidR="007356AB" w:rsidRPr="005675B5" w:rsidSect="005E3F1F">
          <w:pgSz w:w="12240" w:h="15840"/>
          <w:pgMar w:top="1440" w:right="1440" w:bottom="1440" w:left="1440" w:header="720" w:footer="720" w:gutter="0"/>
          <w:lnNumType w:countBy="1" w:restart="continuous"/>
          <w:pgNumType w:start="1"/>
          <w:cols w:space="720"/>
          <w:docGrid w:linePitch="299"/>
        </w:sectPr>
      </w:pPr>
      <w:r>
        <w:rPr>
          <w:rFonts w:ascii="Times New Roman" w:eastAsia="Times New Roman" w:hAnsi="Times New Roman" w:cs="Times New Roman"/>
          <w:sz w:val="24"/>
          <w:szCs w:val="24"/>
        </w:rPr>
        <w:t xml:space="preserve">Figure S9: </w:t>
      </w:r>
      <w:r>
        <w:rPr>
          <w:rFonts w:ascii="Times New Roman" w:hAnsi="Times New Roman" w:cs="Times New Roman"/>
          <w:noProof/>
          <w:sz w:val="24"/>
          <w:szCs w:val="24"/>
        </w:rPr>
        <w:t>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w:t>
      </w:r>
      <w:r w:rsidR="00050E4A">
        <w:rPr>
          <w:rFonts w:ascii="Times New Roman" w:hAnsi="Times New Roman" w:cs="Times New Roman"/>
          <w:noProof/>
          <w:sz w:val="24"/>
          <w:szCs w:val="24"/>
        </w:rPr>
        <w:t>sewage indicator values</w:t>
      </w:r>
      <w:r>
        <w:rPr>
          <w:rFonts w:ascii="Times New Roman" w:hAnsi="Times New Roman" w:cs="Times New Roman"/>
          <w:noProof/>
          <w:sz w:val="24"/>
          <w:szCs w:val="24"/>
        </w:rPr>
        <w:t xml:space="preserve"> in response to </w:t>
      </w:r>
      <w:r w:rsidR="00050E4A">
        <w:rPr>
          <w:rFonts w:ascii="Times New Roman" w:hAnsi="Times New Roman" w:cs="Times New Roman"/>
          <w:noProof/>
          <w:sz w:val="24"/>
          <w:szCs w:val="24"/>
        </w:rPr>
        <w:t>IDW popul</w:t>
      </w:r>
      <w:r w:rsidR="00FB748C">
        <w:rPr>
          <w:rFonts w:ascii="Times New Roman" w:hAnsi="Times New Roman" w:cs="Times New Roman"/>
          <w:noProof/>
          <w:sz w:val="24"/>
          <w:szCs w:val="24"/>
        </w:rPr>
        <w:t>a</w:t>
      </w:r>
      <w:r w:rsidR="00050E4A">
        <w:rPr>
          <w:rFonts w:ascii="Times New Roman" w:hAnsi="Times New Roman" w:cs="Times New Roman"/>
          <w:noProof/>
          <w:sz w:val="24"/>
          <w:szCs w:val="24"/>
        </w:rPr>
        <w:t>tion</w:t>
      </w:r>
      <w:r>
        <w:rPr>
          <w:rFonts w:ascii="Times New Roman" w:hAnsi="Times New Roman" w:cs="Times New Roman"/>
          <w:noProof/>
          <w:sz w:val="24"/>
          <w:szCs w:val="24"/>
        </w:rPr>
        <w:t xml:space="preserve">. </w:t>
      </w:r>
      <w:r w:rsidR="00050E4A">
        <w:rPr>
          <w:rFonts w:ascii="Times New Roman" w:hAnsi="Times New Roman" w:cs="Times New Roman"/>
          <w:noProof/>
          <w:sz w:val="24"/>
          <w:szCs w:val="24"/>
        </w:rPr>
        <w:t>Models were generated from 5,000 data permutations. Histograms represent p- and R</w:t>
      </w:r>
      <w:r w:rsidR="00050E4A">
        <w:rPr>
          <w:rFonts w:ascii="Times New Roman" w:hAnsi="Times New Roman" w:cs="Times New Roman"/>
          <w:noProof/>
          <w:sz w:val="24"/>
          <w:szCs w:val="24"/>
          <w:vertAlign w:val="superscript"/>
        </w:rPr>
        <w:t>2</w:t>
      </w:r>
      <w:r w:rsidR="00050E4A">
        <w:rPr>
          <w:rFonts w:ascii="Times New Roman" w:hAnsi="Times New Roman" w:cs="Times New Roman"/>
          <w:noProof/>
          <w:sz w:val="24"/>
          <w:szCs w:val="24"/>
        </w:rPr>
        <w:t xml:space="preserve"> values estimated from linear models fit with permuted sewage indicator data. The vertical </w:t>
      </w:r>
      <w:r w:rsidR="00050E4A">
        <w:rPr>
          <w:rFonts w:ascii="Times New Roman" w:hAnsi="Times New Roman" w:cs="Times New Roman"/>
          <w:noProof/>
          <w:sz w:val="24"/>
          <w:szCs w:val="24"/>
        </w:rPr>
        <w:lastRenderedPageBreak/>
        <w:t>dashed line in each plot represents the p- and R</w:t>
      </w:r>
      <w:r w:rsidR="00050E4A">
        <w:rPr>
          <w:rFonts w:ascii="Times New Roman" w:hAnsi="Times New Roman" w:cs="Times New Roman"/>
          <w:noProof/>
          <w:sz w:val="24"/>
          <w:szCs w:val="24"/>
          <w:vertAlign w:val="superscript"/>
        </w:rPr>
        <w:t>2</w:t>
      </w:r>
      <w:r w:rsidR="00050E4A">
        <w:rPr>
          <w:rFonts w:ascii="Times New Roman" w:hAnsi="Times New Roman" w:cs="Times New Roman"/>
          <w:noProof/>
          <w:sz w:val="24"/>
          <w:szCs w:val="24"/>
        </w:rPr>
        <w:t xml:space="preserve"> value obtained from the linear model fit with non-permuted data. The percent of p- and  R</w:t>
      </w:r>
      <w:r w:rsidR="00050E4A">
        <w:rPr>
          <w:rFonts w:ascii="Times New Roman" w:hAnsi="Times New Roman" w:cs="Times New Roman"/>
          <w:noProof/>
          <w:sz w:val="24"/>
          <w:szCs w:val="24"/>
          <w:vertAlign w:val="superscript"/>
        </w:rPr>
        <w:t>2</w:t>
      </w:r>
      <w:r w:rsidR="00050E4A">
        <w:rPr>
          <w:rFonts w:ascii="Times New Roman" w:hAnsi="Times New Roman" w:cs="Times New Roman"/>
          <w:noProof/>
          <w:sz w:val="24"/>
          <w:szCs w:val="24"/>
        </w:rPr>
        <w:t xml:space="preserve"> values occuring respectively below and above values estimated from the non-permuted values are listed in the title of each plot.</w:t>
      </w:r>
      <w:r w:rsidR="00B209E8">
        <w:rPr>
          <w:rFonts w:ascii="Times New Roman" w:hAnsi="Times New Roman" w:cs="Times New Roman"/>
          <w:noProof/>
          <w:sz w:val="24"/>
          <w:szCs w:val="24"/>
        </w:rPr>
        <w:t xml:space="preserve"> </w:t>
      </w:r>
      <w:r w:rsidR="00080876">
        <w:rPr>
          <w:rFonts w:ascii="Times New Roman" w:hAnsi="Times New Roman" w:cs="Times New Roman"/>
          <w:noProof/>
          <w:sz w:val="24"/>
          <w:szCs w:val="24"/>
        </w:rPr>
        <w:t xml:space="preserve">In the case when a model fit is non-random, </w:t>
      </w:r>
      <w:r w:rsidR="00B00C35">
        <w:rPr>
          <w:rFonts w:ascii="Times New Roman" w:hAnsi="Times New Roman" w:cs="Times New Roman"/>
          <w:noProof/>
          <w:sz w:val="24"/>
          <w:szCs w:val="24"/>
        </w:rPr>
        <w:t>the dashed green line should be in the lower 5% tail end for p-v</w:t>
      </w:r>
      <w:r w:rsidR="005675B5">
        <w:rPr>
          <w:rFonts w:ascii="Times New Roman" w:hAnsi="Times New Roman" w:cs="Times New Roman"/>
          <w:noProof/>
          <w:sz w:val="24"/>
          <w:szCs w:val="24"/>
        </w:rPr>
        <w:t>alues and in the upper 5%  for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w:t>
      </w:r>
    </w:p>
    <w:p w14:paraId="14111FA8" w14:textId="7B22A75E" w:rsidR="00F838AB" w:rsidRPr="007418CF" w:rsidRDefault="00043A1D" w:rsidP="00F838AB">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7B7BB7C2" wp14:editId="4BF5822A">
            <wp:extent cx="8229600" cy="43891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atty_acid_type_props_plo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229600" cy="4389120"/>
                    </a:xfrm>
                    <a:prstGeom prst="rect">
                      <a:avLst/>
                    </a:prstGeom>
                  </pic:spPr>
                </pic:pic>
              </a:graphicData>
            </a:graphic>
          </wp:inline>
        </w:drawing>
      </w:r>
    </w:p>
    <w:p w14:paraId="129D7AAB" w14:textId="047C6947" w:rsidR="0047366A" w:rsidRDefault="00F838AB" w:rsidP="00F838AB">
      <w:pPr>
        <w:spacing w:line="480" w:lineRule="auto"/>
        <w:rPr>
          <w:ins w:id="1502" w:author="Meyer, Michael Frederick" w:date="2022-01-03T19:01: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Figure S</w:t>
      </w:r>
      <w:r>
        <w:rPr>
          <w:rFonts w:ascii="Times New Roman" w:eastAsia="Times New Roman" w:hAnsi="Times New Roman" w:cs="Times New Roman"/>
          <w:sz w:val="24"/>
          <w:szCs w:val="24"/>
        </w:rPr>
        <w:t>10</w:t>
      </w:r>
      <w:r w:rsidRPr="007418CF">
        <w:rPr>
          <w:rFonts w:ascii="Times New Roman" w:eastAsia="Times New Roman" w:hAnsi="Times New Roman" w:cs="Times New Roman"/>
          <w:sz w:val="24"/>
          <w:szCs w:val="24"/>
        </w:rPr>
        <w:t>: Proportions of major fatty aid groups (as defined in Table S2) across the sewage gradient. Primary producers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and periphyton) were largely characterized by SCPUFAs, amphipods were largely associated with high MUFA abundance, and snails were generally characterized with high LCPUFA abundance. Across the sewage gradient, periphyton SCPUFA </w:t>
      </w:r>
      <w:r w:rsidRPr="007418CF">
        <w:rPr>
          <w:rFonts w:ascii="Times New Roman" w:eastAsia="Times New Roman" w:hAnsi="Times New Roman" w:cs="Times New Roman"/>
          <w:sz w:val="24"/>
          <w:szCs w:val="24"/>
        </w:rPr>
        <w:lastRenderedPageBreak/>
        <w:t>tended to increase, which lead to more targeted analyses on which specific fatty acids were increasing. In contrast to periphyton, all other taxa remained consistent with respect to fatty acid proportions across the sewage gradient.</w:t>
      </w:r>
    </w:p>
    <w:p w14:paraId="4A6ED199" w14:textId="0E6E7C0F" w:rsidR="006B44DB" w:rsidRDefault="006B44DB">
      <w:pPr>
        <w:rPr>
          <w:ins w:id="1503" w:author="Meyer, Michael Frederick" w:date="2022-01-10T12:36:00Z"/>
          <w:rFonts w:ascii="Times New Roman" w:eastAsia="Times New Roman" w:hAnsi="Times New Roman" w:cs="Times New Roman"/>
          <w:sz w:val="24"/>
          <w:szCs w:val="24"/>
        </w:rPr>
      </w:pPr>
      <w:ins w:id="1504" w:author="Meyer, Michael Frederick" w:date="2022-01-10T12:36:00Z">
        <w:r>
          <w:rPr>
            <w:rFonts w:ascii="Times New Roman" w:eastAsia="Times New Roman" w:hAnsi="Times New Roman" w:cs="Times New Roman"/>
            <w:sz w:val="24"/>
            <w:szCs w:val="24"/>
          </w:rPr>
          <w:br w:type="page"/>
        </w:r>
      </w:ins>
    </w:p>
    <w:p w14:paraId="3F9A151B" w14:textId="77777777" w:rsidR="0047366A" w:rsidRDefault="0047366A">
      <w:pPr>
        <w:rPr>
          <w:ins w:id="1505" w:author="Meyer, Michael Frederick" w:date="2022-01-03T19:02:00Z"/>
          <w:rFonts w:ascii="Times New Roman" w:eastAsia="Times New Roman" w:hAnsi="Times New Roman" w:cs="Times New Roman"/>
          <w:sz w:val="24"/>
          <w:szCs w:val="24"/>
        </w:rPr>
        <w:sectPr w:rsidR="0047366A" w:rsidSect="00F838AB">
          <w:pgSz w:w="15840" w:h="12240" w:orient="landscape"/>
          <w:pgMar w:top="1440" w:right="1440" w:bottom="1440" w:left="1440" w:header="720" w:footer="720" w:gutter="0"/>
          <w:lnNumType w:countBy="1" w:restart="continuous"/>
          <w:pgNumType w:start="1"/>
          <w:cols w:space="720"/>
          <w:docGrid w:linePitch="299"/>
        </w:sectPr>
      </w:pPr>
    </w:p>
    <w:p w14:paraId="33DF8AA8" w14:textId="149D7634" w:rsidR="0047366A" w:rsidRDefault="00433762">
      <w:pPr>
        <w:rPr>
          <w:ins w:id="1506" w:author="Meyer, Michael Frederick" w:date="2022-01-03T19:01:00Z"/>
          <w:rFonts w:ascii="Times New Roman" w:eastAsia="Times New Roman" w:hAnsi="Times New Roman" w:cs="Times New Roman"/>
          <w:sz w:val="24"/>
          <w:szCs w:val="24"/>
        </w:rPr>
      </w:pPr>
      <w:ins w:id="1507" w:author="Meyer, Michael Frederick" w:date="2022-01-11T14:39:00Z">
        <w:r>
          <w:rPr>
            <w:rFonts w:ascii="Times New Roman" w:eastAsia="Times New Roman" w:hAnsi="Times New Roman" w:cs="Times New Roman"/>
            <w:noProof/>
            <w:sz w:val="24"/>
            <w:szCs w:val="24"/>
            <w:lang w:val="en-US"/>
          </w:rPr>
          <w:lastRenderedPageBreak/>
          <w:drawing>
            <wp:inline distT="0" distB="0" distL="0" distR="0" wp14:anchorId="77CC61E8" wp14:editId="52DDA884">
              <wp:extent cx="5760720" cy="822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mbined_one_one_plot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8229600"/>
                      </a:xfrm>
                      <a:prstGeom prst="rect">
                        <a:avLst/>
                      </a:prstGeom>
                    </pic:spPr>
                  </pic:pic>
                </a:graphicData>
              </a:graphic>
            </wp:inline>
          </w:drawing>
        </w:r>
      </w:ins>
    </w:p>
    <w:p w14:paraId="446DABAA" w14:textId="4845FDD8" w:rsidR="00857126" w:rsidRDefault="00857126">
      <w:pPr>
        <w:rPr>
          <w:ins w:id="1508" w:author="Meyer, Michael Frederick" w:date="2022-01-03T19:04:00Z"/>
          <w:rFonts w:ascii="Times New Roman" w:eastAsia="Times New Roman" w:hAnsi="Times New Roman" w:cs="Times New Roman"/>
          <w:sz w:val="24"/>
          <w:szCs w:val="24"/>
        </w:rPr>
      </w:pPr>
    </w:p>
    <w:p w14:paraId="1C766138" w14:textId="5466FC59" w:rsidR="0047366A" w:rsidRDefault="00857126">
      <w:pPr>
        <w:spacing w:line="480" w:lineRule="auto"/>
        <w:rPr>
          <w:ins w:id="1509" w:author="Meyer, Michael Frederick" w:date="2022-01-03T19:01:00Z"/>
          <w:rFonts w:ascii="Times New Roman" w:eastAsia="Times New Roman" w:hAnsi="Times New Roman" w:cs="Times New Roman"/>
          <w:sz w:val="24"/>
          <w:szCs w:val="24"/>
        </w:rPr>
        <w:pPrChange w:id="1510" w:author="Meyer, Michael Frederick" w:date="2022-02-04T14:11:00Z">
          <w:pPr/>
        </w:pPrChange>
      </w:pPr>
      <w:ins w:id="1511" w:author="Meyer, Michael Frederick" w:date="2022-01-03T19:04:00Z">
        <w:r>
          <w:rPr>
            <w:rFonts w:ascii="Times New Roman" w:eastAsia="Times New Roman" w:hAnsi="Times New Roman" w:cs="Times New Roman"/>
            <w:sz w:val="24"/>
            <w:szCs w:val="24"/>
          </w:rPr>
          <w:t xml:space="preserve">Figure S11: 1:1 </w:t>
        </w:r>
      </w:ins>
      <w:ins w:id="1512" w:author="Meyer, Michael Frederick" w:date="2022-01-03T19:06:00Z">
        <w:r>
          <w:rPr>
            <w:rFonts w:ascii="Times New Roman" w:eastAsia="Times New Roman" w:hAnsi="Times New Roman" w:cs="Times New Roman"/>
            <w:sz w:val="24"/>
            <w:szCs w:val="24"/>
          </w:rPr>
          <w:t xml:space="preserve">line (black) </w:t>
        </w:r>
      </w:ins>
      <w:ins w:id="1513" w:author="Meyer, Michael Frederick" w:date="2022-01-03T19:04:00Z">
        <w:r>
          <w:rPr>
            <w:rFonts w:ascii="Times New Roman" w:eastAsia="Times New Roman" w:hAnsi="Times New Roman" w:cs="Times New Roman"/>
            <w:sz w:val="24"/>
            <w:szCs w:val="24"/>
          </w:rPr>
          <w:t xml:space="preserve">of Predicted vs. </w:t>
        </w:r>
      </w:ins>
      <w:ins w:id="1514" w:author="Meyer, Michael Frederick" w:date="2022-01-03T19:05:00Z">
        <w:r>
          <w:rPr>
            <w:rFonts w:ascii="Times New Roman" w:eastAsia="Times New Roman" w:hAnsi="Times New Roman" w:cs="Times New Roman"/>
            <w:sz w:val="24"/>
            <w:szCs w:val="24"/>
          </w:rPr>
          <w:t>Actual consumer fatty acid proportions</w:t>
        </w:r>
      </w:ins>
      <w:ins w:id="1515" w:author="Meyer, Michael Frederick" w:date="2022-01-12T13:41:00Z">
        <w:r w:rsidR="00236C28">
          <w:rPr>
            <w:rFonts w:ascii="Times New Roman" w:eastAsia="Times New Roman" w:hAnsi="Times New Roman" w:cs="Times New Roman"/>
            <w:sz w:val="24"/>
            <w:szCs w:val="24"/>
          </w:rPr>
          <w:t xml:space="preserve"> for (A) individual samples and (B) sample averages</w:t>
        </w:r>
      </w:ins>
      <w:ins w:id="1516" w:author="Meyer, Michael Frederick" w:date="2022-01-03T19:05:00Z">
        <w:r>
          <w:rPr>
            <w:rFonts w:ascii="Times New Roman" w:eastAsia="Times New Roman" w:hAnsi="Times New Roman" w:cs="Times New Roman"/>
            <w:sz w:val="24"/>
            <w:szCs w:val="24"/>
          </w:rPr>
          <w:t>.</w:t>
        </w:r>
      </w:ins>
      <w:ins w:id="1517" w:author="Meyer, Michael Frederick" w:date="2022-01-03T19:06:00Z">
        <w:r>
          <w:rPr>
            <w:rFonts w:ascii="Times New Roman" w:eastAsia="Times New Roman" w:hAnsi="Times New Roman" w:cs="Times New Roman"/>
            <w:sz w:val="24"/>
            <w:szCs w:val="24"/>
          </w:rPr>
          <w:t xml:space="preserve"> A linear model (blue) is also plotted to demonstrate deviation from the 1:1 line.</w:t>
        </w:r>
      </w:ins>
      <w:ins w:id="1518" w:author="Meyer, Michael Frederick" w:date="2022-01-03T19:05:00Z">
        <w:r>
          <w:rPr>
            <w:rFonts w:ascii="Times New Roman" w:eastAsia="Times New Roman" w:hAnsi="Times New Roman" w:cs="Times New Roman"/>
            <w:sz w:val="24"/>
            <w:szCs w:val="24"/>
          </w:rPr>
          <w:t xml:space="preserve"> Essential fatty acids included in this analysis as well as fatty acids deviating exceptionally from the 1:1 line</w:t>
        </w:r>
      </w:ins>
      <w:ins w:id="1519" w:author="Meyer, Michael Frederick" w:date="2022-01-03T19:06:00Z">
        <w:r>
          <w:rPr>
            <w:rFonts w:ascii="Times New Roman" w:eastAsia="Times New Roman" w:hAnsi="Times New Roman" w:cs="Times New Roman"/>
            <w:sz w:val="24"/>
            <w:szCs w:val="24"/>
          </w:rPr>
          <w:t xml:space="preserve">, such as </w:t>
        </w:r>
      </w:ins>
      <w:ins w:id="1520" w:author="Meyer, Michael Frederick" w:date="2022-01-03T19:07:00Z">
        <w:r>
          <w:rPr>
            <w:rFonts w:ascii="Times New Roman" w:eastAsia="Times New Roman" w:hAnsi="Times New Roman" w:cs="Times New Roman"/>
            <w:sz w:val="24"/>
            <w:szCs w:val="24"/>
          </w:rPr>
          <w:t xml:space="preserve">18:1ω9, are labelled. </w:t>
        </w:r>
      </w:ins>
      <w:ins w:id="1521" w:author="Meyer, Michael Frederick" w:date="2022-01-03T19:01:00Z">
        <w:r w:rsidR="0047366A">
          <w:rPr>
            <w:rFonts w:ascii="Times New Roman" w:eastAsia="Times New Roman" w:hAnsi="Times New Roman" w:cs="Times New Roman"/>
            <w:sz w:val="24"/>
            <w:szCs w:val="24"/>
          </w:rPr>
          <w:br w:type="page"/>
        </w:r>
      </w:ins>
    </w:p>
    <w:p w14:paraId="0CE8FF28" w14:textId="77777777" w:rsidR="00F838AB" w:rsidRDefault="00F838AB" w:rsidP="00F838AB">
      <w:pPr>
        <w:spacing w:line="480" w:lineRule="auto"/>
        <w:rPr>
          <w:rFonts w:ascii="Times New Roman" w:eastAsia="Times New Roman" w:hAnsi="Times New Roman" w:cs="Times New Roman"/>
          <w:sz w:val="24"/>
          <w:szCs w:val="24"/>
        </w:rPr>
        <w:sectPr w:rsidR="00F838AB" w:rsidSect="00857126">
          <w:pgSz w:w="12240" w:h="15840"/>
          <w:pgMar w:top="1440" w:right="1440" w:bottom="1440" w:left="1440" w:header="720" w:footer="720" w:gutter="0"/>
          <w:lnNumType w:countBy="1" w:restart="continuous"/>
          <w:pgNumType w:start="1"/>
          <w:cols w:space="720"/>
          <w:docGrid w:linePitch="299"/>
        </w:sectPr>
      </w:pPr>
    </w:p>
    <w:p w14:paraId="278C1990" w14:textId="3F46D4FC" w:rsidR="00B06E14" w:rsidRPr="00F838AB" w:rsidRDefault="002D3984" w:rsidP="00F838AB">
      <w:pPr>
        <w:rPr>
          <w:rFonts w:ascii="Times New Roman" w:eastAsia="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25BFB592" wp14:editId="5E6CEF75">
            <wp:extent cx="5943600" cy="50946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muted_fil_dia_fatty_acid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r w:rsidRPr="002D3984">
        <w:rPr>
          <w:rFonts w:ascii="Times New Roman" w:hAnsi="Times New Roman" w:cs="Times New Roman"/>
          <w:noProof/>
          <w:sz w:val="24"/>
          <w:szCs w:val="24"/>
        </w:rPr>
        <w:t xml:space="preserve"> </w:t>
      </w:r>
    </w:p>
    <w:p w14:paraId="129DB352" w14:textId="1BF0CE38" w:rsidR="00B06E14" w:rsidRPr="00B06E14" w:rsidRDefault="00B06E14" w:rsidP="00F31B90">
      <w:pPr>
        <w:spacing w:line="480" w:lineRule="auto"/>
        <w:rPr>
          <w:rFonts w:ascii="Times New Roman" w:hAnsi="Times New Roman" w:cs="Times New Roman"/>
          <w:noProof/>
          <w:sz w:val="24"/>
          <w:szCs w:val="24"/>
        </w:rPr>
      </w:pPr>
      <w:r>
        <w:rPr>
          <w:rFonts w:ascii="Times New Roman" w:hAnsi="Times New Roman" w:cs="Times New Roman"/>
          <w:noProof/>
          <w:sz w:val="24"/>
          <w:szCs w:val="24"/>
        </w:rPr>
        <w:t>Figure S</w:t>
      </w:r>
      <w:r w:rsidR="00191D76">
        <w:rPr>
          <w:rFonts w:ascii="Times New Roman" w:hAnsi="Times New Roman" w:cs="Times New Roman"/>
          <w:noProof/>
          <w:sz w:val="24"/>
          <w:szCs w:val="24"/>
        </w:rPr>
        <w:t>1</w:t>
      </w:r>
      <w:ins w:id="1522" w:author="Meyer, Michael Frederick" w:date="2022-01-10T12:39:00Z">
        <w:r w:rsidR="006B44DB">
          <w:rPr>
            <w:rFonts w:ascii="Times New Roman" w:hAnsi="Times New Roman" w:cs="Times New Roman"/>
            <w:noProof/>
            <w:sz w:val="24"/>
            <w:szCs w:val="24"/>
          </w:rPr>
          <w:t>2</w:t>
        </w:r>
      </w:ins>
      <w:del w:id="1523" w:author="Meyer, Michael Frederick" w:date="2022-01-10T12:39:00Z">
        <w:r w:rsidR="00F838AB" w:rsidDel="006B44DB">
          <w:rPr>
            <w:rFonts w:ascii="Times New Roman" w:hAnsi="Times New Roman" w:cs="Times New Roman"/>
            <w:noProof/>
            <w:sz w:val="24"/>
            <w:szCs w:val="24"/>
          </w:rPr>
          <w:delText>1</w:delText>
        </w:r>
      </w:del>
      <w:r>
        <w:rPr>
          <w:rFonts w:ascii="Times New Roman" w:hAnsi="Times New Roman" w:cs="Times New Roman"/>
          <w:noProof/>
          <w:sz w:val="24"/>
          <w:szCs w:val="24"/>
        </w:rPr>
        <w:t>: 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w:t>
      </w:r>
      <w:r w:rsidR="0020247E">
        <w:rPr>
          <w:rFonts w:ascii="Times New Roman" w:hAnsi="Times New Roman" w:cs="Times New Roman"/>
          <w:noProof/>
          <w:sz w:val="24"/>
          <w:szCs w:val="24"/>
        </w:rPr>
        <w:t xml:space="preserve">for filamentous:diatom fatty acid ratios in response to total PPCP concentrations for permuted data. </w:t>
      </w:r>
      <w:r w:rsidR="005675B5">
        <w:rPr>
          <w:rFonts w:ascii="Times New Roman" w:hAnsi="Times New Roman" w:cs="Times New Roman"/>
          <w:noProof/>
          <w:sz w:val="24"/>
          <w:szCs w:val="24"/>
        </w:rPr>
        <w:t>Models were generated from 5,000 data permutations. Histograms represent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 obtained from the linear model fit with non-permuted data. The percent of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w:t>
      </w:r>
    </w:p>
    <w:p w14:paraId="2196621E" w14:textId="48B449D7" w:rsidR="0020247E" w:rsidRDefault="002D3984" w:rsidP="00F31B90">
      <w:pPr>
        <w:spacing w:line="480" w:lineRule="auto"/>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4C5F3D93" wp14:editId="7CCA0B70">
            <wp:extent cx="5943600" cy="50946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rmuted_efa_fatty_acid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r w:rsidRPr="007418CF">
        <w:rPr>
          <w:rFonts w:ascii="Times New Roman" w:hAnsi="Times New Roman" w:cs="Times New Roman"/>
          <w:sz w:val="24"/>
          <w:szCs w:val="24"/>
        </w:rPr>
        <w:t xml:space="preserve"> </w:t>
      </w:r>
    </w:p>
    <w:p w14:paraId="2BE7FDF1" w14:textId="6C7B1EF6" w:rsidR="00F838AB" w:rsidRDefault="0020247E" w:rsidP="00B6693A">
      <w:pPr>
        <w:spacing w:line="480" w:lineRule="auto"/>
        <w:rPr>
          <w:rFonts w:ascii="Times New Roman" w:hAnsi="Times New Roman" w:cs="Times New Roman"/>
          <w:noProof/>
          <w:sz w:val="24"/>
          <w:szCs w:val="24"/>
        </w:rPr>
      </w:pPr>
      <w:r>
        <w:rPr>
          <w:rFonts w:ascii="Times New Roman" w:hAnsi="Times New Roman" w:cs="Times New Roman"/>
          <w:noProof/>
          <w:sz w:val="24"/>
          <w:szCs w:val="24"/>
        </w:rPr>
        <w:t>Figure S</w:t>
      </w:r>
      <w:r w:rsidR="00F838AB">
        <w:rPr>
          <w:rFonts w:ascii="Times New Roman" w:hAnsi="Times New Roman" w:cs="Times New Roman"/>
          <w:noProof/>
          <w:sz w:val="24"/>
          <w:szCs w:val="24"/>
        </w:rPr>
        <w:t>1</w:t>
      </w:r>
      <w:ins w:id="1524" w:author="Meyer, Michael Frederick" w:date="2022-01-10T12:39:00Z">
        <w:r w:rsidR="006B44DB">
          <w:rPr>
            <w:rFonts w:ascii="Times New Roman" w:hAnsi="Times New Roman" w:cs="Times New Roman"/>
            <w:noProof/>
            <w:sz w:val="24"/>
            <w:szCs w:val="24"/>
          </w:rPr>
          <w:t>3</w:t>
        </w:r>
      </w:ins>
      <w:del w:id="1525" w:author="Meyer, Michael Frederick" w:date="2022-01-10T12:39:00Z">
        <w:r w:rsidR="00383728" w:rsidDel="006B44DB">
          <w:rPr>
            <w:rFonts w:ascii="Times New Roman" w:hAnsi="Times New Roman" w:cs="Times New Roman"/>
            <w:noProof/>
            <w:sz w:val="24"/>
            <w:szCs w:val="24"/>
          </w:rPr>
          <w:delText>2</w:delText>
        </w:r>
      </w:del>
      <w:r>
        <w:rPr>
          <w:rFonts w:ascii="Times New Roman" w:hAnsi="Times New Roman" w:cs="Times New Roman"/>
          <w:noProof/>
          <w:sz w:val="24"/>
          <w:szCs w:val="24"/>
        </w:rPr>
        <w:t>: 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filamentous:diatom essential fatty acid ratios in response to total PPCP concentrations for permuted data. </w:t>
      </w:r>
      <w:r w:rsidR="005675B5">
        <w:rPr>
          <w:rFonts w:ascii="Times New Roman" w:hAnsi="Times New Roman" w:cs="Times New Roman"/>
          <w:noProof/>
          <w:sz w:val="24"/>
          <w:szCs w:val="24"/>
        </w:rPr>
        <w:t>Models were generated from 5,000 data permutations. Histograms represent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 obtained from the linear model fit with non-permuted data. The percent of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w:t>
      </w:r>
      <w:r w:rsidR="00F838AB">
        <w:rPr>
          <w:rFonts w:ascii="Times New Roman" w:hAnsi="Times New Roman" w:cs="Times New Roman"/>
          <w:noProof/>
          <w:sz w:val="24"/>
          <w:szCs w:val="24"/>
        </w:rPr>
        <w:br w:type="page"/>
      </w:r>
    </w:p>
    <w:p w14:paraId="338D8B3B" w14:textId="456B89B2" w:rsidR="00F838AB" w:rsidRDefault="004743FF">
      <w:pPr>
        <w:rPr>
          <w:rFonts w:ascii="Times New Roman" w:hAnsi="Times New Roman" w:cs="Times New Roman"/>
          <w:noProof/>
          <w:sz w:val="24"/>
          <w:szCs w:val="24"/>
        </w:rPr>
      </w:pPr>
      <w:r>
        <w:rPr>
          <w:rFonts w:ascii="Times New Roman" w:hAnsi="Times New Roman" w:cs="Times New Roman"/>
          <w:noProof/>
          <w:sz w:val="24"/>
          <w:szCs w:val="24"/>
          <w:lang w:val="en-US"/>
        </w:rPr>
        <w:lastRenderedPageBreak/>
        <w:drawing>
          <wp:inline distT="0" distB="0" distL="0" distR="0" wp14:anchorId="498E4B81" wp14:editId="38447D32">
            <wp:extent cx="5943600" cy="5943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mbined_pop_fatty_acid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74331C6" w14:textId="3462C4A2" w:rsidR="00F838AB" w:rsidRDefault="00F838AB" w:rsidP="00B6693A">
      <w:pPr>
        <w:spacing w:line="480" w:lineRule="auto"/>
        <w:rPr>
          <w:rFonts w:ascii="Times New Roman" w:hAnsi="Times New Roman" w:cs="Times New Roman"/>
          <w:noProof/>
          <w:sz w:val="24"/>
          <w:szCs w:val="24"/>
        </w:rPr>
      </w:pPr>
      <w:r>
        <w:rPr>
          <w:rFonts w:ascii="Times New Roman" w:hAnsi="Times New Roman" w:cs="Times New Roman"/>
          <w:noProof/>
          <w:sz w:val="24"/>
          <w:szCs w:val="24"/>
        </w:rPr>
        <w:t>Figure S1</w:t>
      </w:r>
      <w:ins w:id="1526" w:author="Meyer, Michael Frederick" w:date="2022-01-10T12:40:00Z">
        <w:r w:rsidR="006B44DB">
          <w:rPr>
            <w:rFonts w:ascii="Times New Roman" w:hAnsi="Times New Roman" w:cs="Times New Roman"/>
            <w:noProof/>
            <w:sz w:val="24"/>
            <w:szCs w:val="24"/>
          </w:rPr>
          <w:t>4</w:t>
        </w:r>
      </w:ins>
      <w:del w:id="1527" w:author="Meyer, Michael Frederick" w:date="2022-01-10T12:40:00Z">
        <w:r w:rsidR="00383728" w:rsidDel="006B44DB">
          <w:rPr>
            <w:rFonts w:ascii="Times New Roman" w:hAnsi="Times New Roman" w:cs="Times New Roman"/>
            <w:noProof/>
            <w:sz w:val="24"/>
            <w:szCs w:val="24"/>
          </w:rPr>
          <w:delText>3</w:delText>
        </w:r>
      </w:del>
      <w:r>
        <w:rPr>
          <w:rFonts w:ascii="Times New Roman" w:hAnsi="Times New Roman" w:cs="Times New Roman"/>
          <w:noProof/>
          <w:sz w:val="24"/>
          <w:szCs w:val="24"/>
        </w:rPr>
        <w:t>:</w:t>
      </w:r>
      <w:r w:rsidR="00C25AB9" w:rsidRPr="00C25AB9">
        <w:rPr>
          <w:rFonts w:ascii="Times New Roman" w:eastAsia="Times New Roman" w:hAnsi="Times New Roman" w:cs="Times New Roman"/>
          <w:sz w:val="24"/>
          <w:szCs w:val="24"/>
        </w:rPr>
        <w:t xml:space="preserve"> </w:t>
      </w:r>
      <w:r w:rsidR="00C25AB9" w:rsidRPr="007418CF">
        <w:rPr>
          <w:rFonts w:ascii="Times New Roman" w:eastAsia="Times New Roman" w:hAnsi="Times New Roman" w:cs="Times New Roman"/>
          <w:sz w:val="24"/>
          <w:szCs w:val="24"/>
        </w:rPr>
        <w:t xml:space="preserve">Ratio of </w:t>
      </w:r>
      <w:proofErr w:type="spellStart"/>
      <w:r w:rsidR="00C25AB9" w:rsidRPr="007418CF">
        <w:rPr>
          <w:rFonts w:ascii="Times New Roman" w:eastAsia="Times New Roman" w:hAnsi="Times New Roman" w:cs="Times New Roman"/>
          <w:sz w:val="24"/>
          <w:szCs w:val="24"/>
        </w:rPr>
        <w:t>filamentous:diatom-associated</w:t>
      </w:r>
      <w:proofErr w:type="spellEnd"/>
      <w:r w:rsidR="00C25AB9" w:rsidRPr="007418CF">
        <w:rPr>
          <w:rFonts w:ascii="Times New Roman" w:eastAsia="Times New Roman" w:hAnsi="Times New Roman" w:cs="Times New Roman"/>
          <w:sz w:val="24"/>
          <w:szCs w:val="24"/>
        </w:rPr>
        <w:t xml:space="preserve"> fatty acids (A) and essential fatty acids (B) across our </w:t>
      </w:r>
      <w:r w:rsidR="00C25AB9">
        <w:rPr>
          <w:rFonts w:ascii="Times New Roman" w:eastAsia="Times New Roman" w:hAnsi="Times New Roman" w:cs="Times New Roman"/>
          <w:sz w:val="24"/>
          <w:szCs w:val="24"/>
        </w:rPr>
        <w:t>IDW Population</w:t>
      </w:r>
      <w:r w:rsidR="00C25AB9" w:rsidRPr="007418CF">
        <w:rPr>
          <w:rFonts w:ascii="Times New Roman" w:eastAsia="Times New Roman" w:hAnsi="Times New Roman" w:cs="Times New Roman"/>
          <w:sz w:val="24"/>
          <w:szCs w:val="24"/>
        </w:rPr>
        <w:t xml:space="preserve"> gradient. Our first analysis (A) focused solely on green filamentous algal fatty acids (i.e., 18:3ω3, 18:1ω9, 18:2ω6, and 16:0 relative to diatom fatty acids (i.e., 20:5ω3, 16:1ω7, 16:0, 14:0) in relation to increasing PPCP concentrations. This first analysis suggested periphyton</w:t>
      </w:r>
      <w:r w:rsidR="00C25AB9">
        <w:rPr>
          <w:rFonts w:ascii="Times New Roman" w:eastAsia="Times New Roman" w:hAnsi="Times New Roman" w:cs="Times New Roman"/>
          <w:sz w:val="24"/>
          <w:szCs w:val="24"/>
        </w:rPr>
        <w:t>,</w:t>
      </w:r>
      <w:r w:rsidR="00C25AB9" w:rsidRPr="007418CF">
        <w:rPr>
          <w:rFonts w:ascii="Times New Roman" w:eastAsia="Times New Roman" w:hAnsi="Times New Roman" w:cs="Times New Roman"/>
          <w:sz w:val="24"/>
          <w:szCs w:val="24"/>
        </w:rPr>
        <w:t xml:space="preserve"> </w:t>
      </w:r>
      <w:r w:rsidR="00C25AB9">
        <w:rPr>
          <w:rFonts w:ascii="Times New Roman" w:eastAsia="Times New Roman" w:hAnsi="Times New Roman" w:cs="Times New Roman"/>
          <w:sz w:val="24"/>
          <w:szCs w:val="24"/>
        </w:rPr>
        <w:t xml:space="preserve">to some degree, tended to </w:t>
      </w:r>
      <w:r w:rsidR="00C25AB9" w:rsidRPr="007418CF">
        <w:rPr>
          <w:rFonts w:ascii="Times New Roman" w:eastAsia="Times New Roman" w:hAnsi="Times New Roman" w:cs="Times New Roman"/>
          <w:sz w:val="24"/>
          <w:szCs w:val="24"/>
        </w:rPr>
        <w:t xml:space="preserve">reflect an increasing green, filamentous signature relative to diatoms, which corroborates analyses showing community compositional </w:t>
      </w:r>
      <w:r w:rsidR="00C25AB9" w:rsidRPr="007418CF">
        <w:rPr>
          <w:rFonts w:ascii="Times New Roman" w:eastAsia="Times New Roman" w:hAnsi="Times New Roman" w:cs="Times New Roman"/>
          <w:sz w:val="24"/>
          <w:szCs w:val="24"/>
        </w:rPr>
        <w:lastRenderedPageBreak/>
        <w:t xml:space="preserve">shifts (Figure 4). </w:t>
      </w:r>
      <w:r w:rsidR="00C25AB9">
        <w:rPr>
          <w:rFonts w:ascii="Times New Roman" w:eastAsia="Times New Roman" w:hAnsi="Times New Roman" w:cs="Times New Roman"/>
          <w:sz w:val="24"/>
          <w:szCs w:val="24"/>
        </w:rPr>
        <w:t>M</w:t>
      </w:r>
      <w:r w:rsidR="00C25AB9" w:rsidRPr="007418CF">
        <w:rPr>
          <w:rFonts w:ascii="Times New Roman" w:eastAsia="Times New Roman" w:hAnsi="Times New Roman" w:cs="Times New Roman"/>
          <w:sz w:val="24"/>
          <w:szCs w:val="24"/>
        </w:rPr>
        <w:t xml:space="preserve">acroinvertebrate signatures </w:t>
      </w:r>
      <w:r w:rsidR="00C25AB9">
        <w:rPr>
          <w:rFonts w:ascii="Times New Roman" w:eastAsia="Times New Roman" w:hAnsi="Times New Roman" w:cs="Times New Roman"/>
          <w:sz w:val="24"/>
          <w:szCs w:val="24"/>
        </w:rPr>
        <w:t xml:space="preserve">generally </w:t>
      </w:r>
      <w:r w:rsidR="00C25AB9" w:rsidRPr="007418CF">
        <w:rPr>
          <w:rFonts w:ascii="Times New Roman" w:eastAsia="Times New Roman" w:hAnsi="Times New Roman" w:cs="Times New Roman"/>
          <w:sz w:val="24"/>
          <w:szCs w:val="24"/>
        </w:rPr>
        <w:t>remained consistent</w:t>
      </w:r>
      <w:r w:rsidR="00C25AB9">
        <w:rPr>
          <w:rFonts w:ascii="Times New Roman" w:eastAsia="Times New Roman" w:hAnsi="Times New Roman" w:cs="Times New Roman"/>
          <w:sz w:val="24"/>
          <w:szCs w:val="24"/>
        </w:rPr>
        <w:t xml:space="preserve">, although </w:t>
      </w:r>
      <w:r w:rsidR="00C25AB9" w:rsidRPr="00B6693A">
        <w:rPr>
          <w:rFonts w:ascii="Times New Roman" w:eastAsia="Times New Roman" w:hAnsi="Times New Roman" w:cs="Times New Roman"/>
          <w:i/>
          <w:sz w:val="24"/>
          <w:szCs w:val="24"/>
        </w:rPr>
        <w:t xml:space="preserve">E. </w:t>
      </w:r>
      <w:proofErr w:type="spellStart"/>
      <w:r w:rsidR="00C25AB9" w:rsidRPr="00B6693A">
        <w:rPr>
          <w:rFonts w:ascii="Times New Roman" w:eastAsia="Times New Roman" w:hAnsi="Times New Roman" w:cs="Times New Roman"/>
          <w:i/>
          <w:sz w:val="24"/>
          <w:szCs w:val="24"/>
        </w:rPr>
        <w:t>vittatus</w:t>
      </w:r>
      <w:r w:rsidR="00C25AB9">
        <w:rPr>
          <w:rFonts w:ascii="Times New Roman" w:eastAsia="Times New Roman" w:hAnsi="Times New Roman" w:cs="Times New Roman"/>
          <w:sz w:val="24"/>
          <w:szCs w:val="24"/>
        </w:rPr>
        <w:t>’s</w:t>
      </w:r>
      <w:proofErr w:type="spellEnd"/>
      <w:r w:rsidR="00C25AB9">
        <w:rPr>
          <w:rFonts w:ascii="Times New Roman" w:eastAsia="Times New Roman" w:hAnsi="Times New Roman" w:cs="Times New Roman"/>
          <w:sz w:val="24"/>
          <w:szCs w:val="24"/>
        </w:rPr>
        <w:t xml:space="preserve"> </w:t>
      </w:r>
      <w:r w:rsidR="006B6225">
        <w:rPr>
          <w:rFonts w:ascii="Times New Roman" w:eastAsia="Times New Roman" w:hAnsi="Times New Roman" w:cs="Times New Roman"/>
          <w:sz w:val="24"/>
          <w:szCs w:val="24"/>
        </w:rPr>
        <w:t xml:space="preserve">signatures </w:t>
      </w:r>
      <w:r w:rsidR="00C25AB9">
        <w:rPr>
          <w:rFonts w:ascii="Times New Roman" w:eastAsia="Times New Roman" w:hAnsi="Times New Roman" w:cs="Times New Roman"/>
          <w:sz w:val="24"/>
          <w:szCs w:val="24"/>
        </w:rPr>
        <w:t xml:space="preserve">generally </w:t>
      </w:r>
      <w:r w:rsidR="006B6225">
        <w:rPr>
          <w:rFonts w:ascii="Times New Roman" w:eastAsia="Times New Roman" w:hAnsi="Times New Roman" w:cs="Times New Roman"/>
          <w:sz w:val="24"/>
          <w:szCs w:val="24"/>
        </w:rPr>
        <w:t>reflected an increased</w:t>
      </w:r>
      <w:r w:rsidR="00C25AB9">
        <w:rPr>
          <w:rFonts w:ascii="Times New Roman" w:eastAsia="Times New Roman" w:hAnsi="Times New Roman" w:cs="Times New Roman"/>
          <w:sz w:val="24"/>
          <w:szCs w:val="24"/>
        </w:rPr>
        <w:t xml:space="preserve"> diatom signature over the gradient</w:t>
      </w:r>
      <w:r w:rsidR="00C25AB9" w:rsidRPr="007418CF">
        <w:rPr>
          <w:rFonts w:ascii="Times New Roman" w:eastAsia="Times New Roman" w:hAnsi="Times New Roman" w:cs="Times New Roman"/>
          <w:sz w:val="24"/>
          <w:szCs w:val="24"/>
        </w:rPr>
        <w:t xml:space="preserve">. Our second analysis (B) focused solely on the essential fatty acids. </w:t>
      </w:r>
      <w:r w:rsidR="00C25AB9">
        <w:rPr>
          <w:rFonts w:ascii="Times New Roman" w:eastAsia="Times New Roman" w:hAnsi="Times New Roman" w:cs="Times New Roman"/>
          <w:sz w:val="24"/>
          <w:szCs w:val="24"/>
        </w:rPr>
        <w:t xml:space="preserve">These same general patterns were also observed when using PPCP concentrations in place of IDW population (Figure 7). </w:t>
      </w:r>
      <w:r w:rsidR="00C25AB9" w:rsidRPr="007418CF">
        <w:rPr>
          <w:rFonts w:ascii="Times New Roman" w:eastAsia="Times New Roman" w:hAnsi="Times New Roman" w:cs="Times New Roman"/>
          <w:sz w:val="24"/>
          <w:szCs w:val="24"/>
        </w:rPr>
        <w:t xml:space="preserve">  </w:t>
      </w:r>
      <w:r>
        <w:rPr>
          <w:rFonts w:ascii="Times New Roman" w:hAnsi="Times New Roman" w:cs="Times New Roman"/>
          <w:noProof/>
          <w:sz w:val="24"/>
          <w:szCs w:val="24"/>
        </w:rPr>
        <w:br w:type="page"/>
      </w:r>
    </w:p>
    <w:p w14:paraId="4246EC07" w14:textId="77777777" w:rsidR="0020247E" w:rsidRDefault="0020247E">
      <w:pPr>
        <w:rPr>
          <w:rFonts w:ascii="Times New Roman" w:hAnsi="Times New Roman" w:cs="Times New Roman"/>
          <w:noProof/>
          <w:sz w:val="24"/>
          <w:szCs w:val="24"/>
        </w:rPr>
      </w:pPr>
    </w:p>
    <w:p w14:paraId="66EBFDE4" w14:textId="77777777" w:rsidR="0020247E" w:rsidRDefault="0020247E" w:rsidP="00F31B90">
      <w:pPr>
        <w:spacing w:line="48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1AC5EC81" wp14:editId="14A2E7F0">
            <wp:extent cx="5943600" cy="50946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rmuted_pop_fil_dia_fatty_acid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p>
    <w:p w14:paraId="462B65F4" w14:textId="650EACA5" w:rsidR="00191C85" w:rsidRPr="00B06E14" w:rsidRDefault="0020247E" w:rsidP="00191C85">
      <w:pPr>
        <w:spacing w:line="480" w:lineRule="auto"/>
        <w:rPr>
          <w:rFonts w:ascii="Times New Roman" w:hAnsi="Times New Roman" w:cs="Times New Roman"/>
          <w:noProof/>
          <w:sz w:val="24"/>
          <w:szCs w:val="24"/>
        </w:rPr>
      </w:pPr>
      <w:r>
        <w:rPr>
          <w:rFonts w:ascii="Times New Roman" w:hAnsi="Times New Roman" w:cs="Times New Roman"/>
          <w:noProof/>
          <w:sz w:val="24"/>
          <w:szCs w:val="24"/>
        </w:rPr>
        <w:t>Figure S</w:t>
      </w:r>
      <w:r w:rsidR="00F838AB">
        <w:rPr>
          <w:rFonts w:ascii="Times New Roman" w:hAnsi="Times New Roman" w:cs="Times New Roman"/>
          <w:noProof/>
          <w:sz w:val="24"/>
          <w:szCs w:val="24"/>
        </w:rPr>
        <w:t>1</w:t>
      </w:r>
      <w:ins w:id="1528" w:author="Meyer, Michael Frederick" w:date="2022-01-10T12:40:00Z">
        <w:r w:rsidR="006B44DB">
          <w:rPr>
            <w:rFonts w:ascii="Times New Roman" w:hAnsi="Times New Roman" w:cs="Times New Roman"/>
            <w:noProof/>
            <w:sz w:val="24"/>
            <w:szCs w:val="24"/>
          </w:rPr>
          <w:t>5</w:t>
        </w:r>
      </w:ins>
      <w:del w:id="1529" w:author="Meyer, Michael Frederick" w:date="2022-01-10T12:40:00Z">
        <w:r w:rsidR="00383728" w:rsidDel="006B44DB">
          <w:rPr>
            <w:rFonts w:ascii="Times New Roman" w:hAnsi="Times New Roman" w:cs="Times New Roman"/>
            <w:noProof/>
            <w:sz w:val="24"/>
            <w:szCs w:val="24"/>
          </w:rPr>
          <w:delText>4</w:delText>
        </w:r>
      </w:del>
      <w:r>
        <w:rPr>
          <w:rFonts w:ascii="Times New Roman" w:hAnsi="Times New Roman" w:cs="Times New Roman"/>
          <w:noProof/>
          <w:sz w:val="24"/>
          <w:szCs w:val="24"/>
        </w:rPr>
        <w:t>: 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filamentous:diatom fatty acid ratios in response to IDW population for permuted data. </w:t>
      </w:r>
      <w:r w:rsidR="00191C85">
        <w:rPr>
          <w:rFonts w:ascii="Times New Roman" w:hAnsi="Times New Roman" w:cs="Times New Roman"/>
          <w:noProof/>
          <w:sz w:val="24"/>
          <w:szCs w:val="24"/>
        </w:rPr>
        <w:t>Models were generated from 5,000 data permutations. Histograms represent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 obtained from the linear model fit with non-permuted data. The percent of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w:t>
      </w:r>
    </w:p>
    <w:p w14:paraId="589A213C" w14:textId="2221F408" w:rsidR="0020247E" w:rsidRDefault="0020247E" w:rsidP="0020247E">
      <w:pPr>
        <w:spacing w:line="480" w:lineRule="auto"/>
        <w:rPr>
          <w:rFonts w:ascii="Times New Roman" w:hAnsi="Times New Roman" w:cs="Times New Roman"/>
          <w:noProof/>
          <w:sz w:val="24"/>
          <w:szCs w:val="24"/>
        </w:rPr>
      </w:pPr>
      <w:r>
        <w:rPr>
          <w:rFonts w:ascii="Times New Roman" w:hAnsi="Times New Roman" w:cs="Times New Roman"/>
          <w:noProof/>
          <w:sz w:val="24"/>
          <w:szCs w:val="24"/>
          <w:lang w:val="en-US"/>
        </w:rPr>
        <w:lastRenderedPageBreak/>
        <w:drawing>
          <wp:inline distT="0" distB="0" distL="0" distR="0" wp14:anchorId="62A52C44" wp14:editId="75BDFC72">
            <wp:extent cx="5943600" cy="50946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ermuted_pop_efa_fatty_acid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p>
    <w:p w14:paraId="6B9FBBFE" w14:textId="0E6EF842" w:rsidR="001D0AA5" w:rsidRPr="00B6693A" w:rsidRDefault="0020247E" w:rsidP="00F31B90">
      <w:pPr>
        <w:spacing w:line="480" w:lineRule="auto"/>
        <w:rPr>
          <w:rFonts w:ascii="Times New Roman" w:hAnsi="Times New Roman" w:cs="Times New Roman"/>
          <w:noProof/>
          <w:sz w:val="24"/>
          <w:szCs w:val="24"/>
        </w:rPr>
      </w:pPr>
      <w:r>
        <w:rPr>
          <w:rFonts w:ascii="Times New Roman" w:hAnsi="Times New Roman" w:cs="Times New Roman"/>
          <w:noProof/>
          <w:sz w:val="24"/>
          <w:szCs w:val="24"/>
        </w:rPr>
        <w:t>Figure S</w:t>
      </w:r>
      <w:r w:rsidR="00F838AB">
        <w:rPr>
          <w:rFonts w:ascii="Times New Roman" w:hAnsi="Times New Roman" w:cs="Times New Roman"/>
          <w:noProof/>
          <w:sz w:val="24"/>
          <w:szCs w:val="24"/>
        </w:rPr>
        <w:t>1</w:t>
      </w:r>
      <w:ins w:id="1530" w:author="Meyer, Michael Frederick" w:date="2022-01-10T12:41:00Z">
        <w:r w:rsidR="006B44DB">
          <w:rPr>
            <w:rFonts w:ascii="Times New Roman" w:hAnsi="Times New Roman" w:cs="Times New Roman"/>
            <w:noProof/>
            <w:sz w:val="24"/>
            <w:szCs w:val="24"/>
          </w:rPr>
          <w:t>6</w:t>
        </w:r>
      </w:ins>
      <w:del w:id="1531" w:author="Meyer, Michael Frederick" w:date="2022-01-10T12:41:00Z">
        <w:r w:rsidR="00383728" w:rsidDel="006B44DB">
          <w:rPr>
            <w:rFonts w:ascii="Times New Roman" w:hAnsi="Times New Roman" w:cs="Times New Roman"/>
            <w:noProof/>
            <w:sz w:val="24"/>
            <w:szCs w:val="24"/>
          </w:rPr>
          <w:delText>5</w:delText>
        </w:r>
      </w:del>
      <w:r>
        <w:rPr>
          <w:rFonts w:ascii="Times New Roman" w:hAnsi="Times New Roman" w:cs="Times New Roman"/>
          <w:noProof/>
          <w:sz w:val="24"/>
          <w:szCs w:val="24"/>
        </w:rPr>
        <w:t>: 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filamentous:diatom essential fatty acid ratios in response to IDW population for permuted data. </w:t>
      </w:r>
      <w:r w:rsidR="00191C85">
        <w:rPr>
          <w:rFonts w:ascii="Times New Roman" w:hAnsi="Times New Roman" w:cs="Times New Roman"/>
          <w:noProof/>
          <w:sz w:val="24"/>
          <w:szCs w:val="24"/>
        </w:rPr>
        <w:t>Models were generated from 5,000 data permutations. Histograms represent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 obtained from the linear model fit with non-permuted data. The percent of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w:t>
      </w:r>
      <w:r w:rsidR="001D0AA5" w:rsidRPr="007418CF">
        <w:rPr>
          <w:rFonts w:ascii="Times New Roman" w:eastAsia="Times New Roman" w:hAnsi="Times New Roman" w:cs="Times New Roman"/>
          <w:sz w:val="24"/>
          <w:szCs w:val="24"/>
        </w:rPr>
        <w:br w:type="page"/>
      </w:r>
    </w:p>
    <w:tbl>
      <w:tblPr>
        <w:tblStyle w:val="TableGrid"/>
        <w:tblW w:w="9655" w:type="dxa"/>
        <w:tblLook w:val="04A0" w:firstRow="1" w:lastRow="0" w:firstColumn="1" w:lastColumn="0" w:noHBand="0" w:noVBand="1"/>
      </w:tblPr>
      <w:tblGrid>
        <w:gridCol w:w="2724"/>
        <w:gridCol w:w="6931"/>
      </w:tblGrid>
      <w:tr w:rsidR="00453919" w:rsidRPr="007418CF" w14:paraId="690E467C" w14:textId="77777777" w:rsidTr="00410273">
        <w:trPr>
          <w:trHeight w:val="187"/>
        </w:trPr>
        <w:tc>
          <w:tcPr>
            <w:tcW w:w="9655" w:type="dxa"/>
            <w:gridSpan w:val="2"/>
            <w:vAlign w:val="bottom"/>
          </w:tcPr>
          <w:p w14:paraId="771E862C" w14:textId="50D38DC8"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lastRenderedPageBreak/>
              <w:t>Table S</w:t>
            </w:r>
            <w:ins w:id="1532" w:author="Meyer, Michael Frederick" w:date="2022-01-10T12:41:00Z">
              <w:r w:rsidR="006B44DB">
                <w:rPr>
                  <w:rFonts w:ascii="Times New Roman" w:hAnsi="Times New Roman" w:cs="Times New Roman"/>
                  <w:color w:val="000000"/>
                  <w:sz w:val="24"/>
                  <w:szCs w:val="24"/>
                </w:rPr>
                <w:t>4</w:t>
              </w:r>
            </w:ins>
            <w:del w:id="1533" w:author="Meyer, Michael Frederick" w:date="2022-01-10T12:41:00Z">
              <w:r w:rsidR="000372A9" w:rsidDel="006B44DB">
                <w:rPr>
                  <w:rFonts w:ascii="Times New Roman" w:hAnsi="Times New Roman" w:cs="Times New Roman"/>
                  <w:color w:val="000000"/>
                  <w:sz w:val="24"/>
                  <w:szCs w:val="24"/>
                </w:rPr>
                <w:delText>3</w:delText>
              </w:r>
            </w:del>
            <w:r w:rsidRPr="007418CF">
              <w:rPr>
                <w:rFonts w:ascii="Times New Roman" w:hAnsi="Times New Roman" w:cs="Times New Roman"/>
                <w:color w:val="000000"/>
                <w:sz w:val="24"/>
                <w:szCs w:val="24"/>
              </w:rPr>
              <w:t xml:space="preserve">: </w:t>
            </w:r>
            <w:r w:rsidR="00284A11" w:rsidRPr="007418CF">
              <w:rPr>
                <w:rFonts w:ascii="Times New Roman" w:hAnsi="Times New Roman" w:cs="Times New Roman"/>
                <w:color w:val="000000"/>
                <w:sz w:val="24"/>
                <w:szCs w:val="24"/>
              </w:rPr>
              <w:t>Fatty acid groupings used in this analysis</w:t>
            </w:r>
          </w:p>
        </w:tc>
      </w:tr>
      <w:tr w:rsidR="00453919" w:rsidRPr="007418CF" w14:paraId="538D15AC" w14:textId="77777777" w:rsidTr="00453919">
        <w:trPr>
          <w:trHeight w:val="187"/>
        </w:trPr>
        <w:tc>
          <w:tcPr>
            <w:tcW w:w="2724" w:type="dxa"/>
            <w:vAlign w:val="bottom"/>
          </w:tcPr>
          <w:p w14:paraId="7C9B4B70" w14:textId="02DE610A"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Fatty Acid Group</w:t>
            </w:r>
          </w:p>
        </w:tc>
        <w:tc>
          <w:tcPr>
            <w:tcW w:w="6931" w:type="dxa"/>
            <w:vAlign w:val="bottom"/>
          </w:tcPr>
          <w:p w14:paraId="6CAA124D" w14:textId="6540F8F3"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Fatty acids considered</w:t>
            </w:r>
          </w:p>
        </w:tc>
      </w:tr>
      <w:tr w:rsidR="00453919" w:rsidRPr="007418CF" w14:paraId="52D2E2C6" w14:textId="77777777" w:rsidTr="00453919">
        <w:trPr>
          <w:trHeight w:val="177"/>
        </w:trPr>
        <w:tc>
          <w:tcPr>
            <w:tcW w:w="2724" w:type="dxa"/>
            <w:vAlign w:val="bottom"/>
          </w:tcPr>
          <w:p w14:paraId="0AB3A569" w14:textId="2C0CF37E"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Branched</w:t>
            </w:r>
          </w:p>
        </w:tc>
        <w:tc>
          <w:tcPr>
            <w:tcW w:w="6931" w:type="dxa"/>
            <w:vAlign w:val="bottom"/>
          </w:tcPr>
          <w:p w14:paraId="28DD74B4" w14:textId="77F6FDDF"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a-15:0, i-15:0, a-17:0, i-17:0</w:t>
            </w:r>
          </w:p>
        </w:tc>
      </w:tr>
      <w:tr w:rsidR="00453919" w:rsidRPr="007418CF" w14:paraId="1D05766D" w14:textId="77777777" w:rsidTr="00453919">
        <w:trPr>
          <w:trHeight w:val="187"/>
        </w:trPr>
        <w:tc>
          <w:tcPr>
            <w:tcW w:w="2724" w:type="dxa"/>
            <w:vAlign w:val="bottom"/>
          </w:tcPr>
          <w:p w14:paraId="66855182" w14:textId="2C168B5D"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SAFA</w:t>
            </w:r>
          </w:p>
        </w:tc>
        <w:tc>
          <w:tcPr>
            <w:tcW w:w="6931" w:type="dxa"/>
            <w:vAlign w:val="bottom"/>
          </w:tcPr>
          <w:p w14:paraId="2394C2E4" w14:textId="104162B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12:0, 14:0, 15:0, 16:0, 17:0, 18:0, 20:0, 22:0, 24:0</w:t>
            </w:r>
          </w:p>
        </w:tc>
      </w:tr>
      <w:tr w:rsidR="00453919" w:rsidRPr="007418CF" w14:paraId="3264D6B6" w14:textId="77777777" w:rsidTr="00453919">
        <w:trPr>
          <w:trHeight w:val="553"/>
        </w:trPr>
        <w:tc>
          <w:tcPr>
            <w:tcW w:w="2724" w:type="dxa"/>
            <w:vAlign w:val="bottom"/>
          </w:tcPr>
          <w:p w14:paraId="759D0604" w14:textId="60A9C61A"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MUFA</w:t>
            </w:r>
          </w:p>
        </w:tc>
        <w:tc>
          <w:tcPr>
            <w:tcW w:w="6931" w:type="dxa"/>
            <w:vAlign w:val="bottom"/>
          </w:tcPr>
          <w:p w14:paraId="23FCC02A" w14:textId="276B0A36"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14:1</w:t>
            </w:r>
            <w:r w:rsidR="00CA08DC"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 15:1ω7, 17:1n7, 16:1ω5, 16:1ω6, 16:1ω7, 16:1ω8, 16:1ω9, 18:1ω7, 18:1ω9, 20:1ω7, 20:1ω9, 22:1ω7, 22:1ω9</w:t>
            </w:r>
          </w:p>
        </w:tc>
      </w:tr>
      <w:tr w:rsidR="00453919" w:rsidRPr="007418CF" w14:paraId="2B801629" w14:textId="77777777" w:rsidTr="00453919">
        <w:trPr>
          <w:trHeight w:val="553"/>
        </w:trPr>
        <w:tc>
          <w:tcPr>
            <w:tcW w:w="2724" w:type="dxa"/>
            <w:vAlign w:val="bottom"/>
          </w:tcPr>
          <w:p w14:paraId="618DDA95" w14:textId="41AAF1B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SCPUFA</w:t>
            </w:r>
          </w:p>
        </w:tc>
        <w:tc>
          <w:tcPr>
            <w:tcW w:w="6931" w:type="dxa"/>
            <w:vAlign w:val="bottom"/>
          </w:tcPr>
          <w:p w14:paraId="1A077780" w14:textId="23AB6893"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16:2ω4, 16:2ω6, 16:2ω7, 16:3ω3, 16:3ω4, 16:3ω6, 16:4ω1, 16:4ω3, 18:2ω6, 18:2ω6t, 18:3ω3, 18:3ω6, 18:4ω3, 18:4ω4, 18:5ω3</w:t>
            </w:r>
          </w:p>
        </w:tc>
      </w:tr>
      <w:tr w:rsidR="00453919" w:rsidRPr="007418CF" w14:paraId="343E9A2F" w14:textId="77777777" w:rsidTr="00453919">
        <w:trPr>
          <w:trHeight w:val="563"/>
        </w:trPr>
        <w:tc>
          <w:tcPr>
            <w:tcW w:w="2724" w:type="dxa"/>
            <w:vAlign w:val="bottom"/>
          </w:tcPr>
          <w:p w14:paraId="6BDEE042" w14:textId="1E23967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LCPUFA</w:t>
            </w:r>
          </w:p>
        </w:tc>
        <w:tc>
          <w:tcPr>
            <w:tcW w:w="6931" w:type="dxa"/>
            <w:vAlign w:val="bottom"/>
          </w:tcPr>
          <w:p w14:paraId="604E3B1C" w14:textId="0797BACC"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20:2</w:t>
            </w:r>
            <w:r w:rsidR="00C1411E"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11</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 20:2</w:t>
            </w:r>
            <w:r w:rsidR="00C1411E"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13</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 20:2ω6, 20:3ω3, 20:3ω6, 20:4ω3, 20:4ω6, 20:5ω3, 22:2ω6, 22:3ω3, 22:4ω3, 22:4ω6, 22:5ω3, 22:5ω6, 22:6ω3</w:t>
            </w:r>
          </w:p>
        </w:tc>
      </w:tr>
    </w:tbl>
    <w:p w14:paraId="6A20ADCA" w14:textId="77777777" w:rsidR="004262A3" w:rsidRPr="007418CF" w:rsidRDefault="004262A3" w:rsidP="00F31B90">
      <w:pPr>
        <w:spacing w:line="480" w:lineRule="auto"/>
        <w:rPr>
          <w:rFonts w:ascii="Times New Roman" w:eastAsia="Times New Roman" w:hAnsi="Times New Roman" w:cs="Times New Roman"/>
          <w:sz w:val="24"/>
          <w:szCs w:val="24"/>
        </w:rPr>
      </w:pPr>
    </w:p>
    <w:p w14:paraId="26BFA32D" w14:textId="78C2B8FF" w:rsidR="00A73A11" w:rsidRPr="007418CF" w:rsidRDefault="00A73A11" w:rsidP="00F31B90">
      <w:pPr>
        <w:spacing w:line="480" w:lineRule="auto"/>
        <w:rPr>
          <w:rFonts w:ascii="Times New Roman" w:eastAsia="Times New Roman" w:hAnsi="Times New Roman" w:cs="Times New Roman"/>
          <w:sz w:val="24"/>
          <w:szCs w:val="24"/>
        </w:rPr>
      </w:pPr>
    </w:p>
    <w:sectPr w:rsidR="00A73A11" w:rsidRPr="007418CF" w:rsidSect="005E3F1F">
      <w:pgSz w:w="12240" w:h="15840"/>
      <w:pgMar w:top="1440" w:right="1440" w:bottom="1440" w:left="1440" w:header="72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Meyer, Michael Frederick" w:date="2021-11-19T14:12:00Z" w:initials="MMF">
    <w:p w14:paraId="7805F4E0" w14:textId="48B2D6A6" w:rsidR="00F83924" w:rsidRDefault="00F83924">
      <w:pPr>
        <w:pStyle w:val="CommentText"/>
      </w:pPr>
      <w:r>
        <w:rPr>
          <w:rStyle w:val="CommentReference"/>
        </w:rPr>
        <w:annotationRef/>
      </w:r>
      <w:r>
        <w:t>Just a reminder – these don’t get published in L&amp;O</w:t>
      </w:r>
    </w:p>
  </w:comment>
  <w:comment w:id="47" w:author="Hampton, Stephanie" w:date="2022-02-10T19:53:00Z" w:initials="HS">
    <w:p w14:paraId="3C5AC071" w14:textId="503E2B3D" w:rsidR="006E3D47" w:rsidRDefault="006E3D47">
      <w:pPr>
        <w:pStyle w:val="CommentText"/>
      </w:pPr>
      <w:r>
        <w:rPr>
          <w:rStyle w:val="CommentReference"/>
        </w:rPr>
        <w:annotationRef/>
      </w:r>
      <w:r>
        <w:t>I deleted “elevated” here because it didn’t make sense as a modifier of measurements</w:t>
      </w:r>
    </w:p>
  </w:comment>
  <w:comment w:id="73" w:author="Hampton, Stephanie" w:date="2022-02-10T19:59:00Z" w:initials="HS">
    <w:p w14:paraId="7A193987" w14:textId="7E4C67EC" w:rsidR="006E3D47" w:rsidRDefault="006E3D47">
      <w:pPr>
        <w:pStyle w:val="CommentText"/>
      </w:pPr>
      <w:r>
        <w:rPr>
          <w:rStyle w:val="CommentReference"/>
        </w:rPr>
        <w:annotationRef/>
      </w:r>
      <w:r>
        <w:t>I thought we agreed that plastics and delta N are the less conclusive results so this scenario seems better to put forward – if I’m thinking clearly about it which I may not be</w:t>
      </w:r>
    </w:p>
  </w:comment>
  <w:comment w:id="93" w:author="Tedy Ozersky" w:date="2022-02-05T15:37:00Z" w:initials="TO">
    <w:p w14:paraId="49C53EA8" w14:textId="4F8D6667" w:rsidR="00F83924" w:rsidRDefault="00F83924">
      <w:pPr>
        <w:pStyle w:val="CommentText"/>
      </w:pPr>
      <w:r>
        <w:rPr>
          <w:rStyle w:val="CommentReference"/>
        </w:rPr>
        <w:annotationRef/>
      </w:r>
      <w:r>
        <w:t>Trying to reduce the number of times you use the words ‘abundance’ and ‘increase’ in this sentence…</w:t>
      </w:r>
    </w:p>
  </w:comment>
  <w:comment w:id="205" w:author="Tedy Ozersky" w:date="2022-02-05T15:52:00Z" w:initials="TO">
    <w:p w14:paraId="36EE5335" w14:textId="37454BCB" w:rsidR="00F83924" w:rsidRDefault="00F83924">
      <w:pPr>
        <w:pStyle w:val="CommentText"/>
      </w:pPr>
      <w:r>
        <w:rPr>
          <w:rStyle w:val="CommentReference"/>
        </w:rPr>
        <w:annotationRef/>
      </w:r>
      <w:r>
        <w:t>This is a bit unclear still; how is it ‘complex’ to collect these samples in Siberia? Why did this “complexity” lead us to not collect field or lab blanks? Give this a bit of thought- I think you can clarify this.</w:t>
      </w:r>
    </w:p>
  </w:comment>
  <w:comment w:id="206" w:author="Hampton, Stephanie" w:date="2022-02-10T20:11:00Z" w:initials="HS">
    <w:p w14:paraId="2737DE85" w14:textId="5DB61B06" w:rsidR="001354B7" w:rsidRDefault="001354B7">
      <w:pPr>
        <w:pStyle w:val="CommentText"/>
      </w:pPr>
      <w:r>
        <w:rPr>
          <w:rStyle w:val="CommentReference"/>
        </w:rPr>
        <w:annotationRef/>
      </w:r>
      <w:r>
        <w:t>I agree</w:t>
      </w:r>
    </w:p>
  </w:comment>
  <w:comment w:id="510" w:author="Tedy Ozersky" w:date="2022-02-05T16:09:00Z" w:initials="TO">
    <w:p w14:paraId="6D22750D" w14:textId="6B8F86E7" w:rsidR="00F83924" w:rsidRDefault="00F83924">
      <w:pPr>
        <w:pStyle w:val="CommentText"/>
      </w:pPr>
      <w:r>
        <w:rPr>
          <w:rStyle w:val="CommentReference"/>
        </w:rPr>
        <w:annotationRef/>
      </w:r>
      <w:r>
        <w:t>Not much of a party culture around the lake…</w:t>
      </w:r>
    </w:p>
  </w:comment>
  <w:comment w:id="559" w:author="Hampton, Stephanie" w:date="2022-02-10T20:26:00Z" w:initials="HS">
    <w:p w14:paraId="03C0BC78" w14:textId="3BC44BC9" w:rsidR="0089254B" w:rsidRDefault="0089254B">
      <w:pPr>
        <w:pStyle w:val="CommentText"/>
      </w:pPr>
      <w:r>
        <w:rPr>
          <w:rStyle w:val="CommentReference"/>
        </w:rPr>
        <w:annotationRef/>
      </w:r>
      <w:r>
        <w:t xml:space="preserve">From low to high? Not clear what </w:t>
      </w:r>
      <w:proofErr w:type="spellStart"/>
      <w:r>
        <w:t>scpufa</w:t>
      </w:r>
      <w:proofErr w:type="spellEnd"/>
      <w:r>
        <w:t xml:space="preserve"> is increasing and </w:t>
      </w:r>
      <w:proofErr w:type="spellStart"/>
      <w:r>
        <w:t>safa</w:t>
      </w:r>
      <w:proofErr w:type="spellEnd"/>
      <w:r>
        <w:t xml:space="preserve"> decreasing with, without looking at figure</w:t>
      </w:r>
    </w:p>
  </w:comment>
  <w:comment w:id="686" w:author="Tedy Ozersky" w:date="2022-02-05T16:23:00Z" w:initials="TO">
    <w:p w14:paraId="5A803E34" w14:textId="73F4D0EB" w:rsidR="00F83924" w:rsidRDefault="00F83924">
      <w:pPr>
        <w:pStyle w:val="CommentText"/>
      </w:pPr>
      <w:r>
        <w:rPr>
          <w:rStyle w:val="CommentReference"/>
        </w:rPr>
        <w:annotationRef/>
      </w:r>
      <w:r>
        <w:t>A bit vague; what do you mean by ‘guide’? As in to understand what are typical ranges of PPCP concentrations? Consider clarifying.</w:t>
      </w:r>
    </w:p>
  </w:comment>
  <w:comment w:id="687" w:author="Hampton, Stephanie" w:date="2022-02-10T20:30:00Z" w:initials="HS">
    <w:p w14:paraId="31E6253D" w14:textId="7589E847" w:rsidR="001D1892" w:rsidRDefault="001D1892">
      <w:pPr>
        <w:pStyle w:val="CommentText"/>
      </w:pPr>
      <w:r>
        <w:rPr>
          <w:rStyle w:val="CommentReference"/>
        </w:rPr>
        <w:annotationRef/>
      </w:r>
      <w:r w:rsidR="000F29CC">
        <w:t>Yeah… you could delete “as a guide” and I’d understand what you mean I think… no strong feelings though</w:t>
      </w:r>
    </w:p>
  </w:comment>
  <w:comment w:id="741" w:author="Tedy Ozersky" w:date="2022-02-05T16:27:00Z" w:initials="TO">
    <w:p w14:paraId="2095E4F1" w14:textId="10626233" w:rsidR="00F83924" w:rsidRDefault="00F83924">
      <w:pPr>
        <w:pStyle w:val="CommentText"/>
      </w:pPr>
      <w:r>
        <w:rPr>
          <w:rStyle w:val="CommentReference"/>
        </w:rPr>
        <w:annotationRef/>
      </w:r>
      <w:r>
        <w:t>This is a bit of a weak transition with the connection between these two ideas not very clear. I suggest giving this some thought. Maybe just deleting this sentence will help?</w:t>
      </w:r>
    </w:p>
  </w:comment>
  <w:comment w:id="742" w:author="Hampton, Stephanie" w:date="2022-02-10T20:32:00Z" w:initials="HS">
    <w:p w14:paraId="20B0353F" w14:textId="37696C5C" w:rsidR="000F29CC" w:rsidRDefault="000F29CC">
      <w:pPr>
        <w:pStyle w:val="CommentText"/>
      </w:pPr>
      <w:r>
        <w:rPr>
          <w:rStyle w:val="CommentReference"/>
        </w:rPr>
        <w:annotationRef/>
      </w:r>
      <w:r>
        <w:t>Good to consider – I agree it’s an odd transition and maybe could just delete</w:t>
      </w:r>
    </w:p>
  </w:comment>
  <w:comment w:id="793" w:author="Tedy Ozersky" w:date="2022-02-05T16:37:00Z" w:initials="TO">
    <w:p w14:paraId="199E809A" w14:textId="31A9330B" w:rsidR="00F83924" w:rsidRDefault="00F83924">
      <w:pPr>
        <w:pStyle w:val="CommentText"/>
      </w:pPr>
      <w:r>
        <w:rPr>
          <w:rStyle w:val="CommentReference"/>
        </w:rPr>
        <w:annotationRef/>
      </w:r>
      <w:r>
        <w:t>Of what?</w:t>
      </w:r>
    </w:p>
  </w:comment>
  <w:comment w:id="825" w:author="Tedy Ozersky" w:date="2022-02-05T16:40:00Z" w:initials="TO">
    <w:p w14:paraId="145EB2AD" w14:textId="5FEF2679" w:rsidR="00F83924" w:rsidRDefault="00F83924">
      <w:pPr>
        <w:pStyle w:val="CommentText"/>
      </w:pPr>
      <w:r>
        <w:rPr>
          <w:rStyle w:val="CommentReference"/>
        </w:rPr>
        <w:annotationRef/>
      </w:r>
      <w:r>
        <w:t>Not sure I understand what you mean by this?</w:t>
      </w:r>
    </w:p>
  </w:comment>
  <w:comment w:id="826" w:author="Hampton, Stephanie" w:date="2022-02-10T20:37:00Z" w:initials="HS">
    <w:p w14:paraId="3895F644" w14:textId="0AB4C10E" w:rsidR="003C6E7E" w:rsidRDefault="003C6E7E">
      <w:pPr>
        <w:pStyle w:val="CommentText"/>
      </w:pPr>
      <w:r>
        <w:rPr>
          <w:rStyle w:val="CommentReference"/>
        </w:rPr>
        <w:annotationRef/>
      </w:r>
      <w:r>
        <w:t>Agree</w:t>
      </w:r>
    </w:p>
    <w:p w14:paraId="1F2C155B" w14:textId="5F7F7AC6" w:rsidR="003C6E7E" w:rsidRDefault="003C6E7E">
      <w:pPr>
        <w:pStyle w:val="CommentText"/>
      </w:pPr>
    </w:p>
  </w:comment>
  <w:comment w:id="916" w:author="Hampton, Stephanie" w:date="2021-12-08T19:46:00Z" w:initials="HS">
    <w:p w14:paraId="4978E6F2" w14:textId="246C4A72" w:rsidR="00F83924" w:rsidRDefault="00F83924">
      <w:pPr>
        <w:pStyle w:val="CommentText"/>
      </w:pPr>
      <w:r>
        <w:rPr>
          <w:rStyle w:val="CommentReference"/>
        </w:rPr>
        <w:annotationRef/>
      </w:r>
      <w:r>
        <w:t>Where’s table 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805F4E0" w15:done="0"/>
  <w15:commentEx w15:paraId="3C5AC071" w15:done="0"/>
  <w15:commentEx w15:paraId="7A193987" w15:done="0"/>
  <w15:commentEx w15:paraId="49C53EA8" w15:done="0"/>
  <w15:commentEx w15:paraId="36EE5335" w15:done="0"/>
  <w15:commentEx w15:paraId="2737DE85" w15:paraIdParent="36EE5335" w15:done="0"/>
  <w15:commentEx w15:paraId="6D22750D" w15:done="0"/>
  <w15:commentEx w15:paraId="03C0BC78" w15:done="0"/>
  <w15:commentEx w15:paraId="5A803E34" w15:done="0"/>
  <w15:commentEx w15:paraId="31E6253D" w15:paraIdParent="5A803E34" w15:done="0"/>
  <w15:commentEx w15:paraId="2095E4F1" w15:done="0"/>
  <w15:commentEx w15:paraId="20B0353F" w15:paraIdParent="2095E4F1" w15:done="0"/>
  <w15:commentEx w15:paraId="199E809A" w15:done="0"/>
  <w15:commentEx w15:paraId="145EB2AD" w15:done="0"/>
  <w15:commentEx w15:paraId="1F2C155B" w15:paraIdParent="145EB2AD" w15:done="0"/>
  <w15:commentEx w15:paraId="4978E6F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119AF9" w16cex:dateUtc="2021-10-13T22:50:00Z"/>
  <w16cex:commentExtensible w16cex:durableId="2511749A" w16cex:dateUtc="2021-10-13T20:07:00Z"/>
  <w16cex:commentExtensible w16cex:durableId="25117548" w16cex:dateUtc="2021-10-13T20:10:00Z"/>
  <w16cex:commentExtensible w16cex:durableId="25117618" w16cex:dateUtc="2021-10-13T20:13:00Z"/>
  <w16cex:commentExtensible w16cex:durableId="251176B3" w16cex:dateUtc="2021-10-13T20:16:00Z"/>
  <w16cex:commentExtensible w16cex:durableId="251176DE" w16cex:dateUtc="2021-10-13T20:16:00Z"/>
  <w16cex:commentExtensible w16cex:durableId="25117753" w16cex:dateUtc="2021-10-13T20:18:00Z"/>
  <w16cex:commentExtensible w16cex:durableId="25117999" w16cex:dateUtc="2021-10-13T20:28:00Z"/>
  <w16cex:commentExtensible w16cex:durableId="25117A34" w16cex:dateUtc="2021-10-13T20:31:00Z"/>
  <w16cex:commentExtensible w16cex:durableId="25117DD8" w16cex:dateUtc="2021-10-13T20:46:00Z"/>
  <w16cex:commentExtensible w16cex:durableId="25117EEA" w16cex:dateUtc="2021-10-13T20:51:00Z"/>
  <w16cex:commentExtensible w16cex:durableId="251183D5" w16cex:dateUtc="2021-10-13T21:12:00Z"/>
  <w16cex:commentExtensible w16cex:durableId="25118423" w16cex:dateUtc="2021-10-13T21:13:00Z"/>
  <w16cex:commentExtensible w16cex:durableId="25118655" w16cex:dateUtc="2021-10-13T21:22:00Z"/>
  <w16cex:commentExtensible w16cex:durableId="2511869E" w16cex:dateUtc="2021-10-13T21:23:00Z"/>
  <w16cex:commentExtensible w16cex:durableId="25118A86" w16cex:dateUtc="2021-10-13T21:40:00Z"/>
  <w16cex:commentExtensible w16cex:durableId="25118B51" w16cex:dateUtc="2021-10-13T21:44:00Z"/>
  <w16cex:commentExtensible w16cex:durableId="25118B80" w16cex:dateUtc="2021-10-13T21:44:00Z"/>
  <w16cex:commentExtensible w16cex:durableId="25118FDC" w16cex:dateUtc="2021-10-13T22:03:00Z"/>
  <w16cex:commentExtensible w16cex:durableId="25119064" w16cex:dateUtc="2021-10-13T22:05:00Z"/>
  <w16cex:commentExtensible w16cex:durableId="251190E5" w16cex:dateUtc="2021-10-13T22:07:00Z"/>
  <w16cex:commentExtensible w16cex:durableId="25119346" w16cex:dateUtc="2021-10-13T22:17:00Z"/>
  <w16cex:commentExtensible w16cex:durableId="251193C5" w16cex:dateUtc="2021-10-13T22:20:00Z"/>
  <w16cex:commentExtensible w16cex:durableId="25119418" w16cex:dateUtc="2021-10-13T22:21:00Z"/>
  <w16cex:commentExtensible w16cex:durableId="25119429" w16cex:dateUtc="2021-10-13T22:21:00Z"/>
  <w16cex:commentExtensible w16cex:durableId="25119480" w16cex:dateUtc="2021-10-13T22:23:00Z"/>
  <w16cex:commentExtensible w16cex:durableId="25119499" w16cex:dateUtc="2021-10-13T22:23:00Z"/>
  <w16cex:commentExtensible w16cex:durableId="251197BC" w16cex:dateUtc="2021-10-13T22:37:00Z"/>
  <w16cex:commentExtensible w16cex:durableId="251197FD" w16cex:dateUtc="2021-10-13T22:38:00Z"/>
  <w16cex:commentExtensible w16cex:durableId="251198D1" w16cex:dateUtc="2021-10-13T22:41:00Z"/>
  <w16cex:commentExtensible w16cex:durableId="25119943" w16cex:dateUtc="2021-10-13T22:43:00Z"/>
  <w16cex:commentExtensible w16cex:durableId="25128F5B" w16cex:dateUtc="2021-10-14T16:13:00Z"/>
  <w16cex:commentExtensible w16cex:durableId="25128FA7" w16cex:dateUtc="2021-10-14T16:14:00Z"/>
  <w16cex:commentExtensible w16cex:durableId="25129035" w16cex:dateUtc="2021-10-14T16:17:00Z"/>
  <w16cex:commentExtensible w16cex:durableId="25128FF9" w16cex:dateUtc="2021-10-14T16:16:00Z"/>
  <w16cex:commentExtensible w16cex:durableId="2512904C" w16cex:dateUtc="2021-10-14T16:17:00Z"/>
  <w16cex:commentExtensible w16cex:durableId="251290BF" w16cex:dateUtc="2021-10-14T16:19:00Z"/>
  <w16cex:commentExtensible w16cex:durableId="2512911F" w16cex:dateUtc="2021-10-14T16:21:00Z"/>
  <w16cex:commentExtensible w16cex:durableId="2512913C" w16cex:dateUtc="2021-10-14T16:21:00Z"/>
  <w16cex:commentExtensible w16cex:durableId="2512916E" w16cex:dateUtc="2021-10-14T16:22:00Z"/>
  <w16cex:commentExtensible w16cex:durableId="25129281" w16cex:dateUtc="2021-10-14T16:26:00Z"/>
  <w16cex:commentExtensible w16cex:durableId="251292BB" w16cex:dateUtc="2021-10-14T16: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805F4E0" w16cid:durableId="25422F5F"/>
  <w16cid:commentId w16cid:paraId="3C5AC071" w16cid:durableId="25AFEBB8"/>
  <w16cid:commentId w16cid:paraId="7A193987" w16cid:durableId="25AFED0F"/>
  <w16cid:commentId w16cid:paraId="49C53EA8" w16cid:durableId="25AE8885"/>
  <w16cid:commentId w16cid:paraId="36EE5335" w16cid:durableId="25AE8886"/>
  <w16cid:commentId w16cid:paraId="2737DE85" w16cid:durableId="25AFEFF4"/>
  <w16cid:commentId w16cid:paraId="6D22750D" w16cid:durableId="25AE8887"/>
  <w16cid:commentId w16cid:paraId="03C0BC78" w16cid:durableId="25AFF369"/>
  <w16cid:commentId w16cid:paraId="5A803E34" w16cid:durableId="25AE8888"/>
  <w16cid:commentId w16cid:paraId="31E6253D" w16cid:durableId="25AFF46F"/>
  <w16cid:commentId w16cid:paraId="2095E4F1" w16cid:durableId="25AE8889"/>
  <w16cid:commentId w16cid:paraId="20B0353F" w16cid:durableId="25AFF4F6"/>
  <w16cid:commentId w16cid:paraId="199E809A" w16cid:durableId="25AE888A"/>
  <w16cid:commentId w16cid:paraId="145EB2AD" w16cid:durableId="25AE888B"/>
  <w16cid:commentId w16cid:paraId="1F2C155B" w16cid:durableId="25AFF623"/>
  <w16cid:commentId w16cid:paraId="4978E6F2" w16cid:durableId="255B8A1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CAE059" w14:textId="77777777" w:rsidR="00D06794" w:rsidRDefault="00D06794" w:rsidP="00150A0F">
      <w:pPr>
        <w:spacing w:line="240" w:lineRule="auto"/>
      </w:pPr>
      <w:r>
        <w:separator/>
      </w:r>
    </w:p>
  </w:endnote>
  <w:endnote w:type="continuationSeparator" w:id="0">
    <w:p w14:paraId="538D872A" w14:textId="77777777" w:rsidR="00D06794" w:rsidRDefault="00D06794" w:rsidP="00150A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5ABD70" w14:textId="77777777" w:rsidR="00D06794" w:rsidRDefault="00D06794" w:rsidP="00150A0F">
      <w:pPr>
        <w:spacing w:line="240" w:lineRule="auto"/>
      </w:pPr>
      <w:r>
        <w:separator/>
      </w:r>
    </w:p>
  </w:footnote>
  <w:footnote w:type="continuationSeparator" w:id="0">
    <w:p w14:paraId="506FC0E8" w14:textId="77777777" w:rsidR="00D06794" w:rsidRDefault="00D06794" w:rsidP="00150A0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A179C9"/>
    <w:multiLevelType w:val="hybridMultilevel"/>
    <w:tmpl w:val="1ABACBAE"/>
    <w:lvl w:ilvl="0" w:tplc="0B0AD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1D47945"/>
    <w:multiLevelType w:val="hybridMultilevel"/>
    <w:tmpl w:val="238649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5E452A2"/>
    <w:multiLevelType w:val="hybridMultilevel"/>
    <w:tmpl w:val="77A8C9C4"/>
    <w:lvl w:ilvl="0" w:tplc="207457C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4293204"/>
    <w:multiLevelType w:val="hybridMultilevel"/>
    <w:tmpl w:val="1ABACBAE"/>
    <w:lvl w:ilvl="0" w:tplc="0B0AD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73537ABC"/>
    <w:multiLevelType w:val="hybridMultilevel"/>
    <w:tmpl w:val="00F61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A501526"/>
    <w:multiLevelType w:val="hybridMultilevel"/>
    <w:tmpl w:val="DEB69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5"/>
  </w:num>
  <w:num w:numId="5">
    <w:abstractNumId w:val="2"/>
  </w:num>
  <w:num w:numId="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eyer, Michael Frederick">
    <w15:presenceInfo w15:providerId="AD" w15:userId="S-1-5-21-861567501-115176313-682003330-3860430"/>
  </w15:person>
  <w15:person w15:author="Hampton, Stephanie">
    <w15:presenceInfo w15:providerId="AD" w15:userId="S::s.hampton@wsu.edu::4189bf97-0a1c-4637-8e59-5edadedce321"/>
  </w15:person>
  <w15:person w15:author="Ted">
    <w15:presenceInfo w15:providerId="None" w15:userId="Ted"/>
  </w15:person>
  <w15:person w15:author="Tedy Ozersky">
    <w15:presenceInfo w15:providerId="None" w15:userId="Tedy Ozersk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ctiveWritingStyle w:appName="MSWord" w:lang="en" w:vendorID="64" w:dllVersion="4096" w:nlCheck="1" w:checkStyle="0"/>
  <w:activeWritingStyle w:appName="MSWord" w:lang="en-US" w:vendorID="64" w:dllVersion="4096" w:nlCheck="1" w:checkStyle="0"/>
  <w:activeWritingStyle w:appName="MSWord" w:lang="en-CA" w:vendorID="64" w:dllVersion="4096" w:nlCheck="1" w:checkStyle="0"/>
  <w:activeWritingStyle w:appName="MSWord" w:lang="en-US" w:vendorID="64" w:dllVersion="0" w:nlCheck="1" w:checkStyle="0"/>
  <w:activeWritingStyle w:appName="MSWord" w:lang="en-US" w:vendorID="64" w:dllVersion="6" w:nlCheck="1" w:checkStyle="1"/>
  <w:proofState w:spelling="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5D55"/>
    <w:rsid w:val="00004C3C"/>
    <w:rsid w:val="000068A0"/>
    <w:rsid w:val="0001150B"/>
    <w:rsid w:val="000134AA"/>
    <w:rsid w:val="00015096"/>
    <w:rsid w:val="00015D81"/>
    <w:rsid w:val="0001697E"/>
    <w:rsid w:val="000217DC"/>
    <w:rsid w:val="0002371D"/>
    <w:rsid w:val="00025661"/>
    <w:rsid w:val="000307DE"/>
    <w:rsid w:val="00030898"/>
    <w:rsid w:val="0003122D"/>
    <w:rsid w:val="000318B7"/>
    <w:rsid w:val="00031905"/>
    <w:rsid w:val="00032809"/>
    <w:rsid w:val="00032E3C"/>
    <w:rsid w:val="000338BF"/>
    <w:rsid w:val="00034CE9"/>
    <w:rsid w:val="0003627B"/>
    <w:rsid w:val="00036CEC"/>
    <w:rsid w:val="000372A9"/>
    <w:rsid w:val="00037713"/>
    <w:rsid w:val="00043A1D"/>
    <w:rsid w:val="0004442B"/>
    <w:rsid w:val="0004773D"/>
    <w:rsid w:val="00050999"/>
    <w:rsid w:val="00050E4A"/>
    <w:rsid w:val="00051082"/>
    <w:rsid w:val="000519E8"/>
    <w:rsid w:val="0005323E"/>
    <w:rsid w:val="0005526C"/>
    <w:rsid w:val="00057DED"/>
    <w:rsid w:val="00060EB5"/>
    <w:rsid w:val="0006186A"/>
    <w:rsid w:val="00061DAD"/>
    <w:rsid w:val="00064ECB"/>
    <w:rsid w:val="00065A48"/>
    <w:rsid w:val="00073710"/>
    <w:rsid w:val="000745DA"/>
    <w:rsid w:val="000748AF"/>
    <w:rsid w:val="0007568B"/>
    <w:rsid w:val="000776D4"/>
    <w:rsid w:val="00080393"/>
    <w:rsid w:val="000803B9"/>
    <w:rsid w:val="00080876"/>
    <w:rsid w:val="0008134F"/>
    <w:rsid w:val="00081E8F"/>
    <w:rsid w:val="000826F2"/>
    <w:rsid w:val="0008669E"/>
    <w:rsid w:val="00090369"/>
    <w:rsid w:val="000924A9"/>
    <w:rsid w:val="0009268E"/>
    <w:rsid w:val="00092E59"/>
    <w:rsid w:val="00092F01"/>
    <w:rsid w:val="00094852"/>
    <w:rsid w:val="000953F9"/>
    <w:rsid w:val="000A1187"/>
    <w:rsid w:val="000A3259"/>
    <w:rsid w:val="000A39D9"/>
    <w:rsid w:val="000A49FA"/>
    <w:rsid w:val="000A6208"/>
    <w:rsid w:val="000A76EA"/>
    <w:rsid w:val="000B2F8A"/>
    <w:rsid w:val="000B4975"/>
    <w:rsid w:val="000B5308"/>
    <w:rsid w:val="000B5B9E"/>
    <w:rsid w:val="000B623F"/>
    <w:rsid w:val="000C21A6"/>
    <w:rsid w:val="000C2BD6"/>
    <w:rsid w:val="000C2C76"/>
    <w:rsid w:val="000C4430"/>
    <w:rsid w:val="000C51CF"/>
    <w:rsid w:val="000C5619"/>
    <w:rsid w:val="000D00B7"/>
    <w:rsid w:val="000D0804"/>
    <w:rsid w:val="000D0F03"/>
    <w:rsid w:val="000D139F"/>
    <w:rsid w:val="000D194E"/>
    <w:rsid w:val="000D39DE"/>
    <w:rsid w:val="000D4AC4"/>
    <w:rsid w:val="000D55DA"/>
    <w:rsid w:val="000D5888"/>
    <w:rsid w:val="000D6577"/>
    <w:rsid w:val="000E056C"/>
    <w:rsid w:val="000E346D"/>
    <w:rsid w:val="000E5A9F"/>
    <w:rsid w:val="000E6DEE"/>
    <w:rsid w:val="000E7380"/>
    <w:rsid w:val="000E7D02"/>
    <w:rsid w:val="000E7EE0"/>
    <w:rsid w:val="000F0453"/>
    <w:rsid w:val="000F223A"/>
    <w:rsid w:val="000F2398"/>
    <w:rsid w:val="000F29CC"/>
    <w:rsid w:val="000F601A"/>
    <w:rsid w:val="000F6830"/>
    <w:rsid w:val="000F6F93"/>
    <w:rsid w:val="000F7575"/>
    <w:rsid w:val="000F7A09"/>
    <w:rsid w:val="00102EC9"/>
    <w:rsid w:val="00102EE6"/>
    <w:rsid w:val="0010322E"/>
    <w:rsid w:val="00104280"/>
    <w:rsid w:val="0010466A"/>
    <w:rsid w:val="00104F77"/>
    <w:rsid w:val="00106752"/>
    <w:rsid w:val="00110977"/>
    <w:rsid w:val="001123C2"/>
    <w:rsid w:val="00113126"/>
    <w:rsid w:val="0011485F"/>
    <w:rsid w:val="00115FCB"/>
    <w:rsid w:val="0011776C"/>
    <w:rsid w:val="001227D1"/>
    <w:rsid w:val="00123693"/>
    <w:rsid w:val="001249C1"/>
    <w:rsid w:val="001254AC"/>
    <w:rsid w:val="00127B58"/>
    <w:rsid w:val="00131BD0"/>
    <w:rsid w:val="001338EC"/>
    <w:rsid w:val="001354B7"/>
    <w:rsid w:val="00136EC7"/>
    <w:rsid w:val="00145026"/>
    <w:rsid w:val="0014730F"/>
    <w:rsid w:val="00147D1A"/>
    <w:rsid w:val="00147EAF"/>
    <w:rsid w:val="00150A0F"/>
    <w:rsid w:val="00150E6F"/>
    <w:rsid w:val="00152099"/>
    <w:rsid w:val="001530DA"/>
    <w:rsid w:val="00154ABA"/>
    <w:rsid w:val="00155633"/>
    <w:rsid w:val="00156998"/>
    <w:rsid w:val="00156C75"/>
    <w:rsid w:val="00157F57"/>
    <w:rsid w:val="0016137F"/>
    <w:rsid w:val="0016193A"/>
    <w:rsid w:val="00163D35"/>
    <w:rsid w:val="00166551"/>
    <w:rsid w:val="001716F7"/>
    <w:rsid w:val="00171A65"/>
    <w:rsid w:val="00172465"/>
    <w:rsid w:val="0017283C"/>
    <w:rsid w:val="001742BF"/>
    <w:rsid w:val="00174557"/>
    <w:rsid w:val="001768AC"/>
    <w:rsid w:val="0018018F"/>
    <w:rsid w:val="00180C02"/>
    <w:rsid w:val="00181540"/>
    <w:rsid w:val="00181C34"/>
    <w:rsid w:val="00184C63"/>
    <w:rsid w:val="00190BF3"/>
    <w:rsid w:val="001910E2"/>
    <w:rsid w:val="00191128"/>
    <w:rsid w:val="00191B6C"/>
    <w:rsid w:val="00191C85"/>
    <w:rsid w:val="00191D76"/>
    <w:rsid w:val="00191FD0"/>
    <w:rsid w:val="001936D1"/>
    <w:rsid w:val="00195171"/>
    <w:rsid w:val="00195B09"/>
    <w:rsid w:val="00197C8D"/>
    <w:rsid w:val="001A15A9"/>
    <w:rsid w:val="001A17BE"/>
    <w:rsid w:val="001A1BBB"/>
    <w:rsid w:val="001A1F9C"/>
    <w:rsid w:val="001A250E"/>
    <w:rsid w:val="001A386E"/>
    <w:rsid w:val="001A726E"/>
    <w:rsid w:val="001B1644"/>
    <w:rsid w:val="001B3C18"/>
    <w:rsid w:val="001B3EB7"/>
    <w:rsid w:val="001B3ED5"/>
    <w:rsid w:val="001B7B02"/>
    <w:rsid w:val="001C179C"/>
    <w:rsid w:val="001C6C30"/>
    <w:rsid w:val="001C6CA2"/>
    <w:rsid w:val="001C70B0"/>
    <w:rsid w:val="001C71DC"/>
    <w:rsid w:val="001D0AA5"/>
    <w:rsid w:val="001D1892"/>
    <w:rsid w:val="001D3F95"/>
    <w:rsid w:val="001D454C"/>
    <w:rsid w:val="001D6B93"/>
    <w:rsid w:val="001D6D8B"/>
    <w:rsid w:val="001E01AD"/>
    <w:rsid w:val="001E1889"/>
    <w:rsid w:val="001E2084"/>
    <w:rsid w:val="001E5826"/>
    <w:rsid w:val="001E6425"/>
    <w:rsid w:val="001F0393"/>
    <w:rsid w:val="001F0548"/>
    <w:rsid w:val="001F1186"/>
    <w:rsid w:val="001F2038"/>
    <w:rsid w:val="001F2E1F"/>
    <w:rsid w:val="001F3894"/>
    <w:rsid w:val="001F6B90"/>
    <w:rsid w:val="001F77E6"/>
    <w:rsid w:val="001F7ECB"/>
    <w:rsid w:val="00201F6D"/>
    <w:rsid w:val="0020247E"/>
    <w:rsid w:val="0020282B"/>
    <w:rsid w:val="00202A34"/>
    <w:rsid w:val="00205279"/>
    <w:rsid w:val="00205365"/>
    <w:rsid w:val="002075AA"/>
    <w:rsid w:val="00210EE3"/>
    <w:rsid w:val="002157EF"/>
    <w:rsid w:val="002214E3"/>
    <w:rsid w:val="00222599"/>
    <w:rsid w:val="00222A8A"/>
    <w:rsid w:val="00224105"/>
    <w:rsid w:val="002249CB"/>
    <w:rsid w:val="00224E1E"/>
    <w:rsid w:val="00225EC8"/>
    <w:rsid w:val="002309D1"/>
    <w:rsid w:val="002313BC"/>
    <w:rsid w:val="00232F99"/>
    <w:rsid w:val="00233A64"/>
    <w:rsid w:val="00233CA3"/>
    <w:rsid w:val="002351C4"/>
    <w:rsid w:val="00235800"/>
    <w:rsid w:val="00236C28"/>
    <w:rsid w:val="00236ED5"/>
    <w:rsid w:val="00240AC9"/>
    <w:rsid w:val="002424DE"/>
    <w:rsid w:val="00247590"/>
    <w:rsid w:val="002504EF"/>
    <w:rsid w:val="00250FD8"/>
    <w:rsid w:val="00252F80"/>
    <w:rsid w:val="0025334B"/>
    <w:rsid w:val="00253EF2"/>
    <w:rsid w:val="0025547E"/>
    <w:rsid w:val="002577AB"/>
    <w:rsid w:val="002606FE"/>
    <w:rsid w:val="00260844"/>
    <w:rsid w:val="00263A1F"/>
    <w:rsid w:val="00263FB9"/>
    <w:rsid w:val="002649C6"/>
    <w:rsid w:val="002650F4"/>
    <w:rsid w:val="00267DED"/>
    <w:rsid w:val="002703B2"/>
    <w:rsid w:val="002708F9"/>
    <w:rsid w:val="0027178F"/>
    <w:rsid w:val="00271F4F"/>
    <w:rsid w:val="002722F7"/>
    <w:rsid w:val="00273383"/>
    <w:rsid w:val="00274B1A"/>
    <w:rsid w:val="00275891"/>
    <w:rsid w:val="00276BB7"/>
    <w:rsid w:val="002774BE"/>
    <w:rsid w:val="0028012E"/>
    <w:rsid w:val="00280456"/>
    <w:rsid w:val="002839B9"/>
    <w:rsid w:val="002849B1"/>
    <w:rsid w:val="00284A11"/>
    <w:rsid w:val="00286B61"/>
    <w:rsid w:val="0028782C"/>
    <w:rsid w:val="00287F90"/>
    <w:rsid w:val="00291836"/>
    <w:rsid w:val="0029201F"/>
    <w:rsid w:val="00292741"/>
    <w:rsid w:val="0029361F"/>
    <w:rsid w:val="002959A2"/>
    <w:rsid w:val="002968F0"/>
    <w:rsid w:val="002A02BE"/>
    <w:rsid w:val="002A5B2A"/>
    <w:rsid w:val="002A6CDC"/>
    <w:rsid w:val="002A7D89"/>
    <w:rsid w:val="002B00A3"/>
    <w:rsid w:val="002B019B"/>
    <w:rsid w:val="002B02DD"/>
    <w:rsid w:val="002B08FB"/>
    <w:rsid w:val="002B0C1E"/>
    <w:rsid w:val="002B2F89"/>
    <w:rsid w:val="002B6FD9"/>
    <w:rsid w:val="002B712F"/>
    <w:rsid w:val="002B7F58"/>
    <w:rsid w:val="002C1737"/>
    <w:rsid w:val="002C2D2B"/>
    <w:rsid w:val="002C35DA"/>
    <w:rsid w:val="002C46EC"/>
    <w:rsid w:val="002C494B"/>
    <w:rsid w:val="002C575D"/>
    <w:rsid w:val="002C58CA"/>
    <w:rsid w:val="002C5913"/>
    <w:rsid w:val="002C7B99"/>
    <w:rsid w:val="002C7D91"/>
    <w:rsid w:val="002D1941"/>
    <w:rsid w:val="002D3984"/>
    <w:rsid w:val="002D4324"/>
    <w:rsid w:val="002E06DD"/>
    <w:rsid w:val="002E1676"/>
    <w:rsid w:val="002E1A4B"/>
    <w:rsid w:val="002E2712"/>
    <w:rsid w:val="002E6D0A"/>
    <w:rsid w:val="002F0D9A"/>
    <w:rsid w:val="002F100F"/>
    <w:rsid w:val="002F14D8"/>
    <w:rsid w:val="002F1C07"/>
    <w:rsid w:val="002F22DC"/>
    <w:rsid w:val="002F2379"/>
    <w:rsid w:val="002F320E"/>
    <w:rsid w:val="003015C9"/>
    <w:rsid w:val="00306AD9"/>
    <w:rsid w:val="00306AFB"/>
    <w:rsid w:val="00312AA7"/>
    <w:rsid w:val="003143FA"/>
    <w:rsid w:val="00324922"/>
    <w:rsid w:val="00324C64"/>
    <w:rsid w:val="0032523D"/>
    <w:rsid w:val="003257CA"/>
    <w:rsid w:val="00326AA4"/>
    <w:rsid w:val="00326E1F"/>
    <w:rsid w:val="00326EC3"/>
    <w:rsid w:val="0033274E"/>
    <w:rsid w:val="003334F2"/>
    <w:rsid w:val="00337791"/>
    <w:rsid w:val="00340607"/>
    <w:rsid w:val="003411DE"/>
    <w:rsid w:val="00341CDF"/>
    <w:rsid w:val="00345D03"/>
    <w:rsid w:val="00355375"/>
    <w:rsid w:val="003561CD"/>
    <w:rsid w:val="00357863"/>
    <w:rsid w:val="00357C12"/>
    <w:rsid w:val="00357CA5"/>
    <w:rsid w:val="00360477"/>
    <w:rsid w:val="00361037"/>
    <w:rsid w:val="003628CA"/>
    <w:rsid w:val="00362BC4"/>
    <w:rsid w:val="00363613"/>
    <w:rsid w:val="00364444"/>
    <w:rsid w:val="0036551D"/>
    <w:rsid w:val="00365CC9"/>
    <w:rsid w:val="00365E16"/>
    <w:rsid w:val="003661A3"/>
    <w:rsid w:val="003671AA"/>
    <w:rsid w:val="00370B28"/>
    <w:rsid w:val="00370E87"/>
    <w:rsid w:val="00373909"/>
    <w:rsid w:val="00373E7B"/>
    <w:rsid w:val="00373E88"/>
    <w:rsid w:val="00375241"/>
    <w:rsid w:val="00375662"/>
    <w:rsid w:val="00375798"/>
    <w:rsid w:val="00376F2B"/>
    <w:rsid w:val="003809CA"/>
    <w:rsid w:val="00380CA1"/>
    <w:rsid w:val="00381463"/>
    <w:rsid w:val="00383728"/>
    <w:rsid w:val="00383BCD"/>
    <w:rsid w:val="0039266B"/>
    <w:rsid w:val="0039276E"/>
    <w:rsid w:val="00394A8C"/>
    <w:rsid w:val="003952A3"/>
    <w:rsid w:val="003968BB"/>
    <w:rsid w:val="003A30EA"/>
    <w:rsid w:val="003A3B7A"/>
    <w:rsid w:val="003B079F"/>
    <w:rsid w:val="003B14BF"/>
    <w:rsid w:val="003C18DB"/>
    <w:rsid w:val="003C3341"/>
    <w:rsid w:val="003C4863"/>
    <w:rsid w:val="003C6606"/>
    <w:rsid w:val="003C6E7E"/>
    <w:rsid w:val="003C75C7"/>
    <w:rsid w:val="003C783D"/>
    <w:rsid w:val="003C79ED"/>
    <w:rsid w:val="003D0265"/>
    <w:rsid w:val="003D7F8F"/>
    <w:rsid w:val="003E16A1"/>
    <w:rsid w:val="003E1D16"/>
    <w:rsid w:val="003E20DA"/>
    <w:rsid w:val="003E2622"/>
    <w:rsid w:val="003E64B9"/>
    <w:rsid w:val="003E6D7F"/>
    <w:rsid w:val="003F19FB"/>
    <w:rsid w:val="003F5190"/>
    <w:rsid w:val="004003EB"/>
    <w:rsid w:val="0040169C"/>
    <w:rsid w:val="00401D97"/>
    <w:rsid w:val="00403D16"/>
    <w:rsid w:val="00406097"/>
    <w:rsid w:val="0040674D"/>
    <w:rsid w:val="00410273"/>
    <w:rsid w:val="004109D3"/>
    <w:rsid w:val="00412374"/>
    <w:rsid w:val="00414172"/>
    <w:rsid w:val="0042256A"/>
    <w:rsid w:val="00424D65"/>
    <w:rsid w:val="004262A3"/>
    <w:rsid w:val="004271D7"/>
    <w:rsid w:val="0042728E"/>
    <w:rsid w:val="00430D67"/>
    <w:rsid w:val="00432982"/>
    <w:rsid w:val="00433762"/>
    <w:rsid w:val="00433A07"/>
    <w:rsid w:val="00433FA2"/>
    <w:rsid w:val="00434F66"/>
    <w:rsid w:val="004361D1"/>
    <w:rsid w:val="004364E4"/>
    <w:rsid w:val="00436E9A"/>
    <w:rsid w:val="00440246"/>
    <w:rsid w:val="00440CF3"/>
    <w:rsid w:val="0044127F"/>
    <w:rsid w:val="00443249"/>
    <w:rsid w:val="00445027"/>
    <w:rsid w:val="00446481"/>
    <w:rsid w:val="00447CA5"/>
    <w:rsid w:val="00447FAC"/>
    <w:rsid w:val="0045011B"/>
    <w:rsid w:val="004514AB"/>
    <w:rsid w:val="00451767"/>
    <w:rsid w:val="00452330"/>
    <w:rsid w:val="004528BA"/>
    <w:rsid w:val="00453919"/>
    <w:rsid w:val="004542F0"/>
    <w:rsid w:val="004548C9"/>
    <w:rsid w:val="0045518D"/>
    <w:rsid w:val="004551F8"/>
    <w:rsid w:val="004562A7"/>
    <w:rsid w:val="00456A8D"/>
    <w:rsid w:val="00457176"/>
    <w:rsid w:val="0045720F"/>
    <w:rsid w:val="004627A3"/>
    <w:rsid w:val="004629D4"/>
    <w:rsid w:val="0046598F"/>
    <w:rsid w:val="004668F9"/>
    <w:rsid w:val="00467584"/>
    <w:rsid w:val="00467C66"/>
    <w:rsid w:val="004708F7"/>
    <w:rsid w:val="00470B29"/>
    <w:rsid w:val="0047135F"/>
    <w:rsid w:val="0047366A"/>
    <w:rsid w:val="00473C29"/>
    <w:rsid w:val="004743FF"/>
    <w:rsid w:val="00474EDA"/>
    <w:rsid w:val="00481314"/>
    <w:rsid w:val="004820FE"/>
    <w:rsid w:val="00485A2C"/>
    <w:rsid w:val="00490214"/>
    <w:rsid w:val="00491178"/>
    <w:rsid w:val="004943CA"/>
    <w:rsid w:val="00494B20"/>
    <w:rsid w:val="0049543D"/>
    <w:rsid w:val="004954FD"/>
    <w:rsid w:val="0049620D"/>
    <w:rsid w:val="00497A12"/>
    <w:rsid w:val="004A0530"/>
    <w:rsid w:val="004A1C07"/>
    <w:rsid w:val="004A3C48"/>
    <w:rsid w:val="004A4873"/>
    <w:rsid w:val="004A5D54"/>
    <w:rsid w:val="004A728E"/>
    <w:rsid w:val="004B0888"/>
    <w:rsid w:val="004B2C2B"/>
    <w:rsid w:val="004B3908"/>
    <w:rsid w:val="004B4081"/>
    <w:rsid w:val="004B499B"/>
    <w:rsid w:val="004B5E84"/>
    <w:rsid w:val="004B79EC"/>
    <w:rsid w:val="004B7DF8"/>
    <w:rsid w:val="004C1069"/>
    <w:rsid w:val="004C1747"/>
    <w:rsid w:val="004C1CF1"/>
    <w:rsid w:val="004C433D"/>
    <w:rsid w:val="004C60B5"/>
    <w:rsid w:val="004D2297"/>
    <w:rsid w:val="004D4CDF"/>
    <w:rsid w:val="004D4D41"/>
    <w:rsid w:val="004D5001"/>
    <w:rsid w:val="004E046B"/>
    <w:rsid w:val="004E1DCA"/>
    <w:rsid w:val="004E2AC7"/>
    <w:rsid w:val="004E473C"/>
    <w:rsid w:val="004E481A"/>
    <w:rsid w:val="004E61B8"/>
    <w:rsid w:val="004F0CA5"/>
    <w:rsid w:val="004F4467"/>
    <w:rsid w:val="004F4D99"/>
    <w:rsid w:val="004F577D"/>
    <w:rsid w:val="004F63CF"/>
    <w:rsid w:val="004F75EE"/>
    <w:rsid w:val="005068F3"/>
    <w:rsid w:val="00511B81"/>
    <w:rsid w:val="00512766"/>
    <w:rsid w:val="00514479"/>
    <w:rsid w:val="00517C7C"/>
    <w:rsid w:val="00522D5F"/>
    <w:rsid w:val="00523EF4"/>
    <w:rsid w:val="00525154"/>
    <w:rsid w:val="005308B4"/>
    <w:rsid w:val="00532033"/>
    <w:rsid w:val="00532522"/>
    <w:rsid w:val="00536BE1"/>
    <w:rsid w:val="00537FA0"/>
    <w:rsid w:val="005404FF"/>
    <w:rsid w:val="00543053"/>
    <w:rsid w:val="0054704D"/>
    <w:rsid w:val="0054796C"/>
    <w:rsid w:val="0055131D"/>
    <w:rsid w:val="00553A61"/>
    <w:rsid w:val="00555EF1"/>
    <w:rsid w:val="00557916"/>
    <w:rsid w:val="005613D8"/>
    <w:rsid w:val="0056392B"/>
    <w:rsid w:val="00563BF6"/>
    <w:rsid w:val="0056418A"/>
    <w:rsid w:val="0056517B"/>
    <w:rsid w:val="00566C29"/>
    <w:rsid w:val="00567422"/>
    <w:rsid w:val="005675B5"/>
    <w:rsid w:val="005731EE"/>
    <w:rsid w:val="00574762"/>
    <w:rsid w:val="005750BA"/>
    <w:rsid w:val="00576028"/>
    <w:rsid w:val="005767ED"/>
    <w:rsid w:val="005855F7"/>
    <w:rsid w:val="00585EED"/>
    <w:rsid w:val="00587BE1"/>
    <w:rsid w:val="005948B3"/>
    <w:rsid w:val="00595E12"/>
    <w:rsid w:val="0059652C"/>
    <w:rsid w:val="00596F8F"/>
    <w:rsid w:val="005973E7"/>
    <w:rsid w:val="00597E12"/>
    <w:rsid w:val="00597F34"/>
    <w:rsid w:val="005A42A7"/>
    <w:rsid w:val="005A573D"/>
    <w:rsid w:val="005A6C99"/>
    <w:rsid w:val="005B250E"/>
    <w:rsid w:val="005B362F"/>
    <w:rsid w:val="005B3851"/>
    <w:rsid w:val="005B464E"/>
    <w:rsid w:val="005B468E"/>
    <w:rsid w:val="005B76D0"/>
    <w:rsid w:val="005C01F1"/>
    <w:rsid w:val="005C1322"/>
    <w:rsid w:val="005C4615"/>
    <w:rsid w:val="005C4AD8"/>
    <w:rsid w:val="005D0D44"/>
    <w:rsid w:val="005D17C7"/>
    <w:rsid w:val="005D275C"/>
    <w:rsid w:val="005D3D2A"/>
    <w:rsid w:val="005D6949"/>
    <w:rsid w:val="005D6C73"/>
    <w:rsid w:val="005E16D0"/>
    <w:rsid w:val="005E2F6F"/>
    <w:rsid w:val="005E3F1F"/>
    <w:rsid w:val="005E5679"/>
    <w:rsid w:val="005F0CD8"/>
    <w:rsid w:val="005F0ECE"/>
    <w:rsid w:val="005F4343"/>
    <w:rsid w:val="005F522A"/>
    <w:rsid w:val="005F5595"/>
    <w:rsid w:val="005F5BE9"/>
    <w:rsid w:val="005F618B"/>
    <w:rsid w:val="005F6342"/>
    <w:rsid w:val="005F6DEA"/>
    <w:rsid w:val="005F7195"/>
    <w:rsid w:val="005F7A18"/>
    <w:rsid w:val="00602B1E"/>
    <w:rsid w:val="0060447C"/>
    <w:rsid w:val="00611F95"/>
    <w:rsid w:val="00616919"/>
    <w:rsid w:val="00617155"/>
    <w:rsid w:val="006256FC"/>
    <w:rsid w:val="00626543"/>
    <w:rsid w:val="006265CB"/>
    <w:rsid w:val="006267B0"/>
    <w:rsid w:val="00627DF1"/>
    <w:rsid w:val="006300F4"/>
    <w:rsid w:val="0063125B"/>
    <w:rsid w:val="00631661"/>
    <w:rsid w:val="0063498C"/>
    <w:rsid w:val="00634FD3"/>
    <w:rsid w:val="00641CE6"/>
    <w:rsid w:val="00641D70"/>
    <w:rsid w:val="00644808"/>
    <w:rsid w:val="006453B3"/>
    <w:rsid w:val="00645829"/>
    <w:rsid w:val="00647303"/>
    <w:rsid w:val="006501C2"/>
    <w:rsid w:val="00650752"/>
    <w:rsid w:val="00651D3A"/>
    <w:rsid w:val="006563E3"/>
    <w:rsid w:val="00665FC3"/>
    <w:rsid w:val="00670419"/>
    <w:rsid w:val="006719D5"/>
    <w:rsid w:val="00671B4D"/>
    <w:rsid w:val="00672514"/>
    <w:rsid w:val="00672B30"/>
    <w:rsid w:val="00673CE2"/>
    <w:rsid w:val="0067460E"/>
    <w:rsid w:val="006752D5"/>
    <w:rsid w:val="00675D8F"/>
    <w:rsid w:val="0067759B"/>
    <w:rsid w:val="00685120"/>
    <w:rsid w:val="00685D80"/>
    <w:rsid w:val="00690E7D"/>
    <w:rsid w:val="00695885"/>
    <w:rsid w:val="00696CFC"/>
    <w:rsid w:val="006979AD"/>
    <w:rsid w:val="006A4EC6"/>
    <w:rsid w:val="006A547B"/>
    <w:rsid w:val="006A7A61"/>
    <w:rsid w:val="006B1D2B"/>
    <w:rsid w:val="006B3ABE"/>
    <w:rsid w:val="006B3C60"/>
    <w:rsid w:val="006B44DB"/>
    <w:rsid w:val="006B4A02"/>
    <w:rsid w:val="006B6041"/>
    <w:rsid w:val="006B6225"/>
    <w:rsid w:val="006C2138"/>
    <w:rsid w:val="006C26D7"/>
    <w:rsid w:val="006C6420"/>
    <w:rsid w:val="006D05F8"/>
    <w:rsid w:val="006D1C9C"/>
    <w:rsid w:val="006D2328"/>
    <w:rsid w:val="006D249F"/>
    <w:rsid w:val="006D26E7"/>
    <w:rsid w:val="006D2849"/>
    <w:rsid w:val="006D35AC"/>
    <w:rsid w:val="006D3918"/>
    <w:rsid w:val="006D3B5B"/>
    <w:rsid w:val="006D4ADB"/>
    <w:rsid w:val="006D5521"/>
    <w:rsid w:val="006D7603"/>
    <w:rsid w:val="006E0A52"/>
    <w:rsid w:val="006E31A2"/>
    <w:rsid w:val="006E3D47"/>
    <w:rsid w:val="006E42C8"/>
    <w:rsid w:val="006E5C66"/>
    <w:rsid w:val="006F1DAD"/>
    <w:rsid w:val="006F1FBE"/>
    <w:rsid w:val="006F2E4F"/>
    <w:rsid w:val="006F3250"/>
    <w:rsid w:val="006F50C7"/>
    <w:rsid w:val="006F5F57"/>
    <w:rsid w:val="006F60DC"/>
    <w:rsid w:val="006F6BF9"/>
    <w:rsid w:val="006F7509"/>
    <w:rsid w:val="00702CF2"/>
    <w:rsid w:val="00705FFE"/>
    <w:rsid w:val="007117D1"/>
    <w:rsid w:val="00715295"/>
    <w:rsid w:val="00715D55"/>
    <w:rsid w:val="007228E5"/>
    <w:rsid w:val="007247D6"/>
    <w:rsid w:val="00725D40"/>
    <w:rsid w:val="007273EE"/>
    <w:rsid w:val="00730E9A"/>
    <w:rsid w:val="00731C73"/>
    <w:rsid w:val="00732999"/>
    <w:rsid w:val="007330EB"/>
    <w:rsid w:val="00733A1F"/>
    <w:rsid w:val="00733B03"/>
    <w:rsid w:val="0073481C"/>
    <w:rsid w:val="007356AB"/>
    <w:rsid w:val="00735734"/>
    <w:rsid w:val="0073707F"/>
    <w:rsid w:val="007418CF"/>
    <w:rsid w:val="00743F78"/>
    <w:rsid w:val="007457FE"/>
    <w:rsid w:val="007467FD"/>
    <w:rsid w:val="00746AD3"/>
    <w:rsid w:val="007516C4"/>
    <w:rsid w:val="00752EFF"/>
    <w:rsid w:val="007546C9"/>
    <w:rsid w:val="00754A6A"/>
    <w:rsid w:val="00756043"/>
    <w:rsid w:val="00762C08"/>
    <w:rsid w:val="0076311A"/>
    <w:rsid w:val="00763233"/>
    <w:rsid w:val="007637C9"/>
    <w:rsid w:val="00765F65"/>
    <w:rsid w:val="00766DEE"/>
    <w:rsid w:val="00770BEA"/>
    <w:rsid w:val="007715CA"/>
    <w:rsid w:val="007722BA"/>
    <w:rsid w:val="00776746"/>
    <w:rsid w:val="007769AE"/>
    <w:rsid w:val="00777C14"/>
    <w:rsid w:val="00777F34"/>
    <w:rsid w:val="00784575"/>
    <w:rsid w:val="0078508F"/>
    <w:rsid w:val="00785821"/>
    <w:rsid w:val="00787F74"/>
    <w:rsid w:val="007911B2"/>
    <w:rsid w:val="00793E3D"/>
    <w:rsid w:val="00794A85"/>
    <w:rsid w:val="00794B9B"/>
    <w:rsid w:val="00795293"/>
    <w:rsid w:val="00795613"/>
    <w:rsid w:val="007A0023"/>
    <w:rsid w:val="007A0C71"/>
    <w:rsid w:val="007A130F"/>
    <w:rsid w:val="007A1552"/>
    <w:rsid w:val="007A167B"/>
    <w:rsid w:val="007A434D"/>
    <w:rsid w:val="007A698A"/>
    <w:rsid w:val="007A705A"/>
    <w:rsid w:val="007B1520"/>
    <w:rsid w:val="007B22EC"/>
    <w:rsid w:val="007B25E4"/>
    <w:rsid w:val="007B4300"/>
    <w:rsid w:val="007B47F6"/>
    <w:rsid w:val="007B76CB"/>
    <w:rsid w:val="007C0F2B"/>
    <w:rsid w:val="007C1C4C"/>
    <w:rsid w:val="007C3FBB"/>
    <w:rsid w:val="007C5DC6"/>
    <w:rsid w:val="007C7305"/>
    <w:rsid w:val="007C7B8B"/>
    <w:rsid w:val="007D12DB"/>
    <w:rsid w:val="007D2FF3"/>
    <w:rsid w:val="007D3AD5"/>
    <w:rsid w:val="007D6DDA"/>
    <w:rsid w:val="007D7916"/>
    <w:rsid w:val="007E04C1"/>
    <w:rsid w:val="007E0747"/>
    <w:rsid w:val="007E0849"/>
    <w:rsid w:val="007E1244"/>
    <w:rsid w:val="007E2F25"/>
    <w:rsid w:val="007E6282"/>
    <w:rsid w:val="007F226F"/>
    <w:rsid w:val="007F2E5D"/>
    <w:rsid w:val="007F42D3"/>
    <w:rsid w:val="007F534C"/>
    <w:rsid w:val="007F5F4A"/>
    <w:rsid w:val="00801579"/>
    <w:rsid w:val="008043F3"/>
    <w:rsid w:val="00804FB7"/>
    <w:rsid w:val="0081001E"/>
    <w:rsid w:val="00811F9F"/>
    <w:rsid w:val="0081223D"/>
    <w:rsid w:val="0081229C"/>
    <w:rsid w:val="0081388E"/>
    <w:rsid w:val="00814CE9"/>
    <w:rsid w:val="0081508A"/>
    <w:rsid w:val="00816AA4"/>
    <w:rsid w:val="00824F1A"/>
    <w:rsid w:val="00830F00"/>
    <w:rsid w:val="00831A4F"/>
    <w:rsid w:val="008328C9"/>
    <w:rsid w:val="00833288"/>
    <w:rsid w:val="00833C11"/>
    <w:rsid w:val="008363E4"/>
    <w:rsid w:val="00846C91"/>
    <w:rsid w:val="00846CAD"/>
    <w:rsid w:val="00854325"/>
    <w:rsid w:val="00855254"/>
    <w:rsid w:val="00857126"/>
    <w:rsid w:val="008601A5"/>
    <w:rsid w:val="00861ABD"/>
    <w:rsid w:val="00863C77"/>
    <w:rsid w:val="0086405A"/>
    <w:rsid w:val="0086504F"/>
    <w:rsid w:val="008654AA"/>
    <w:rsid w:val="00870717"/>
    <w:rsid w:val="00871C8D"/>
    <w:rsid w:val="008727D2"/>
    <w:rsid w:val="0087487F"/>
    <w:rsid w:val="00874EDD"/>
    <w:rsid w:val="00877064"/>
    <w:rsid w:val="008815FB"/>
    <w:rsid w:val="00884A37"/>
    <w:rsid w:val="00885BA6"/>
    <w:rsid w:val="00891C71"/>
    <w:rsid w:val="0089254B"/>
    <w:rsid w:val="008935BD"/>
    <w:rsid w:val="008935EA"/>
    <w:rsid w:val="008938E4"/>
    <w:rsid w:val="008954F2"/>
    <w:rsid w:val="00896BF5"/>
    <w:rsid w:val="00896EB9"/>
    <w:rsid w:val="008970D5"/>
    <w:rsid w:val="008A0A5D"/>
    <w:rsid w:val="008A18BF"/>
    <w:rsid w:val="008A299A"/>
    <w:rsid w:val="008A3CBB"/>
    <w:rsid w:val="008A4A9B"/>
    <w:rsid w:val="008A5647"/>
    <w:rsid w:val="008A6554"/>
    <w:rsid w:val="008A7669"/>
    <w:rsid w:val="008B0857"/>
    <w:rsid w:val="008B13CC"/>
    <w:rsid w:val="008B16F2"/>
    <w:rsid w:val="008B2526"/>
    <w:rsid w:val="008B27AB"/>
    <w:rsid w:val="008B40FF"/>
    <w:rsid w:val="008B53EA"/>
    <w:rsid w:val="008B7DED"/>
    <w:rsid w:val="008C3D43"/>
    <w:rsid w:val="008C3FCE"/>
    <w:rsid w:val="008C64AE"/>
    <w:rsid w:val="008C659A"/>
    <w:rsid w:val="008C6721"/>
    <w:rsid w:val="008D10F0"/>
    <w:rsid w:val="008D6D41"/>
    <w:rsid w:val="008E29A9"/>
    <w:rsid w:val="008E397A"/>
    <w:rsid w:val="008E48B0"/>
    <w:rsid w:val="008E4D40"/>
    <w:rsid w:val="008E5D3D"/>
    <w:rsid w:val="008E7730"/>
    <w:rsid w:val="008F24CD"/>
    <w:rsid w:val="008F41D6"/>
    <w:rsid w:val="009007E8"/>
    <w:rsid w:val="00900D1F"/>
    <w:rsid w:val="00902608"/>
    <w:rsid w:val="00904CD3"/>
    <w:rsid w:val="00905270"/>
    <w:rsid w:val="00906091"/>
    <w:rsid w:val="00911372"/>
    <w:rsid w:val="00911DEA"/>
    <w:rsid w:val="009124F4"/>
    <w:rsid w:val="00912D64"/>
    <w:rsid w:val="0091395E"/>
    <w:rsid w:val="0091481E"/>
    <w:rsid w:val="0091564B"/>
    <w:rsid w:val="009177E3"/>
    <w:rsid w:val="009179AA"/>
    <w:rsid w:val="00920A8F"/>
    <w:rsid w:val="009222C3"/>
    <w:rsid w:val="00922813"/>
    <w:rsid w:val="009257F2"/>
    <w:rsid w:val="00926704"/>
    <w:rsid w:val="009268CF"/>
    <w:rsid w:val="00931873"/>
    <w:rsid w:val="0093553E"/>
    <w:rsid w:val="00943430"/>
    <w:rsid w:val="009444E0"/>
    <w:rsid w:val="00944A6E"/>
    <w:rsid w:val="00946E1D"/>
    <w:rsid w:val="00946F27"/>
    <w:rsid w:val="00947C9E"/>
    <w:rsid w:val="00950492"/>
    <w:rsid w:val="009508CE"/>
    <w:rsid w:val="009520EA"/>
    <w:rsid w:val="00952216"/>
    <w:rsid w:val="009559E9"/>
    <w:rsid w:val="00955AA8"/>
    <w:rsid w:val="00956343"/>
    <w:rsid w:val="009620FA"/>
    <w:rsid w:val="009640D8"/>
    <w:rsid w:val="009654BD"/>
    <w:rsid w:val="00965CCB"/>
    <w:rsid w:val="00970A1D"/>
    <w:rsid w:val="00977EA3"/>
    <w:rsid w:val="00984718"/>
    <w:rsid w:val="00986022"/>
    <w:rsid w:val="00986202"/>
    <w:rsid w:val="009869E1"/>
    <w:rsid w:val="0098721E"/>
    <w:rsid w:val="00995D41"/>
    <w:rsid w:val="009A0CC4"/>
    <w:rsid w:val="009A2585"/>
    <w:rsid w:val="009A2D94"/>
    <w:rsid w:val="009A6AFC"/>
    <w:rsid w:val="009A7491"/>
    <w:rsid w:val="009B13E0"/>
    <w:rsid w:val="009B1EA1"/>
    <w:rsid w:val="009B1FFA"/>
    <w:rsid w:val="009B2C39"/>
    <w:rsid w:val="009B319C"/>
    <w:rsid w:val="009B3B57"/>
    <w:rsid w:val="009B7398"/>
    <w:rsid w:val="009B7513"/>
    <w:rsid w:val="009B7A10"/>
    <w:rsid w:val="009C2711"/>
    <w:rsid w:val="009C3612"/>
    <w:rsid w:val="009C3886"/>
    <w:rsid w:val="009C6B78"/>
    <w:rsid w:val="009C78FF"/>
    <w:rsid w:val="009C7C7D"/>
    <w:rsid w:val="009D0DDD"/>
    <w:rsid w:val="009D1A3A"/>
    <w:rsid w:val="009D5F26"/>
    <w:rsid w:val="009D6033"/>
    <w:rsid w:val="009D6A53"/>
    <w:rsid w:val="009E35A7"/>
    <w:rsid w:val="009E5138"/>
    <w:rsid w:val="009F038A"/>
    <w:rsid w:val="009F0747"/>
    <w:rsid w:val="009F1393"/>
    <w:rsid w:val="009F3389"/>
    <w:rsid w:val="009F4AEC"/>
    <w:rsid w:val="009F5340"/>
    <w:rsid w:val="009F5671"/>
    <w:rsid w:val="009F5F50"/>
    <w:rsid w:val="009F6FAD"/>
    <w:rsid w:val="009F75FF"/>
    <w:rsid w:val="00A011BB"/>
    <w:rsid w:val="00A02873"/>
    <w:rsid w:val="00A03A85"/>
    <w:rsid w:val="00A048F5"/>
    <w:rsid w:val="00A10D0E"/>
    <w:rsid w:val="00A12F4C"/>
    <w:rsid w:val="00A153F9"/>
    <w:rsid w:val="00A16987"/>
    <w:rsid w:val="00A16E1D"/>
    <w:rsid w:val="00A21CA4"/>
    <w:rsid w:val="00A22275"/>
    <w:rsid w:val="00A23279"/>
    <w:rsid w:val="00A246FB"/>
    <w:rsid w:val="00A254FA"/>
    <w:rsid w:val="00A4130B"/>
    <w:rsid w:val="00A41CC6"/>
    <w:rsid w:val="00A42BBE"/>
    <w:rsid w:val="00A43525"/>
    <w:rsid w:val="00A44995"/>
    <w:rsid w:val="00A44A52"/>
    <w:rsid w:val="00A44FC2"/>
    <w:rsid w:val="00A454D8"/>
    <w:rsid w:val="00A47D3E"/>
    <w:rsid w:val="00A57CA6"/>
    <w:rsid w:val="00A60734"/>
    <w:rsid w:val="00A61327"/>
    <w:rsid w:val="00A61367"/>
    <w:rsid w:val="00A6158C"/>
    <w:rsid w:val="00A61F66"/>
    <w:rsid w:val="00A6227C"/>
    <w:rsid w:val="00A62602"/>
    <w:rsid w:val="00A6440C"/>
    <w:rsid w:val="00A66A7F"/>
    <w:rsid w:val="00A66BE9"/>
    <w:rsid w:val="00A70F49"/>
    <w:rsid w:val="00A73A11"/>
    <w:rsid w:val="00A825BE"/>
    <w:rsid w:val="00A8343E"/>
    <w:rsid w:val="00A84037"/>
    <w:rsid w:val="00A871AB"/>
    <w:rsid w:val="00A87BAC"/>
    <w:rsid w:val="00A9034F"/>
    <w:rsid w:val="00A905EA"/>
    <w:rsid w:val="00A91AE6"/>
    <w:rsid w:val="00A92AA7"/>
    <w:rsid w:val="00A92B32"/>
    <w:rsid w:val="00A92F62"/>
    <w:rsid w:val="00A94318"/>
    <w:rsid w:val="00A95F98"/>
    <w:rsid w:val="00A9628E"/>
    <w:rsid w:val="00A96C11"/>
    <w:rsid w:val="00A97164"/>
    <w:rsid w:val="00AA09EF"/>
    <w:rsid w:val="00AA142B"/>
    <w:rsid w:val="00AA5BB3"/>
    <w:rsid w:val="00AA5C21"/>
    <w:rsid w:val="00AA655A"/>
    <w:rsid w:val="00AB1D42"/>
    <w:rsid w:val="00AB40EC"/>
    <w:rsid w:val="00AB73B7"/>
    <w:rsid w:val="00AB78C7"/>
    <w:rsid w:val="00AB7989"/>
    <w:rsid w:val="00AC0177"/>
    <w:rsid w:val="00AC0BEF"/>
    <w:rsid w:val="00AC298A"/>
    <w:rsid w:val="00AC3702"/>
    <w:rsid w:val="00AC5DFC"/>
    <w:rsid w:val="00AC75E6"/>
    <w:rsid w:val="00AD5FD9"/>
    <w:rsid w:val="00AD62A0"/>
    <w:rsid w:val="00AD6733"/>
    <w:rsid w:val="00AD7A0D"/>
    <w:rsid w:val="00AD7DE5"/>
    <w:rsid w:val="00AE06B7"/>
    <w:rsid w:val="00AE6372"/>
    <w:rsid w:val="00AE7A0E"/>
    <w:rsid w:val="00AF0312"/>
    <w:rsid w:val="00AF0A5E"/>
    <w:rsid w:val="00AF6212"/>
    <w:rsid w:val="00AF7510"/>
    <w:rsid w:val="00B008CE"/>
    <w:rsid w:val="00B00C35"/>
    <w:rsid w:val="00B025E9"/>
    <w:rsid w:val="00B056BF"/>
    <w:rsid w:val="00B05791"/>
    <w:rsid w:val="00B06E14"/>
    <w:rsid w:val="00B07246"/>
    <w:rsid w:val="00B07C02"/>
    <w:rsid w:val="00B11017"/>
    <w:rsid w:val="00B12F78"/>
    <w:rsid w:val="00B14EA0"/>
    <w:rsid w:val="00B15F86"/>
    <w:rsid w:val="00B1679D"/>
    <w:rsid w:val="00B171E1"/>
    <w:rsid w:val="00B209E8"/>
    <w:rsid w:val="00B22045"/>
    <w:rsid w:val="00B225B8"/>
    <w:rsid w:val="00B23999"/>
    <w:rsid w:val="00B23DAC"/>
    <w:rsid w:val="00B2468C"/>
    <w:rsid w:val="00B24F30"/>
    <w:rsid w:val="00B3038B"/>
    <w:rsid w:val="00B30AD4"/>
    <w:rsid w:val="00B33C7E"/>
    <w:rsid w:val="00B33F8E"/>
    <w:rsid w:val="00B37098"/>
    <w:rsid w:val="00B37411"/>
    <w:rsid w:val="00B417BC"/>
    <w:rsid w:val="00B41CA5"/>
    <w:rsid w:val="00B420AF"/>
    <w:rsid w:val="00B46B3E"/>
    <w:rsid w:val="00B46F42"/>
    <w:rsid w:val="00B5149B"/>
    <w:rsid w:val="00B515A2"/>
    <w:rsid w:val="00B515FE"/>
    <w:rsid w:val="00B5278B"/>
    <w:rsid w:val="00B52BEB"/>
    <w:rsid w:val="00B5487A"/>
    <w:rsid w:val="00B55E36"/>
    <w:rsid w:val="00B578FF"/>
    <w:rsid w:val="00B57C89"/>
    <w:rsid w:val="00B610AD"/>
    <w:rsid w:val="00B63560"/>
    <w:rsid w:val="00B6693A"/>
    <w:rsid w:val="00B66C34"/>
    <w:rsid w:val="00B70844"/>
    <w:rsid w:val="00B72507"/>
    <w:rsid w:val="00B7339C"/>
    <w:rsid w:val="00B767CC"/>
    <w:rsid w:val="00B77BC2"/>
    <w:rsid w:val="00B77D60"/>
    <w:rsid w:val="00B803E2"/>
    <w:rsid w:val="00B806EB"/>
    <w:rsid w:val="00B818BF"/>
    <w:rsid w:val="00B861B7"/>
    <w:rsid w:val="00B87DF2"/>
    <w:rsid w:val="00B9280F"/>
    <w:rsid w:val="00B957B5"/>
    <w:rsid w:val="00B97CFE"/>
    <w:rsid w:val="00BA0465"/>
    <w:rsid w:val="00BB4C1B"/>
    <w:rsid w:val="00BB5F55"/>
    <w:rsid w:val="00BB6989"/>
    <w:rsid w:val="00BB6D67"/>
    <w:rsid w:val="00BC07DC"/>
    <w:rsid w:val="00BC0B75"/>
    <w:rsid w:val="00BC170B"/>
    <w:rsid w:val="00BC1A91"/>
    <w:rsid w:val="00BC24F4"/>
    <w:rsid w:val="00BC3BE8"/>
    <w:rsid w:val="00BD0B70"/>
    <w:rsid w:val="00BD3210"/>
    <w:rsid w:val="00BD35BE"/>
    <w:rsid w:val="00BD3693"/>
    <w:rsid w:val="00BD46C3"/>
    <w:rsid w:val="00BD7996"/>
    <w:rsid w:val="00BE06D7"/>
    <w:rsid w:val="00BE124F"/>
    <w:rsid w:val="00BE21C8"/>
    <w:rsid w:val="00BE27F7"/>
    <w:rsid w:val="00BE5C83"/>
    <w:rsid w:val="00BE62F9"/>
    <w:rsid w:val="00BE72A9"/>
    <w:rsid w:val="00BE72C3"/>
    <w:rsid w:val="00BE7ACD"/>
    <w:rsid w:val="00BF09EC"/>
    <w:rsid w:val="00BF0AD6"/>
    <w:rsid w:val="00BF3FFC"/>
    <w:rsid w:val="00BF43AE"/>
    <w:rsid w:val="00BF7061"/>
    <w:rsid w:val="00C00E9F"/>
    <w:rsid w:val="00C01204"/>
    <w:rsid w:val="00C017A2"/>
    <w:rsid w:val="00C03D31"/>
    <w:rsid w:val="00C053B8"/>
    <w:rsid w:val="00C06939"/>
    <w:rsid w:val="00C06BC9"/>
    <w:rsid w:val="00C06CE5"/>
    <w:rsid w:val="00C07BD3"/>
    <w:rsid w:val="00C10024"/>
    <w:rsid w:val="00C12E50"/>
    <w:rsid w:val="00C131EF"/>
    <w:rsid w:val="00C1398B"/>
    <w:rsid w:val="00C1411E"/>
    <w:rsid w:val="00C17120"/>
    <w:rsid w:val="00C20321"/>
    <w:rsid w:val="00C20BAC"/>
    <w:rsid w:val="00C20FD0"/>
    <w:rsid w:val="00C239E7"/>
    <w:rsid w:val="00C25AB9"/>
    <w:rsid w:val="00C2668C"/>
    <w:rsid w:val="00C30C70"/>
    <w:rsid w:val="00C332CF"/>
    <w:rsid w:val="00C33B57"/>
    <w:rsid w:val="00C33FF9"/>
    <w:rsid w:val="00C345FA"/>
    <w:rsid w:val="00C34AFE"/>
    <w:rsid w:val="00C34B80"/>
    <w:rsid w:val="00C37812"/>
    <w:rsid w:val="00C403D1"/>
    <w:rsid w:val="00C421DB"/>
    <w:rsid w:val="00C422E1"/>
    <w:rsid w:val="00C44829"/>
    <w:rsid w:val="00C44886"/>
    <w:rsid w:val="00C451C6"/>
    <w:rsid w:val="00C46617"/>
    <w:rsid w:val="00C505A1"/>
    <w:rsid w:val="00C52786"/>
    <w:rsid w:val="00C53384"/>
    <w:rsid w:val="00C53DAE"/>
    <w:rsid w:val="00C55568"/>
    <w:rsid w:val="00C561A5"/>
    <w:rsid w:val="00C57A14"/>
    <w:rsid w:val="00C61212"/>
    <w:rsid w:val="00C62023"/>
    <w:rsid w:val="00C62CCF"/>
    <w:rsid w:val="00C640AD"/>
    <w:rsid w:val="00C674E6"/>
    <w:rsid w:val="00C70351"/>
    <w:rsid w:val="00C72655"/>
    <w:rsid w:val="00C739BD"/>
    <w:rsid w:val="00C745FF"/>
    <w:rsid w:val="00C74DF4"/>
    <w:rsid w:val="00C77997"/>
    <w:rsid w:val="00C80A4D"/>
    <w:rsid w:val="00C80A60"/>
    <w:rsid w:val="00C815A8"/>
    <w:rsid w:val="00C83767"/>
    <w:rsid w:val="00C842B9"/>
    <w:rsid w:val="00C863D8"/>
    <w:rsid w:val="00C872C8"/>
    <w:rsid w:val="00C87BA0"/>
    <w:rsid w:val="00C90167"/>
    <w:rsid w:val="00C95266"/>
    <w:rsid w:val="00C96C19"/>
    <w:rsid w:val="00C9702D"/>
    <w:rsid w:val="00C97A96"/>
    <w:rsid w:val="00CA08DC"/>
    <w:rsid w:val="00CA2E9F"/>
    <w:rsid w:val="00CA6980"/>
    <w:rsid w:val="00CA7C4B"/>
    <w:rsid w:val="00CB2C73"/>
    <w:rsid w:val="00CB3C43"/>
    <w:rsid w:val="00CB5E5D"/>
    <w:rsid w:val="00CC0781"/>
    <w:rsid w:val="00CC0DDD"/>
    <w:rsid w:val="00CC0FCC"/>
    <w:rsid w:val="00CC139B"/>
    <w:rsid w:val="00CC3BA5"/>
    <w:rsid w:val="00CD5DC8"/>
    <w:rsid w:val="00CE2B5E"/>
    <w:rsid w:val="00CE329A"/>
    <w:rsid w:val="00CE567A"/>
    <w:rsid w:val="00CE5B37"/>
    <w:rsid w:val="00CE6655"/>
    <w:rsid w:val="00CE6E65"/>
    <w:rsid w:val="00CE7008"/>
    <w:rsid w:val="00CE7C0C"/>
    <w:rsid w:val="00CF2299"/>
    <w:rsid w:val="00CF2D8E"/>
    <w:rsid w:val="00CF2E44"/>
    <w:rsid w:val="00CF3363"/>
    <w:rsid w:val="00CF46FB"/>
    <w:rsid w:val="00CF47F0"/>
    <w:rsid w:val="00CF5EC2"/>
    <w:rsid w:val="00CF7803"/>
    <w:rsid w:val="00D008F7"/>
    <w:rsid w:val="00D04577"/>
    <w:rsid w:val="00D05946"/>
    <w:rsid w:val="00D06794"/>
    <w:rsid w:val="00D0773C"/>
    <w:rsid w:val="00D07B41"/>
    <w:rsid w:val="00D11CA4"/>
    <w:rsid w:val="00D13058"/>
    <w:rsid w:val="00D144A9"/>
    <w:rsid w:val="00D14D10"/>
    <w:rsid w:val="00D1507C"/>
    <w:rsid w:val="00D167BD"/>
    <w:rsid w:val="00D169DD"/>
    <w:rsid w:val="00D16F86"/>
    <w:rsid w:val="00D20ACE"/>
    <w:rsid w:val="00D22D4D"/>
    <w:rsid w:val="00D2401B"/>
    <w:rsid w:val="00D2684E"/>
    <w:rsid w:val="00D271DE"/>
    <w:rsid w:val="00D3161D"/>
    <w:rsid w:val="00D31838"/>
    <w:rsid w:val="00D34404"/>
    <w:rsid w:val="00D34921"/>
    <w:rsid w:val="00D36C68"/>
    <w:rsid w:val="00D37BB9"/>
    <w:rsid w:val="00D401B9"/>
    <w:rsid w:val="00D42161"/>
    <w:rsid w:val="00D42862"/>
    <w:rsid w:val="00D438C7"/>
    <w:rsid w:val="00D4666E"/>
    <w:rsid w:val="00D4741C"/>
    <w:rsid w:val="00D52D89"/>
    <w:rsid w:val="00D53B85"/>
    <w:rsid w:val="00D53E5C"/>
    <w:rsid w:val="00D54A3A"/>
    <w:rsid w:val="00D55324"/>
    <w:rsid w:val="00D55EBD"/>
    <w:rsid w:val="00D60212"/>
    <w:rsid w:val="00D60710"/>
    <w:rsid w:val="00D624B0"/>
    <w:rsid w:val="00D62D9F"/>
    <w:rsid w:val="00D631E0"/>
    <w:rsid w:val="00D63D31"/>
    <w:rsid w:val="00D63D7E"/>
    <w:rsid w:val="00D63E42"/>
    <w:rsid w:val="00D6473F"/>
    <w:rsid w:val="00D64A87"/>
    <w:rsid w:val="00D67684"/>
    <w:rsid w:val="00D7052A"/>
    <w:rsid w:val="00D7090E"/>
    <w:rsid w:val="00D70C23"/>
    <w:rsid w:val="00D71D8A"/>
    <w:rsid w:val="00D72E69"/>
    <w:rsid w:val="00D73EEA"/>
    <w:rsid w:val="00D77EA1"/>
    <w:rsid w:val="00D80F94"/>
    <w:rsid w:val="00D81354"/>
    <w:rsid w:val="00D81CBB"/>
    <w:rsid w:val="00D83C1E"/>
    <w:rsid w:val="00D8535D"/>
    <w:rsid w:val="00D862B9"/>
    <w:rsid w:val="00D86500"/>
    <w:rsid w:val="00D95655"/>
    <w:rsid w:val="00D95BBC"/>
    <w:rsid w:val="00D96BE2"/>
    <w:rsid w:val="00D96D3B"/>
    <w:rsid w:val="00DA2137"/>
    <w:rsid w:val="00DA25F3"/>
    <w:rsid w:val="00DA2AB1"/>
    <w:rsid w:val="00DA4032"/>
    <w:rsid w:val="00DA5152"/>
    <w:rsid w:val="00DA7707"/>
    <w:rsid w:val="00DB20FF"/>
    <w:rsid w:val="00DB467B"/>
    <w:rsid w:val="00DB6F4C"/>
    <w:rsid w:val="00DC2BD7"/>
    <w:rsid w:val="00DC3374"/>
    <w:rsid w:val="00DC6FEA"/>
    <w:rsid w:val="00DD2779"/>
    <w:rsid w:val="00DD46CA"/>
    <w:rsid w:val="00DD6356"/>
    <w:rsid w:val="00DD6A3F"/>
    <w:rsid w:val="00DE0012"/>
    <w:rsid w:val="00DE20F1"/>
    <w:rsid w:val="00DE4D31"/>
    <w:rsid w:val="00DF07BD"/>
    <w:rsid w:val="00DF77C2"/>
    <w:rsid w:val="00DF7AD2"/>
    <w:rsid w:val="00E01811"/>
    <w:rsid w:val="00E01916"/>
    <w:rsid w:val="00E0219C"/>
    <w:rsid w:val="00E02646"/>
    <w:rsid w:val="00E037CD"/>
    <w:rsid w:val="00E04A92"/>
    <w:rsid w:val="00E04D43"/>
    <w:rsid w:val="00E04D6D"/>
    <w:rsid w:val="00E11A7E"/>
    <w:rsid w:val="00E122F6"/>
    <w:rsid w:val="00E15747"/>
    <w:rsid w:val="00E207E2"/>
    <w:rsid w:val="00E21797"/>
    <w:rsid w:val="00E230A4"/>
    <w:rsid w:val="00E26F5A"/>
    <w:rsid w:val="00E32956"/>
    <w:rsid w:val="00E3421E"/>
    <w:rsid w:val="00E366DA"/>
    <w:rsid w:val="00E36D08"/>
    <w:rsid w:val="00E37D85"/>
    <w:rsid w:val="00E41B0E"/>
    <w:rsid w:val="00E4250D"/>
    <w:rsid w:val="00E42EE1"/>
    <w:rsid w:val="00E45573"/>
    <w:rsid w:val="00E45EB1"/>
    <w:rsid w:val="00E479B7"/>
    <w:rsid w:val="00E51ED8"/>
    <w:rsid w:val="00E55C6C"/>
    <w:rsid w:val="00E56EB2"/>
    <w:rsid w:val="00E56FF7"/>
    <w:rsid w:val="00E57A4D"/>
    <w:rsid w:val="00E60AB7"/>
    <w:rsid w:val="00E61E5E"/>
    <w:rsid w:val="00E63B3C"/>
    <w:rsid w:val="00E64050"/>
    <w:rsid w:val="00E650A5"/>
    <w:rsid w:val="00E676C1"/>
    <w:rsid w:val="00E72E20"/>
    <w:rsid w:val="00E72E55"/>
    <w:rsid w:val="00E76385"/>
    <w:rsid w:val="00E82AB8"/>
    <w:rsid w:val="00E8665D"/>
    <w:rsid w:val="00E86FF8"/>
    <w:rsid w:val="00E90DA0"/>
    <w:rsid w:val="00E9349B"/>
    <w:rsid w:val="00E97A2F"/>
    <w:rsid w:val="00EA18B0"/>
    <w:rsid w:val="00EA23FB"/>
    <w:rsid w:val="00EA3FE0"/>
    <w:rsid w:val="00EA5EAE"/>
    <w:rsid w:val="00EA681C"/>
    <w:rsid w:val="00EA69E9"/>
    <w:rsid w:val="00EB3DC9"/>
    <w:rsid w:val="00EB4616"/>
    <w:rsid w:val="00EB48D3"/>
    <w:rsid w:val="00EB5603"/>
    <w:rsid w:val="00EB5642"/>
    <w:rsid w:val="00EC100E"/>
    <w:rsid w:val="00EC162F"/>
    <w:rsid w:val="00EC3D3F"/>
    <w:rsid w:val="00EC5272"/>
    <w:rsid w:val="00EC59B8"/>
    <w:rsid w:val="00EC59E6"/>
    <w:rsid w:val="00EC74A6"/>
    <w:rsid w:val="00ED1B0D"/>
    <w:rsid w:val="00ED3462"/>
    <w:rsid w:val="00ED3878"/>
    <w:rsid w:val="00ED3AB0"/>
    <w:rsid w:val="00ED3EE8"/>
    <w:rsid w:val="00ED6B1A"/>
    <w:rsid w:val="00ED7A0F"/>
    <w:rsid w:val="00EE25BB"/>
    <w:rsid w:val="00EE3A96"/>
    <w:rsid w:val="00EE3ABB"/>
    <w:rsid w:val="00EE40C5"/>
    <w:rsid w:val="00EE52D2"/>
    <w:rsid w:val="00EE5D2F"/>
    <w:rsid w:val="00EF22B5"/>
    <w:rsid w:val="00EF2766"/>
    <w:rsid w:val="00EF4024"/>
    <w:rsid w:val="00EF4EE1"/>
    <w:rsid w:val="00EF7A40"/>
    <w:rsid w:val="00F011A3"/>
    <w:rsid w:val="00F01527"/>
    <w:rsid w:val="00F04531"/>
    <w:rsid w:val="00F04F59"/>
    <w:rsid w:val="00F0593F"/>
    <w:rsid w:val="00F0668B"/>
    <w:rsid w:val="00F0768F"/>
    <w:rsid w:val="00F07B94"/>
    <w:rsid w:val="00F07CCB"/>
    <w:rsid w:val="00F10657"/>
    <w:rsid w:val="00F11593"/>
    <w:rsid w:val="00F233B5"/>
    <w:rsid w:val="00F23BF5"/>
    <w:rsid w:val="00F24812"/>
    <w:rsid w:val="00F25311"/>
    <w:rsid w:val="00F25802"/>
    <w:rsid w:val="00F27E02"/>
    <w:rsid w:val="00F31561"/>
    <w:rsid w:val="00F315BA"/>
    <w:rsid w:val="00F31B90"/>
    <w:rsid w:val="00F32D27"/>
    <w:rsid w:val="00F33B23"/>
    <w:rsid w:val="00F34A1E"/>
    <w:rsid w:val="00F35616"/>
    <w:rsid w:val="00F36FA7"/>
    <w:rsid w:val="00F435BB"/>
    <w:rsid w:val="00F4446E"/>
    <w:rsid w:val="00F51056"/>
    <w:rsid w:val="00F5144C"/>
    <w:rsid w:val="00F516FD"/>
    <w:rsid w:val="00F536BA"/>
    <w:rsid w:val="00F551E4"/>
    <w:rsid w:val="00F55F0D"/>
    <w:rsid w:val="00F60A93"/>
    <w:rsid w:val="00F62046"/>
    <w:rsid w:val="00F622F3"/>
    <w:rsid w:val="00F62B41"/>
    <w:rsid w:val="00F62F7F"/>
    <w:rsid w:val="00F641D0"/>
    <w:rsid w:val="00F6460A"/>
    <w:rsid w:val="00F66F39"/>
    <w:rsid w:val="00F731DF"/>
    <w:rsid w:val="00F74DDD"/>
    <w:rsid w:val="00F75D80"/>
    <w:rsid w:val="00F76180"/>
    <w:rsid w:val="00F76372"/>
    <w:rsid w:val="00F838AB"/>
    <w:rsid w:val="00F83924"/>
    <w:rsid w:val="00F86DA3"/>
    <w:rsid w:val="00F91189"/>
    <w:rsid w:val="00F9141C"/>
    <w:rsid w:val="00F93632"/>
    <w:rsid w:val="00F93B37"/>
    <w:rsid w:val="00F95006"/>
    <w:rsid w:val="00F960AB"/>
    <w:rsid w:val="00F96156"/>
    <w:rsid w:val="00F979A0"/>
    <w:rsid w:val="00F97DF1"/>
    <w:rsid w:val="00FA07C4"/>
    <w:rsid w:val="00FA085B"/>
    <w:rsid w:val="00FA0C40"/>
    <w:rsid w:val="00FA2ABA"/>
    <w:rsid w:val="00FA2CB7"/>
    <w:rsid w:val="00FA36FA"/>
    <w:rsid w:val="00FA6158"/>
    <w:rsid w:val="00FB2203"/>
    <w:rsid w:val="00FB2BAF"/>
    <w:rsid w:val="00FB5D5F"/>
    <w:rsid w:val="00FB748C"/>
    <w:rsid w:val="00FB76F1"/>
    <w:rsid w:val="00FB7F18"/>
    <w:rsid w:val="00FC016E"/>
    <w:rsid w:val="00FC3707"/>
    <w:rsid w:val="00FC3CB6"/>
    <w:rsid w:val="00FC5D9D"/>
    <w:rsid w:val="00FC63EC"/>
    <w:rsid w:val="00FC6784"/>
    <w:rsid w:val="00FC7BD4"/>
    <w:rsid w:val="00FD08A5"/>
    <w:rsid w:val="00FD2D7A"/>
    <w:rsid w:val="00FD39D2"/>
    <w:rsid w:val="00FD7FBD"/>
    <w:rsid w:val="00FE2936"/>
    <w:rsid w:val="00FE35CB"/>
    <w:rsid w:val="00FE48C4"/>
    <w:rsid w:val="00FE5C0E"/>
    <w:rsid w:val="00FE671D"/>
    <w:rsid w:val="00FF0869"/>
    <w:rsid w:val="00FF0921"/>
    <w:rsid w:val="00FF0E73"/>
    <w:rsid w:val="00FF225E"/>
    <w:rsid w:val="00FF22D1"/>
    <w:rsid w:val="00FF3A56"/>
    <w:rsid w:val="00FF6333"/>
    <w:rsid w:val="00FF6B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B73810"/>
  <w15:docId w15:val="{BC2937B0-4F40-4E6E-8FBC-E1F0F5DFC3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6D2849"/>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D438C7"/>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438C7"/>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D438C7"/>
    <w:rPr>
      <w:b/>
      <w:bCs/>
      <w:sz w:val="20"/>
      <w:szCs w:val="20"/>
    </w:rPr>
  </w:style>
  <w:style w:type="character" w:customStyle="1" w:styleId="CommentSubjectChar">
    <w:name w:val="Comment Subject Char"/>
    <w:basedOn w:val="CommentTextChar"/>
    <w:link w:val="CommentSubject"/>
    <w:uiPriority w:val="99"/>
    <w:semiHidden/>
    <w:rsid w:val="00D438C7"/>
    <w:rPr>
      <w:b/>
      <w:bCs/>
      <w:sz w:val="20"/>
      <w:szCs w:val="20"/>
    </w:rPr>
  </w:style>
  <w:style w:type="paragraph" w:styleId="Bibliography">
    <w:name w:val="Bibliography"/>
    <w:basedOn w:val="Normal"/>
    <w:next w:val="Normal"/>
    <w:uiPriority w:val="37"/>
    <w:unhideWhenUsed/>
    <w:rsid w:val="00B417BC"/>
    <w:pPr>
      <w:spacing w:line="480" w:lineRule="auto"/>
      <w:ind w:left="720" w:hanging="720"/>
    </w:pPr>
  </w:style>
  <w:style w:type="character" w:styleId="LineNumber">
    <w:name w:val="line number"/>
    <w:basedOn w:val="DefaultParagraphFont"/>
    <w:uiPriority w:val="99"/>
    <w:semiHidden/>
    <w:unhideWhenUsed/>
    <w:rsid w:val="00CE567A"/>
  </w:style>
  <w:style w:type="paragraph" w:styleId="Revision">
    <w:name w:val="Revision"/>
    <w:hidden/>
    <w:uiPriority w:val="99"/>
    <w:semiHidden/>
    <w:rsid w:val="00CC139B"/>
    <w:pPr>
      <w:spacing w:line="240" w:lineRule="auto"/>
    </w:pPr>
  </w:style>
  <w:style w:type="paragraph" w:styleId="ListParagraph">
    <w:name w:val="List Paragraph"/>
    <w:basedOn w:val="Normal"/>
    <w:uiPriority w:val="34"/>
    <w:qFormat/>
    <w:rsid w:val="00357863"/>
    <w:pPr>
      <w:ind w:left="720"/>
      <w:contextualSpacing/>
    </w:pPr>
  </w:style>
  <w:style w:type="character" w:styleId="Hyperlink">
    <w:name w:val="Hyperlink"/>
    <w:basedOn w:val="DefaultParagraphFont"/>
    <w:uiPriority w:val="99"/>
    <w:semiHidden/>
    <w:unhideWhenUsed/>
    <w:rsid w:val="00E76385"/>
    <w:rPr>
      <w:color w:val="0000FF"/>
      <w:u w:val="single"/>
    </w:rPr>
  </w:style>
  <w:style w:type="character" w:styleId="FollowedHyperlink">
    <w:name w:val="FollowedHyperlink"/>
    <w:basedOn w:val="DefaultParagraphFont"/>
    <w:uiPriority w:val="99"/>
    <w:semiHidden/>
    <w:unhideWhenUsed/>
    <w:rsid w:val="005404FF"/>
    <w:rPr>
      <w:color w:val="800080" w:themeColor="followedHyperlink"/>
      <w:u w:val="single"/>
    </w:rPr>
  </w:style>
  <w:style w:type="table" w:styleId="TableGrid">
    <w:name w:val="Table Grid"/>
    <w:basedOn w:val="TableNormal"/>
    <w:uiPriority w:val="39"/>
    <w:rsid w:val="0056742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50A0F"/>
    <w:pPr>
      <w:tabs>
        <w:tab w:val="center" w:pos="4680"/>
        <w:tab w:val="right" w:pos="9360"/>
      </w:tabs>
      <w:spacing w:line="240" w:lineRule="auto"/>
    </w:pPr>
  </w:style>
  <w:style w:type="character" w:customStyle="1" w:styleId="HeaderChar">
    <w:name w:val="Header Char"/>
    <w:basedOn w:val="DefaultParagraphFont"/>
    <w:link w:val="Header"/>
    <w:uiPriority w:val="99"/>
    <w:rsid w:val="00150A0F"/>
  </w:style>
  <w:style w:type="paragraph" w:styleId="Footer">
    <w:name w:val="footer"/>
    <w:basedOn w:val="Normal"/>
    <w:link w:val="FooterChar"/>
    <w:uiPriority w:val="99"/>
    <w:unhideWhenUsed/>
    <w:rsid w:val="00150A0F"/>
    <w:pPr>
      <w:tabs>
        <w:tab w:val="center" w:pos="4680"/>
        <w:tab w:val="right" w:pos="9360"/>
      </w:tabs>
      <w:spacing w:line="240" w:lineRule="auto"/>
    </w:pPr>
  </w:style>
  <w:style w:type="character" w:customStyle="1" w:styleId="FooterChar">
    <w:name w:val="Footer Char"/>
    <w:basedOn w:val="DefaultParagraphFont"/>
    <w:link w:val="Footer"/>
    <w:uiPriority w:val="99"/>
    <w:rsid w:val="00150A0F"/>
  </w:style>
  <w:style w:type="character" w:styleId="PlaceholderText">
    <w:name w:val="Placeholder Text"/>
    <w:basedOn w:val="DefaultParagraphFont"/>
    <w:uiPriority w:val="99"/>
    <w:semiHidden/>
    <w:rsid w:val="00A8403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1005646">
      <w:bodyDiv w:val="1"/>
      <w:marLeft w:val="0"/>
      <w:marRight w:val="0"/>
      <w:marTop w:val="0"/>
      <w:marBottom w:val="0"/>
      <w:divBdr>
        <w:top w:val="none" w:sz="0" w:space="0" w:color="auto"/>
        <w:left w:val="none" w:sz="0" w:space="0" w:color="auto"/>
        <w:bottom w:val="none" w:sz="0" w:space="0" w:color="auto"/>
        <w:right w:val="none" w:sz="0" w:space="0" w:color="auto"/>
      </w:divBdr>
    </w:div>
    <w:div w:id="421724685">
      <w:bodyDiv w:val="1"/>
      <w:marLeft w:val="0"/>
      <w:marRight w:val="0"/>
      <w:marTop w:val="0"/>
      <w:marBottom w:val="0"/>
      <w:divBdr>
        <w:top w:val="none" w:sz="0" w:space="0" w:color="auto"/>
        <w:left w:val="none" w:sz="0" w:space="0" w:color="auto"/>
        <w:bottom w:val="none" w:sz="0" w:space="0" w:color="auto"/>
        <w:right w:val="none" w:sz="0" w:space="0" w:color="auto"/>
      </w:divBdr>
    </w:div>
    <w:div w:id="1216893750">
      <w:bodyDiv w:val="1"/>
      <w:marLeft w:val="0"/>
      <w:marRight w:val="0"/>
      <w:marTop w:val="0"/>
      <w:marBottom w:val="0"/>
      <w:divBdr>
        <w:top w:val="none" w:sz="0" w:space="0" w:color="auto"/>
        <w:left w:val="none" w:sz="0" w:space="0" w:color="auto"/>
        <w:bottom w:val="none" w:sz="0" w:space="0" w:color="auto"/>
        <w:right w:val="none" w:sz="0" w:space="0" w:color="auto"/>
      </w:divBdr>
    </w:div>
    <w:div w:id="1366179286">
      <w:bodyDiv w:val="1"/>
      <w:marLeft w:val="0"/>
      <w:marRight w:val="0"/>
      <w:marTop w:val="0"/>
      <w:marBottom w:val="0"/>
      <w:divBdr>
        <w:top w:val="none" w:sz="0" w:space="0" w:color="auto"/>
        <w:left w:val="none" w:sz="0" w:space="0" w:color="auto"/>
        <w:bottom w:val="none" w:sz="0" w:space="0" w:color="auto"/>
        <w:right w:val="none" w:sz="0" w:space="0" w:color="auto"/>
      </w:divBdr>
    </w:div>
    <w:div w:id="1779257659">
      <w:bodyDiv w:val="1"/>
      <w:marLeft w:val="0"/>
      <w:marRight w:val="0"/>
      <w:marTop w:val="0"/>
      <w:marBottom w:val="0"/>
      <w:divBdr>
        <w:top w:val="none" w:sz="0" w:space="0" w:color="auto"/>
        <w:left w:val="none" w:sz="0" w:space="0" w:color="auto"/>
        <w:bottom w:val="none" w:sz="0" w:space="0" w:color="auto"/>
        <w:right w:val="none" w:sz="0" w:space="0" w:color="auto"/>
      </w:divBdr>
    </w:div>
    <w:div w:id="1946575820">
      <w:bodyDiv w:val="1"/>
      <w:marLeft w:val="0"/>
      <w:marRight w:val="0"/>
      <w:marTop w:val="0"/>
      <w:marBottom w:val="0"/>
      <w:divBdr>
        <w:top w:val="none" w:sz="0" w:space="0" w:color="auto"/>
        <w:left w:val="none" w:sz="0" w:space="0" w:color="auto"/>
        <w:bottom w:val="none" w:sz="0" w:space="0" w:color="auto"/>
        <w:right w:val="none" w:sz="0" w:space="0" w:color="auto"/>
      </w:divBdr>
    </w:div>
    <w:div w:id="20408101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microsoft.com/office/2011/relationships/people" Target="people.xml"/><Relationship Id="rId8" Type="http://schemas.openxmlformats.org/officeDocument/2006/relationships/comments" Target="comments.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89B903-C955-8B47-8DD9-0C5DC1975A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85</Pages>
  <Words>76495</Words>
  <Characters>436027</Characters>
  <Application>Microsoft Office Word</Application>
  <DocSecurity>0</DocSecurity>
  <Lines>3633</Lines>
  <Paragraphs>1022</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511500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Meyer, Michael Frederick</dc:creator>
  <cp:keywords/>
  <dc:description/>
  <cp:lastModifiedBy>Hampton, Stephanie</cp:lastModifiedBy>
  <cp:revision>6</cp:revision>
  <cp:lastPrinted>2021-09-22T22:51:00Z</cp:lastPrinted>
  <dcterms:created xsi:type="dcterms:W3CDTF">2022-02-11T00:52:00Z</dcterms:created>
  <dcterms:modified xsi:type="dcterms:W3CDTF">2022-02-11T01:43:00Z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id="KtPQ1fbH"/&gt;&lt;style id="http://www.zotero.org/styles/limnology-and-oceanography" hasBibliography="1" bibliographyStyleHasBeenSet="1"/&gt;&lt;prefs&gt;&lt;pref name="fieldType" value="Field"/&gt;&lt;pref name="dela</vt:lpwstr>
  </property>
  <property fmtid="{D5CDD505-2E9C-101B-9397-08002B2CF9AE}" pid="3" name="ZOTERO_PREF_2">
    <vt:lpwstr>yCitationUpdates" value="true"/&gt;&lt;pref name="dontAskDelayCitationUpdates" value="true"/&gt;&lt;/prefs&gt;&lt;/data&gt;</vt:lpwstr>
  </property>
</Properties>
</file>