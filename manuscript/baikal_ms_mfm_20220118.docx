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bookmarkEnd w:id="0"/>
    <w:p w14:paraId="416459A4" w14:textId="64AC7FDA"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ins w:id="1" w:author="Meyer, Michael Frederick" w:date="2022-01-11T14:46:00Z">
        <w:r w:rsidR="006D2849">
          <w:rPr>
            <w:rFonts w:ascii="Times New Roman" w:hAnsi="Times New Roman" w:cs="Times New Roman"/>
            <w:vertAlign w:val="superscript"/>
          </w:rPr>
          <w:t>,</w:t>
        </w:r>
      </w:ins>
      <w:ins w:id="2" w:author="Meyer, Michael Frederick" w:date="2022-01-11T14:47:00Z">
        <w:r w:rsidR="006D2849">
          <w:rPr>
            <w:rFonts w:ascii="Times New Roman" w:hAnsi="Times New Roman" w:cs="Times New Roman"/>
            <w:vertAlign w:val="superscript"/>
          </w:rPr>
          <w:t>8</w:t>
        </w:r>
      </w:ins>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690787F4" w:rsidR="00715D55" w:rsidRDefault="00D8535D" w:rsidP="00F31B90">
      <w:pPr>
        <w:spacing w:line="480" w:lineRule="auto"/>
        <w:rPr>
          <w:ins w:id="3" w:author="Meyer, Michael Frederick" w:date="2022-01-11T14:46:00Z"/>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60F78AD5" w14:textId="58018E22" w:rsidR="006D2849" w:rsidRPr="007418CF" w:rsidRDefault="006D2849" w:rsidP="00F31B90">
      <w:pPr>
        <w:spacing w:line="480" w:lineRule="auto"/>
        <w:rPr>
          <w:rFonts w:ascii="Times New Roman" w:hAnsi="Times New Roman" w:cs="Times New Roman"/>
        </w:rPr>
      </w:pPr>
      <w:ins w:id="4" w:author="Meyer, Michael Frederick" w:date="2022-01-11T14:47:00Z">
        <w:r>
          <w:rPr>
            <w:rFonts w:ascii="Times New Roman" w:hAnsi="Times New Roman" w:cs="Times New Roman"/>
            <w:vertAlign w:val="superscript"/>
          </w:rPr>
          <w:t>8</w:t>
        </w:r>
        <w:r w:rsidRPr="007418CF">
          <w:rPr>
            <w:rFonts w:ascii="Times New Roman" w:hAnsi="Times New Roman" w:cs="Times New Roman"/>
            <w:vertAlign w:val="superscript"/>
          </w:rPr>
          <w:t>.</w:t>
        </w:r>
        <w:r w:rsidRPr="007418CF">
          <w:rPr>
            <w:rFonts w:ascii="Times New Roman" w:hAnsi="Times New Roman" w:cs="Times New Roman"/>
          </w:rPr>
          <w:t xml:space="preserve"> </w:t>
        </w:r>
        <w:r>
          <w:rPr>
            <w:rFonts w:ascii="Times New Roman" w:hAnsi="Times New Roman" w:cs="Times New Roman"/>
          </w:rPr>
          <w:t>Current Address: U.S. Geological Survey, Observing Systems Division, Middleton, WI</w:t>
        </w:r>
        <w:r w:rsidRPr="007418CF">
          <w:rPr>
            <w:rFonts w:ascii="Times New Roman" w:hAnsi="Times New Roman" w:cs="Times New Roman"/>
          </w:rPr>
          <w:t>, USA</w:t>
        </w:r>
      </w:ins>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w:t>
      </w:r>
      <w:commentRangeStart w:id="5"/>
      <w:r w:rsidRPr="007418CF">
        <w:rPr>
          <w:rFonts w:ascii="Times New Roman" w:hAnsi="Times New Roman" w:cs="Times New Roman"/>
          <w:b/>
          <w:sz w:val="24"/>
          <w:szCs w:val="24"/>
        </w:rPr>
        <w:t xml:space="preserve">manuscript </w:t>
      </w:r>
      <w:commentRangeEnd w:id="5"/>
      <w:r w:rsidR="00F9141C">
        <w:rPr>
          <w:rStyle w:val="CommentReference"/>
        </w:rPr>
        <w:commentReference w:id="5"/>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ins w:id="6" w:author="Meyer, Michael Frederick" w:date="2021-11-19T14:25:00Z">
        <w:del w:id="7" w:author="Hampton, Stephanie" w:date="2021-11-23T12:11:00Z">
          <w:r w:rsidR="00F9141C" w:rsidDel="00470B29">
            <w:rPr>
              <w:rFonts w:ascii="Times New Roman" w:hAnsi="Times New Roman" w:cs="Times New Roman"/>
              <w:sz w:val="24"/>
              <w:szCs w:val="24"/>
            </w:rPr>
            <w:delText>b</w:delText>
          </w:r>
        </w:del>
      </w:ins>
      <w:r w:rsidR="008043F3">
        <w:rPr>
          <w:rFonts w:ascii="Times New Roman" w:hAnsi="Times New Roman" w:cs="Times New Roman"/>
          <w:sz w:val="24"/>
          <w:szCs w:val="24"/>
        </w:rPr>
        <w:t xml:space="preserve">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8"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9"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3CBED2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{"citationID":"a1su0blk789","properties":{"formattedCitation":"(Tornqvist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(Tornqvist et al. 2014)</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{"citationID":"a1mqqfbkapb","properties":{"formattedCitation":"(Hampton et al. 2011; Oleksy et al. 2020)","plainCitation":"(Hampton et al. 2011; Oleksy et al. 2020)","noteIndex":0},"citationItems":[{"id":400,"uris":["http://zotero.org/users/2645460/items/ED9SBAE6"],"uri":["http://zotero.org/users/2645460/items/ED9SBAE6"],"itemData":{"id":400,"type":"article-journal","container-title":"Marine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74DDD">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(Hampton et al. 2011; Oleksy et al. 2020)</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can assimilate nutrients quickly from the water column (e.g., hours</w:t>
      </w:r>
      <w:ins w:id="10" w:author="Meyer, Michael Frederick" w:date="2022-01-11T12:56:00Z">
        <w:r w:rsidR="00E32956">
          <w:rPr>
            <w:rFonts w:ascii="Times New Roman" w:eastAsia="Times New Roman" w:hAnsi="Times New Roman" w:cs="Times New Roman"/>
            <w:sz w:val="24"/>
            <w:szCs w:val="24"/>
          </w:rPr>
          <w:t>;</w:t>
        </w:r>
        <w:r w:rsidR="00E32956" w:rsidRPr="00E32956">
          <w:rPr>
            <w:rFonts w:ascii="Times New Roman" w:eastAsia="Times New Roman" w:hAnsi="Times New Roman" w:cs="Times New Roman"/>
            <w:sz w:val="24"/>
            <w:szCs w:val="24"/>
          </w:rPr>
          <w:t xml:space="preserve"> </w:t>
        </w:r>
        <w:r w:rsidR="00E32956" w:rsidRPr="007418CF">
          <w:rPr>
            <w:rFonts w:ascii="Times New Roman" w:eastAsia="Times New Roman" w:hAnsi="Times New Roman" w:cs="Times New Roman"/>
            <w:sz w:val="24"/>
            <w:szCs w:val="24"/>
          </w:rPr>
          <w:fldChar w:fldCharType="begin"/>
        </w:r>
      </w:ins>
      <w:r w:rsidR="006F3250">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2005)","dontUpdate":true,"noteIndex":0},"citationItems":[{"id":404,"uris":["http://zotero.org/users/2645460/items/S63EWKH7"],"uri":["http://zotero.org/users/2645460/items/S63EWKH7"],"itemData":{"id":404,"type":"article-journal","container-title":"Limnology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ins w:id="11" w:author="Meyer, Michael Frederick" w:date="2022-01-11T12:56:00Z">
        <w:r w:rsidR="00E32956" w:rsidRPr="007418CF">
          <w:rPr>
            <w:rFonts w:ascii="Times New Roman" w:eastAsia="Times New Roman" w:hAnsi="Times New Roman" w:cs="Times New Roman"/>
            <w:sz w:val="24"/>
            <w:szCs w:val="24"/>
          </w:rPr>
          <w:fldChar w:fldCharType="separate"/>
        </w:r>
        <w:r w:rsidR="00E32956" w:rsidRPr="007418CF">
          <w:rPr>
            <w:rFonts w:ascii="Times New Roman" w:hAnsi="Times New Roman" w:cs="Times New Roman"/>
            <w:sz w:val="24"/>
          </w:rPr>
          <w:t>Hadwen and Bunn 2005)</w:t>
        </w:r>
        <w:r w:rsidR="00E32956" w:rsidRPr="007418CF">
          <w:rPr>
            <w:rFonts w:ascii="Times New Roman" w:eastAsia="Times New Roman" w:hAnsi="Times New Roman" w:cs="Times New Roman"/>
            <w:sz w:val="24"/>
            <w:szCs w:val="24"/>
          </w:rPr>
          <w:fldChar w:fldCharType="end"/>
        </w:r>
      </w:ins>
      <w:del w:id="12" w:author="Meyer, Michael Frederick" w:date="2022-01-11T12:56:00Z">
        <w:r w:rsidRPr="007418CF" w:rsidDel="00E32956">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not observed</w:t>
      </w:r>
      <w:del w:id="13" w:author="Meyer, Michael Frederick" w:date="2022-01-11T12:56:00Z">
        <w:r w:rsidRPr="007418CF" w:rsidDel="00E32956">
          <w:rPr>
            <w:rFonts w:ascii="Times New Roman" w:eastAsia="Times New Roman" w:hAnsi="Times New Roman" w:cs="Times New Roman"/>
            <w:sz w:val="24"/>
            <w:szCs w:val="24"/>
          </w:rPr>
          <w:delText xml:space="preserve"> </w:delText>
        </w:r>
        <w:r w:rsidR="00D52D89" w:rsidRPr="007418CF" w:rsidDel="00E32956">
          <w:rPr>
            <w:rFonts w:ascii="Times New Roman" w:eastAsia="Times New Roman" w:hAnsi="Times New Roman" w:cs="Times New Roman"/>
            <w:sz w:val="24"/>
            <w:szCs w:val="24"/>
          </w:rPr>
          <w:fldChar w:fldCharType="begin"/>
        </w:r>
        <w:r w:rsidR="00D52D89" w:rsidRPr="007418CF" w:rsidDel="00E32956">
          <w:rPr>
            <w:rFonts w:ascii="Times New Roman" w:eastAsia="Times New Roman" w:hAnsi="Times New Roman" w:cs="Times New Roman"/>
            <w:sz w:val="24"/>
            <w:szCs w:val="24"/>
          </w:rPr>
          <w:del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delInstrText>
        </w:r>
        <w:r w:rsidR="00D52D89" w:rsidRPr="007418CF" w:rsidDel="00E32956">
          <w:rPr>
            <w:rFonts w:ascii="Times New Roman" w:eastAsia="Times New Roman" w:hAnsi="Times New Roman" w:cs="Times New Roman"/>
            <w:sz w:val="24"/>
            <w:szCs w:val="24"/>
          </w:rPr>
          <w:fldChar w:fldCharType="separate"/>
        </w:r>
        <w:r w:rsidR="00D52D89" w:rsidRPr="007418CF" w:rsidDel="00E32956">
          <w:rPr>
            <w:rFonts w:ascii="Times New Roman" w:hAnsi="Times New Roman" w:cs="Times New Roman"/>
            <w:sz w:val="24"/>
          </w:rPr>
          <w:delText>(Hadwen and Bunn 2005)</w:delText>
        </w:r>
        <w:r w:rsidR="00D52D89" w:rsidRPr="007418CF" w:rsidDel="00E32956">
          <w:rPr>
            <w:rFonts w:ascii="Times New Roman" w:eastAsia="Times New Roman" w:hAnsi="Times New Roman" w:cs="Times New Roman"/>
            <w:sz w:val="24"/>
            <w:szCs w:val="24"/>
          </w:rPr>
          <w:fldChar w:fldCharType="end"/>
        </w:r>
      </w:del>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7A8DEBA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14" w:author="Meyer, Michael Frederick" w:date="2021-09-23T11:35:00Z">
        <w:r w:rsidR="00F55F0D">
          <w:rPr>
            <w:rFonts w:ascii="Times New Roman" w:eastAsia="Times New Roman" w:hAnsi="Times New Roman" w:cs="Times New Roman"/>
            <w:sz w:val="24"/>
            <w:szCs w:val="24"/>
          </w:rPr>
          <w:t xml:space="preserve"> consistently associated with sewage</w:t>
        </w:r>
      </w:ins>
      <w:ins w:id="15" w:author="Meyer, Michael Frederick" w:date="2021-09-24T12:10:00Z">
        <w:r w:rsidR="004629D4">
          <w:rPr>
            <w:rFonts w:ascii="Times New Roman" w:eastAsia="Times New Roman" w:hAnsi="Times New Roman" w:cs="Times New Roman"/>
            <w:sz w:val="24"/>
            <w:szCs w:val="24"/>
          </w:rPr>
          <w:t xml:space="preserve"> loading</w:t>
        </w:r>
      </w:ins>
      <w:ins w:id="16" w:author="Meyer, Michael Frederick" w:date="2021-09-23T11:35:00Z">
        <w:r w:rsidR="00F55F0D">
          <w:rPr>
            <w:rFonts w:ascii="Times New Roman" w:eastAsia="Times New Roman" w:hAnsi="Times New Roman" w:cs="Times New Roman"/>
            <w:sz w:val="24"/>
            <w:szCs w:val="24"/>
          </w:rPr>
          <w:t>,</w:t>
        </w:r>
      </w:ins>
      <w:del w:id="17"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18"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19"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9"/>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{"citationID":"asg4fqvg4l","properties":{"formattedCitation":"(Camilleri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20" w:author="Meyer, Michael Frederick" w:date="2021-09-24T12:11:00Z">
        <w:r w:rsidR="005F0CD8">
          <w:rPr>
            <w:rFonts w:ascii="Times New Roman" w:eastAsia="Times New Roman" w:hAnsi="Times New Roman" w:cs="Times New Roman"/>
            <w:sz w:val="24"/>
            <w:szCs w:val="24"/>
          </w:rPr>
          <w:t>,</w:t>
        </w:r>
      </w:ins>
      <w:del w:id="21"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22" w:author="Meyer, Michael Frederick" w:date="2021-09-23T11:36:00Z">
        <w:r w:rsidR="00F55F0D">
          <w:rPr>
            <w:rFonts w:ascii="Times New Roman" w:eastAsia="Times New Roman" w:hAnsi="Times New Roman" w:cs="Times New Roman"/>
            <w:sz w:val="24"/>
            <w:szCs w:val="24"/>
          </w:rPr>
          <w:t xml:space="preserve">in </w:t>
        </w:r>
      </w:ins>
      <w:del w:id="23" w:author="Meyer, Michael Frederick" w:date="2021-09-23T11:35:00Z">
        <w:r w:rsidRPr="007418CF" w:rsidDel="00F55F0D">
          <w:rPr>
            <w:rFonts w:ascii="Times New Roman" w:eastAsia="Times New Roman" w:hAnsi="Times New Roman" w:cs="Times New Roman"/>
            <w:sz w:val="24"/>
            <w:szCs w:val="24"/>
          </w:rPr>
          <w:delText>as sewage indicators</w:delText>
        </w:r>
      </w:del>
      <w:ins w:id="24" w:author="Meyer, Michael Frederick" w:date="2021-09-23T11:35:00Z">
        <w:r w:rsidR="00F55F0D">
          <w:rPr>
            <w:rFonts w:ascii="Times New Roman" w:eastAsia="Times New Roman" w:hAnsi="Times New Roman" w:cs="Times New Roman"/>
            <w:sz w:val="24"/>
            <w:szCs w:val="24"/>
          </w:rPr>
          <w:t xml:space="preserve">defining </w:t>
        </w:r>
      </w:ins>
      <w:ins w:id="25"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6" w:author="Meyer, Michael Frederick" w:date="2021-08-19T13:29:00Z">
        <w:r w:rsidR="009B319C">
          <w:rPr>
            <w:rFonts w:ascii="Times New Roman" w:hAnsi="Times New Roman" w:cs="Times New Roman"/>
            <w:sz w:val="24"/>
            <w:highlight w:val="white"/>
          </w:rPr>
          <w:t xml:space="preserve">e.g., </w:t>
        </w:r>
      </w:ins>
      <w:ins w:id="27" w:author="Meyer, Michael Frederick" w:date="2021-08-19T13:30:00Z">
        <w:r w:rsidR="009B319C">
          <w:rPr>
            <w:rFonts w:ascii="Times New Roman" w:hAnsi="Times New Roman" w:cs="Times New Roman"/>
            <w:sz w:val="24"/>
            <w:highlight w:val="white"/>
          </w:rPr>
          <w:t>variation within and between trophic levels</w:t>
        </w:r>
      </w:ins>
      <w:ins w:id="28"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del w:id="29" w:author="Meyer, Michael Frederick" w:date="2022-01-10T09:12:00Z">
        <w:r w:rsidR="008B27AB" w:rsidDel="00EC162F">
          <w:rPr>
            <w:rFonts w:ascii="Times New Roman" w:eastAsia="Times New Roman" w:hAnsi="Times New Roman" w:cs="Times New Roman"/>
            <w:sz w:val="24"/>
            <w:szCs w:val="24"/>
          </w:rPr>
          <w:delText xml:space="preserve"> and </w:delText>
        </w:r>
        <w:r w:rsidR="00B578FF" w:rsidDel="00EC162F">
          <w:rPr>
            <w:rFonts w:ascii="Times New Roman" w:eastAsia="Times New Roman" w:hAnsi="Times New Roman" w:cs="Times New Roman"/>
            <w:sz w:val="24"/>
            <w:szCs w:val="24"/>
          </w:rPr>
          <w:delText xml:space="preserve">generally </w:delText>
        </w:r>
        <w:r w:rsidR="008B27AB" w:rsidDel="00EC162F">
          <w:rPr>
            <w:rFonts w:ascii="Times New Roman" w:eastAsia="Times New Roman" w:hAnsi="Times New Roman" w:cs="Times New Roman"/>
            <w:sz w:val="24"/>
            <w:szCs w:val="24"/>
          </w:rPr>
          <w:delText>are not actively removed from the water column by biota</w:delText>
        </w:r>
      </w:del>
      <w:del w:id="30" w:author="Meyer, Michael Frederick" w:date="2021-11-01T10:54:00Z">
        <w:r w:rsidR="008B27AB" w:rsidDel="00E207E2">
          <w:rPr>
            <w:rFonts w:ascii="Times New Roman" w:eastAsia="Times New Roman" w:hAnsi="Times New Roman" w:cs="Times New Roman"/>
            <w:sz w:val="24"/>
            <w:szCs w:val="24"/>
          </w:rPr>
          <w:delText>, although certain algal and animal taxa have been shown to accumulate specific PPCPs from a broader mixture of co-contaminants</w:delText>
        </w:r>
      </w:del>
      <w:del w:id="31" w:author="Meyer, Michael Frederick" w:date="2022-01-10T09:19:00Z">
        <w:r w:rsidR="008B27AB" w:rsidDel="00C20BAC">
          <w:rPr>
            <w:rFonts w:ascii="Times New Roman" w:eastAsia="Times New Roman" w:hAnsi="Times New Roman" w:cs="Times New Roman"/>
            <w:sz w:val="24"/>
            <w:szCs w:val="24"/>
          </w:rPr>
          <w:delText>.</w:delText>
        </w:r>
      </w:del>
      <w:ins w:id="32" w:author="Meyer, Michael Frederick" w:date="2022-01-10T09:19:00Z">
        <w:r w:rsidR="00C20BAC">
          <w:rPr>
            <w:rFonts w:ascii="Times New Roman" w:eastAsia="Times New Roman" w:hAnsi="Times New Roman" w:cs="Times New Roman"/>
            <w:sz w:val="24"/>
            <w:szCs w:val="24"/>
          </w:rPr>
          <w:t>, where</w:t>
        </w:r>
      </w:ins>
      <w:r w:rsidR="008B27AB">
        <w:rPr>
          <w:rFonts w:ascii="Times New Roman" w:eastAsia="Times New Roman" w:hAnsi="Times New Roman" w:cs="Times New Roman"/>
          <w:sz w:val="24"/>
          <w:szCs w:val="24"/>
        </w:rPr>
        <w:t xml:space="preserve"> </w:t>
      </w:r>
      <w:del w:id="33" w:author="Meyer, Michael Frederick" w:date="2022-01-10T09:12:00Z">
        <w:r w:rsidR="008B27AB" w:rsidDel="00EC162F">
          <w:rPr>
            <w:rFonts w:ascii="Times New Roman" w:eastAsia="Times New Roman" w:hAnsi="Times New Roman" w:cs="Times New Roman"/>
            <w:sz w:val="24"/>
            <w:szCs w:val="24"/>
          </w:rPr>
          <w:delText xml:space="preserve">Because </w:delText>
        </w:r>
      </w:del>
      <w:ins w:id="34" w:author="Hampton, Stephanie" w:date="2021-12-06T20:28:00Z">
        <w:del w:id="35" w:author="Meyer, Michael Frederick" w:date="2022-01-10T09:12:00Z">
          <w:r w:rsidR="00470B29" w:rsidDel="00EC162F">
            <w:rPr>
              <w:rFonts w:ascii="Times New Roman" w:eastAsia="Times New Roman" w:hAnsi="Times New Roman" w:cs="Times New Roman"/>
              <w:sz w:val="24"/>
              <w:szCs w:val="24"/>
            </w:rPr>
            <w:delText xml:space="preserve">biota appear not to actively remove </w:delText>
          </w:r>
        </w:del>
      </w:ins>
      <w:del w:id="36" w:author="Meyer, Michael Frederick" w:date="2022-01-10T09:12:00Z">
        <w:r w:rsidR="008B27AB" w:rsidDel="00EC162F">
          <w:rPr>
            <w:rFonts w:ascii="Times New Roman" w:eastAsia="Times New Roman" w:hAnsi="Times New Roman" w:cs="Times New Roman"/>
            <w:sz w:val="24"/>
            <w:szCs w:val="24"/>
          </w:rPr>
          <w:delText>of PPCPs</w:delText>
        </w:r>
        <w:r w:rsidR="00855254"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tendency </w:delText>
        </w:r>
      </w:del>
      <w:ins w:id="37" w:author="Hampton, Stephanie" w:date="2021-12-06T20:28:00Z">
        <w:del w:id="38" w:author="Meyer, Michael Frederick" w:date="2022-01-10T09:12:00Z">
          <w:r w:rsidR="00470B29" w:rsidDel="00EC162F">
            <w:rPr>
              <w:rFonts w:ascii="Times New Roman" w:eastAsia="Times New Roman" w:hAnsi="Times New Roman" w:cs="Times New Roman"/>
              <w:sz w:val="24"/>
              <w:szCs w:val="24"/>
            </w:rPr>
            <w:delText>from the water</w:delText>
          </w:r>
        </w:del>
      </w:ins>
      <w:del w:id="39" w:author="Meyer, Michael Frederick" w:date="2022-01-10T09:12:00Z">
        <w:r w:rsidR="008B27AB" w:rsidDel="00EC162F">
          <w:rPr>
            <w:rFonts w:ascii="Times New Roman" w:eastAsia="Times New Roman" w:hAnsi="Times New Roman" w:cs="Times New Roman"/>
            <w:sz w:val="24"/>
            <w:szCs w:val="24"/>
          </w:rPr>
          <w:delText>to not be actively scoured by biota</w:delText>
        </w:r>
        <w:r w:rsidR="00B578FF"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w:delText>
        </w:r>
      </w:del>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lastRenderedPageBreak/>
        <w:fldChar w:fldCharType="begin"/>
      </w:r>
      <w:r w:rsidR="000B2F8A">
        <w:rPr>
          <w:rFonts w:ascii="Times New Roman" w:eastAsia="Times New Roman" w:hAnsi="Times New Roman" w:cs="Times New Roman"/>
          <w:sz w:val="24"/>
          <w:szCs w:val="24"/>
        </w:rPr>
        <w:instrText xml:space="preserve"> ADDIN ZOTERO_ITEM CSL_CITATION {"citationID":"ainaem9tqj","properties":{"formattedCitation":"(Kolpin et al. 2002)","plainCitation":"(Kolpin et al. 2002)","noteIndex":0},"citationItems":[{"id":445,"uris":["http://zotero.org/users/2645460/items/P9AG3ITQ"],"uri":["http://zotero.org/users/2645460/items/P9AG3ITQ"],"itemData":{"id":445,"type":"article-journal","container-title":"Environmental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(Kolpin et al. 2002)</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40" w:author="Ted" w:date="2021-10-13T15:14:00Z">
        <w:r w:rsidR="00D55324" w:rsidRPr="007418CF" w:rsidDel="00A60734">
          <w:rPr>
            <w:rFonts w:ascii="Times New Roman" w:eastAsia="Times New Roman" w:hAnsi="Times New Roman" w:cs="Times New Roman"/>
            <w:sz w:val="24"/>
            <w:szCs w:val="24"/>
          </w:rPr>
          <w:delText xml:space="preserve">sometimes </w:delText>
        </w:r>
      </w:del>
      <w:ins w:id="41"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{"citationID":"aua91q8ojh","properties":{"formattedCitation":"(Moore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42"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 xml:space="preserve">association with sewage, co-located </w:t>
      </w:r>
      <w:ins w:id="43" w:author="Meyer, Michael Frederick" w:date="2022-01-04T14:17:00Z">
        <w:r w:rsidR="00E15747">
          <w:rPr>
            <w:rFonts w:ascii="Times New Roman" w:eastAsia="Times New Roman" w:hAnsi="Times New Roman" w:cs="Times New Roman"/>
            <w:sz w:val="24"/>
            <w:szCs w:val="24"/>
          </w:rPr>
          <w:t xml:space="preserve">and elevated </w:t>
        </w:r>
      </w:ins>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ins w:id="44" w:author="Meyer, Michael Frederick" w:date="2022-01-11T13:49:00Z">
        <w:r w:rsidR="00433762">
          <w:rPr>
            <w:rFonts w:ascii="Times New Roman" w:eastAsia="Times New Roman" w:hAnsi="Times New Roman" w:cs="Times New Roman"/>
            <w:sz w:val="24"/>
            <w:szCs w:val="24"/>
          </w:rPr>
          <w:t>While</w:t>
        </w:r>
      </w:ins>
      <w:ins w:id="45" w:author="Meyer, Michael Frederick" w:date="2022-01-04T14:17:00Z">
        <w:r w:rsidR="00E15747">
          <w:rPr>
            <w:rFonts w:ascii="Times New Roman" w:eastAsia="Times New Roman" w:hAnsi="Times New Roman" w:cs="Times New Roman"/>
            <w:sz w:val="24"/>
            <w:szCs w:val="24"/>
          </w:rPr>
          <w:t xml:space="preserve"> </w:t>
        </w:r>
      </w:ins>
      <w:ins w:id="46" w:author="Meyer, Michael Frederick" w:date="2022-01-04T14:18:00Z">
        <w:r w:rsidR="00E15747">
          <w:rPr>
            <w:rFonts w:ascii="Times New Roman" w:eastAsia="Times New Roman" w:hAnsi="Times New Roman" w:cs="Times New Roman"/>
            <w:sz w:val="24"/>
            <w:szCs w:val="24"/>
          </w:rPr>
          <w:t xml:space="preserve">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may originate from no</w:t>
        </w:r>
      </w:ins>
      <w:ins w:id="47" w:author="Meyer, Michael Frederick" w:date="2022-01-04T14:19:00Z">
        <w:r w:rsidR="00E15747">
          <w:rPr>
            <w:rFonts w:ascii="Times New Roman" w:eastAsia="Times New Roman" w:hAnsi="Times New Roman" w:cs="Times New Roman"/>
            <w:sz w:val="24"/>
            <w:szCs w:val="24"/>
            <w:highlight w:val="white"/>
          </w:rPr>
          <w:t xml:space="preserve">n-sewage sources, instances where </w:t>
        </w:r>
      </w:ins>
      <w:ins w:id="48" w:author="Meyer, Michael Frederick" w:date="2022-01-04T14:20:00Z">
        <w:r w:rsidR="00E15747">
          <w:rPr>
            <w:rFonts w:ascii="Times New Roman" w:eastAsia="Times New Roman" w:hAnsi="Times New Roman" w:cs="Times New Roman"/>
            <w:sz w:val="24"/>
            <w:szCs w:val="24"/>
            <w:highlight w:val="white"/>
          </w:rPr>
          <w:t>PPCPs</w:t>
        </w:r>
      </w:ins>
      <w:ins w:id="49" w:author="Meyer, Michael Frederick" w:date="2022-01-04T14:23:00Z">
        <w:r w:rsidR="00E15747">
          <w:rPr>
            <w:rFonts w:ascii="Times New Roman" w:eastAsia="Times New Roman" w:hAnsi="Times New Roman" w:cs="Times New Roman"/>
            <w:sz w:val="24"/>
            <w:szCs w:val="24"/>
            <w:highlight w:val="white"/>
          </w:rPr>
          <w:t xml:space="preserve"> increase in tandem with</w:t>
        </w:r>
      </w:ins>
      <w:ins w:id="50" w:author="Meyer, Michael Frederick" w:date="2022-01-04T14:24:00Z">
        <w:r w:rsidR="00E15747">
          <w:rPr>
            <w:rFonts w:ascii="Times New Roman" w:eastAsia="Times New Roman" w:hAnsi="Times New Roman" w:cs="Times New Roman"/>
            <w:sz w:val="24"/>
            <w:szCs w:val="24"/>
            <w:highlight w:val="white"/>
          </w:rPr>
          <w:t xml:space="preserve"> either </w:t>
        </w:r>
        <w:r w:rsidR="00E15747">
          <w:rPr>
            <w:rFonts w:ascii="Times New Roman" w:eastAsia="Times New Roman" w:hAnsi="Times New Roman" w:cs="Times New Roman"/>
            <w:sz w:val="24"/>
            <w:szCs w:val="24"/>
          </w:rPr>
          <w:t xml:space="preserve">microplastics or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levels </w:t>
        </w:r>
      </w:ins>
      <w:ins w:id="51" w:author="Meyer, Michael Frederick" w:date="2022-01-10T09:23:00Z">
        <w:r w:rsidR="00C20BAC">
          <w:rPr>
            <w:rFonts w:ascii="Times New Roman" w:eastAsia="Times New Roman" w:hAnsi="Times New Roman" w:cs="Times New Roman"/>
            <w:sz w:val="24"/>
            <w:szCs w:val="24"/>
            <w:highlight w:val="white"/>
          </w:rPr>
          <w:t>can</w:t>
        </w:r>
      </w:ins>
      <w:ins w:id="52" w:author="Meyer, Michael Frederick" w:date="2022-01-04T14:24:00Z">
        <w:r w:rsidR="00E15747">
          <w:rPr>
            <w:rFonts w:ascii="Times New Roman" w:eastAsia="Times New Roman" w:hAnsi="Times New Roman" w:cs="Times New Roman"/>
            <w:sz w:val="24"/>
            <w:szCs w:val="24"/>
            <w:highlight w:val="white"/>
          </w:rPr>
          <w:t xml:space="preserve"> still be reliable indicators of </w:t>
        </w:r>
      </w:ins>
      <w:ins w:id="53" w:author="Meyer, Michael Frederick" w:date="2022-01-04T14:25:00Z">
        <w:r w:rsidR="00E15747">
          <w:rPr>
            <w:rFonts w:ascii="Times New Roman" w:eastAsia="Times New Roman" w:hAnsi="Times New Roman" w:cs="Times New Roman"/>
            <w:sz w:val="24"/>
            <w:szCs w:val="24"/>
            <w:highlight w:val="white"/>
          </w:rPr>
          <w:t xml:space="preserve">consistent </w:t>
        </w:r>
      </w:ins>
      <w:ins w:id="54" w:author="Meyer, Michael Frederick" w:date="2022-01-04T14:24:00Z">
        <w:r w:rsidR="00E15747">
          <w:rPr>
            <w:rFonts w:ascii="Times New Roman" w:eastAsia="Times New Roman" w:hAnsi="Times New Roman" w:cs="Times New Roman"/>
            <w:sz w:val="24"/>
            <w:szCs w:val="24"/>
            <w:highlight w:val="white"/>
          </w:rPr>
          <w:t>sewage inputs.</w:t>
        </w:r>
      </w:ins>
      <w:ins w:id="55" w:author="Meyer, Michael Frederick" w:date="2022-01-04T14:25:00Z">
        <w:r w:rsidR="00E15747">
          <w:rPr>
            <w:rFonts w:ascii="Times New Roman" w:eastAsia="Times New Roman" w:hAnsi="Times New Roman" w:cs="Times New Roman"/>
            <w:sz w:val="24"/>
            <w:szCs w:val="24"/>
            <w:highlight w:val="white"/>
          </w:rPr>
          <w:t xml:space="preserve"> However, instances where PPCPs are elevated yet 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measurements do not increase </w:t>
        </w:r>
      </w:ins>
      <w:ins w:id="56" w:author="Meyer, Michael Frederick" w:date="2022-01-04T14:26:00Z">
        <w:r w:rsidR="00E15747">
          <w:rPr>
            <w:rFonts w:ascii="Times New Roman" w:eastAsia="Times New Roman" w:hAnsi="Times New Roman" w:cs="Times New Roman"/>
            <w:sz w:val="24"/>
            <w:szCs w:val="24"/>
            <w:highlight w:val="white"/>
          </w:rPr>
          <w:t xml:space="preserve">may </w:t>
        </w:r>
      </w:ins>
      <w:ins w:id="57" w:author="Meyer, Michael Frederick" w:date="2022-01-04T14:35:00Z">
        <w:r w:rsidR="00C37812">
          <w:rPr>
            <w:rFonts w:ascii="Times New Roman" w:eastAsia="Times New Roman" w:hAnsi="Times New Roman" w:cs="Times New Roman"/>
            <w:sz w:val="24"/>
            <w:szCs w:val="24"/>
            <w:highlight w:val="white"/>
          </w:rPr>
          <w:t>be</w:t>
        </w:r>
      </w:ins>
      <w:ins w:id="58" w:author="Meyer, Michael Frederick" w:date="2022-01-04T14:26:00Z">
        <w:r w:rsidR="00E15747">
          <w:rPr>
            <w:rFonts w:ascii="Times New Roman" w:eastAsia="Times New Roman" w:hAnsi="Times New Roman" w:cs="Times New Roman"/>
            <w:sz w:val="24"/>
            <w:szCs w:val="24"/>
            <w:highlight w:val="white"/>
          </w:rPr>
          <w:t xml:space="preserve"> </w:t>
        </w:r>
      </w:ins>
      <w:ins w:id="59" w:author="Meyer, Michael Frederick" w:date="2022-01-04T14:35:00Z">
        <w:r w:rsidR="00C37812">
          <w:rPr>
            <w:rFonts w:ascii="Times New Roman" w:eastAsia="Times New Roman" w:hAnsi="Times New Roman" w:cs="Times New Roman"/>
            <w:sz w:val="24"/>
            <w:szCs w:val="24"/>
            <w:highlight w:val="white"/>
          </w:rPr>
          <w:t>inconclusive or</w:t>
        </w:r>
      </w:ins>
      <w:ins w:id="60" w:author="Meyer, Michael Frederick" w:date="2022-01-04T14:26:00Z">
        <w:r w:rsidR="00E15747">
          <w:rPr>
            <w:rFonts w:ascii="Times New Roman" w:eastAsia="Times New Roman" w:hAnsi="Times New Roman" w:cs="Times New Roman"/>
            <w:sz w:val="24"/>
            <w:szCs w:val="24"/>
            <w:highlight w:val="white"/>
          </w:rPr>
          <w:t xml:space="preserve"> </w:t>
        </w:r>
      </w:ins>
      <w:ins w:id="61" w:author="Meyer, Michael Frederick" w:date="2022-01-04T14:35:00Z">
        <w:r w:rsidR="00C37812">
          <w:rPr>
            <w:rFonts w:ascii="Times New Roman" w:eastAsia="Times New Roman" w:hAnsi="Times New Roman" w:cs="Times New Roman"/>
            <w:sz w:val="24"/>
            <w:szCs w:val="24"/>
            <w:highlight w:val="white"/>
          </w:rPr>
          <w:t xml:space="preserve">suggest </w:t>
        </w:r>
      </w:ins>
      <w:ins w:id="62" w:author="Meyer, Michael Frederick" w:date="2022-01-04T14:26:00Z">
        <w:r w:rsidR="00E15747">
          <w:rPr>
            <w:rFonts w:ascii="Times New Roman" w:eastAsia="Times New Roman" w:hAnsi="Times New Roman" w:cs="Times New Roman"/>
            <w:sz w:val="24"/>
            <w:szCs w:val="24"/>
            <w:highlight w:val="white"/>
          </w:rPr>
          <w:t>transient</w:t>
        </w:r>
      </w:ins>
      <w:ins w:id="63" w:author="Meyer, Michael Frederick" w:date="2022-01-04T14:35:00Z">
        <w:r w:rsidR="00C37812">
          <w:rPr>
            <w:rFonts w:ascii="Times New Roman" w:eastAsia="Times New Roman" w:hAnsi="Times New Roman" w:cs="Times New Roman"/>
            <w:sz w:val="24"/>
            <w:szCs w:val="24"/>
            <w:highlight w:val="white"/>
          </w:rPr>
          <w:t xml:space="preserve"> </w:t>
        </w:r>
      </w:ins>
      <w:ins w:id="64" w:author="Meyer, Michael Frederick" w:date="2022-01-04T14:26:00Z">
        <w:r w:rsidR="00E15747">
          <w:rPr>
            <w:rFonts w:ascii="Times New Roman" w:eastAsia="Times New Roman" w:hAnsi="Times New Roman" w:cs="Times New Roman"/>
            <w:sz w:val="24"/>
            <w:szCs w:val="24"/>
            <w:highlight w:val="white"/>
          </w:rPr>
          <w:t xml:space="preserve">sewage inputs. </w:t>
        </w:r>
      </w:ins>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119CC00C"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w:t>
      </w:r>
      <w:r w:rsidR="00D8535D" w:rsidRPr="007418CF">
        <w:rPr>
          <w:rFonts w:ascii="Times New Roman" w:eastAsia="Times New Roman" w:hAnsi="Times New Roman" w:cs="Times New Roman"/>
          <w:sz w:val="24"/>
          <w:szCs w:val="24"/>
        </w:rPr>
        <w:lastRenderedPageBreak/>
        <w:t xml:space="preserve">column </w:t>
      </w:r>
      <w:r w:rsidR="00B417BC"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{"citationID":"a2dkdpeoshp","properties":{"formattedCitation":"(Oleksy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65"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66" w:author="Ted" w:date="2021-10-13T15:18:00Z">
        <w:r w:rsidR="009B7398">
          <w:rPr>
            <w:rFonts w:ascii="Times New Roman" w:eastAsia="Times New Roman" w:hAnsi="Times New Roman" w:cs="Times New Roman"/>
            <w:sz w:val="24"/>
            <w:szCs w:val="24"/>
          </w:rPr>
          <w:t xml:space="preserve">different </w:t>
        </w:r>
      </w:ins>
      <w:ins w:id="67" w:author="Meyer, Michael Frederick" w:date="2021-11-01T14:12:00Z">
        <w:r w:rsidR="00E207E2">
          <w:rPr>
            <w:rFonts w:ascii="Times New Roman" w:eastAsia="Times New Roman" w:hAnsi="Times New Roman" w:cs="Times New Roman"/>
            <w:sz w:val="24"/>
            <w:szCs w:val="24"/>
          </w:rPr>
          <w:t xml:space="preserve">algal </w:t>
        </w:r>
      </w:ins>
      <w:ins w:id="68"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69"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70"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{"citationID":"a25hkca29pr","properties":{"formattedCitation":"(Dalsgaard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6A8A3B9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{"citationID":"a2ob5330quj","properties":{"formattedCitation":"(Kozhov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(Kozhov 1963)</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{"citationID":"a195e2ujuhi","properties":{"formattedCitation":"(O\\uc0\\u8217{}Donnell et al. 2017)","plainCitation":"(O’Donnell et al. 2017)","noteIndex":0},"citationItems":[{"id":3882,"uris":["http://zotero.org/users/2645460/items/6J9KZDGX"],"uri":["http://zotero.org/users/2645460/items/6J9KZDGX"],"itemData":{"id":3882,"type":"article-journal","abstract":"Lake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0B2F8A">
        <w:rPr>
          <w:rFonts w:ascii="Cambria Math" w:eastAsia="Times New Roman" w:hAnsi="Cambria Math" w:cs="Cambria Math"/>
          <w:sz w:val="24"/>
          <w:szCs w:val="24"/>
        </w:rPr>
        <w:instrText>∼</w:instrText>
      </w:r>
      <w:r w:rsidR="000B2F8A">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 xml:space="preserve">(Timoshkin et al. </w:t>
      </w:r>
      <w:r w:rsidR="0001150B" w:rsidRPr="007418CF">
        <w:rPr>
          <w:rFonts w:ascii="Times New Roman" w:hAnsi="Times New Roman" w:cs="Times New Roman"/>
          <w:sz w:val="24"/>
        </w:rPr>
        <w:lastRenderedPageBreak/>
        <w:t>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{"citationID":"a15ov30514","properties":{"formattedCitation":"(Kozhov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(Kozhov 1963)</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71" w:author="Meyer, Michael Frederick" w:date="2021-09-23T13:27:00Z">
        <w:r w:rsidR="00DC3374">
          <w:rPr>
            <w:rFonts w:ascii="Times New Roman" w:eastAsia="Times New Roman" w:hAnsi="Times New Roman" w:cs="Times New Roman"/>
            <w:sz w:val="24"/>
            <w:szCs w:val="24"/>
          </w:rPr>
          <w:t xml:space="preserve">unprecedented </w:t>
        </w:r>
      </w:ins>
      <w:ins w:id="72" w:author="Meyer, Michael Frederick" w:date="2021-09-23T11:39:00Z">
        <w:r w:rsidR="00F55F0D">
          <w:rPr>
            <w:rFonts w:ascii="Times New Roman" w:eastAsia="Times New Roman" w:hAnsi="Times New Roman" w:cs="Times New Roman"/>
            <w:sz w:val="24"/>
            <w:szCs w:val="24"/>
          </w:rPr>
          <w:t>increase</w:t>
        </w:r>
      </w:ins>
      <w:ins w:id="73" w:author="Meyer, Michael Frederick" w:date="2021-09-24T12:27:00Z">
        <w:r w:rsidR="005F0CD8">
          <w:rPr>
            <w:rFonts w:ascii="Times New Roman" w:eastAsia="Times New Roman" w:hAnsi="Times New Roman" w:cs="Times New Roman"/>
            <w:sz w:val="24"/>
            <w:szCs w:val="24"/>
          </w:rPr>
          <w:t>s</w:t>
        </w:r>
      </w:ins>
      <w:ins w:id="74" w:author="Meyer, Michael Frederick" w:date="2021-09-23T13:27:00Z">
        <w:r w:rsidR="00DC3374">
          <w:rPr>
            <w:rFonts w:ascii="Times New Roman" w:eastAsia="Times New Roman" w:hAnsi="Times New Roman" w:cs="Times New Roman"/>
            <w:sz w:val="24"/>
            <w:szCs w:val="24"/>
          </w:rPr>
          <w:t xml:space="preserve"> in</w:t>
        </w:r>
      </w:ins>
      <w:ins w:id="75" w:author="Meyer, Michael Frederick" w:date="2021-09-23T11:39:00Z">
        <w:r w:rsidR="00F55F0D">
          <w:rPr>
            <w:rFonts w:ascii="Times New Roman" w:eastAsia="Times New Roman" w:hAnsi="Times New Roman" w:cs="Times New Roman"/>
            <w:sz w:val="24"/>
            <w:szCs w:val="24"/>
          </w:rPr>
          <w:t xml:space="preserve"> </w:t>
        </w:r>
      </w:ins>
      <w:ins w:id="76" w:author="Meyer, Michael Frederick" w:date="2021-08-19T13:32:00Z">
        <w:r w:rsidR="009B319C">
          <w:rPr>
            <w:rFonts w:ascii="Times New Roman" w:eastAsia="Times New Roman" w:hAnsi="Times New Roman" w:cs="Times New Roman"/>
            <w:sz w:val="24"/>
            <w:szCs w:val="24"/>
          </w:rPr>
          <w:t xml:space="preserve">filamentous </w:t>
        </w:r>
      </w:ins>
      <w:ins w:id="77" w:author="Meyer, Michael Frederick" w:date="2021-08-19T13:34:00Z">
        <w:r w:rsidR="009B319C">
          <w:rPr>
            <w:rFonts w:ascii="Times New Roman" w:eastAsia="Times New Roman" w:hAnsi="Times New Roman" w:cs="Times New Roman"/>
            <w:sz w:val="24"/>
            <w:szCs w:val="24"/>
          </w:rPr>
          <w:t xml:space="preserve">green </w:t>
        </w:r>
      </w:ins>
      <w:ins w:id="78" w:author="Meyer, Michael Frederick" w:date="2021-08-19T13:32:00Z">
        <w:r w:rsidR="009B319C">
          <w:rPr>
            <w:rFonts w:ascii="Times New Roman" w:eastAsia="Times New Roman" w:hAnsi="Times New Roman" w:cs="Times New Roman"/>
            <w:sz w:val="24"/>
            <w:szCs w:val="24"/>
          </w:rPr>
          <w:t>alga</w:t>
        </w:r>
      </w:ins>
      <w:ins w:id="79" w:author="Meyer, Michael Frederick" w:date="2021-08-19T13:34:00Z">
        <w:r w:rsidR="009B319C">
          <w:rPr>
            <w:rFonts w:ascii="Times New Roman" w:eastAsia="Times New Roman" w:hAnsi="Times New Roman" w:cs="Times New Roman"/>
            <w:sz w:val="24"/>
            <w:szCs w:val="24"/>
          </w:rPr>
          <w:t>e</w:t>
        </w:r>
      </w:ins>
      <w:ins w:id="80" w:author="Meyer, Michael Frederick" w:date="2021-08-19T13:32:00Z">
        <w:r w:rsidR="009B319C">
          <w:rPr>
            <w:rFonts w:ascii="Times New Roman" w:eastAsia="Times New Roman" w:hAnsi="Times New Roman" w:cs="Times New Roman"/>
            <w:sz w:val="24"/>
            <w:szCs w:val="24"/>
          </w:rPr>
          <w:t xml:space="preserve"> abun</w:t>
        </w:r>
      </w:ins>
      <w:ins w:id="81" w:author="Meyer, Michael Frederick" w:date="2021-08-19T13:33:00Z">
        <w:r w:rsidR="009B319C">
          <w:rPr>
            <w:rFonts w:ascii="Times New Roman" w:eastAsia="Times New Roman" w:hAnsi="Times New Roman" w:cs="Times New Roman"/>
            <w:sz w:val="24"/>
            <w:szCs w:val="24"/>
          </w:rPr>
          <w:t xml:space="preserve">dance, especially </w:t>
        </w:r>
      </w:ins>
      <w:ins w:id="82" w:author="Meyer, Michael Frederick" w:date="2021-09-23T11:38:00Z">
        <w:r w:rsidR="00F55F0D">
          <w:rPr>
            <w:rFonts w:ascii="Times New Roman" w:eastAsia="Times New Roman" w:hAnsi="Times New Roman" w:cs="Times New Roman"/>
            <w:sz w:val="24"/>
            <w:szCs w:val="24"/>
          </w:rPr>
          <w:t xml:space="preserve">increases in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83"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ins w:id="84" w:author="Meyer, Michael Frederick" w:date="2021-08-19T13:33:00Z">
        <w:r w:rsidR="009B319C" w:rsidRPr="007418CF">
          <w:rPr>
            <w:rFonts w:ascii="Times New Roman" w:eastAsia="Times New Roman" w:hAnsi="Times New Roman" w:cs="Times New Roman"/>
            <w:i/>
            <w:sz w:val="24"/>
            <w:szCs w:val="24"/>
          </w:rPr>
          <w:t xml:space="preserve">Ulothrix </w:t>
        </w:r>
        <w:r w:rsidR="009B319C" w:rsidRPr="007418CF">
          <w:rPr>
            <w:rFonts w:ascii="Times New Roman" w:eastAsia="Times New Roman" w:hAnsi="Times New Roman" w:cs="Times New Roman"/>
            <w:sz w:val="24"/>
            <w:szCs w:val="24"/>
          </w:rPr>
          <w:t>spp.</w:t>
        </w:r>
      </w:ins>
      <w:ins w:id="85" w:author="Meyer, Michael Frederick" w:date="2021-09-23T11:38:00Z">
        <w:r w:rsidR="00F55F0D">
          <w:rPr>
            <w:rFonts w:ascii="Times New Roman" w:eastAsia="Times New Roman" w:hAnsi="Times New Roman" w:cs="Times New Roman"/>
            <w:sz w:val="24"/>
            <w:szCs w:val="24"/>
          </w:rPr>
          <w:t xml:space="preserve"> abundance</w:t>
        </w:r>
      </w:ins>
      <w:ins w:id="86" w:author="Meyer, Michael Frederick" w:date="2021-08-19T13:33:00Z">
        <w:r w:rsidR="009B319C">
          <w:rPr>
            <w:rFonts w:ascii="Times New Roman" w:eastAsia="Times New Roman" w:hAnsi="Times New Roman" w:cs="Times New Roman"/>
            <w:sz w:val="24"/>
            <w:szCs w:val="24"/>
          </w:rPr>
          <w:t>,</w:t>
        </w:r>
      </w:ins>
      <w:del w:id="87"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88"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89" w:author="Meyer, Michael Frederick" w:date="2021-09-23T11:38:00Z">
        <w:del w:id="90" w:author="Ted" w:date="2021-10-13T15:19:00Z">
          <w:r w:rsidR="00F55F0D" w:rsidDel="009B7398">
            <w:rPr>
              <w:rFonts w:ascii="Times New Roman" w:eastAsia="Times New Roman" w:hAnsi="Times New Roman" w:cs="Times New Roman"/>
              <w:sz w:val="24"/>
              <w:szCs w:val="24"/>
            </w:rPr>
            <w:delText>is</w:delText>
          </w:r>
        </w:del>
      </w:ins>
      <w:ins w:id="91" w:author="Ted" w:date="2021-10-13T15:19:00Z">
        <w:r w:rsidR="009B7398">
          <w:rPr>
            <w:rFonts w:ascii="Times New Roman" w:eastAsia="Times New Roman" w:hAnsi="Times New Roman" w:cs="Times New Roman"/>
            <w:sz w:val="24"/>
            <w:szCs w:val="24"/>
          </w:rPr>
          <w:t xml:space="preserve"> are</w:t>
        </w:r>
      </w:ins>
      <w:ins w:id="92"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918F9F4"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93"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w:t>
      </w:r>
      <w:del w:id="94" w:author="Meyer, Michael Frederick" w:date="2022-02-04T09:10:00Z">
        <w:r w:rsidR="000D4AC4" w:rsidRPr="007418CF" w:rsidDel="00C745FF">
          <w:rPr>
            <w:rFonts w:ascii="Times New Roman" w:eastAsia="Times New Roman" w:hAnsi="Times New Roman" w:cs="Times New Roman"/>
            <w:sz w:val="24"/>
            <w:szCs w:val="24"/>
          </w:rPr>
          <w:delText xml:space="preserve">along the waterfront of </w:delText>
        </w:r>
      </w:del>
      <w:r w:rsidR="000D4AC4" w:rsidRPr="007418CF">
        <w:rPr>
          <w:rFonts w:ascii="Times New Roman" w:eastAsia="Times New Roman" w:hAnsi="Times New Roman" w:cs="Times New Roman"/>
          <w:sz w:val="24"/>
          <w:szCs w:val="24"/>
        </w:rPr>
        <w:t>human settlements</w:t>
      </w:r>
      <w:ins w:id="95" w:author="Meyer, Michael Frederick" w:date="2022-02-04T09:10:00Z">
        <w:r w:rsidR="00C745FF">
          <w:rPr>
            <w:rFonts w:ascii="Times New Roman" w:eastAsia="Times New Roman" w:hAnsi="Times New Roman" w:cs="Times New Roman"/>
            <w:sz w:val="24"/>
            <w:szCs w:val="24"/>
          </w:rPr>
          <w:t xml:space="preserve"> along the waterfront</w:t>
        </w:r>
      </w:ins>
      <w:r w:rsidR="000D4AC4"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ins w:id="96" w:author="Meyer, Michael Frederick" w:date="2022-01-10T09:27:00Z">
        <w:r w:rsidR="00D31838">
          <w:rPr>
            <w:rFonts w:ascii="Times New Roman" w:eastAsia="Times New Roman" w:hAnsi="Times New Roman" w:cs="Times New Roman"/>
            <w:sz w:val="24"/>
            <w:szCs w:val="24"/>
          </w:rPr>
          <w:t>;</w:t>
        </w:r>
      </w:ins>
      <w:del w:id="97"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98"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99"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100"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w:t>
      </w:r>
      <w:ins w:id="101" w:author="Meyer, Michael Frederick" w:date="2022-01-11T12:57:00Z">
        <w:r w:rsidR="00E32956">
          <w:rPr>
            <w:rFonts w:ascii="Times New Roman" w:eastAsia="Times New Roman" w:hAnsi="Times New Roman" w:cs="Times New Roman"/>
            <w:sz w:val="24"/>
            <w:szCs w:val="24"/>
          </w:rPr>
          <w:t xml:space="preserve">near our sampled locations </w:t>
        </w:r>
      </w:ins>
      <w:r w:rsidR="00F86DA3">
        <w:rPr>
          <w:rFonts w:ascii="Times New Roman" w:eastAsia="Times New Roman" w:hAnsi="Times New Roman" w:cs="Times New Roman"/>
          <w:sz w:val="24"/>
          <w:szCs w:val="24"/>
        </w:rPr>
        <w:t xml:space="preserve">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lastRenderedPageBreak/>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102"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103"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104"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105"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1AED9C9"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w:t>
      </w:r>
      <w:del w:id="106" w:author="Hampton, Stephanie" w:date="2021-12-07T19:40:00Z">
        <w:r w:rsidR="00D8535D" w:rsidRPr="007418CF" w:rsidDel="00F011A3">
          <w:rPr>
            <w:rFonts w:ascii="Times New Roman" w:eastAsia="Times New Roman" w:hAnsi="Times New Roman" w:cs="Times New Roman"/>
            <w:sz w:val="24"/>
            <w:szCs w:val="24"/>
          </w:rPr>
          <w:delText xml:space="preserve">Bolshie Koty </w:delText>
        </w:r>
        <w:r w:rsidR="00833288" w:rsidRPr="007418CF" w:rsidDel="00F011A3">
          <w:rPr>
            <w:rFonts w:ascii="Times New Roman" w:eastAsia="Times New Roman" w:hAnsi="Times New Roman" w:cs="Times New Roman"/>
            <w:sz w:val="24"/>
            <w:szCs w:val="24"/>
          </w:rPr>
          <w:delText xml:space="preserve">is home to </w:delText>
        </w:r>
        <w:r w:rsidR="00D8535D" w:rsidRPr="007418CF" w:rsidDel="00F011A3">
          <w:rPr>
            <w:rFonts w:ascii="Times New Roman" w:eastAsia="Times New Roman" w:hAnsi="Times New Roman" w:cs="Times New Roman"/>
            <w:sz w:val="24"/>
            <w:szCs w:val="24"/>
          </w:rPr>
          <w:delText>two field research stations</w:delText>
        </w:r>
        <w:r w:rsidR="00905270" w:rsidRPr="007418CF" w:rsidDel="00F011A3">
          <w:rPr>
            <w:rFonts w:ascii="Times New Roman" w:eastAsia="Times New Roman" w:hAnsi="Times New Roman" w:cs="Times New Roman"/>
            <w:sz w:val="24"/>
            <w:szCs w:val="24"/>
          </w:rPr>
          <w:delText xml:space="preserve"> and several small </w:delText>
        </w:r>
        <w:r w:rsidR="000D4AC4" w:rsidRPr="007418CF" w:rsidDel="00F011A3">
          <w:rPr>
            <w:rFonts w:ascii="Times New Roman" w:eastAsia="Times New Roman" w:hAnsi="Times New Roman" w:cs="Times New Roman"/>
            <w:sz w:val="24"/>
            <w:szCs w:val="24"/>
          </w:rPr>
          <w:delText>tourist accommodations</w:delText>
        </w:r>
        <w:r w:rsidR="00D8535D" w:rsidRPr="007418CF" w:rsidDel="00F011A3">
          <w:rPr>
            <w:rFonts w:ascii="Times New Roman" w:eastAsia="Times New Roman" w:hAnsi="Times New Roman" w:cs="Times New Roman"/>
            <w:sz w:val="24"/>
            <w:szCs w:val="24"/>
          </w:rPr>
          <w:delText xml:space="preserve">. Bolshoe Goloustnoe </w:delText>
        </w:r>
        <w:r w:rsidR="0028782C" w:rsidRPr="007418CF" w:rsidDel="00F011A3">
          <w:rPr>
            <w:rFonts w:ascii="Times New Roman" w:eastAsia="Times New Roman" w:hAnsi="Times New Roman" w:cs="Times New Roman"/>
            <w:sz w:val="24"/>
            <w:szCs w:val="24"/>
          </w:rPr>
          <w:delText>has several hotels and tourist camps</w:delText>
        </w:r>
        <w:r w:rsidR="00D8535D" w:rsidRPr="007418CF" w:rsidDel="00F011A3">
          <w:rPr>
            <w:rFonts w:ascii="Times New Roman" w:eastAsia="Times New Roman" w:hAnsi="Times New Roman" w:cs="Times New Roman"/>
            <w:sz w:val="24"/>
            <w:szCs w:val="24"/>
          </w:rPr>
          <w:delText xml:space="preserve">. </w:delText>
        </w:r>
      </w:del>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bookmarkStart w:id="107" w:name="_Hlk89951508"/>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3952C565"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w:t>
      </w:r>
      <w:r w:rsidR="00673CE2" w:rsidRPr="007418CF">
        <w:rPr>
          <w:rFonts w:ascii="Times New Roman" w:eastAsia="Times New Roman" w:hAnsi="Times New Roman" w:cs="Times New Roman"/>
          <w:sz w:val="24"/>
          <w:szCs w:val="24"/>
        </w:rPr>
        <w:lastRenderedPageBreak/>
        <w:t>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108" w:author="Meyer, Michael Frederick" w:date="2021-09-24T12:32:00Z">
        <w:r w:rsidR="00675D8F">
          <w:rPr>
            <w:rFonts w:ascii="Times New Roman" w:eastAsia="Times New Roman" w:hAnsi="Times New Roman" w:cs="Times New Roman"/>
            <w:sz w:val="24"/>
            <w:szCs w:val="24"/>
          </w:rPr>
          <w:t>ment</w:t>
        </w:r>
      </w:ins>
      <w:del w:id="109" w:author="Meyer, Michael Frederick" w:date="2021-09-24T12:32:00Z">
        <w:r w:rsidR="00250FD8" w:rsidRPr="007418CF" w:rsidDel="00675D8F">
          <w:rPr>
            <w:rFonts w:ascii="Times New Roman" w:eastAsia="Times New Roman" w:hAnsi="Times New Roman" w:cs="Times New Roman"/>
            <w:sz w:val="24"/>
            <w:szCs w:val="24"/>
          </w:rPr>
          <w:delText>ed</w:delText>
        </w:r>
      </w:del>
      <w:del w:id="110"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the idea that sewage-associated pollutants</w:t>
      </w:r>
      <w:del w:id="111" w:author="Meyer, Michael Frederick" w:date="2022-01-04T13:34:00Z">
        <w:r w:rsidR="00BC24F4" w:rsidRPr="007418CF" w:rsidDel="00CD5DC8">
          <w:rPr>
            <w:rFonts w:ascii="Times New Roman" w:eastAsia="Times New Roman" w:hAnsi="Times New Roman" w:cs="Times New Roman"/>
            <w:sz w:val="24"/>
            <w:szCs w:val="24"/>
          </w:rPr>
          <w:delText xml:space="preserve">, such as PPCPs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(Karnjanapiboonwong et al. 2010)</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 xml:space="preserve"> and nutrients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(de Vries 1972)</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w:delText>
        </w:r>
      </w:del>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w:t>
      </w:r>
      <w:ins w:id="112" w:author="Meyer, Michael Frederick" w:date="2021-12-09T14:04:00Z">
        <w:r w:rsidR="004A4873">
          <w:rPr>
            <w:rFonts w:ascii="Times New Roman" w:eastAsia="Times New Roman" w:hAnsi="Times New Roman" w:cs="Times New Roman"/>
            <w:sz w:val="24"/>
            <w:szCs w:val="24"/>
          </w:rPr>
          <w:t xml:space="preserve">by a large development </w:t>
        </w:r>
      </w:ins>
      <w:ins w:id="113" w:author="Meyer, Michael Frederick" w:date="2022-01-11T13:03:00Z">
        <w:r w:rsidR="00E32956">
          <w:rPr>
            <w:rFonts w:ascii="Times New Roman" w:eastAsia="Times New Roman" w:hAnsi="Times New Roman" w:cs="Times New Roman"/>
            <w:sz w:val="24"/>
            <w:szCs w:val="24"/>
          </w:rPr>
          <w:t xml:space="preserve">positioned </w:t>
        </w:r>
      </w:ins>
      <w:r w:rsidR="006D4ADB" w:rsidRPr="007418CF">
        <w:rPr>
          <w:rFonts w:ascii="Times New Roman" w:eastAsia="Times New Roman" w:hAnsi="Times New Roman" w:cs="Times New Roman"/>
          <w:sz w:val="24"/>
          <w:szCs w:val="24"/>
        </w:rPr>
        <w:t xml:space="preserve">away from the shoreline </w:t>
      </w:r>
      <w:ins w:id="114" w:author="Meyer, Michael Frederick" w:date="2021-12-09T14:04:00Z">
        <w:r w:rsidR="004A4873">
          <w:rPr>
            <w:rFonts w:ascii="Times New Roman" w:eastAsia="Times New Roman" w:hAnsi="Times New Roman" w:cs="Times New Roman"/>
            <w:sz w:val="24"/>
            <w:szCs w:val="24"/>
          </w:rPr>
          <w:t xml:space="preserve">or with a small interface with the lake </w:t>
        </w:r>
      </w:ins>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69B92DD0" w:rsidR="00525154" w:rsidRPr="007418CF" w:rsidRDefault="006E5C66" w:rsidP="00F31B90">
      <w:pPr>
        <w:spacing w:line="480" w:lineRule="auto"/>
        <w:rPr>
          <w:rFonts w:ascii="Times New Roman" w:eastAsia="Times New Roman" w:hAnsi="Times New Roman" w:cs="Times New Roman"/>
          <w:sz w:val="24"/>
          <w:szCs w:val="24"/>
        </w:rPr>
      </w:pPr>
      <w:del w:id="115" w:author="Meyer, Michael Frederick" w:date="2021-12-09T14:12:00Z">
        <w:r w:rsidRPr="007418CF" w:rsidDel="0067759B">
          <w:rPr>
            <w:rFonts w:ascii="Times New Roman" w:eastAsia="Times New Roman" w:hAnsi="Times New Roman" w:cs="Times New Roman"/>
            <w:sz w:val="24"/>
            <w:szCs w:val="24"/>
          </w:rPr>
          <w:delText xml:space="preserve">Our </w:delText>
        </w:r>
        <w:r w:rsidR="00E650A5" w:rsidRPr="007418CF" w:rsidDel="0067759B">
          <w:rPr>
            <w:rFonts w:ascii="Times New Roman" w:eastAsia="Times New Roman" w:hAnsi="Times New Roman" w:cs="Times New Roman"/>
            <w:sz w:val="24"/>
            <w:szCs w:val="24"/>
          </w:rPr>
          <w:delText xml:space="preserve">calculation of </w:delText>
        </w:r>
        <w:r w:rsidR="001249C1" w:rsidRPr="007418CF" w:rsidDel="0067759B">
          <w:rPr>
            <w:rFonts w:ascii="Times New Roman" w:eastAsia="Times New Roman" w:hAnsi="Times New Roman" w:cs="Times New Roman"/>
            <w:sz w:val="24"/>
            <w:szCs w:val="24"/>
          </w:rPr>
          <w:delText>IDW population</w:delText>
        </w:r>
        <w:r w:rsidR="00E650A5" w:rsidRPr="007418CF" w:rsidDel="0067759B">
          <w:rPr>
            <w:rFonts w:ascii="Times New Roman" w:eastAsia="Times New Roman" w:hAnsi="Times New Roman" w:cs="Times New Roman"/>
            <w:sz w:val="24"/>
            <w:szCs w:val="24"/>
          </w:rPr>
          <w:delText xml:space="preserve"> was done in</w:delText>
        </w:r>
        <w:r w:rsidRPr="007418CF" w:rsidDel="0067759B">
          <w:rPr>
            <w:rFonts w:ascii="Times New Roman" w:eastAsia="Times New Roman" w:hAnsi="Times New Roman" w:cs="Times New Roman"/>
            <w:sz w:val="24"/>
            <w:szCs w:val="24"/>
          </w:rPr>
          <w:delText xml:space="preserve"> five </w:delText>
        </w:r>
        <w:r w:rsidR="006B4A02" w:rsidRPr="007418CF" w:rsidDel="0067759B">
          <w:rPr>
            <w:rFonts w:ascii="Times New Roman" w:eastAsia="Times New Roman" w:hAnsi="Times New Roman" w:cs="Times New Roman"/>
            <w:sz w:val="24"/>
            <w:szCs w:val="24"/>
          </w:rPr>
          <w:delText>steps. First, we traced polygons and shoreline</w:delText>
        </w:r>
        <w:r w:rsidR="00147D1A" w:rsidRPr="007418CF" w:rsidDel="0067759B">
          <w:rPr>
            <w:rFonts w:ascii="Times New Roman" w:eastAsia="Times New Roman" w:hAnsi="Times New Roman" w:cs="Times New Roman"/>
            <w:sz w:val="24"/>
            <w:szCs w:val="24"/>
          </w:rPr>
          <w:delText xml:space="preserve">s </w:delText>
        </w:r>
        <w:r w:rsidR="006B4A02" w:rsidRPr="007418CF" w:rsidDel="0067759B">
          <w:rPr>
            <w:rFonts w:ascii="Times New Roman" w:eastAsia="Times New Roman" w:hAnsi="Times New Roman" w:cs="Times New Roman"/>
            <w:sz w:val="24"/>
            <w:szCs w:val="24"/>
          </w:rPr>
          <w:delText>from satellite imagery for each develop</w:delText>
        </w:r>
        <w:r w:rsidR="00147D1A" w:rsidRPr="007418CF" w:rsidDel="0067759B">
          <w:rPr>
            <w:rFonts w:ascii="Times New Roman" w:eastAsia="Times New Roman" w:hAnsi="Times New Roman" w:cs="Times New Roman"/>
            <w:sz w:val="24"/>
            <w:szCs w:val="24"/>
          </w:rPr>
          <w:delText>ed</w:delText>
        </w:r>
        <w:r w:rsidR="006B4A02" w:rsidRPr="007418CF" w:rsidDel="0067759B">
          <w:rPr>
            <w:rFonts w:ascii="Times New Roman" w:eastAsia="Times New Roman" w:hAnsi="Times New Roman" w:cs="Times New Roman"/>
            <w:sz w:val="24"/>
            <w:szCs w:val="24"/>
          </w:rPr>
          <w:delText xml:space="preserve"> site in Google Earth. </w:delText>
        </w:r>
        <w:r w:rsidR="002F100F" w:rsidRPr="007418CF" w:rsidDel="0067759B">
          <w:rPr>
            <w:rFonts w:ascii="Times New Roman" w:eastAsia="Times New Roman" w:hAnsi="Times New Roman" w:cs="Times New Roman"/>
            <w:sz w:val="24"/>
            <w:szCs w:val="24"/>
          </w:rPr>
          <w:delText xml:space="preserve">Polygons were traced for the entire </w:delText>
        </w:r>
        <w:r w:rsidR="0098721E" w:rsidRPr="007418CF" w:rsidDel="0067759B">
          <w:rPr>
            <w:rFonts w:ascii="Times New Roman" w:eastAsia="Times New Roman" w:hAnsi="Times New Roman" w:cs="Times New Roman"/>
            <w:sz w:val="24"/>
            <w:szCs w:val="24"/>
          </w:rPr>
          <w:delText xml:space="preserve">area </w:delText>
        </w:r>
        <w:r w:rsidR="00050999" w:rsidRPr="007418CF" w:rsidDel="0067759B">
          <w:rPr>
            <w:rFonts w:ascii="Times New Roman" w:eastAsia="Times New Roman" w:hAnsi="Times New Roman" w:cs="Times New Roman"/>
            <w:sz w:val="24"/>
            <w:szCs w:val="24"/>
          </w:rPr>
          <w:delText>of</w:delText>
        </w:r>
        <w:r w:rsidR="0098721E" w:rsidRPr="007418CF" w:rsidDel="0067759B">
          <w:rPr>
            <w:rFonts w:ascii="Times New Roman" w:eastAsia="Times New Roman" w:hAnsi="Times New Roman" w:cs="Times New Roman"/>
            <w:sz w:val="24"/>
            <w:szCs w:val="24"/>
          </w:rPr>
          <w:delText xml:space="preserve">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Similarly, shoreline traces only reflected shoreline length for which there was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xml:space="preserve">. </w:delText>
        </w:r>
        <w:r w:rsidR="006B4A02" w:rsidRPr="007418CF" w:rsidDel="0067759B">
          <w:rPr>
            <w:rFonts w:ascii="Times New Roman" w:eastAsia="Times New Roman" w:hAnsi="Times New Roman" w:cs="Times New Roman"/>
            <w:sz w:val="24"/>
            <w:szCs w:val="24"/>
          </w:rPr>
          <w:delText xml:space="preserve">Second, polygon and line geometries were downloaded </w:delText>
        </w:r>
        <w:r w:rsidR="007E04C1" w:rsidRPr="007418CF" w:rsidDel="0067759B">
          <w:rPr>
            <w:rFonts w:ascii="Times New Roman" w:eastAsia="Times New Roman" w:hAnsi="Times New Roman" w:cs="Times New Roman"/>
            <w:sz w:val="24"/>
            <w:szCs w:val="24"/>
          </w:rPr>
          <w:delText xml:space="preserve">from Google Earth </w:delText>
        </w:r>
        <w:r w:rsidR="006B4A02" w:rsidRPr="007418CF" w:rsidDel="0067759B">
          <w:rPr>
            <w:rFonts w:ascii="Times New Roman" w:eastAsia="Times New Roman" w:hAnsi="Times New Roman" w:cs="Times New Roman"/>
            <w:sz w:val="24"/>
            <w:szCs w:val="24"/>
          </w:rPr>
          <w:delText xml:space="preserve">as a .kml file. Third, the .kml file was </w:delText>
        </w:r>
        <w:r w:rsidR="00672B30" w:rsidRPr="007418CF" w:rsidDel="0067759B">
          <w:rPr>
            <w:rFonts w:ascii="Times New Roman" w:eastAsia="Times New Roman" w:hAnsi="Times New Roman" w:cs="Times New Roman"/>
            <w:sz w:val="24"/>
            <w:szCs w:val="24"/>
          </w:rPr>
          <w:delText>imported</w:delText>
        </w:r>
        <w:r w:rsidR="006B4A02" w:rsidRPr="007418CF" w:rsidDel="0067759B">
          <w:rPr>
            <w:rFonts w:ascii="Times New Roman" w:eastAsia="Times New Roman" w:hAnsi="Times New Roman" w:cs="Times New Roman"/>
            <w:sz w:val="24"/>
            <w:szCs w:val="24"/>
          </w:rPr>
          <w:delText xml:space="preserve"> into the R statistical environment </w:delText>
        </w:r>
        <w:r w:rsidR="00034CE9" w:rsidRPr="007418CF" w:rsidDel="0067759B">
          <w:rPr>
            <w:rFonts w:ascii="Times New Roman" w:eastAsia="Times New Roman" w:hAnsi="Times New Roman" w:cs="Times New Roman"/>
            <w:sz w:val="24"/>
            <w:szCs w:val="24"/>
          </w:rPr>
          <w:fldChar w:fldCharType="begin"/>
        </w:r>
        <w:r w:rsidR="00034CE9" w:rsidRPr="007418CF" w:rsidDel="0067759B">
          <w:rPr>
            <w:rFonts w:ascii="Times New Roman" w:eastAsia="Times New Roman" w:hAnsi="Times New Roman" w:cs="Times New Roman"/>
            <w:sz w:val="24"/>
            <w:szCs w:val="24"/>
          </w:rPr>
          <w:del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034CE9" w:rsidRPr="007418CF" w:rsidDel="0067759B">
          <w:rPr>
            <w:rFonts w:ascii="Times New Roman" w:eastAsia="Times New Roman" w:hAnsi="Times New Roman" w:cs="Times New Roman"/>
            <w:sz w:val="24"/>
            <w:szCs w:val="24"/>
          </w:rPr>
          <w:fldChar w:fldCharType="separate"/>
        </w:r>
        <w:r w:rsidR="00034CE9" w:rsidRPr="007418CF" w:rsidDel="0067759B">
          <w:rPr>
            <w:rFonts w:ascii="Times New Roman" w:hAnsi="Times New Roman" w:cs="Times New Roman"/>
            <w:sz w:val="24"/>
          </w:rPr>
          <w:delText>(R Core Team 2019)</w:delText>
        </w:r>
        <w:r w:rsidR="00034CE9" w:rsidRPr="007418CF" w:rsidDel="0067759B">
          <w:rPr>
            <w:rFonts w:ascii="Times New Roman" w:eastAsia="Times New Roman" w:hAnsi="Times New Roman" w:cs="Times New Roman"/>
            <w:sz w:val="24"/>
            <w:szCs w:val="24"/>
          </w:rPr>
          <w:fldChar w:fldCharType="end"/>
        </w:r>
        <w:r w:rsidR="00C52786" w:rsidRPr="007418CF" w:rsidDel="0067759B">
          <w:rPr>
            <w:rFonts w:ascii="Times New Roman" w:eastAsia="Times New Roman" w:hAnsi="Times New Roman" w:cs="Times New Roman"/>
            <w:sz w:val="24"/>
            <w:szCs w:val="24"/>
          </w:rPr>
          <w:delText xml:space="preserve"> where</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using the </w:delText>
        </w:r>
        <w:r w:rsidR="006B4A02" w:rsidRPr="007418CF" w:rsidDel="0067759B">
          <w:rPr>
            <w:rFonts w:ascii="Times New Roman" w:eastAsia="Times New Roman" w:hAnsi="Times New Roman" w:cs="Times New Roman"/>
            <w:sz w:val="24"/>
            <w:szCs w:val="24"/>
          </w:rPr>
          <w:delText xml:space="preserve">sf package </w:delText>
        </w:r>
        <w:r w:rsidR="00C52786" w:rsidRPr="007418CF" w:rsidDel="0067759B">
          <w:rPr>
            <w:rFonts w:ascii="Times New Roman" w:eastAsia="Times New Roman" w:hAnsi="Times New Roman" w:cs="Times New Roman"/>
            <w:sz w:val="24"/>
            <w:szCs w:val="24"/>
          </w:rPr>
          <w:delText>(</w:delText>
        </w:r>
        <w:r w:rsidR="006563E3" w:rsidRPr="007418CF" w:rsidDel="0067759B">
          <w:rPr>
            <w:rFonts w:ascii="Times New Roman" w:eastAsia="Times New Roman" w:hAnsi="Times New Roman" w:cs="Times New Roman"/>
            <w:sz w:val="24"/>
            <w:szCs w:val="24"/>
          </w:rPr>
          <w:delText>Pebesma, 2018</w:delText>
        </w:r>
        <w:r w:rsidR="00C52786" w:rsidRPr="007418CF" w:rsidDel="0067759B">
          <w:rPr>
            <w:rFonts w:ascii="Times New Roman" w:eastAsia="Times New Roman" w:hAnsi="Times New Roman" w:cs="Times New Roman"/>
            <w:sz w:val="24"/>
            <w:szCs w:val="24"/>
          </w:rPr>
          <w:delText>)</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w:delText>
        </w:r>
        <w:r w:rsidR="000D6577" w:rsidRPr="007418CF" w:rsidDel="0067759B">
          <w:rPr>
            <w:rFonts w:ascii="Times New Roman" w:eastAsia="Times New Roman" w:hAnsi="Times New Roman" w:cs="Times New Roman"/>
            <w:sz w:val="24"/>
            <w:szCs w:val="24"/>
          </w:rPr>
          <w:delText xml:space="preserve">we </w:delText>
        </w:r>
        <w:r w:rsidR="00C52786" w:rsidRPr="007418CF" w:rsidDel="0067759B">
          <w:rPr>
            <w:rFonts w:ascii="Times New Roman" w:eastAsia="Times New Roman" w:hAnsi="Times New Roman" w:cs="Times New Roman"/>
            <w:sz w:val="24"/>
            <w:szCs w:val="24"/>
          </w:rPr>
          <w:delText>calculated shoreline length, polygon area, and centroid location for each developed site</w:delText>
        </w:r>
        <w:r w:rsidR="006B4A02" w:rsidRPr="007418CF" w:rsidDel="0067759B">
          <w:rPr>
            <w:rFonts w:ascii="Times New Roman" w:eastAsia="Times New Roman" w:hAnsi="Times New Roman" w:cs="Times New Roman"/>
            <w:sz w:val="24"/>
            <w:szCs w:val="24"/>
          </w:rPr>
          <w:delText xml:space="preserve">. </w:delText>
        </w:r>
        <w:r w:rsidR="00C52786" w:rsidRPr="007418CF" w:rsidDel="0067759B">
          <w:rPr>
            <w:rFonts w:ascii="Times New Roman" w:eastAsia="Times New Roman" w:hAnsi="Times New Roman" w:cs="Times New Roman"/>
            <w:sz w:val="24"/>
            <w:szCs w:val="24"/>
          </w:rPr>
          <w:delText xml:space="preserve">Fourth, we joined point locations </w:delText>
        </w:r>
        <w:r w:rsidR="00C03D31" w:rsidRPr="007418CF" w:rsidDel="0067759B">
          <w:rPr>
            <w:rFonts w:ascii="Times New Roman" w:eastAsia="Times New Roman" w:hAnsi="Times New Roman" w:cs="Times New Roman"/>
            <w:sz w:val="24"/>
            <w:szCs w:val="24"/>
          </w:rPr>
          <w:delText xml:space="preserve">of </w:delText>
        </w:r>
        <w:r w:rsidR="00C52786" w:rsidRPr="007418CF" w:rsidDel="0067759B">
          <w:rPr>
            <w:rFonts w:ascii="Times New Roman" w:eastAsia="Times New Roman" w:hAnsi="Times New Roman" w:cs="Times New Roman"/>
            <w:sz w:val="24"/>
            <w:szCs w:val="24"/>
          </w:rPr>
          <w:delText>each sampling site with the spatial polygons to calculate the distance from each sampling location to each develop</w:delText>
        </w:r>
        <w:r w:rsidR="00147D1A" w:rsidRPr="007418CF" w:rsidDel="0067759B">
          <w:rPr>
            <w:rFonts w:ascii="Times New Roman" w:eastAsia="Times New Roman" w:hAnsi="Times New Roman" w:cs="Times New Roman"/>
            <w:sz w:val="24"/>
            <w:szCs w:val="24"/>
          </w:rPr>
          <w:delText>ed site’s</w:delText>
        </w:r>
        <w:r w:rsidR="00C52786" w:rsidRPr="007418CF" w:rsidDel="0067759B">
          <w:rPr>
            <w:rFonts w:ascii="Times New Roman" w:eastAsia="Times New Roman" w:hAnsi="Times New Roman" w:cs="Times New Roman"/>
            <w:sz w:val="24"/>
            <w:szCs w:val="24"/>
          </w:rPr>
          <w:delText xml:space="preserve"> centroid. Fifth, we </w:delText>
        </w:r>
      </w:del>
      <w:ins w:id="116" w:author="Meyer, Michael Frederick" w:date="2021-12-09T14:12:00Z">
        <w:r w:rsidR="0067759B">
          <w:rPr>
            <w:rFonts w:ascii="Times New Roman" w:eastAsia="Times New Roman" w:hAnsi="Times New Roman" w:cs="Times New Roman"/>
            <w:sz w:val="24"/>
            <w:szCs w:val="24"/>
          </w:rPr>
          <w:t xml:space="preserve">We </w:t>
        </w:r>
      </w:ins>
      <w:r w:rsidR="00C52786" w:rsidRPr="007418CF">
        <w:rPr>
          <w:rFonts w:ascii="Times New Roman" w:eastAsia="Times New Roman" w:hAnsi="Times New Roman" w:cs="Times New Roman"/>
          <w:sz w:val="24"/>
          <w:szCs w:val="24"/>
        </w:rPr>
        <w:t>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117" w:author="Ted" w:date="2021-10-13T15:31:00Z">
        <w:del w:id="118"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inversely proportional to a sampling location’s distance from each of the three developed sites.</w:t>
      </w:r>
      <w:bookmarkEnd w:id="107"/>
      <w:r w:rsidR="00F25311"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119" w:author="Meyer, Michael Frederick" w:date="2021-09-22T14:02:00Z"/>
          <w:rFonts w:ascii="Times New Roman" w:eastAsia="Times New Roman" w:hAnsi="Times New Roman" w:cs="Times New Roman"/>
          <w:sz w:val="24"/>
          <w:szCs w:val="24"/>
        </w:rPr>
      </w:pPr>
    </w:p>
    <w:p w14:paraId="4A740A52" w14:textId="2BF66491" w:rsidR="001A1F9C" w:rsidRDefault="001A1F9C" w:rsidP="00F31B90">
      <w:pPr>
        <w:spacing w:line="480" w:lineRule="auto"/>
        <w:rPr>
          <w:ins w:id="120" w:author="Meyer, Michael Frederick" w:date="2021-09-22T14:01:00Z"/>
          <w:rFonts w:ascii="Times New Roman" w:eastAsia="Times New Roman" w:hAnsi="Times New Roman" w:cs="Times New Roman"/>
          <w:sz w:val="24"/>
          <w:szCs w:val="24"/>
        </w:rPr>
      </w:pPr>
      <w:ins w:id="121" w:author="Meyer, Michael Frederick" w:date="2021-09-22T14:02:00Z">
        <w:r>
          <w:rPr>
            <w:rFonts w:ascii="Times New Roman" w:eastAsia="Times New Roman" w:hAnsi="Times New Roman" w:cs="Times New Roman"/>
            <w:sz w:val="24"/>
            <w:szCs w:val="24"/>
          </w:rPr>
          <w:lastRenderedPageBreak/>
          <w:t xml:space="preserve">Below we briefly describe the data collected along the transect. More detailed methods for sample collection and processing are located in the </w:t>
        </w:r>
      </w:ins>
      <w:ins w:id="122" w:author="Meyer, Michael Frederick" w:date="2021-09-22T14:03:00Z">
        <w:r>
          <w:rPr>
            <w:rFonts w:ascii="Times New Roman" w:eastAsia="Times New Roman" w:hAnsi="Times New Roman" w:cs="Times New Roman"/>
            <w:sz w:val="24"/>
            <w:szCs w:val="24"/>
          </w:rPr>
          <w:t>Supplementary Methods</w:t>
        </w:r>
      </w:ins>
      <w:ins w:id="123" w:author="Meyer, Michael Frederick" w:date="2021-09-22T14:13:00Z">
        <w:r w:rsidR="000748AF">
          <w:rPr>
            <w:rFonts w:ascii="Times New Roman" w:eastAsia="Times New Roman" w:hAnsi="Times New Roman" w:cs="Times New Roman"/>
            <w:sz w:val="24"/>
            <w:szCs w:val="24"/>
          </w:rPr>
          <w:t xml:space="preserve">, </w:t>
        </w:r>
      </w:ins>
      <w:ins w:id="124" w:author="Meyer, Michael Frederick" w:date="2021-09-22T14:03:00Z">
        <w:r>
          <w:rPr>
            <w:rFonts w:ascii="Times New Roman" w:eastAsia="Times New Roman" w:hAnsi="Times New Roman" w:cs="Times New Roman"/>
            <w:sz w:val="24"/>
            <w:szCs w:val="24"/>
          </w:rPr>
          <w:t xml:space="preserve">the </w:t>
        </w:r>
      </w:ins>
      <w:ins w:id="125"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126"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127" w:author="Meyer, Michael Frederick" w:date="2021-09-22T14:12:00Z">
        <w:r w:rsidR="000748AF" w:rsidRPr="00064ECB">
          <w:rPr>
            <w:rFonts w:ascii="Times New Roman" w:hAnsi="Times New Roman" w:cs="Times New Roman"/>
            <w:sz w:val="24"/>
          </w:rPr>
          <w:t>(Meyer et al. 2020)</w:t>
        </w:r>
      </w:ins>
      <w:ins w:id="128" w:author="Meyer, Michael Frederick" w:date="2021-09-22T14:11:00Z">
        <w:r w:rsidR="000748AF">
          <w:rPr>
            <w:rFonts w:ascii="Times New Roman" w:eastAsia="Times New Roman" w:hAnsi="Times New Roman" w:cs="Times New Roman"/>
            <w:sz w:val="24"/>
            <w:szCs w:val="24"/>
          </w:rPr>
          <w:fldChar w:fldCharType="end"/>
        </w:r>
      </w:ins>
      <w:ins w:id="129" w:author="Meyer, Michael Frederick" w:date="2021-09-22T14:13:00Z">
        <w:r w:rsidR="000748AF">
          <w:rPr>
            <w:rFonts w:ascii="Times New Roman" w:eastAsia="Times New Roman" w:hAnsi="Times New Roman" w:cs="Times New Roman"/>
            <w:sz w:val="24"/>
            <w:szCs w:val="24"/>
          </w:rPr>
          <w:t>, as well as this analysis’s companion data</w:t>
        </w:r>
      </w:ins>
      <w:ins w:id="130" w:author="Meyer, Michael Frederick" w:date="2021-09-22T14:14:00Z">
        <w:r w:rsidR="000748AF">
          <w:rPr>
            <w:rFonts w:ascii="Times New Roman" w:eastAsia="Times New Roman" w:hAnsi="Times New Roman" w:cs="Times New Roman"/>
            <w:sz w:val="24"/>
            <w:szCs w:val="24"/>
          </w:rPr>
          <w:t xml:space="preserve"> manuscript Meyer et al </w:t>
        </w:r>
      </w:ins>
      <w:r w:rsidR="00E207E2">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2021)","dontUpdate":true,"noteIndex":0},"citationItems":[{"id":4805,"uris":["http://zotero.org/users/2645460/items/RRZ6MT79"],"uri":["http://zotero.org/users/2645460/items/RRZ6MT79"],"itemData":{"id":4805,"type":"article-journal","abstract":"Sewage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w:t>
      </w:r>
      <w:del w:id="131" w:author="Meyer, Michael Frederick" w:date="2022-01-18T14:53:00Z">
        <w:r w:rsidR="00E207E2" w:rsidRPr="00E207E2" w:rsidDel="00DA4032">
          <w:rPr>
            <w:rFonts w:ascii="Times New Roman" w:hAnsi="Times New Roman" w:cs="Times New Roman"/>
            <w:sz w:val="24"/>
            <w:szCs w:val="24"/>
          </w:rPr>
          <w:delText xml:space="preserve">Meyer et al. </w:delText>
        </w:r>
      </w:del>
      <w:r w:rsidR="00E207E2" w:rsidRPr="00E207E2">
        <w:rPr>
          <w:rFonts w:ascii="Times New Roman" w:hAnsi="Times New Roman" w:cs="Times New Roman"/>
          <w:sz w:val="24"/>
          <w:szCs w:val="24"/>
        </w:rPr>
        <w:t>2021)</w:t>
      </w:r>
      <w:r w:rsidR="00E207E2">
        <w:rPr>
          <w:rFonts w:ascii="Times New Roman" w:eastAsia="Times New Roman" w:hAnsi="Times New Roman" w:cs="Times New Roman"/>
          <w:sz w:val="24"/>
          <w:szCs w:val="24"/>
        </w:rPr>
        <w:fldChar w:fldCharType="end"/>
      </w:r>
      <w:ins w:id="132" w:author="Ted" w:date="2021-10-13T15:32:00Z">
        <w:del w:id="133" w:author="Meyer, Michael Frederick" w:date="2021-11-01T10:57:00Z">
          <w:r w:rsidR="0010322E" w:rsidDel="00E207E2">
            <w:rPr>
              <w:rFonts w:ascii="Times New Roman" w:eastAsia="Times New Roman" w:hAnsi="Times New Roman" w:cs="Times New Roman"/>
              <w:sz w:val="24"/>
              <w:szCs w:val="24"/>
            </w:rPr>
            <w:delText>accepted?</w:delText>
          </w:r>
        </w:del>
      </w:ins>
      <w:ins w:id="134"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6E0BE2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w:t>
      </w:r>
      <w:del w:id="135" w:author="Hampton, Stephanie" w:date="2021-12-07T19:45:00Z">
        <w:r w:rsidR="007E04C1" w:rsidRPr="007418CF" w:rsidDel="00C06CE5">
          <w:rPr>
            <w:rFonts w:ascii="Times New Roman" w:eastAsia="Times New Roman" w:hAnsi="Times New Roman" w:cs="Times New Roman"/>
            <w:sz w:val="24"/>
            <w:szCs w:val="24"/>
          </w:rPr>
          <w:delText xml:space="preserve">the </w:delText>
        </w:r>
        <w:r w:rsidR="00B420AF" w:rsidRPr="007418CF" w:rsidDel="00C06CE5">
          <w:rPr>
            <w:rFonts w:ascii="Times New Roman" w:eastAsia="Times New Roman" w:hAnsi="Times New Roman" w:cs="Times New Roman"/>
            <w:sz w:val="24"/>
            <w:szCs w:val="24"/>
          </w:rPr>
          <w:delText xml:space="preserve">Irkutsk State University </w:delText>
        </w:r>
        <w:r w:rsidR="00F76372" w:rsidRPr="007418CF" w:rsidDel="00C06CE5">
          <w:rPr>
            <w:rFonts w:ascii="Times New Roman" w:eastAsia="Times New Roman" w:hAnsi="Times New Roman" w:cs="Times New Roman"/>
            <w:sz w:val="24"/>
            <w:szCs w:val="24"/>
          </w:rPr>
          <w:delText>“</w:delText>
        </w:r>
        <w:r w:rsidR="00B420AF" w:rsidRPr="007418CF" w:rsidDel="00C06CE5">
          <w:rPr>
            <w:rFonts w:ascii="Times New Roman" w:eastAsia="Times New Roman" w:hAnsi="Times New Roman" w:cs="Times New Roman"/>
            <w:sz w:val="24"/>
            <w:szCs w:val="24"/>
          </w:rPr>
          <w:delText>Kozhov</w:delText>
        </w:r>
        <w:r w:rsidR="00F76372" w:rsidRPr="007418CF" w:rsidDel="00C06CE5">
          <w:rPr>
            <w:rFonts w:ascii="Times New Roman" w:eastAsia="Times New Roman" w:hAnsi="Times New Roman" w:cs="Times New Roman"/>
            <w:sz w:val="24"/>
            <w:szCs w:val="24"/>
          </w:rPr>
          <w:delText>”</w:delText>
        </w:r>
      </w:del>
      <w:ins w:id="136" w:author="Hampton, Stephanie" w:date="2021-12-07T19:45:00Z">
        <w:r w:rsidR="00C06CE5">
          <w:rPr>
            <w:rFonts w:ascii="Times New Roman" w:eastAsia="Times New Roman" w:hAnsi="Times New Roman" w:cs="Times New Roman"/>
            <w:sz w:val="24"/>
            <w:szCs w:val="24"/>
          </w:rPr>
          <w:t>a</w:t>
        </w:r>
      </w:ins>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137"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138"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139"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9DDA250" w:rsidR="00715D55" w:rsidRPr="007418CF" w:rsidDel="007B4300" w:rsidRDefault="00D8535D" w:rsidP="00F31B90">
      <w:pPr>
        <w:spacing w:line="480" w:lineRule="auto"/>
        <w:rPr>
          <w:del w:id="140" w:author="Meyer, Michael Frederick" w:date="2021-09-22T13:50:00Z"/>
          <w:rFonts w:ascii="Times New Roman" w:eastAsia="Times New Roman" w:hAnsi="Times New Roman" w:cs="Times New Roman"/>
          <w:sz w:val="24"/>
          <w:szCs w:val="24"/>
        </w:rPr>
      </w:pPr>
      <w:del w:id="141"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ammonium</w:delText>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 xml:space="preserve">concentration was measured with a spectrophotometer following the addition of persulfate. </w:delText>
        </w:r>
      </w:del>
      <w:del w:id="142"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143"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144"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145"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138"/>
    <w:p w14:paraId="2E871151" w14:textId="77777777" w:rsidR="00715D55" w:rsidRPr="007418CF" w:rsidDel="00D31838" w:rsidRDefault="00715D55" w:rsidP="00F31B90">
      <w:pPr>
        <w:spacing w:line="480" w:lineRule="auto"/>
        <w:rPr>
          <w:del w:id="146" w:author="Meyer, Michael Frederick" w:date="2022-01-10T09:31:00Z"/>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147" w:name="_Hlk83203257"/>
      <w:r w:rsidRPr="007418CF">
        <w:rPr>
          <w:rFonts w:ascii="Times New Roman" w:eastAsia="Times New Roman" w:hAnsi="Times New Roman" w:cs="Times New Roman"/>
          <w:i/>
          <w:sz w:val="24"/>
          <w:szCs w:val="24"/>
        </w:rPr>
        <w:t>Chlorophyll a</w:t>
      </w:r>
    </w:p>
    <w:p w14:paraId="346F74EC" w14:textId="45144C5A" w:rsidR="00715D55" w:rsidRPr="007418CF" w:rsidDel="00743F78" w:rsidRDefault="00D8535D" w:rsidP="00F31B90">
      <w:pPr>
        <w:spacing w:line="480" w:lineRule="auto"/>
        <w:rPr>
          <w:del w:id="148"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Water samples were collected in 1.5 L plastic bottles</w:t>
      </w:r>
      <w:del w:id="149" w:author="Meyer, Michael Frederick" w:date="2022-02-04T09:14:00Z">
        <w:r w:rsidRPr="007418CF" w:rsidDel="00F25802">
          <w:rPr>
            <w:rFonts w:ascii="Times New Roman" w:eastAsia="Times New Roman" w:hAnsi="Times New Roman" w:cs="Times New Roman"/>
            <w:sz w:val="24"/>
            <w:szCs w:val="24"/>
          </w:rPr>
          <w:delText xml:space="preserve"> from a depth of approximately 0.75 m</w:delText>
        </w:r>
      </w:del>
      <w:r w:rsidRPr="007418CF">
        <w:rPr>
          <w:rFonts w:ascii="Times New Roman" w:eastAsia="Times New Roman" w:hAnsi="Times New Roman" w:cs="Times New Roman"/>
          <w:sz w:val="24"/>
          <w:szCs w:val="24"/>
        </w:rPr>
        <w:t xml:space="preserve">.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50"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51"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52" w:author="Ted" w:date="2021-10-13T15:43:00Z">
        <w:r w:rsidRPr="00C561A5" w:rsidDel="004E2AC7">
          <w:rPr>
            <w:rFonts w:ascii="Times New Roman" w:hAnsi="Times New Roman" w:cs="Times New Roman"/>
            <w:sz w:val="24"/>
            <w:szCs w:val="24"/>
          </w:rPr>
          <w:delText>samples were processed</w:delText>
        </w:r>
      </w:del>
      <w:ins w:id="153"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54"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55"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C745FF" w:rsidP="00743F78">
      <w:pPr>
        <w:spacing w:line="480" w:lineRule="auto"/>
        <w:rPr>
          <w:del w:id="156" w:author="Meyer, Michael Frederick" w:date="2021-09-22T11:41:00Z"/>
          <w:rFonts w:ascii="Times New Roman" w:hAnsi="Times New Roman" w:cs="Times New Roman"/>
          <w:sz w:val="24"/>
          <w:szCs w:val="24"/>
        </w:rPr>
      </w:pPr>
      <m:oMath>
        <m:d>
          <m:dPr>
            <m:ctrlPr>
              <w:del w:id="157" w:author="Meyer, Michael Frederick" w:date="2021-09-22T11:41:00Z">
                <w:rPr>
                  <w:rFonts w:ascii="Cambria Math" w:hAnsi="Cambria Math" w:cs="Times New Roman"/>
                  <w:i/>
                  <w:sz w:val="24"/>
                  <w:szCs w:val="24"/>
                </w:rPr>
              </w:del>
            </m:ctrlPr>
          </m:dPr>
          <m:e>
            <m:r>
              <w:del w:id="158" w:author="Meyer, Michael Frederick" w:date="2021-09-22T11:41:00Z">
                <w:rPr>
                  <w:rFonts w:ascii="Cambria Math" w:hAnsi="Cambria Math" w:cs="Times New Roman"/>
                  <w:sz w:val="24"/>
                  <w:szCs w:val="24"/>
                </w:rPr>
                <m:t>2</m:t>
              </w:del>
            </m:r>
          </m:e>
        </m:d>
        <m:r>
          <w:del w:id="159" w:author="Meyer, Michael Frederick" w:date="2021-09-22T11:41:00Z">
            <w:rPr>
              <w:rFonts w:ascii="Cambria Math" w:hAnsi="Cambria Math" w:cs="Times New Roman"/>
              <w:sz w:val="24"/>
              <w:szCs w:val="24"/>
            </w:rPr>
            <m:t xml:space="preserve"> Chlorophyll concentration = </m:t>
          </w:del>
        </m:r>
        <m:d>
          <m:dPr>
            <m:ctrlPr>
              <w:del w:id="160" w:author="Meyer, Michael Frederick" w:date="2021-09-22T11:41:00Z">
                <w:rPr>
                  <w:rFonts w:ascii="Cambria Math" w:hAnsi="Cambria Math" w:cs="Times New Roman"/>
                  <w:i/>
                  <w:sz w:val="24"/>
                  <w:szCs w:val="24"/>
                </w:rPr>
              </w:del>
            </m:ctrlPr>
          </m:dPr>
          <m:e>
            <m:r>
              <w:del w:id="161" w:author="Meyer, Michael Frederick" w:date="2021-09-22T11:41:00Z">
                <w:rPr>
                  <w:rFonts w:ascii="Cambria Math" w:hAnsi="Cambria Math" w:cs="Times New Roman"/>
                  <w:sz w:val="24"/>
                  <w:szCs w:val="24"/>
                </w:rPr>
                <m:t xml:space="preserve">extract reading-blank reading </m:t>
              </w:del>
            </m:r>
          </m:e>
        </m:d>
        <m:r>
          <w:del w:id="162" w:author="Meyer, Michael Frederick" w:date="2021-09-22T11:41:00Z">
            <w:rPr>
              <w:rFonts w:ascii="Cambria Math" w:hAnsi="Cambria Math" w:cs="Times New Roman"/>
              <w:sz w:val="24"/>
              <w:szCs w:val="24"/>
            </w:rPr>
            <m:t>*</m:t>
          </w:del>
        </m:r>
        <m:f>
          <m:fPr>
            <m:ctrlPr>
              <w:del w:id="163" w:author="Meyer, Michael Frederick" w:date="2021-09-22T11:41:00Z">
                <w:rPr>
                  <w:rFonts w:ascii="Cambria Math" w:hAnsi="Cambria Math" w:cs="Times New Roman"/>
                  <w:i/>
                  <w:sz w:val="24"/>
                  <w:szCs w:val="24"/>
                </w:rPr>
              </w:del>
            </m:ctrlPr>
          </m:fPr>
          <m:num>
            <m:r>
              <w:del w:id="164" w:author="Meyer, Michael Frederick" w:date="2021-09-22T11:41:00Z">
                <w:rPr>
                  <w:rFonts w:ascii="Cambria Math" w:hAnsi="Cambria Math" w:cs="Times New Roman"/>
                  <w:sz w:val="24"/>
                  <w:szCs w:val="24"/>
                </w:rPr>
                <m:t>mL of extract</m:t>
              </w:del>
            </m:r>
          </m:num>
          <m:den>
            <m:r>
              <w:del w:id="165" w:author="Meyer, Michael Frederick" w:date="2021-09-22T11:41:00Z">
                <w:rPr>
                  <w:rFonts w:ascii="Cambria Math" w:hAnsi="Cambria Math" w:cs="Times New Roman"/>
                  <w:sz w:val="24"/>
                  <w:szCs w:val="24"/>
                </w:rPr>
                <m:t>mL of filtered sample</m:t>
              </w:del>
            </m:r>
          </m:den>
        </m:f>
      </m:oMath>
      <w:del w:id="166"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167"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147"/>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168" w:name="_Hlk83203210"/>
      <w:r w:rsidRPr="007418CF">
        <w:rPr>
          <w:rFonts w:ascii="Times New Roman" w:eastAsia="Times New Roman" w:hAnsi="Times New Roman" w:cs="Times New Roman"/>
          <w:i/>
          <w:sz w:val="24"/>
          <w:szCs w:val="24"/>
        </w:rPr>
        <w:t>PPCPs</w:t>
      </w:r>
    </w:p>
    <w:p w14:paraId="29F55668" w14:textId="570CC7B6" w:rsidR="00715D55" w:rsidRPr="007418CF" w:rsidDel="00F25802" w:rsidRDefault="00D8535D" w:rsidP="00F31B90">
      <w:pPr>
        <w:spacing w:line="480" w:lineRule="auto"/>
        <w:rPr>
          <w:del w:id="169" w:author="Meyer, Michael Frederick" w:date="2022-02-04T09:1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ins w:id="170" w:author="Meyer, Michael Frederick" w:date="2021-08-19T14:40:00Z">
        <w:r w:rsidR="00A47D3E">
          <w:rPr>
            <w:rFonts w:ascii="Times New Roman" w:eastAsia="Times New Roman" w:hAnsi="Times New Roman" w:cs="Times New Roman"/>
            <w:sz w:val="24"/>
            <w:szCs w:val="24"/>
          </w:rPr>
          <w:t xml:space="preserve">Due to the complexity of collecting these samples in Siberia, </w:t>
        </w:r>
        <w:del w:id="171" w:author="Hampton, Stephanie" w:date="2021-12-07T19:46:00Z">
          <w:r w:rsidR="00A47D3E" w:rsidDel="00C06CE5">
            <w:rPr>
              <w:rFonts w:ascii="Times New Roman" w:eastAsia="Times New Roman" w:hAnsi="Times New Roman" w:cs="Times New Roman"/>
              <w:sz w:val="24"/>
              <w:szCs w:val="24"/>
            </w:rPr>
            <w:delText>we did not</w:delText>
          </w:r>
        </w:del>
      </w:ins>
      <w:ins w:id="172" w:author="Hampton, Stephanie" w:date="2021-12-07T19:46:00Z">
        <w:r w:rsidR="00C06CE5">
          <w:rPr>
            <w:rFonts w:ascii="Times New Roman" w:eastAsia="Times New Roman" w:hAnsi="Times New Roman" w:cs="Times New Roman"/>
            <w:sz w:val="24"/>
            <w:szCs w:val="24"/>
          </w:rPr>
          <w:t>rather than</w:t>
        </w:r>
      </w:ins>
      <w:ins w:id="173" w:author="Meyer, Michael Frederick" w:date="2021-08-19T14:40:00Z">
        <w:r w:rsidR="00A47D3E">
          <w:rPr>
            <w:rFonts w:ascii="Times New Roman" w:eastAsia="Times New Roman" w:hAnsi="Times New Roman" w:cs="Times New Roman"/>
            <w:sz w:val="24"/>
            <w:szCs w:val="24"/>
          </w:rPr>
          <w:t xml:space="preserve"> collect</w:t>
        </w:r>
      </w:ins>
      <w:ins w:id="174" w:author="Hampton, Stephanie" w:date="2021-12-07T19:46:00Z">
        <w:r w:rsidR="00C06CE5">
          <w:rPr>
            <w:rFonts w:ascii="Times New Roman" w:eastAsia="Times New Roman" w:hAnsi="Times New Roman" w:cs="Times New Roman"/>
            <w:sz w:val="24"/>
            <w:szCs w:val="24"/>
          </w:rPr>
          <w:t>ing</w:t>
        </w:r>
      </w:ins>
      <w:ins w:id="175" w:author="Meyer, Michael Frederick" w:date="2021-08-19T14:40:00Z">
        <w:r w:rsidR="00A47D3E">
          <w:rPr>
            <w:rFonts w:ascii="Times New Roman" w:eastAsia="Times New Roman" w:hAnsi="Times New Roman" w:cs="Times New Roman"/>
            <w:sz w:val="24"/>
            <w:szCs w:val="24"/>
          </w:rPr>
          <w:t xml:space="preserve"> field or lab blanks, </w:t>
        </w:r>
        <w:del w:id="176" w:author="Hampton, Stephanie" w:date="2021-12-07T19:46:00Z">
          <w:r w:rsidR="00A47D3E" w:rsidDel="00C06CE5">
            <w:rPr>
              <w:rFonts w:ascii="Times New Roman" w:eastAsia="Times New Roman" w:hAnsi="Times New Roman" w:cs="Times New Roman"/>
              <w:sz w:val="24"/>
              <w:szCs w:val="24"/>
            </w:rPr>
            <w:delText>but rather</w:delText>
          </w:r>
        </w:del>
      </w:ins>
      <w:ins w:id="177" w:author="Hampton, Stephanie" w:date="2021-12-07T19:46:00Z">
        <w:r w:rsidR="00C06CE5">
          <w:rPr>
            <w:rFonts w:ascii="Times New Roman" w:eastAsia="Times New Roman" w:hAnsi="Times New Roman" w:cs="Times New Roman"/>
            <w:sz w:val="24"/>
            <w:szCs w:val="24"/>
          </w:rPr>
          <w:t>we</w:t>
        </w:r>
      </w:ins>
      <w:ins w:id="178" w:author="Meyer, Michael Frederick" w:date="2021-08-19T14:40:00Z">
        <w:r w:rsidR="00A47D3E">
          <w:rPr>
            <w:rFonts w:ascii="Times New Roman" w:eastAsia="Times New Roman" w:hAnsi="Times New Roman" w:cs="Times New Roman"/>
            <w:sz w:val="24"/>
            <w:szCs w:val="24"/>
          </w:rPr>
          <w:t xml:space="preserve"> elected to col</w:t>
        </w:r>
      </w:ins>
      <w:ins w:id="179" w:author="Meyer, Michael Frederick" w:date="2021-08-19T14:41:00Z">
        <w:r w:rsidR="00A47D3E">
          <w:rPr>
            <w:rFonts w:ascii="Times New Roman" w:eastAsia="Times New Roman" w:hAnsi="Times New Roman" w:cs="Times New Roman"/>
            <w:sz w:val="24"/>
            <w:szCs w:val="24"/>
          </w:rPr>
          <w:t xml:space="preserve">lect more field samples along a larger shoreline transect. </w:t>
        </w:r>
      </w:ins>
    </w:p>
    <w:p w14:paraId="44009B6A" w14:textId="77777777" w:rsidR="00715D55" w:rsidRPr="007418CF" w:rsidDel="00F25802" w:rsidRDefault="00715D55" w:rsidP="00F31B90">
      <w:pPr>
        <w:spacing w:line="480" w:lineRule="auto"/>
        <w:rPr>
          <w:del w:id="180" w:author="Meyer, Michael Frederick" w:date="2022-02-04T09:14:00Z"/>
          <w:rFonts w:ascii="Times New Roman" w:eastAsia="Times New Roman" w:hAnsi="Times New Roman" w:cs="Times New Roman"/>
          <w:sz w:val="24"/>
          <w:szCs w:val="24"/>
        </w:rPr>
      </w:pPr>
    </w:p>
    <w:p w14:paraId="6656FDDC" w14:textId="3F13F38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w:t>
      </w:r>
      <w:del w:id="181" w:author="Meyer, Michael Frederick" w:date="2022-02-04T09:15:00Z">
        <w:r w:rsidR="009F038A" w:rsidRPr="007418CF" w:rsidDel="00F25802">
          <w:rPr>
            <w:rFonts w:ascii="Times New Roman" w:eastAsia="Times New Roman" w:hAnsi="Times New Roman" w:cs="Times New Roman"/>
            <w:sz w:val="24"/>
            <w:szCs w:val="24"/>
          </w:rPr>
          <w:delText>solid phase extraction</w:delText>
        </w:r>
        <w:r w:rsidR="007E04C1" w:rsidRPr="007418CF" w:rsidDel="00F25802">
          <w:rPr>
            <w:rFonts w:ascii="Times New Roman" w:eastAsia="Times New Roman" w:hAnsi="Times New Roman" w:cs="Times New Roman"/>
            <w:sz w:val="24"/>
            <w:szCs w:val="24"/>
          </w:rPr>
          <w:delText xml:space="preserve"> </w:delText>
        </w:r>
        <w:r w:rsidR="009F038A" w:rsidRPr="007418CF" w:rsidDel="00F25802">
          <w:rPr>
            <w:rFonts w:ascii="Times New Roman" w:eastAsia="Times New Roman" w:hAnsi="Times New Roman" w:cs="Times New Roman"/>
            <w:sz w:val="24"/>
            <w:szCs w:val="24"/>
          </w:rPr>
          <w:delText>(</w:delText>
        </w:r>
        <w:r w:rsidR="007E04C1" w:rsidRPr="007418CF" w:rsidDel="00F25802">
          <w:rPr>
            <w:rFonts w:ascii="Times New Roman" w:eastAsia="Times New Roman" w:hAnsi="Times New Roman" w:cs="Times New Roman"/>
            <w:sz w:val="24"/>
            <w:szCs w:val="24"/>
          </w:rPr>
          <w:delText>SPE</w:delText>
        </w:r>
        <w:r w:rsidR="009F038A" w:rsidRPr="007418CF" w:rsidDel="00F25802">
          <w:rPr>
            <w:rFonts w:ascii="Times New Roman" w:eastAsia="Times New Roman" w:hAnsi="Times New Roman" w:cs="Times New Roman"/>
            <w:sz w:val="24"/>
            <w:szCs w:val="24"/>
          </w:rPr>
          <w:delText>)</w:delText>
        </w:r>
      </w:del>
      <w:ins w:id="182" w:author="Meyer, Michael Frederick" w:date="2022-02-04T09:15:00Z">
        <w:r w:rsidR="00F25802">
          <w:rPr>
            <w:rFonts w:ascii="Times New Roman" w:eastAsia="Times New Roman" w:hAnsi="Times New Roman" w:cs="Times New Roman"/>
            <w:sz w:val="24"/>
            <w:szCs w:val="24"/>
          </w:rPr>
          <w:t>SPE</w:t>
        </w:r>
      </w:ins>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183"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184"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w:t>
      </w:r>
      <w:del w:id="185" w:author="Meyer, Michael Frederick" w:date="2022-02-04T09:15:00Z">
        <w:r w:rsidR="009F038A" w:rsidRPr="007418CF" w:rsidDel="00F25802">
          <w:rPr>
            <w:rFonts w:ascii="Times New Roman" w:eastAsia="Times New Roman" w:hAnsi="Times New Roman" w:cs="Times New Roman"/>
            <w:sz w:val="24"/>
            <w:szCs w:val="24"/>
          </w:rPr>
          <w:delText xml:space="preserve">(LC-MS-MS) </w:delText>
        </w:r>
      </w:del>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w:t>
      </w:r>
      <w:del w:id="186" w:author="Meyer, Michael Frederick" w:date="2022-01-10T09:32:00Z">
        <w:r w:rsidRPr="007418CF" w:rsidDel="00D31838">
          <w:rPr>
            <w:rFonts w:ascii="Times New Roman" w:eastAsia="Times New Roman" w:hAnsi="Times New Roman" w:cs="Times New Roman"/>
            <w:sz w:val="24"/>
            <w:szCs w:val="24"/>
          </w:rPr>
          <w:delText>Lee et al. (2016)</w:delText>
        </w:r>
        <w:r w:rsidR="009F038A" w:rsidRPr="007418CF" w:rsidDel="00D31838">
          <w:rPr>
            <w:rFonts w:ascii="Times New Roman" w:eastAsia="Times New Roman" w:hAnsi="Times New Roman" w:cs="Times New Roman"/>
            <w:sz w:val="24"/>
            <w:szCs w:val="24"/>
          </w:rPr>
          <w:delText xml:space="preserve"> and </w:delText>
        </w:r>
      </w:del>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187"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168"/>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188" w:name="_Hlk83203114"/>
      <w:r w:rsidRPr="007418CF">
        <w:rPr>
          <w:rFonts w:ascii="Times New Roman" w:eastAsia="Times New Roman" w:hAnsi="Times New Roman" w:cs="Times New Roman"/>
          <w:i/>
          <w:sz w:val="24"/>
          <w:szCs w:val="24"/>
        </w:rPr>
        <w:t>Microplastics</w:t>
      </w:r>
    </w:p>
    <w:p w14:paraId="797DF2F0" w14:textId="5FBAAAD4" w:rsidR="00715D55" w:rsidRPr="007418CF" w:rsidDel="00F25802" w:rsidRDefault="00D8535D" w:rsidP="00F31B90">
      <w:pPr>
        <w:spacing w:line="480" w:lineRule="auto"/>
        <w:rPr>
          <w:del w:id="189" w:author="Meyer, Michael Frederick" w:date="2022-02-04T09: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190" w:author="Ted" w:date="2021-10-13T15:46:00Z">
        <w:r w:rsidR="00FB76F1">
          <w:rPr>
            <w:rFonts w:ascii="Times New Roman" w:eastAsia="Times New Roman" w:hAnsi="Times New Roman" w:cs="Times New Roman"/>
            <w:sz w:val="24"/>
            <w:szCs w:val="24"/>
          </w:rPr>
          <w:t xml:space="preserve">PET (polyethylene terephthalate) </w:t>
        </w:r>
      </w:ins>
      <w:ins w:id="191"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w:t>
      </w:r>
      <w:ins w:id="192" w:author="Meyer, Michael Frederick" w:date="2021-08-19T14:45:00Z">
        <w:del w:id="193"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194" w:author="Meyer, Michael Frederick" w:date="2021-08-19T14:46:00Z">
        <w:del w:id="195" w:author="Ted" w:date="2021-10-13T15:46:00Z">
          <w:r w:rsidR="00A94318" w:rsidDel="00FB76F1">
            <w:rPr>
              <w:rFonts w:ascii="Times New Roman" w:eastAsia="Times New Roman" w:hAnsi="Times New Roman" w:cs="Times New Roman"/>
              <w:sz w:val="24"/>
              <w:szCs w:val="24"/>
            </w:rPr>
            <w:delText xml:space="preserve">used for the bottle, they were 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Del="00F25802" w:rsidRDefault="00715D55" w:rsidP="00F31B90">
      <w:pPr>
        <w:spacing w:line="480" w:lineRule="auto"/>
        <w:rPr>
          <w:del w:id="196" w:author="Meyer, Michael Frederick" w:date="2022-02-04T09:15:00Z"/>
          <w:rFonts w:ascii="Times New Roman" w:eastAsia="Times New Roman" w:hAnsi="Times New Roman" w:cs="Times New Roman"/>
          <w:sz w:val="24"/>
          <w:szCs w:val="24"/>
        </w:rPr>
      </w:pPr>
    </w:p>
    <w:p w14:paraId="2A315849" w14:textId="1A76687E" w:rsidR="00715D55" w:rsidRPr="007418CF" w:rsidDel="00743F78" w:rsidRDefault="00D8535D" w:rsidP="00F31B90">
      <w:pPr>
        <w:spacing w:line="480" w:lineRule="auto"/>
        <w:rPr>
          <w:del w:id="197"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del w:id="198" w:author="Meyer, Michael Frederick" w:date="2022-02-04T09:16:00Z">
        <w:r w:rsidR="00A02873" w:rsidRPr="007418CF" w:rsidDel="00F25802">
          <w:rPr>
            <w:rFonts w:ascii="Times New Roman" w:eastAsia="Times New Roman" w:hAnsi="Times New Roman" w:cs="Times New Roman"/>
            <w:sz w:val="24"/>
            <w:szCs w:val="24"/>
          </w:rPr>
          <w:delText>dried</w:delText>
        </w:r>
        <w:r w:rsidRPr="007418CF" w:rsidDel="00F25802">
          <w:rPr>
            <w:rFonts w:ascii="Times New Roman" w:eastAsia="Times New Roman" w:hAnsi="Times New Roman" w:cs="Times New Roman"/>
            <w:sz w:val="24"/>
            <w:szCs w:val="24"/>
          </w:rPr>
          <w:delText xml:space="preserve"> under vacuum pressure and then </w:delText>
        </w:r>
      </w:del>
      <w:r w:rsidRPr="007418CF">
        <w:rPr>
          <w:rFonts w:ascii="Times New Roman" w:eastAsia="Times New Roman" w:hAnsi="Times New Roman" w:cs="Times New Roman"/>
          <w:sz w:val="24"/>
          <w:szCs w:val="24"/>
        </w:rPr>
        <w:t xml:space="preserve">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199"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w:t>
      </w:r>
      <w:r w:rsidRPr="007418CF">
        <w:rPr>
          <w:rFonts w:ascii="Times New Roman" w:eastAsia="Times New Roman" w:hAnsi="Times New Roman" w:cs="Times New Roman"/>
          <w:sz w:val="24"/>
          <w:szCs w:val="24"/>
        </w:rPr>
        <w:lastRenderedPageBreak/>
        <w:t xml:space="preserve">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200"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188"/>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201" w:author="Ted" w:date="2021-10-13T15:48:00Z"/>
          <w:rFonts w:ascii="Times New Roman" w:eastAsia="Times New Roman" w:hAnsi="Times New Roman" w:cs="Times New Roman"/>
          <w:i/>
          <w:sz w:val="24"/>
          <w:szCs w:val="24"/>
        </w:rPr>
      </w:pPr>
      <w:del w:id="202" w:author="Ted" w:date="2021-10-13T15:48:00Z">
        <w:r w:rsidRPr="007418CF" w:rsidDel="00FB76F1">
          <w:rPr>
            <w:rFonts w:ascii="Times New Roman" w:eastAsia="Times New Roman" w:hAnsi="Times New Roman" w:cs="Times New Roman"/>
            <w:i/>
            <w:sz w:val="24"/>
            <w:szCs w:val="24"/>
          </w:rPr>
          <w:delText>Benthic biological samples</w:delText>
        </w:r>
      </w:del>
    </w:p>
    <w:p w14:paraId="1FE28BAA" w14:textId="1488D002" w:rsidR="00715D55" w:rsidRPr="007418CF" w:rsidDel="00C422E1" w:rsidRDefault="00D8535D" w:rsidP="00F31B90">
      <w:pPr>
        <w:spacing w:line="480" w:lineRule="auto"/>
        <w:rPr>
          <w:del w:id="203" w:author="Meyer, Michael Frederick" w:date="2021-08-19T15:00:00Z"/>
          <w:rFonts w:ascii="Times New Roman" w:eastAsia="Times New Roman" w:hAnsi="Times New Roman" w:cs="Times New Roman"/>
          <w:sz w:val="24"/>
          <w:szCs w:val="24"/>
        </w:rPr>
      </w:pPr>
      <w:del w:id="204"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31A64777" w:rsidR="00715D55" w:rsidRPr="007418CF" w:rsidDel="00D31838" w:rsidRDefault="00715D55" w:rsidP="00F31B90">
      <w:pPr>
        <w:spacing w:line="480" w:lineRule="auto"/>
        <w:rPr>
          <w:del w:id="205" w:author="Meyer, Michael Frederick" w:date="2022-01-10T09:33:00Z"/>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206"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207"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208"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209"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r w:rsidR="009F0747" w:rsidRPr="007418CF">
        <w:rPr>
          <w:rFonts w:ascii="Times New Roman" w:eastAsia="Times New Roman" w:hAnsi="Times New Roman" w:cs="Times New Roman"/>
          <w:i/>
          <w:sz w:val="24"/>
          <w:szCs w:val="24"/>
        </w:rPr>
        <w:t>Ulothrix</w:t>
      </w:r>
      <w:ins w:id="210" w:author="Meyer, Michael Frederick" w:date="2021-08-19T13:35:00Z">
        <w:r w:rsidR="00326AA4">
          <w:rPr>
            <w:rFonts w:ascii="Times New Roman" w:eastAsia="Times New Roman" w:hAnsi="Times New Roman" w:cs="Times New Roman"/>
            <w:sz w:val="24"/>
            <w:szCs w:val="24"/>
          </w:rPr>
          <w:t xml:space="preserve"> spp. and</w:t>
        </w:r>
      </w:ins>
      <w:del w:id="211"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212"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206"/>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213"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214"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215"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216" w:author="Meyer, Michael Frederick" w:date="2021-09-24T12:46:00Z">
        <w:r w:rsidR="00E4250D">
          <w:rPr>
            <w:rFonts w:ascii="Times New Roman" w:eastAsia="Times New Roman" w:hAnsi="Times New Roman" w:cs="Times New Roman"/>
            <w:sz w:val="24"/>
            <w:szCs w:val="24"/>
          </w:rPr>
          <w:t>S</w:t>
        </w:r>
      </w:ins>
      <w:del w:id="217"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218"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219"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220"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221"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222"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223"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224" w:author="Meyer, Michael Frederick" w:date="2021-09-22T11:34:00Z">
        <w:r w:rsidR="00312AA7" w:rsidDel="006B6041">
          <w:rPr>
            <w:rFonts w:ascii="Times New Roman" w:eastAsia="Times New Roman" w:hAnsi="Times New Roman" w:cs="Times New Roman"/>
            <w:sz w:val="24"/>
            <w:szCs w:val="24"/>
          </w:rPr>
          <w:delText>Organisms</w:delText>
        </w:r>
      </w:del>
      <w:del w:id="225"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226"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227" w:author="Meyer, Michael Frederick" w:date="2021-09-22T11:34:00Z"/>
          <w:rFonts w:ascii="Times New Roman" w:eastAsia="Times New Roman" w:hAnsi="Times New Roman" w:cs="Times New Roman"/>
          <w:sz w:val="24"/>
          <w:szCs w:val="24"/>
        </w:rPr>
      </w:pPr>
    </w:p>
    <w:p w14:paraId="393A9A2A" w14:textId="2A3859C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228" w:author="Meyer, Michael Frederick" w:date="2021-09-22T11:35:00Z">
        <w:r w:rsidR="007B25E4" w:rsidDel="006B6041">
          <w:rPr>
            <w:rFonts w:ascii="Times New Roman" w:eastAsia="Times New Roman" w:hAnsi="Times New Roman" w:cs="Times New Roman"/>
            <w:sz w:val="24"/>
            <w:szCs w:val="24"/>
          </w:rPr>
          <w:delText xml:space="preserve">Leeches were enumerated at the subclass level, but were likely all from the family Glossiphoniidae based on size, depth of sampling locations, and invertebrate communities sampled.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 xml:space="preserve">addisflies were enumerated at the order level, although Baikal does contain over 14 species of caddisfly.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w:t>
      </w:r>
      <w:del w:id="229" w:author="Meyer, Michael Frederick" w:date="2021-12-09T14:18:00Z">
        <w:r w:rsidR="006F1FBE" w:rsidRPr="007418CF" w:rsidDel="0067759B">
          <w:rPr>
            <w:rFonts w:ascii="Times New Roman" w:eastAsia="Times New Roman" w:hAnsi="Times New Roman" w:cs="Times New Roman"/>
            <w:sz w:val="24"/>
            <w:szCs w:val="24"/>
          </w:rPr>
          <w:delText xml:space="preserve">KD-1 and LI-1 were the only sites with 1 sample counted. BK-2 and KD-2 each had two samples counted. </w:delText>
        </w:r>
      </w:del>
      <w:ins w:id="230" w:author="Meyer, Michael Frederick" w:date="2021-09-22T11:35:00Z">
        <w:r w:rsidR="006B6041">
          <w:rPr>
            <w:rFonts w:ascii="Times New Roman" w:eastAsia="Times New Roman" w:hAnsi="Times New Roman" w:cs="Times New Roman"/>
            <w:sz w:val="24"/>
            <w:szCs w:val="24"/>
          </w:rPr>
          <w:t>Table S</w:t>
        </w:r>
      </w:ins>
      <w:ins w:id="231" w:author="Meyer, Michael Frederick" w:date="2022-01-11T13:05:00Z">
        <w:r w:rsidR="00E32956">
          <w:rPr>
            <w:rFonts w:ascii="Times New Roman" w:eastAsia="Times New Roman" w:hAnsi="Times New Roman" w:cs="Times New Roman"/>
            <w:sz w:val="24"/>
            <w:szCs w:val="24"/>
          </w:rPr>
          <w:t>3</w:t>
        </w:r>
      </w:ins>
      <w:ins w:id="232" w:author="Meyer, Michael Frederick" w:date="2021-09-22T11:35:00Z">
        <w:r w:rsidR="006B6041">
          <w:rPr>
            <w:rFonts w:ascii="Times New Roman" w:eastAsia="Times New Roman" w:hAnsi="Times New Roman" w:cs="Times New Roman"/>
            <w:sz w:val="24"/>
            <w:szCs w:val="24"/>
          </w:rPr>
          <w:t xml:space="preserve"> contains a full list of macroinve</w:t>
        </w:r>
      </w:ins>
      <w:ins w:id="233" w:author="Meyer, Michael Frederick" w:date="2021-10-29T11:37:00Z">
        <w:r w:rsidR="00B5278B">
          <w:rPr>
            <w:rFonts w:ascii="Times New Roman" w:eastAsia="Times New Roman" w:hAnsi="Times New Roman" w:cs="Times New Roman"/>
            <w:sz w:val="24"/>
            <w:szCs w:val="24"/>
          </w:rPr>
          <w:t>r</w:t>
        </w:r>
      </w:ins>
      <w:ins w:id="234"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213"/>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11314AE5"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del w:id="235" w:author="Hampton, Stephanie" w:date="2021-12-07T19:51:00Z">
        <w:r w:rsidR="00E56EB2" w:rsidDel="00C06CE5">
          <w:rPr>
            <w:rFonts w:ascii="Times New Roman" w:eastAsia="Times New Roman" w:hAnsi="Times New Roman" w:cs="Times New Roman"/>
            <w:color w:val="212121"/>
            <w:sz w:val="24"/>
            <w:szCs w:val="24"/>
            <w:highlight w:val="white"/>
          </w:rPr>
          <w:delText>Due to some samples warming in transit, w</w:delText>
        </w:r>
      </w:del>
      <w:ins w:id="236" w:author="Hampton, Stephanie" w:date="2021-12-07T19:51:00Z">
        <w:r w:rsidR="00C06CE5">
          <w:rPr>
            <w:rFonts w:ascii="Times New Roman" w:eastAsia="Times New Roman" w:hAnsi="Times New Roman" w:cs="Times New Roman"/>
            <w:color w:val="212121"/>
            <w:sz w:val="24"/>
            <w:szCs w:val="24"/>
            <w:highlight w:val="white"/>
          </w:rPr>
          <w:t>W</w:t>
        </w:r>
      </w:ins>
      <w:r w:rsidR="00E56EB2">
        <w:rPr>
          <w:rFonts w:ascii="Times New Roman" w:eastAsia="Times New Roman" w:hAnsi="Times New Roman" w:cs="Times New Roman"/>
          <w:color w:val="212121"/>
          <w:sz w:val="24"/>
          <w:szCs w:val="24"/>
          <w:highlight w:val="white"/>
        </w:rPr>
        <w:t xml:space="preserve">e only processed samples that were completely frozen </w:t>
      </w:r>
      <w:del w:id="237" w:author="Hampton, Stephanie" w:date="2021-12-07T19:51:00Z">
        <w:r w:rsidR="00E56EB2" w:rsidDel="00C06CE5">
          <w:rPr>
            <w:rFonts w:ascii="Times New Roman" w:eastAsia="Times New Roman" w:hAnsi="Times New Roman" w:cs="Times New Roman"/>
            <w:color w:val="212121"/>
            <w:sz w:val="24"/>
            <w:szCs w:val="24"/>
            <w:highlight w:val="white"/>
          </w:rPr>
          <w:delText>upon arrival</w:delText>
        </w:r>
      </w:del>
      <w:ins w:id="238" w:author="Hampton, Stephanie" w:date="2021-12-07T19:51:00Z">
        <w:r w:rsidR="00C06CE5">
          <w:rPr>
            <w:rFonts w:ascii="Times New Roman" w:eastAsia="Times New Roman" w:hAnsi="Times New Roman" w:cs="Times New Roman"/>
            <w:color w:val="212121"/>
            <w:sz w:val="24"/>
            <w:szCs w:val="24"/>
            <w:highlight w:val="white"/>
          </w:rPr>
          <w:t>after transport</w:t>
        </w:r>
      </w:ins>
      <w:r w:rsidR="00E56EB2">
        <w:rPr>
          <w:rFonts w:ascii="Times New Roman" w:eastAsia="Times New Roman" w:hAnsi="Times New Roman" w:cs="Times New Roman"/>
          <w:color w:val="212121"/>
          <w:sz w:val="24"/>
          <w:szCs w:val="24"/>
          <w:highlight w:val="white"/>
        </w:rPr>
        <w:t xml:space="preserve">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D63D7E">
        <w:rPr>
          <w:rFonts w:ascii="Times New Roman" w:eastAsia="Times New Roman" w:hAnsi="Times New Roman" w:cs="Times New Roman"/>
          <w:color w:val="212121"/>
          <w:sz w:val="24"/>
          <w:szCs w:val="24"/>
          <w:highlight w:val="white"/>
        </w:rPr>
        <w:instrText xml:space="preserve"> ADDIN ZOTERO_ITEM CSL_CITATION {"citationID":"a1je83jk8tu","properties":{"formattedCitation":"(Kozhov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D63D7E" w:rsidRPr="00D63D7E">
        <w:rPr>
          <w:rFonts w:ascii="Times New Roman" w:hAnsi="Times New Roman" w:cs="Times New Roman"/>
          <w:sz w:val="24"/>
          <w:szCs w:val="24"/>
        </w:rPr>
        <w:t>(Kozhov 1963)</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239" w:name="_Hlk83202654"/>
      <w:r w:rsidRPr="007418CF">
        <w:rPr>
          <w:rFonts w:ascii="Times New Roman" w:eastAsia="Times New Roman" w:hAnsi="Times New Roman" w:cs="Times New Roman"/>
          <w:i/>
          <w:sz w:val="24"/>
          <w:szCs w:val="24"/>
        </w:rPr>
        <w:lastRenderedPageBreak/>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240" w:name="_Hlk83202690"/>
      <w:del w:id="241"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240"/>
    </w:p>
    <w:bookmarkEnd w:id="239"/>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242"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242"/>
    <w:p w14:paraId="38C216FA" w14:textId="384F6D4A" w:rsidR="00715D55" w:rsidRPr="007418CF" w:rsidDel="006B6041" w:rsidRDefault="002A5B2A" w:rsidP="00F31B90">
      <w:pPr>
        <w:spacing w:line="480" w:lineRule="auto"/>
        <w:rPr>
          <w:del w:id="243"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244"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245" w:author="Meyer, Michael Frederick" w:date="2021-09-22T11:28:00Z"/>
          <w:rFonts w:ascii="Times New Roman" w:eastAsia="Times New Roman" w:hAnsi="Times New Roman" w:cs="Times New Roman"/>
          <w:sz w:val="24"/>
          <w:szCs w:val="24"/>
        </w:rPr>
      </w:pPr>
      <w:del w:id="246"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247"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248"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249" w:name="_Hlk83202599"/>
      <w:r w:rsidRPr="007418CF">
        <w:rPr>
          <w:rFonts w:ascii="Times New Roman" w:eastAsia="Times New Roman" w:hAnsi="Times New Roman" w:cs="Times New Roman"/>
          <w:sz w:val="24"/>
          <w:szCs w:val="24"/>
        </w:rPr>
        <w:t xml:space="preserve">Once </w:t>
      </w:r>
      <w:del w:id="250" w:author="Meyer, Michael Frederick" w:date="2021-09-22T11:29:00Z">
        <w:r w:rsidRPr="007418CF" w:rsidDel="006B6041">
          <w:rPr>
            <w:rFonts w:ascii="Times New Roman" w:eastAsia="Times New Roman" w:hAnsi="Times New Roman" w:cs="Times New Roman"/>
            <w:sz w:val="24"/>
            <w:szCs w:val="24"/>
          </w:rPr>
          <w:delText xml:space="preserve">almost </w:delText>
        </w:r>
      </w:del>
      <w:del w:id="251" w:author="Meyer, Michael Frederick" w:date="2021-09-22T11:28:00Z">
        <w:r w:rsidRPr="007418CF" w:rsidDel="006B6041">
          <w:rPr>
            <w:rFonts w:ascii="Times New Roman" w:eastAsia="Times New Roman" w:hAnsi="Times New Roman" w:cs="Times New Roman"/>
            <w:sz w:val="24"/>
            <w:szCs w:val="24"/>
          </w:rPr>
          <w:delText>evaporated</w:delText>
        </w:r>
      </w:del>
      <w:ins w:id="252"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253"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254"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249"/>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255" w:name="_Hlk86399975"/>
      <w:r>
        <w:rPr>
          <w:rFonts w:ascii="Times New Roman" w:eastAsia="Times New Roman" w:hAnsi="Times New Roman" w:cs="Times New Roman"/>
          <w:i/>
          <w:sz w:val="24"/>
          <w:szCs w:val="24"/>
        </w:rPr>
        <w:t>Inferring food web structure</w:t>
      </w:r>
    </w:p>
    <w:p w14:paraId="14B3B9E8" w14:textId="0A949EF9"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Because periphyton stable isotope samples were measured for the aggregate community,</w:t>
      </w:r>
      <w:del w:id="256"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w:t>
      </w:r>
      <w:del w:id="257" w:author="Hampton, Stephanie" w:date="2021-12-07T20:34:00Z">
        <w:r w:rsidR="00181540" w:rsidRPr="00634FD3" w:rsidDel="009E5138">
          <w:rPr>
            <w:rFonts w:ascii="Times New Roman" w:eastAsia="Times New Roman" w:hAnsi="Times New Roman" w:cs="Times New Roman"/>
            <w:sz w:val="24"/>
            <w:szCs w:val="24"/>
          </w:rPr>
          <w:delText xml:space="preserve">inferring </w:delText>
        </w:r>
      </w:del>
      <w:r w:rsidR="00181540" w:rsidRPr="00634FD3">
        <w:rPr>
          <w:rFonts w:ascii="Times New Roman" w:eastAsia="Times New Roman" w:hAnsi="Times New Roman" w:cs="Times New Roman"/>
          <w:sz w:val="24"/>
          <w:szCs w:val="24"/>
        </w:rPr>
        <w:t>amphipod</w:t>
      </w:r>
      <w:del w:id="258" w:author="Hampton, Stephanie" w:date="2021-12-07T20:34:00Z">
        <w:r w:rsidR="00181540" w:rsidRPr="00634FD3" w:rsidDel="009E5138">
          <w:rPr>
            <w:rFonts w:ascii="Times New Roman" w:eastAsia="Times New Roman" w:hAnsi="Times New Roman" w:cs="Times New Roman"/>
            <w:sz w:val="24"/>
            <w:szCs w:val="24"/>
          </w:rPr>
          <w:delText xml:space="preserve"> diet</w:delText>
        </w:r>
      </w:del>
      <w:r w:rsidR="00181540" w:rsidRPr="00634FD3">
        <w:rPr>
          <w:rFonts w:ascii="Times New Roman" w:eastAsia="Times New Roman" w:hAnsi="Times New Roman" w:cs="Times New Roman"/>
          <w:sz w:val="24"/>
          <w:szCs w:val="24"/>
        </w:rPr>
        <w:t>s</w:t>
      </w:r>
      <w:ins w:id="259" w:author="Meyer, Michael Frederick" w:date="2021-12-09T14:21:00Z">
        <w:r w:rsidR="008727D2">
          <w:rPr>
            <w:rFonts w:ascii="Times New Roman" w:eastAsia="Times New Roman" w:hAnsi="Times New Roman" w:cs="Times New Roman"/>
            <w:sz w:val="24"/>
            <w:szCs w:val="24"/>
          </w:rPr>
          <w:t>,</w:t>
        </w:r>
      </w:ins>
      <w:ins w:id="260" w:author="Meyer, Michael Frederick" w:date="2022-01-10T09:47:00Z">
        <w:r w:rsidR="007C7B8B">
          <w:rPr>
            <w:rFonts w:ascii="Times New Roman" w:eastAsia="Times New Roman" w:hAnsi="Times New Roman" w:cs="Times New Roman"/>
            <w:sz w:val="24"/>
            <w:szCs w:val="24"/>
          </w:rPr>
          <w:t xml:space="preserve"> </w:t>
        </w:r>
      </w:ins>
      <w:del w:id="261" w:author="Meyer, Michael Frederick" w:date="2021-12-09T14:20:00Z">
        <w:r w:rsidR="00E21797" w:rsidRPr="00634FD3" w:rsidDel="00171A65">
          <w:rPr>
            <w:rFonts w:ascii="Times New Roman" w:eastAsia="Times New Roman" w:hAnsi="Times New Roman" w:cs="Times New Roman"/>
            <w:sz w:val="24"/>
            <w:szCs w:val="24"/>
          </w:rPr>
          <w:delText xml:space="preserve">. </w:delText>
        </w:r>
      </w:del>
      <w:ins w:id="262" w:author="Hampton, Stephanie" w:date="2021-12-07T20:37:00Z">
        <w:del w:id="263" w:author="Meyer, Michael Frederick" w:date="2021-12-09T14:20:00Z">
          <w:r w:rsidR="009E5138" w:rsidDel="00171A65">
            <w:rPr>
              <w:rFonts w:ascii="Times New Roman" w:eastAsia="Times New Roman" w:hAnsi="Times New Roman" w:cs="Times New Roman"/>
              <w:sz w:val="24"/>
              <w:szCs w:val="24"/>
            </w:rPr>
            <w:delText>Thus, g</w:delText>
          </w:r>
        </w:del>
      </w:ins>
      <w:ins w:id="264" w:author="Hampton, Stephanie" w:date="2021-12-07T20:36:00Z">
        <w:del w:id="265" w:author="Meyer, Michael Frederick" w:date="2021-12-09T14:20:00Z">
          <w:r w:rsidR="009E5138" w:rsidDel="00171A65">
            <w:rPr>
              <w:rFonts w:ascii="Times New Roman" w:eastAsia="Times New Roman" w:hAnsi="Times New Roman" w:cs="Times New Roman"/>
              <w:sz w:val="24"/>
              <w:szCs w:val="24"/>
            </w:rPr>
            <w:delText>iven known environmental</w:delText>
          </w:r>
        </w:del>
      </w:ins>
      <w:ins w:id="266" w:author="Hampton, Stephanie" w:date="2021-12-07T20:37:00Z">
        <w:del w:id="267" w:author="Meyer, Michael Frederick" w:date="2021-12-09T14:20:00Z">
          <w:r w:rsidR="009E5138" w:rsidDel="00171A65">
            <w:rPr>
              <w:rFonts w:ascii="Times New Roman" w:eastAsia="Times New Roman" w:hAnsi="Times New Roman" w:cs="Times New Roman"/>
              <w:sz w:val="24"/>
              <w:szCs w:val="24"/>
            </w:rPr>
            <w:delText>ly driven</w:delText>
          </w:r>
        </w:del>
      </w:ins>
      <w:ins w:id="268" w:author="Hampton, Stephanie" w:date="2021-12-07T20:36:00Z">
        <w:del w:id="269" w:author="Meyer, Michael Frederick" w:date="2021-12-09T14:20:00Z">
          <w:r w:rsidR="009E5138" w:rsidDel="00171A65">
            <w:rPr>
              <w:rFonts w:ascii="Times New Roman" w:eastAsia="Times New Roman" w:hAnsi="Times New Roman" w:cs="Times New Roman"/>
              <w:sz w:val="24"/>
              <w:szCs w:val="24"/>
            </w:rPr>
            <w:delText xml:space="preserve"> fluctuations </w:delText>
          </w:r>
        </w:del>
      </w:ins>
      <w:ins w:id="270" w:author="Hampton, Stephanie" w:date="2021-12-07T20:37:00Z">
        <w:del w:id="271" w:author="Meyer, Michael Frederick" w:date="2021-12-09T14:20:00Z">
          <w:r w:rsidR="009E5138" w:rsidDel="00171A65">
            <w:rPr>
              <w:rFonts w:ascii="Times New Roman" w:eastAsia="Times New Roman" w:hAnsi="Times New Roman" w:cs="Times New Roman"/>
              <w:sz w:val="24"/>
              <w:szCs w:val="24"/>
            </w:rPr>
            <w:delText>in these isotopes</w:delText>
          </w:r>
        </w:del>
      </w:ins>
      <w:ins w:id="272" w:author="Hampton, Stephanie" w:date="2021-12-07T20:32:00Z">
        <w:del w:id="273" w:author="Meyer, Michael Frederick" w:date="2021-12-09T14:20:00Z">
          <w:r w:rsidR="009E5138" w:rsidDel="00171A65">
            <w:rPr>
              <w:rFonts w:ascii="Times New Roman" w:eastAsia="Times New Roman" w:hAnsi="Times New Roman" w:cs="Times New Roman"/>
              <w:sz w:val="24"/>
              <w:szCs w:val="24"/>
            </w:rPr>
            <w:delText>i</w:delText>
          </w:r>
        </w:del>
      </w:ins>
      <w:ins w:id="274" w:author="Meyer, Michael Frederick" w:date="2021-12-09T14:21:00Z">
        <w:r w:rsidR="008727D2">
          <w:rPr>
            <w:rFonts w:ascii="Times New Roman" w:eastAsia="Times New Roman" w:hAnsi="Times New Roman" w:cs="Times New Roman"/>
            <w:sz w:val="24"/>
            <w:szCs w:val="24"/>
          </w:rPr>
          <w:t>meaning i</w:t>
        </w:r>
      </w:ins>
      <w:ins w:id="275" w:author="Hampton, Stephanie" w:date="2021-12-07T20:32:00Z">
        <w:r w:rsidR="009E5138">
          <w:rPr>
            <w:rFonts w:ascii="Times New Roman" w:eastAsia="Times New Roman" w:hAnsi="Times New Roman" w:cs="Times New Roman"/>
            <w:sz w:val="24"/>
            <w:szCs w:val="24"/>
          </w:rPr>
          <w:t>t was not possible to use our</w:t>
        </w:r>
      </w:ins>
      <w:ins w:id="276" w:author="Meyer, Michael Frederick" w:date="2021-09-22T14:34:00Z">
        <w:r w:rsidR="00AC5DFC">
          <w:rPr>
            <w:rFonts w:ascii="Times New Roman" w:eastAsia="Times New Roman" w:hAnsi="Times New Roman" w:cs="Times New Roman"/>
            <w:sz w:val="24"/>
            <w:szCs w:val="24"/>
          </w:rPr>
          <w:t xml:space="preserve"> stable isotope </w:t>
        </w:r>
      </w:ins>
      <w:ins w:id="277" w:author="Meyer, Michael Frederick" w:date="2021-09-22T14:30:00Z">
        <w:r w:rsidR="00AC5DFC">
          <w:rPr>
            <w:rFonts w:ascii="Times New Roman" w:eastAsia="Times New Roman" w:hAnsi="Times New Roman" w:cs="Times New Roman"/>
            <w:sz w:val="24"/>
            <w:szCs w:val="24"/>
          </w:rPr>
          <w:t>data</w:t>
        </w:r>
      </w:ins>
      <w:ins w:id="278" w:author="Hampton, Stephanie" w:date="2021-12-07T20:36:00Z">
        <w:r w:rsidR="009E5138">
          <w:rPr>
            <w:rFonts w:ascii="Times New Roman" w:eastAsia="Times New Roman" w:hAnsi="Times New Roman" w:cs="Times New Roman"/>
            <w:sz w:val="24"/>
            <w:szCs w:val="24"/>
          </w:rPr>
          <w:t xml:space="preserve"> alone</w:t>
        </w:r>
      </w:ins>
      <w:ins w:id="279" w:author="Meyer, Michael Frederick" w:date="2021-09-22T14:30:00Z">
        <w:r w:rsidR="00AC5DFC">
          <w:rPr>
            <w:rFonts w:ascii="Times New Roman" w:eastAsia="Times New Roman" w:hAnsi="Times New Roman" w:cs="Times New Roman"/>
            <w:sz w:val="24"/>
            <w:szCs w:val="24"/>
          </w:rPr>
          <w:t xml:space="preserve"> </w:t>
        </w:r>
        <w:del w:id="280" w:author="Hampton, Stephanie" w:date="2021-12-07T20:32:00Z">
          <w:r w:rsidR="00AC5DFC" w:rsidDel="009E5138">
            <w:rPr>
              <w:rFonts w:ascii="Times New Roman" w:eastAsia="Times New Roman" w:hAnsi="Times New Roman" w:cs="Times New Roman"/>
              <w:sz w:val="24"/>
              <w:szCs w:val="24"/>
            </w:rPr>
            <w:delText xml:space="preserve">constrained our analysis to </w:delText>
          </w:r>
        </w:del>
      </w:ins>
      <w:ins w:id="281" w:author="Meyer, Michael Frederick" w:date="2021-09-22T14:34:00Z">
        <w:del w:id="282" w:author="Hampton, Stephanie" w:date="2021-12-07T20:32:00Z">
          <w:r w:rsidR="00AC5DFC" w:rsidDel="009E5138">
            <w:rPr>
              <w:rFonts w:ascii="Times New Roman" w:eastAsia="Times New Roman" w:hAnsi="Times New Roman" w:cs="Times New Roman"/>
              <w:sz w:val="24"/>
              <w:szCs w:val="24"/>
            </w:rPr>
            <w:delText>qualitatively</w:delText>
          </w:r>
        </w:del>
      </w:ins>
      <w:ins w:id="283" w:author="Meyer, Michael Frederick" w:date="2021-09-22T14:30:00Z">
        <w:del w:id="284" w:author="Hampton, Stephanie" w:date="2021-12-07T20:32:00Z">
          <w:r w:rsidR="00AC5DFC" w:rsidDel="009E5138">
            <w:rPr>
              <w:rFonts w:ascii="Times New Roman" w:eastAsia="Times New Roman" w:hAnsi="Times New Roman" w:cs="Times New Roman"/>
              <w:sz w:val="24"/>
              <w:szCs w:val="24"/>
            </w:rPr>
            <w:delText xml:space="preserve"> comparing</w:delText>
          </w:r>
        </w:del>
      </w:ins>
      <w:ins w:id="285" w:author="Hampton, Stephanie" w:date="2021-12-07T20:32:00Z">
        <w:r w:rsidR="009E5138">
          <w:rPr>
            <w:rFonts w:ascii="Times New Roman" w:eastAsia="Times New Roman" w:hAnsi="Times New Roman" w:cs="Times New Roman"/>
            <w:sz w:val="24"/>
            <w:szCs w:val="24"/>
          </w:rPr>
          <w:t>to</w:t>
        </w:r>
      </w:ins>
      <w:ins w:id="286" w:author="Meyer, Michael Frederick" w:date="2021-09-22T14:30:00Z">
        <w:r w:rsidR="00AC5DFC">
          <w:rPr>
            <w:rFonts w:ascii="Times New Roman" w:eastAsia="Times New Roman" w:hAnsi="Times New Roman" w:cs="Times New Roman"/>
            <w:sz w:val="24"/>
            <w:szCs w:val="24"/>
          </w:rPr>
          <w:t xml:space="preserve"> </w:t>
        </w:r>
        <w:del w:id="287" w:author="Hampton, Stephanie" w:date="2021-12-07T20:36:00Z">
          <w:r w:rsidR="00AC5DFC" w:rsidDel="009E5138">
            <w:rPr>
              <w:rFonts w:ascii="Times New Roman" w:eastAsia="Times New Roman" w:hAnsi="Times New Roman" w:cs="Times New Roman"/>
              <w:sz w:val="24"/>
              <w:szCs w:val="24"/>
            </w:rPr>
            <w:delText>δ</w:delText>
          </w:r>
          <w:r w:rsidR="00AC5DFC" w:rsidDel="009E5138">
            <w:rPr>
              <w:rFonts w:ascii="Times New Roman" w:eastAsia="Times New Roman" w:hAnsi="Times New Roman" w:cs="Times New Roman"/>
              <w:sz w:val="24"/>
              <w:szCs w:val="24"/>
              <w:vertAlign w:val="superscript"/>
            </w:rPr>
            <w:delText>13</w:delText>
          </w:r>
          <w:r w:rsidR="00AC5DFC" w:rsidDel="009E5138">
            <w:rPr>
              <w:rFonts w:ascii="Times New Roman" w:eastAsia="Times New Roman" w:hAnsi="Times New Roman" w:cs="Times New Roman"/>
              <w:sz w:val="24"/>
              <w:szCs w:val="24"/>
            </w:rPr>
            <w:delText>C and δ</w:delText>
          </w:r>
          <w:r w:rsidR="00AC5DFC" w:rsidDel="009E5138">
            <w:rPr>
              <w:rFonts w:ascii="Times New Roman" w:eastAsia="Times New Roman" w:hAnsi="Times New Roman" w:cs="Times New Roman"/>
              <w:sz w:val="24"/>
              <w:szCs w:val="24"/>
              <w:vertAlign w:val="superscript"/>
            </w:rPr>
            <w:delText>15</w:delText>
          </w:r>
          <w:r w:rsidR="00AC5DFC" w:rsidDel="009E5138">
            <w:rPr>
              <w:rFonts w:ascii="Times New Roman" w:eastAsia="Times New Roman" w:hAnsi="Times New Roman" w:cs="Times New Roman"/>
              <w:sz w:val="24"/>
              <w:szCs w:val="24"/>
            </w:rPr>
            <w:delText>N stable isotopes between periph</w:delText>
          </w:r>
        </w:del>
      </w:ins>
      <w:ins w:id="288" w:author="Meyer, Michael Frederick" w:date="2021-09-22T14:31:00Z">
        <w:del w:id="289" w:author="Hampton, Stephanie" w:date="2021-12-07T20:36:00Z">
          <w:r w:rsidR="00AC5DFC" w:rsidDel="009E5138">
            <w:rPr>
              <w:rFonts w:ascii="Times New Roman" w:eastAsia="Times New Roman" w:hAnsi="Times New Roman" w:cs="Times New Roman"/>
              <w:sz w:val="24"/>
              <w:szCs w:val="24"/>
            </w:rPr>
            <w:delText>yton and</w:delText>
          </w:r>
        </w:del>
      </w:ins>
      <w:ins w:id="290" w:author="Hampton, Stephanie" w:date="2021-12-07T20:36:00Z">
        <w:r w:rsidR="009E5138">
          <w:rPr>
            <w:rFonts w:ascii="Times New Roman" w:eastAsia="Times New Roman" w:hAnsi="Times New Roman" w:cs="Times New Roman"/>
            <w:sz w:val="24"/>
            <w:szCs w:val="24"/>
          </w:rPr>
          <w:t>infer diet shifts for</w:t>
        </w:r>
      </w:ins>
      <w:ins w:id="291" w:author="Meyer, Michael Frederick" w:date="2021-09-22T14:31:00Z">
        <w:r w:rsidR="00AC5DFC">
          <w:rPr>
            <w:rFonts w:ascii="Times New Roman" w:eastAsia="Times New Roman" w:hAnsi="Times New Roman" w:cs="Times New Roman"/>
            <w:sz w:val="24"/>
            <w:szCs w:val="24"/>
          </w:rPr>
          <w:t xml:space="preserve"> amphipod grazers. </w:t>
        </w:r>
      </w:ins>
      <w:del w:id="292"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293" w:author="Meyer, Michael Frederick" w:date="2021-09-22T14:31:00Z">
        <w:r w:rsidR="00AC5DFC">
          <w:rPr>
            <w:rFonts w:ascii="Times New Roman" w:eastAsia="Times New Roman" w:hAnsi="Times New Roman" w:cs="Times New Roman"/>
            <w:sz w:val="24"/>
            <w:szCs w:val="24"/>
          </w:rPr>
          <w:t>I</w:t>
        </w:r>
      </w:ins>
      <w:ins w:id="294" w:author="Meyer, Michael Frederick" w:date="2021-09-22T14:32:00Z">
        <w:r w:rsidR="00AC5DFC">
          <w:rPr>
            <w:rFonts w:ascii="Times New Roman" w:eastAsia="Times New Roman" w:hAnsi="Times New Roman" w:cs="Times New Roman"/>
            <w:sz w:val="24"/>
            <w:szCs w:val="24"/>
          </w:rPr>
          <w:t xml:space="preserve">n contrast, algal fatty acid signatures </w:t>
        </w:r>
      </w:ins>
      <w:ins w:id="295" w:author="Meyer, Michael Frederick" w:date="2021-09-22T14:33:00Z">
        <w:r w:rsidR="00AC5DFC">
          <w:rPr>
            <w:rFonts w:ascii="Times New Roman" w:eastAsia="Times New Roman" w:hAnsi="Times New Roman" w:cs="Times New Roman"/>
            <w:sz w:val="24"/>
            <w:szCs w:val="24"/>
          </w:rPr>
          <w:t xml:space="preserve">tend to be consistent for </w:t>
        </w:r>
      </w:ins>
      <w:ins w:id="296" w:author="Meyer, Michael Frederick" w:date="2022-02-03T10:43:00Z">
        <w:r w:rsidR="00EB5603">
          <w:rPr>
            <w:rFonts w:ascii="Times New Roman" w:eastAsia="Times New Roman" w:hAnsi="Times New Roman" w:cs="Times New Roman"/>
            <w:sz w:val="24"/>
            <w:szCs w:val="24"/>
          </w:rPr>
          <w:t>closely-related</w:t>
        </w:r>
      </w:ins>
      <w:ins w:id="297" w:author="Meyer, Michael Frederick" w:date="2021-09-22T14:33:00Z">
        <w:r w:rsidR="00AC5DFC">
          <w:rPr>
            <w:rFonts w:ascii="Times New Roman" w:eastAsia="Times New Roman" w:hAnsi="Times New Roman" w:cs="Times New Roman"/>
            <w:sz w:val="24"/>
            <w:szCs w:val="24"/>
          </w:rPr>
          <w:t xml:space="preserve"> taxa</w:t>
        </w:r>
      </w:ins>
      <w:ins w:id="298" w:author="Meyer, Michael Frederick" w:date="2022-02-03T10:43: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{"citationID":"a4vd72i3cb","properties":{"formattedCitation":"(Galloway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and Winder 2015)</w:t>
      </w:r>
      <w:r w:rsidR="00EB5603">
        <w:rPr>
          <w:rFonts w:ascii="Times New Roman" w:eastAsia="Times New Roman" w:hAnsi="Times New Roman" w:cs="Times New Roman"/>
          <w:sz w:val="24"/>
          <w:szCs w:val="24"/>
        </w:rPr>
        <w:fldChar w:fldCharType="end"/>
      </w:r>
      <w:ins w:id="299" w:author="Meyer, Michael Frederick" w:date="2021-09-22T14:33:00Z">
        <w:r w:rsidR="00AC5DFC">
          <w:rPr>
            <w:rFonts w:ascii="Times New Roman" w:eastAsia="Times New Roman" w:hAnsi="Times New Roman" w:cs="Times New Roman"/>
            <w:sz w:val="24"/>
            <w:szCs w:val="24"/>
          </w:rPr>
          <w:t xml:space="preserve">,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300" w:author="Meyer, Michael Frederick" w:date="2021-09-22T14:35:00Z">
        <w:r w:rsidR="00AC5DFC">
          <w:rPr>
            <w:rFonts w:ascii="Times New Roman" w:eastAsia="Times New Roman" w:hAnsi="Times New Roman" w:cs="Times New Roman"/>
            <w:sz w:val="24"/>
            <w:szCs w:val="24"/>
          </w:rPr>
          <w:t xml:space="preserve">consumer fatty acid profiles from our sampling </w:t>
        </w:r>
        <w:r w:rsidR="00AC5DFC">
          <w:rPr>
            <w:rFonts w:ascii="Times New Roman" w:eastAsia="Times New Roman" w:hAnsi="Times New Roman" w:cs="Times New Roman"/>
            <w:sz w:val="24"/>
            <w:szCs w:val="24"/>
          </w:rPr>
          <w:lastRenderedPageBreak/>
          <w:t xml:space="preserve">campaign to evaluate </w:t>
        </w:r>
      </w:ins>
      <w:ins w:id="301" w:author="Meyer, Michael Frederick" w:date="2022-01-18T14:55:00Z">
        <w:r w:rsidR="00DA4032">
          <w:rPr>
            <w:rFonts w:ascii="Times New Roman" w:eastAsia="Times New Roman" w:hAnsi="Times New Roman" w:cs="Times New Roman"/>
            <w:sz w:val="24"/>
            <w:szCs w:val="24"/>
          </w:rPr>
          <w:t xml:space="preserve">more </w:t>
        </w:r>
      </w:ins>
      <w:ins w:id="302" w:author="Meyer, Michael Frederick" w:date="2021-09-22T14:36:00Z">
        <w:r w:rsidR="00AC5DFC">
          <w:rPr>
            <w:rFonts w:ascii="Times New Roman" w:eastAsia="Times New Roman" w:hAnsi="Times New Roman" w:cs="Times New Roman"/>
            <w:sz w:val="24"/>
            <w:szCs w:val="24"/>
          </w:rPr>
          <w:t>taxon-specific</w:t>
        </w:r>
      </w:ins>
      <w:ins w:id="303" w:author="Meyer, Michael Frederick" w:date="2021-09-24T12:48:00Z">
        <w:r w:rsidR="00E4250D">
          <w:rPr>
            <w:rFonts w:ascii="Times New Roman" w:eastAsia="Times New Roman" w:hAnsi="Times New Roman" w:cs="Times New Roman"/>
            <w:sz w:val="24"/>
            <w:szCs w:val="24"/>
          </w:rPr>
          <w:t>,</w:t>
        </w:r>
      </w:ins>
      <w:ins w:id="304" w:author="Meyer, Michael Frederick" w:date="2021-09-22T14:36:00Z">
        <w:r w:rsidR="00AC5DFC">
          <w:rPr>
            <w:rFonts w:ascii="Times New Roman" w:eastAsia="Times New Roman" w:hAnsi="Times New Roman" w:cs="Times New Roman"/>
            <w:sz w:val="24"/>
            <w:szCs w:val="24"/>
          </w:rPr>
          <w:t xml:space="preserve"> algae-amphipod trophic interactions</w:t>
        </w:r>
      </w:ins>
      <w:ins w:id="305" w:author="Meyer, Michael Frederick" w:date="2022-02-03T10:44: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{"citationID":"am9lmsf1i1","properties":{"formattedCitation":"(Galloway et al. 2014)","plainCitation":"(Galloway et al. 2014)","noteIndex":0},"citationItems":[{"id":4834,"uris":["http://zotero.org/users/2645460/items/YWCF4K4J"],"uri":["http://zotero.org/users/2645460/items/YWCF4K4J"],"itemData":{"id":4834,"type":"article-journal","abstract":"The zooplankton is a key link in the transfer of energy from primary producers up through aquatic food webs. Previous efforts to quantify the importance of basal resources to aquatic consumers have used stable isotopes (SI) and simple ternary models, including only ‘bulk’ phytoplankton, bacteria or terrestrial particulate organic matter (t-POM). We used a novel Bayesian mixing model based on fatty acids (FA) to quantify the dietary assimilation of seven basal resources, including five phytoplankton groups, pelagic bacteria and t-POM, to Cladocera in large boreal lakes in Finland. To account for trophic enrichment of FA from the diet to consumers, we parameterised the model with a resource library, from many feeding trials, consisting of Daphnia magna fed 22 diverse basal taxa. The results of the feeding trials show that the distinctive FA profiles of algal groups are transferred to consumers. Moreover, the large number of FA variables (n = 22) used in the model avoids the limitations of underdetermined mixing problems, common to SI modelling, in cases when the number of resources outnumbers the tracer variables. We show that cladocerans were generally supported by phytoplankton (86–94%), with little use of t-POM (1–9%) and bacteria (1–3%). Cladocerans used primarily high-quality phytoplankton (cryptophytes, diatoms and dinoflagellates) in both summer (51 ± 22%) and autumn (79 ± 12%), and the relative importance of medium-quality resources (cyanobacteria, chlorophytes and chrysophytes) declined from 37 ± 23% in the summer to 8 ± 2% in the autumn. High-quality resources, rich in essential biochemical compounds, are critical in fuelling food webs in large lakes, even those with high concentrations of allochthonous organic matter.","container-title":"Freshwater Biology","DOI":"10.1111/fwb.12394","ISSN":"1365-2427","issue":"9","language":"en","note":"_eprint: https://onlinelibrary.wiley.com/doi/pdf/10.1111/fwb.12394","page":"1902-1915","source":"Wiley Online Library","title":"Diet-specific biomarkers show that high-quality phytoplankton fuels herbivorous zooplankton in large boreal lakes","volume":"59","author":[{"family":"Galloway","given":"Aaron W. E."},{"family":"Taipale","given":"Sami J."},{"family":"Hiltunen","given":"Minna"},{"family":"Peltomaa","given":"Elina"},{"family":"Strandberg","given":"Ursula"},{"family":"Brett","given":"Michael T."},{"family":"Kankaala","given":"Paula"}],"issued":{"date-parts":[["2014"]]}}}],"schema":"https://github.com/citation-style-language/schema/raw/master/csl-citation.json"}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et al. 2014)</w:t>
      </w:r>
      <w:r w:rsidR="00EB5603">
        <w:rPr>
          <w:rFonts w:ascii="Times New Roman" w:eastAsia="Times New Roman" w:hAnsi="Times New Roman" w:cs="Times New Roman"/>
          <w:sz w:val="24"/>
          <w:szCs w:val="24"/>
        </w:rPr>
        <w:fldChar w:fldCharType="end"/>
      </w:r>
      <w:ins w:id="306" w:author="Meyer, Michael Frederick" w:date="2021-09-22T14:36:00Z">
        <w:r w:rsidR="00AC5DFC">
          <w:rPr>
            <w:rFonts w:ascii="Times New Roman" w:eastAsia="Times New Roman" w:hAnsi="Times New Roman" w:cs="Times New Roman"/>
            <w:sz w:val="24"/>
            <w:szCs w:val="24"/>
          </w:rPr>
          <w:t>.</w:t>
        </w:r>
      </w:ins>
      <w:del w:id="307"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308" w:author="Meyer, Michael Frederick" w:date="2021-09-22T14:37:00Z">
        <w:r w:rsidR="00AC5DFC">
          <w:rPr>
            <w:rFonts w:ascii="Times New Roman" w:eastAsia="Times New Roman" w:hAnsi="Times New Roman" w:cs="Times New Roman"/>
            <w:sz w:val="24"/>
            <w:szCs w:val="24"/>
          </w:rPr>
          <w:t>W</w:t>
        </w:r>
      </w:ins>
      <w:del w:id="309"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310" w:author="Ted" w:date="2021-10-13T16:11:00Z">
        <w:r w:rsidR="00E21797" w:rsidRPr="00634FD3" w:rsidDel="00C90167">
          <w:rPr>
            <w:rFonts w:ascii="Times New Roman" w:eastAsia="Times New Roman" w:hAnsi="Times New Roman" w:cs="Times New Roman"/>
            <w:sz w:val="24"/>
            <w:szCs w:val="24"/>
          </w:rPr>
          <w:delText xml:space="preserve">constructed </w:delText>
        </w:r>
      </w:del>
      <w:ins w:id="311"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312"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313"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35869624"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314" w:author="Meyer, Michael Frederick" w:date="2021-10-29T11:43:00Z">
        <w:r w:rsidR="00B5278B">
          <w:rPr>
            <w:rFonts w:ascii="Times New Roman" w:eastAsia="Times New Roman" w:hAnsi="Times New Roman" w:cs="Times New Roman"/>
            <w:sz w:val="24"/>
            <w:szCs w:val="24"/>
          </w:rPr>
          <w:t xml:space="preserve">As we were able to </w:t>
        </w:r>
      </w:ins>
      <w:ins w:id="315" w:author="Hampton, Stephanie" w:date="2021-12-07T20:38:00Z">
        <w:del w:id="316" w:author="Meyer, Michael Frederick" w:date="2022-01-10T09:50:00Z">
          <w:r w:rsidR="009E5138" w:rsidDel="00365E16">
            <w:rPr>
              <w:rFonts w:ascii="Times New Roman" w:eastAsia="Times New Roman" w:hAnsi="Times New Roman" w:cs="Times New Roman"/>
              <w:sz w:val="24"/>
              <w:szCs w:val="24"/>
            </w:rPr>
            <w:delText>discretely</w:delText>
          </w:r>
        </w:del>
      </w:ins>
      <w:ins w:id="317" w:author="Meyer, Michael Frederick" w:date="2022-01-10T09:50:00Z">
        <w:r w:rsidR="00365E16">
          <w:rPr>
            <w:rFonts w:ascii="Times New Roman" w:eastAsia="Times New Roman" w:hAnsi="Times New Roman" w:cs="Times New Roman"/>
            <w:sz w:val="24"/>
            <w:szCs w:val="24"/>
          </w:rPr>
          <w:t>ex</w:t>
        </w:r>
      </w:ins>
      <w:ins w:id="318" w:author="Meyer, Michael Frederick" w:date="2022-01-10T09:51:00Z">
        <w:r w:rsidR="00365E16">
          <w:rPr>
            <w:rFonts w:ascii="Times New Roman" w:eastAsia="Times New Roman" w:hAnsi="Times New Roman" w:cs="Times New Roman"/>
            <w:sz w:val="24"/>
            <w:szCs w:val="24"/>
          </w:rPr>
          <w:t>plicitly</w:t>
        </w:r>
      </w:ins>
      <w:ins w:id="319" w:author="Hampton, Stephanie" w:date="2021-12-07T20:38:00Z">
        <w:r w:rsidR="009E5138">
          <w:rPr>
            <w:rFonts w:ascii="Times New Roman" w:eastAsia="Times New Roman" w:hAnsi="Times New Roman" w:cs="Times New Roman"/>
            <w:sz w:val="24"/>
            <w:szCs w:val="24"/>
          </w:rPr>
          <w:t xml:space="preserve"> </w:t>
        </w:r>
      </w:ins>
      <w:ins w:id="320" w:author="Meyer, Michael Frederick" w:date="2021-10-29T11:43:00Z">
        <w:del w:id="321" w:author="Hampton, Stephanie" w:date="2021-12-07T20:38:00Z">
          <w:r w:rsidR="00B5278B" w:rsidDel="009E5138">
            <w:rPr>
              <w:rFonts w:ascii="Times New Roman" w:eastAsia="Times New Roman" w:hAnsi="Times New Roman" w:cs="Times New Roman"/>
              <w:sz w:val="24"/>
              <w:szCs w:val="24"/>
            </w:rPr>
            <w:delText xml:space="preserve">directly </w:delText>
          </w:r>
        </w:del>
        <w:r w:rsidR="00B5278B">
          <w:rPr>
            <w:rFonts w:ascii="Times New Roman" w:eastAsia="Times New Roman" w:hAnsi="Times New Roman" w:cs="Times New Roman"/>
            <w:sz w:val="24"/>
            <w:szCs w:val="24"/>
          </w:rPr>
          <w:t>sample</w:t>
        </w:r>
      </w:ins>
      <w:ins w:id="322" w:author="Hampton, Stephanie" w:date="2021-12-07T20:38:00Z">
        <w:r w:rsidR="009E5138">
          <w:rPr>
            <w:rFonts w:ascii="Times New Roman" w:eastAsia="Times New Roman" w:hAnsi="Times New Roman" w:cs="Times New Roman"/>
            <w:sz w:val="24"/>
            <w:szCs w:val="24"/>
          </w:rPr>
          <w:t xml:space="preserve"> the </w:t>
        </w:r>
        <w:del w:id="323" w:author="Meyer, Michael Frederick" w:date="2022-02-04T09:23:00Z">
          <w:r w:rsidR="009E5138" w:rsidDel="00C57A14">
            <w:rPr>
              <w:rFonts w:ascii="Times New Roman" w:eastAsia="Times New Roman" w:hAnsi="Times New Roman" w:cs="Times New Roman"/>
              <w:sz w:val="24"/>
              <w:szCs w:val="24"/>
            </w:rPr>
            <w:delText xml:space="preserve">relatively </w:delText>
          </w:r>
        </w:del>
        <w:r w:rsidR="009E5138">
          <w:rPr>
            <w:rFonts w:ascii="Times New Roman" w:eastAsia="Times New Roman" w:hAnsi="Times New Roman" w:cs="Times New Roman"/>
            <w:sz w:val="24"/>
            <w:szCs w:val="24"/>
          </w:rPr>
          <w:t>large benthic alga</w:t>
        </w:r>
      </w:ins>
      <w:ins w:id="324" w:author="Meyer, Michael Frederick" w:date="2021-10-29T11:43:00Z">
        <w:r w:rsidR="00B5278B">
          <w:rPr>
            <w:rFonts w:ascii="Times New Roman" w:eastAsia="Times New Roman" w:hAnsi="Times New Roman" w:cs="Times New Roman"/>
            <w:sz w:val="24"/>
            <w:szCs w:val="24"/>
          </w:rPr>
          <w:t xml:space="preserv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in the field, </w:t>
        </w:r>
      </w:ins>
      <w:del w:id="325" w:author="Meyer, Michael Frederick" w:date="2021-10-29T11:43:00Z">
        <w:r w:rsidR="00D4741C" w:rsidDel="00B5278B">
          <w:rPr>
            <w:rFonts w:ascii="Times New Roman" w:eastAsia="Times New Roman" w:hAnsi="Times New Roman" w:cs="Times New Roman"/>
            <w:sz w:val="24"/>
            <w:szCs w:val="24"/>
          </w:rPr>
          <w:delText>W</w:delText>
        </w:r>
      </w:del>
      <w:ins w:id="326"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327"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328" w:author="Meyer, Michael Frederick" w:date="2021-10-29T11:43:00Z">
        <w:r w:rsidR="00B5278B">
          <w:rPr>
            <w:rFonts w:ascii="Times New Roman" w:eastAsia="Times New Roman" w:hAnsi="Times New Roman" w:cs="Times New Roman"/>
            <w:sz w:val="24"/>
            <w:szCs w:val="24"/>
          </w:rPr>
          <w:t>.</w:t>
        </w:r>
      </w:ins>
      <w:del w:id="329"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to account for nutrition that could be incorporated into the food web by grazers switching from herbivory to detritivory</w:delText>
        </w:r>
      </w:del>
      <w:del w:id="330" w:author="Meyer, Michael Frederick" w:date="2022-02-04T09:24:00Z">
        <w:r w:rsidR="00B767CC" w:rsidDel="00C57A14">
          <w:rPr>
            <w:rFonts w:ascii="Times New Roman" w:eastAsia="Times New Roman" w:hAnsi="Times New Roman" w:cs="Times New Roman"/>
            <w:sz w:val="24"/>
            <w:szCs w:val="24"/>
          </w:rPr>
          <w:delText xml:space="preserve">. </w:delText>
        </w:r>
      </w:del>
    </w:p>
    <w:p w14:paraId="720A1E36" w14:textId="4C8A71BE"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331"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332"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w:t>
      </w:r>
      <w:del w:id="333" w:author="Meyer, Michael Frederick" w:date="2022-01-18T14:55:00Z">
        <w:r w:rsidR="00BD35BE" w:rsidDel="00DA4032">
          <w:rPr>
            <w:rFonts w:ascii="Times New Roman" w:eastAsia="Times New Roman" w:hAnsi="Times New Roman" w:cs="Times New Roman"/>
            <w:sz w:val="24"/>
            <w:szCs w:val="24"/>
          </w:rPr>
          <w:delText xml:space="preserve">used </w:delText>
        </w:r>
      </w:del>
      <w:ins w:id="334" w:author="Meyer, Michael Frederick" w:date="2022-01-18T14:55:00Z">
        <w:r w:rsidR="00DA4032">
          <w:rPr>
            <w:rFonts w:ascii="Times New Roman" w:eastAsia="Times New Roman" w:hAnsi="Times New Roman" w:cs="Times New Roman"/>
            <w:sz w:val="24"/>
            <w:szCs w:val="24"/>
          </w:rPr>
          <w:t xml:space="preserve">developed </w:t>
        </w:r>
      </w:ins>
      <w:r w:rsidR="00BD35BE">
        <w:rPr>
          <w:rFonts w:ascii="Times New Roman" w:eastAsia="Times New Roman" w:hAnsi="Times New Roman" w:cs="Times New Roman"/>
          <w:sz w:val="24"/>
          <w:szCs w:val="24"/>
        </w:rPr>
        <w:t xml:space="preserve">TDFs </w:t>
      </w:r>
      <w:del w:id="335" w:author="Meyer, Michael Frederick" w:date="2022-01-18T14:56:00Z">
        <w:r w:rsidR="00BD35BE" w:rsidDel="00DA4032">
          <w:rPr>
            <w:rFonts w:ascii="Times New Roman" w:eastAsia="Times New Roman" w:hAnsi="Times New Roman" w:cs="Times New Roman"/>
            <w:sz w:val="24"/>
            <w:szCs w:val="24"/>
          </w:rPr>
          <w:delText>estimated for</w:delText>
        </w:r>
      </w:del>
      <w:ins w:id="336" w:author="Meyer, Michael Frederick" w:date="2022-01-18T14:56:00Z">
        <w:r w:rsidR="00DA4032">
          <w:rPr>
            <w:rFonts w:ascii="Times New Roman" w:eastAsia="Times New Roman" w:hAnsi="Times New Roman" w:cs="Times New Roman"/>
            <w:sz w:val="24"/>
            <w:szCs w:val="24"/>
          </w:rPr>
          <w:t>from values quantified for</w:t>
        </w:r>
      </w:ins>
      <w:r w:rsidR="00BD35BE">
        <w:rPr>
          <w:rFonts w:ascii="Times New Roman" w:eastAsia="Times New Roman" w:hAnsi="Times New Roman" w:cs="Times New Roman"/>
          <w:sz w:val="24"/>
          <w:szCs w:val="24"/>
        </w:rPr>
        <w:t xml:space="preserve">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337"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12B01B91" w:rsidR="00F66F39" w:rsidRPr="009A2D94" w:rsidRDefault="00F66F39" w:rsidP="009A2D94">
      <w:pPr>
        <w:spacing w:line="480" w:lineRule="auto"/>
        <w:rPr>
          <w:rFonts w:ascii="Times New Roman" w:eastAsia="Times New Roman" w:hAnsi="Times New Roman" w:cs="Times New Roman"/>
          <w:sz w:val="24"/>
          <w:szCs w:val="24"/>
        </w:rPr>
      </w:pPr>
      <w:del w:id="338"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w:t>
      </w:r>
      <w:ins w:id="339" w:author="Meyer, Michael Frederick" w:date="2022-01-10T09:51:00Z">
        <w:r w:rsidR="00365E16">
          <w:rPr>
            <w:rFonts w:ascii="Times New Roman" w:eastAsia="Times New Roman" w:hAnsi="Times New Roman" w:cs="Times New Roman"/>
            <w:sz w:val="24"/>
            <w:szCs w:val="24"/>
          </w:rPr>
          <w:t>ative</w:t>
        </w:r>
      </w:ins>
      <w:del w:id="340" w:author="Meyer, Michael Frederick" w:date="2022-01-10T09:51:00Z">
        <w:r w:rsidR="00DD2779" w:rsidDel="00365E16">
          <w:rPr>
            <w:rFonts w:ascii="Times New Roman" w:eastAsia="Times New Roman" w:hAnsi="Times New Roman" w:cs="Times New Roman"/>
            <w:sz w:val="24"/>
            <w:szCs w:val="24"/>
          </w:rPr>
          <w:delText>ed</w:delText>
        </w:r>
      </w:del>
      <w:r w:rsidR="00DD2779">
        <w:rPr>
          <w:rFonts w:ascii="Times New Roman" w:eastAsia="Times New Roman" w:hAnsi="Times New Roman" w:cs="Times New Roman"/>
          <w:sz w:val="24"/>
          <w:szCs w:val="24"/>
        </w:rPr>
        <w:t xml:space="preserve">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341" w:author="Meyer, Michael Frederick" w:date="2021-10-29T11:44:00Z">
        <w:r w:rsidR="00B5278B">
          <w:rPr>
            <w:rFonts w:ascii="Times New Roman" w:eastAsia="Times New Roman" w:hAnsi="Times New Roman" w:cs="Times New Roman"/>
            <w:sz w:val="24"/>
            <w:szCs w:val="24"/>
          </w:rPr>
          <w:t xml:space="preserve">Chain convergence was assessed with a Gelman-Rubin diagnostic, which was below 1.005 for all model runs. </w:t>
        </w:r>
      </w:ins>
      <w:ins w:id="342" w:author="Meyer, Michael Frederick" w:date="2022-01-03T18:54:00Z">
        <w:r w:rsidR="004A3C48">
          <w:rPr>
            <w:rFonts w:ascii="Times New Roman" w:eastAsia="Times New Roman" w:hAnsi="Times New Roman" w:cs="Times New Roman"/>
            <w:sz w:val="24"/>
            <w:szCs w:val="24"/>
          </w:rPr>
          <w:t xml:space="preserve">Model fit was assessed </w:t>
        </w:r>
        <w:r w:rsidR="009268CF">
          <w:rPr>
            <w:rFonts w:ascii="Times New Roman" w:eastAsia="Times New Roman" w:hAnsi="Times New Roman" w:cs="Times New Roman"/>
            <w:sz w:val="24"/>
            <w:szCs w:val="24"/>
          </w:rPr>
          <w:t xml:space="preserve">by calculating RMSE </w:t>
        </w:r>
      </w:ins>
      <w:ins w:id="343" w:author="Meyer, Michael Frederick" w:date="2022-01-04T13:09:00Z">
        <w:r w:rsidR="00357CA5">
          <w:rPr>
            <w:rFonts w:ascii="Times New Roman" w:eastAsia="Times New Roman" w:hAnsi="Times New Roman" w:cs="Times New Roman"/>
            <w:sz w:val="24"/>
            <w:szCs w:val="24"/>
          </w:rPr>
          <w:t>twice</w:t>
        </w:r>
      </w:ins>
      <w:ins w:id="344" w:author="Meyer, Michael Frederick" w:date="2022-01-10T09:54:00Z">
        <w:r w:rsidR="00617155">
          <w:rPr>
            <w:rFonts w:ascii="Times New Roman" w:eastAsia="Times New Roman" w:hAnsi="Times New Roman" w:cs="Times New Roman"/>
            <w:sz w:val="24"/>
            <w:szCs w:val="24"/>
          </w:rPr>
          <w:t xml:space="preserve"> </w:t>
        </w:r>
      </w:ins>
      <w:r w:rsidR="00617155">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{"citationID":"ajb2iguqs6","properties":{"formattedCitation":"\\uldash{(Tanentzap et al. 2017)}","plainCitation":"(Tanentzap et al. 2017)","dontUpdate":true,"noteIndex":0},"citationItems":[{"id":4811,"uris":["http://zotero.org/users/2645460/items/6USYJBZB"],"uri":["http://zotero.org/users/2645460/items/6USYJBZB"],"itemData":{"id":4811,"type":"article-journal","abstract":"There is widespread evidence that aquatic consumers use terrestrial resources depending on the features of surrounding catchments.","archive_location":"world","container-title":"Science Advances","DOI":"10.1126/sciadv.1601765","language":"EN","note":"publisher: American Association for the Advancement of Science","source":"www.science.org","title":"Terrestrial support of lake food webs: Synthesis reveals controls over cross-ecosystem resource use","title-short":"Terrestrial support of lake food webs","URL":"https://www.science.org/doi/abs/10.1126/sciadv.1601765","author":[{"family":"Tanentzap","given":"Andrew J."},{"family":"Kielstra","given":"Brian W."},{"family":"Wilkinson","given":"Grace M."},{"family":"Berggren","given":"Martin"},{"family":"Craig","given":"Nicola"},{"family":"Giorgio","given":"Paul A.","dropping-particle":"del"},{"family":"Grey","given":"Jonathan"},{"family":"Gunn","given":"John M."},{"family":"Jones","given":"Stuart E."},{"family":"Karlsson","given":"Jan"},{"family":"Solomon","given":"Christopher T."},{"family":"Pace","given":"Michael L."}],"accessed":{"date-parts":[["2022",1,10]]},"issued":{"date-parts":[["2017",3]]}}}],"schema":"https://github.com/citation-style-language/schema/raw/master/csl-citation.json"} </w:instrText>
      </w:r>
      <w:r w:rsidR="00617155">
        <w:rPr>
          <w:rFonts w:ascii="Times New Roman" w:eastAsia="Times New Roman" w:hAnsi="Times New Roman" w:cs="Times New Roman"/>
          <w:sz w:val="24"/>
          <w:szCs w:val="24"/>
        </w:rPr>
        <w:fldChar w:fldCharType="separate"/>
      </w:r>
      <w:r w:rsidR="00617155" w:rsidRPr="00617155">
        <w:rPr>
          <w:rFonts w:ascii="Times New Roman" w:hAnsi="Times New Roman" w:cs="Times New Roman"/>
          <w:sz w:val="24"/>
          <w:szCs w:val="24"/>
          <w:u w:val="dash"/>
        </w:rPr>
        <w:t>(</w:t>
      </w:r>
      <w:ins w:id="345" w:author="Meyer, Michael Frederick" w:date="2022-01-10T09:54:00Z">
        <w:r w:rsidR="00617155">
          <w:rPr>
            <w:rFonts w:ascii="Times New Roman" w:hAnsi="Times New Roman" w:cs="Times New Roman"/>
            <w:sz w:val="24"/>
            <w:szCs w:val="24"/>
            <w:u w:val="dash"/>
          </w:rPr>
          <w:t xml:space="preserve">sensu </w:t>
        </w:r>
      </w:ins>
      <w:r w:rsidR="00617155" w:rsidRPr="00617155">
        <w:rPr>
          <w:rFonts w:ascii="Times New Roman" w:hAnsi="Times New Roman" w:cs="Times New Roman"/>
          <w:sz w:val="24"/>
          <w:szCs w:val="24"/>
          <w:u w:val="dash"/>
        </w:rPr>
        <w:t>Tanentzap et al. 2017)</w:t>
      </w:r>
      <w:r w:rsidR="00617155">
        <w:rPr>
          <w:rFonts w:ascii="Times New Roman" w:eastAsia="Times New Roman" w:hAnsi="Times New Roman" w:cs="Times New Roman"/>
          <w:sz w:val="24"/>
          <w:szCs w:val="24"/>
        </w:rPr>
        <w:fldChar w:fldCharType="end"/>
      </w:r>
      <w:ins w:id="346" w:author="Meyer, Michael Frederick" w:date="2022-01-04T13:10:00Z">
        <w:r w:rsidR="00357CA5">
          <w:rPr>
            <w:rFonts w:ascii="Times New Roman" w:eastAsia="Times New Roman" w:hAnsi="Times New Roman" w:cs="Times New Roman"/>
            <w:sz w:val="24"/>
            <w:szCs w:val="24"/>
          </w:rPr>
          <w:t xml:space="preserve">: first, </w:t>
        </w:r>
      </w:ins>
      <w:ins w:id="347" w:author="Meyer, Michael Frederick" w:date="2022-01-03T18:54:00Z">
        <w:r w:rsidR="009268CF">
          <w:rPr>
            <w:rFonts w:ascii="Times New Roman" w:eastAsia="Times New Roman" w:hAnsi="Times New Roman" w:cs="Times New Roman"/>
            <w:sz w:val="24"/>
            <w:szCs w:val="24"/>
          </w:rPr>
          <w:t xml:space="preserve">between </w:t>
        </w:r>
      </w:ins>
      <w:ins w:id="348" w:author="Meyer, Michael Frederick" w:date="2022-01-10T09:52:00Z">
        <w:r w:rsidR="00365E16">
          <w:rPr>
            <w:rFonts w:ascii="Times New Roman" w:eastAsia="Times New Roman" w:hAnsi="Times New Roman" w:cs="Times New Roman"/>
            <w:sz w:val="24"/>
            <w:szCs w:val="24"/>
          </w:rPr>
          <w:t xml:space="preserve">a </w:t>
        </w:r>
      </w:ins>
      <w:ins w:id="349" w:author="Meyer, Michael Frederick" w:date="2022-01-04T13:09:00Z">
        <w:r w:rsidR="00357CA5">
          <w:rPr>
            <w:rFonts w:ascii="Times New Roman" w:eastAsia="Times New Roman" w:hAnsi="Times New Roman" w:cs="Times New Roman"/>
            <w:sz w:val="24"/>
            <w:szCs w:val="24"/>
          </w:rPr>
          <w:t>sample</w:t>
        </w:r>
      </w:ins>
      <w:ins w:id="350" w:author="Meyer, Michael Frederick" w:date="2022-01-10T09:52:00Z">
        <w:r w:rsidR="00365E16">
          <w:rPr>
            <w:rFonts w:ascii="Times New Roman" w:eastAsia="Times New Roman" w:hAnsi="Times New Roman" w:cs="Times New Roman"/>
            <w:sz w:val="24"/>
            <w:szCs w:val="24"/>
          </w:rPr>
          <w:t>’s</w:t>
        </w:r>
      </w:ins>
      <w:ins w:id="351" w:author="Meyer, Michael Frederick" w:date="2022-01-04T13:09:00Z">
        <w:r w:rsidR="00357CA5">
          <w:rPr>
            <w:rFonts w:ascii="Times New Roman" w:eastAsia="Times New Roman" w:hAnsi="Times New Roman" w:cs="Times New Roman"/>
            <w:sz w:val="24"/>
            <w:szCs w:val="24"/>
          </w:rPr>
          <w:t xml:space="preserve"> </w:t>
        </w:r>
      </w:ins>
      <w:ins w:id="352" w:author="Meyer, Michael Frederick" w:date="2022-01-03T18:58:00Z">
        <w:r w:rsidR="009268CF">
          <w:rPr>
            <w:rFonts w:ascii="Times New Roman" w:eastAsia="Times New Roman" w:hAnsi="Times New Roman" w:cs="Times New Roman"/>
            <w:sz w:val="24"/>
            <w:szCs w:val="24"/>
          </w:rPr>
          <w:t xml:space="preserve">predicted consumer </w:t>
        </w:r>
      </w:ins>
      <w:ins w:id="353" w:author="Meyer, Michael Frederick" w:date="2022-01-03T18:54:00Z">
        <w:r w:rsidR="009268CF">
          <w:rPr>
            <w:rFonts w:ascii="Times New Roman" w:eastAsia="Times New Roman" w:hAnsi="Times New Roman" w:cs="Times New Roman"/>
            <w:sz w:val="24"/>
            <w:szCs w:val="24"/>
          </w:rPr>
          <w:t xml:space="preserve">fatty acid proportions and </w:t>
        </w:r>
      </w:ins>
      <w:ins w:id="354" w:author="Meyer, Michael Frederick" w:date="2022-01-04T13:12:00Z">
        <w:r w:rsidR="001254AC">
          <w:rPr>
            <w:rFonts w:ascii="Times New Roman" w:eastAsia="Times New Roman" w:hAnsi="Times New Roman" w:cs="Times New Roman"/>
            <w:sz w:val="24"/>
            <w:szCs w:val="24"/>
          </w:rPr>
          <w:t>a sample’s</w:t>
        </w:r>
      </w:ins>
      <w:ins w:id="355" w:author="Meyer, Michael Frederick" w:date="2022-01-03T18:58:00Z">
        <w:r w:rsidR="009268CF">
          <w:rPr>
            <w:rFonts w:ascii="Times New Roman" w:eastAsia="Times New Roman" w:hAnsi="Times New Roman" w:cs="Times New Roman"/>
            <w:sz w:val="24"/>
            <w:szCs w:val="24"/>
          </w:rPr>
          <w:t xml:space="preserve"> actual consumer </w:t>
        </w:r>
      </w:ins>
      <w:ins w:id="356" w:author="Meyer, Michael Frederick" w:date="2022-01-03T18:54:00Z">
        <w:r w:rsidR="009268CF">
          <w:rPr>
            <w:rFonts w:ascii="Times New Roman" w:eastAsia="Times New Roman" w:hAnsi="Times New Roman" w:cs="Times New Roman"/>
            <w:sz w:val="24"/>
            <w:szCs w:val="24"/>
          </w:rPr>
          <w:t>fatty acid propo</w:t>
        </w:r>
      </w:ins>
      <w:ins w:id="357" w:author="Meyer, Michael Frederick" w:date="2022-01-03T18:58:00Z">
        <w:r w:rsidR="009268CF">
          <w:rPr>
            <w:rFonts w:ascii="Times New Roman" w:eastAsia="Times New Roman" w:hAnsi="Times New Roman" w:cs="Times New Roman"/>
            <w:sz w:val="24"/>
            <w:szCs w:val="24"/>
          </w:rPr>
          <w:t>rtions</w:t>
        </w:r>
      </w:ins>
      <w:ins w:id="358" w:author="Meyer, Michael Frederick" w:date="2022-01-04T13:09:00Z">
        <w:r w:rsidR="00357CA5">
          <w:rPr>
            <w:rFonts w:ascii="Times New Roman" w:eastAsia="Times New Roman" w:hAnsi="Times New Roman" w:cs="Times New Roman"/>
            <w:sz w:val="24"/>
            <w:szCs w:val="24"/>
          </w:rPr>
          <w:t xml:space="preserve">, and </w:t>
        </w:r>
      </w:ins>
      <w:ins w:id="359" w:author="Meyer, Michael Frederick" w:date="2022-01-04T13:10:00Z">
        <w:r w:rsidR="00357CA5">
          <w:rPr>
            <w:rFonts w:ascii="Times New Roman" w:eastAsia="Times New Roman" w:hAnsi="Times New Roman" w:cs="Times New Roman"/>
            <w:sz w:val="24"/>
            <w:szCs w:val="24"/>
          </w:rPr>
          <w:t xml:space="preserve">second, between mean </w:t>
        </w:r>
      </w:ins>
      <w:ins w:id="360" w:author="Meyer, Michael Frederick" w:date="2022-01-04T13:11:00Z">
        <w:r w:rsidR="001254AC">
          <w:rPr>
            <w:rFonts w:ascii="Times New Roman" w:eastAsia="Times New Roman" w:hAnsi="Times New Roman" w:cs="Times New Roman"/>
            <w:sz w:val="24"/>
            <w:szCs w:val="24"/>
          </w:rPr>
          <w:t>predicted fatty acids and mean actual</w:t>
        </w:r>
      </w:ins>
      <w:ins w:id="361" w:author="Meyer, Michael Frederick" w:date="2022-01-04T13:12:00Z">
        <w:r w:rsidR="001254AC">
          <w:rPr>
            <w:rFonts w:ascii="Times New Roman" w:eastAsia="Times New Roman" w:hAnsi="Times New Roman" w:cs="Times New Roman"/>
            <w:sz w:val="24"/>
            <w:szCs w:val="24"/>
          </w:rPr>
          <w:t xml:space="preserve"> consumer fatty acid proportions</w:t>
        </w:r>
      </w:ins>
      <w:ins w:id="362" w:author="Meyer, Michael Frederick" w:date="2022-01-03T18:58:00Z">
        <w:r w:rsidR="009268CF">
          <w:rPr>
            <w:rFonts w:ascii="Times New Roman" w:eastAsia="Times New Roman" w:hAnsi="Times New Roman" w:cs="Times New Roman"/>
            <w:sz w:val="24"/>
            <w:szCs w:val="24"/>
          </w:rPr>
          <w:t xml:space="preserve">.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w:t>
      </w:r>
      <w:r w:rsidR="00E37D85">
        <w:rPr>
          <w:rFonts w:ascii="Times New Roman" w:eastAsia="Times New Roman" w:hAnsi="Times New Roman" w:cs="Times New Roman"/>
          <w:sz w:val="24"/>
          <w:szCs w:val="24"/>
        </w:rPr>
        <w:lastRenderedPageBreak/>
        <w:t>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363" w:author="Meyer, Michael Frederick" w:date="2021-09-22T14:39:00Z">
        <w:r w:rsidR="00B818BF" w:rsidDel="00F960AB">
          <w:rPr>
            <w:rFonts w:ascii="Times New Roman" w:eastAsia="Times New Roman" w:hAnsi="Times New Roman" w:cs="Times New Roman"/>
            <w:sz w:val="24"/>
            <w:szCs w:val="24"/>
          </w:rPr>
          <w:delText>Furthermore</w:delText>
        </w:r>
      </w:del>
      <w:ins w:id="364"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robustness to deviations in </w:t>
        </w:r>
      </w:ins>
      <w:ins w:id="365" w:author="Meyer, Michael Frederick" w:date="2021-09-22T14:40:00Z">
        <w:r w:rsidR="00F960AB">
          <w:rPr>
            <w:rFonts w:ascii="Times New Roman" w:eastAsia="Times New Roman" w:hAnsi="Times New Roman" w:cs="Times New Roman"/>
            <w:sz w:val="24"/>
            <w:szCs w:val="24"/>
          </w:rPr>
          <w:t xml:space="preserve">TDFs </w:t>
        </w:r>
      </w:ins>
      <w:ins w:id="366"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367"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368" w:author="Meyer, Michael Frederick" w:date="2021-09-22T14:38:00Z">
        <w:r w:rsidR="00B818BF" w:rsidDel="00F960AB">
          <w:rPr>
            <w:rFonts w:ascii="Times New Roman" w:eastAsia="Times New Roman" w:hAnsi="Times New Roman" w:cs="Times New Roman"/>
            <w:sz w:val="24"/>
            <w:szCs w:val="24"/>
          </w:rPr>
          <w:delText xml:space="preserve"> </w:delText>
        </w:r>
      </w:del>
      <w:ins w:id="369"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w:t>
      </w:r>
      <w:ins w:id="370" w:author="Meyer, Michael Frederick" w:date="2022-01-10T09:55:00Z">
        <w:r w:rsidR="00617155">
          <w:rPr>
            <w:rFonts w:ascii="Times New Roman" w:eastAsia="Times New Roman" w:hAnsi="Times New Roman" w:cs="Times New Roman"/>
            <w:sz w:val="24"/>
            <w:szCs w:val="24"/>
          </w:rPr>
          <w:t xml:space="preserve">, </w:t>
        </w:r>
      </w:ins>
      <w:del w:id="371" w:author="Meyer, Michael Frederick" w:date="2022-01-10T09:55:00Z">
        <w:r w:rsidR="003B079F" w:rsidDel="00617155">
          <w:rPr>
            <w:rFonts w:ascii="Times New Roman" w:eastAsia="Times New Roman" w:hAnsi="Times New Roman" w:cs="Times New Roman"/>
            <w:sz w:val="24"/>
            <w:szCs w:val="24"/>
          </w:rPr>
          <w:delText xml:space="preserve"> and </w:delText>
        </w:r>
      </w:del>
      <w:r w:rsidR="003B079F">
        <w:rPr>
          <w:rFonts w:ascii="Times New Roman" w:eastAsia="Times New Roman" w:hAnsi="Times New Roman" w:cs="Times New Roman"/>
          <w:sz w:val="24"/>
          <w:szCs w:val="24"/>
        </w:rPr>
        <w:t>model construction</w:t>
      </w:r>
      <w:ins w:id="372" w:author="Meyer, Michael Frederick" w:date="2022-01-10T09:55:00Z">
        <w:r w:rsidR="00617155">
          <w:rPr>
            <w:rFonts w:ascii="Times New Roman" w:eastAsia="Times New Roman" w:hAnsi="Times New Roman" w:cs="Times New Roman"/>
            <w:sz w:val="24"/>
            <w:szCs w:val="24"/>
          </w:rPr>
          <w:t>, and model validation</w:t>
        </w:r>
      </w:ins>
      <w:r w:rsidR="003B079F">
        <w:rPr>
          <w:rFonts w:ascii="Times New Roman" w:eastAsia="Times New Roman" w:hAnsi="Times New Roman" w:cs="Times New Roman"/>
          <w:sz w:val="24"/>
          <w:szCs w:val="24"/>
        </w:rPr>
        <w:t xml:space="preserve">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ins w:id="373"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255"/>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374" w:name="_Hlk86401590"/>
      <w:r w:rsidRPr="007418CF">
        <w:rPr>
          <w:rFonts w:ascii="Times New Roman" w:eastAsia="Times New Roman" w:hAnsi="Times New Roman" w:cs="Times New Roman"/>
          <w:i/>
          <w:sz w:val="24"/>
          <w:szCs w:val="24"/>
        </w:rPr>
        <w:t>Statistical analyses</w:t>
      </w:r>
    </w:p>
    <w:p w14:paraId="7974B888" w14:textId="5E562C0D" w:rsidR="0040169C" w:rsidDel="00B5278B" w:rsidRDefault="00DA5152" w:rsidP="00F31B90">
      <w:pPr>
        <w:spacing w:line="480" w:lineRule="auto"/>
        <w:rPr>
          <w:del w:id="375" w:author="Meyer, Michael Frederick" w:date="2021-10-29T12:09:00Z"/>
          <w:rFonts w:ascii="Times New Roman" w:eastAsia="Times New Roman" w:hAnsi="Times New Roman" w:cs="Times New Roman"/>
          <w:sz w:val="24"/>
          <w:szCs w:val="24"/>
        </w:rPr>
      </w:pPr>
      <w:ins w:id="376"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377" w:author="Meyer, Michael Frederick" w:date="2021-09-20T18:07:00Z">
        <w:r>
          <w:rPr>
            <w:rFonts w:ascii="Times New Roman" w:eastAsia="Times New Roman" w:hAnsi="Times New Roman" w:cs="Times New Roman"/>
            <w:sz w:val="24"/>
            <w:szCs w:val="24"/>
          </w:rPr>
          <w:t>with</w:t>
        </w:r>
      </w:ins>
      <w:ins w:id="378" w:author="Meyer, Michael Frederick" w:date="2021-09-20T18:06:00Z">
        <w:r w:rsidRPr="00DA5152">
          <w:rPr>
            <w:rFonts w:ascii="Times New Roman" w:eastAsia="Times New Roman" w:hAnsi="Times New Roman" w:cs="Times New Roman"/>
            <w:sz w:val="24"/>
            <w:szCs w:val="24"/>
          </w:rPr>
          <w:t xml:space="preserve"> sewage indicators</w:t>
        </w:r>
      </w:ins>
      <w:ins w:id="379" w:author="Meyer, Michael Frederick" w:date="2021-09-20T18:07:00Z">
        <w:r>
          <w:rPr>
            <w:rFonts w:ascii="Times New Roman" w:eastAsia="Times New Roman" w:hAnsi="Times New Roman" w:cs="Times New Roman"/>
            <w:sz w:val="24"/>
            <w:szCs w:val="24"/>
          </w:rPr>
          <w:t xml:space="preserve"> (Objective 1), t</w:t>
        </w:r>
      </w:ins>
      <w:del w:id="380"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w:t>
      </w:r>
      <w:del w:id="381" w:author="Meyer, Michael Frederick" w:date="2022-01-06T10:23:00Z">
        <w:r w:rsidR="00D8535D" w:rsidRPr="007418CF" w:rsidDel="009257F2">
          <w:rPr>
            <w:rFonts w:ascii="Times New Roman" w:eastAsia="Times New Roman" w:hAnsi="Times New Roman" w:cs="Times New Roman"/>
            <w:sz w:val="24"/>
            <w:szCs w:val="24"/>
          </w:rPr>
          <w:delText xml:space="preserve">abundance and </w:delText>
        </w:r>
      </w:del>
      <w:r w:rsidR="00D8535D" w:rsidRPr="007418CF">
        <w:rPr>
          <w:rFonts w:ascii="Times New Roman" w:eastAsia="Times New Roman" w:hAnsi="Times New Roman" w:cs="Times New Roman"/>
          <w:sz w:val="24"/>
          <w:szCs w:val="24"/>
        </w:rPr>
        <w:t xml:space="preserve">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382"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383"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384"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45A9E4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385"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386" w:author="Meyer, Michael Frederick" w:date="2021-08-19T16:40:00Z">
        <w:r w:rsidR="00C06BC9">
          <w:rPr>
            <w:rFonts w:ascii="Times New Roman" w:eastAsia="Times New Roman" w:hAnsi="Times New Roman" w:cs="Times New Roman"/>
            <w:sz w:val="24"/>
            <w:szCs w:val="24"/>
          </w:rPr>
          <w:t xml:space="preserve"> to characteri</w:t>
        </w:r>
      </w:ins>
      <w:ins w:id="387" w:author="Meyer, Michael Frederick" w:date="2021-08-19T16:41:00Z">
        <w:r w:rsidR="00C06BC9">
          <w:rPr>
            <w:rFonts w:ascii="Times New Roman" w:eastAsia="Times New Roman" w:hAnsi="Times New Roman" w:cs="Times New Roman"/>
            <w:sz w:val="24"/>
            <w:szCs w:val="24"/>
          </w:rPr>
          <w:t>ze</w:t>
        </w:r>
      </w:ins>
      <w:ins w:id="388" w:author="Meyer, Michael Frederick" w:date="2021-08-19T16:40:00Z">
        <w:r w:rsidR="00C06BC9">
          <w:rPr>
            <w:rFonts w:ascii="Times New Roman" w:eastAsia="Times New Roman" w:hAnsi="Times New Roman" w:cs="Times New Roman"/>
            <w:sz w:val="24"/>
            <w:szCs w:val="24"/>
          </w:rPr>
          <w:t xml:space="preserve"> algal and </w:t>
        </w:r>
        <w:r w:rsidR="00C06BC9">
          <w:rPr>
            <w:rFonts w:ascii="Times New Roman" w:eastAsia="Times New Roman" w:hAnsi="Times New Roman" w:cs="Times New Roman"/>
            <w:sz w:val="24"/>
            <w:szCs w:val="24"/>
          </w:rPr>
          <w:lastRenderedPageBreak/>
          <w:t>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389"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minimize influence of 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del w:id="390" w:author="Hampton, Stephanie" w:date="2021-12-07T20:48:00Z">
        <w:r w:rsidR="00D8535D" w:rsidRPr="007418CF" w:rsidDel="000A1187">
          <w:rPr>
            <w:rFonts w:ascii="Times New Roman" w:eastAsia="Times New Roman" w:hAnsi="Times New Roman" w:cs="Times New Roman"/>
            <w:sz w:val="24"/>
            <w:szCs w:val="24"/>
          </w:rPr>
          <w:delText>Visual inspection of the</w:delText>
        </w:r>
      </w:del>
      <w:ins w:id="391" w:author="Hampton, Stephanie" w:date="2021-12-07T20:48:00Z">
        <w:r w:rsidR="000A1187">
          <w:rPr>
            <w:rFonts w:ascii="Times New Roman" w:eastAsia="Times New Roman" w:hAnsi="Times New Roman" w:cs="Times New Roman"/>
            <w:sz w:val="24"/>
            <w:szCs w:val="24"/>
          </w:rPr>
          <w:t>The</w:t>
        </w:r>
      </w:ins>
      <w:r w:rsidR="00D8535D" w:rsidRPr="007418CF">
        <w:rPr>
          <w:rFonts w:ascii="Times New Roman" w:eastAsia="Times New Roman" w:hAnsi="Times New Roman" w:cs="Times New Roman"/>
          <w:sz w:val="24"/>
          <w:szCs w:val="24"/>
        </w:rPr>
        <w:t xml:space="preserv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w:t>
      </w:r>
      <w:del w:id="392" w:author="Hampton, Stephanie" w:date="2021-12-07T20:48:00Z">
        <w:r w:rsidR="00B37098" w:rsidRPr="007418CF" w:rsidDel="000A1187">
          <w:rPr>
            <w:rFonts w:ascii="Times New Roman" w:eastAsia="Times New Roman" w:hAnsi="Times New Roman" w:cs="Times New Roman"/>
            <w:sz w:val="24"/>
            <w:szCs w:val="24"/>
          </w:rPr>
          <w:delText xml:space="preserve">tended to </w:delText>
        </w:r>
      </w:del>
      <w:r w:rsidR="0028012E" w:rsidRPr="007418CF">
        <w:rPr>
          <w:rFonts w:ascii="Times New Roman" w:eastAsia="Times New Roman" w:hAnsi="Times New Roman" w:cs="Times New Roman"/>
          <w:sz w:val="24"/>
          <w:szCs w:val="24"/>
        </w:rPr>
        <w:t>separate</w:t>
      </w:r>
      <w:ins w:id="393" w:author="Hampton, Stephanie" w:date="2021-12-07T20:48:00Z">
        <w:r w:rsidR="000A1187">
          <w:rPr>
            <w:rFonts w:ascii="Times New Roman" w:eastAsia="Times New Roman" w:hAnsi="Times New Roman" w:cs="Times New Roman"/>
            <w:sz w:val="24"/>
            <w:szCs w:val="24"/>
          </w:rPr>
          <w:t>d</w:t>
        </w:r>
      </w:ins>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394" w:author="Meyer, Michael Frederick" w:date="2022-01-11T13:06:00Z">
        <w:r w:rsidR="004F75EE">
          <w:rPr>
            <w:rFonts w:ascii="Times New Roman" w:eastAsia="Times New Roman" w:hAnsi="Times New Roman" w:cs="Times New Roman"/>
            <w:sz w:val="24"/>
            <w:szCs w:val="24"/>
          </w:rPr>
          <w:t>S2</w:t>
        </w:r>
      </w:ins>
      <w:del w:id="395"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396" w:author="Meyer, Michael Frederick" w:date="2021-11-01T14:47:00Z">
        <w:r w:rsidR="00E207E2">
          <w:rPr>
            <w:rFonts w:ascii="Times New Roman" w:eastAsia="Times New Roman" w:hAnsi="Times New Roman" w:cs="Times New Roman"/>
            <w:sz w:val="24"/>
            <w:szCs w:val="24"/>
          </w:rPr>
          <w:t xml:space="preserve">between </w:t>
        </w:r>
      </w:ins>
      <w:del w:id="397"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398"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399"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400"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401"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402" w:author="Meyer, Michael Frederick" w:date="2021-11-01T14:47:00Z">
        <w:r w:rsidR="00E207E2">
          <w:rPr>
            <w:rFonts w:ascii="Times New Roman" w:eastAsia="Times New Roman" w:hAnsi="Times New Roman" w:cs="Times New Roman"/>
            <w:sz w:val="24"/>
            <w:szCs w:val="24"/>
          </w:rPr>
          <w:t xml:space="preserve">as well as </w:t>
        </w:r>
      </w:ins>
      <w:ins w:id="403"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404"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405" w:author="Meyer, Michael Frederick" w:date="2021-10-29T12:14:00Z">
        <w:r w:rsidR="00B5278B" w:rsidRPr="007418CF">
          <w:rPr>
            <w:rFonts w:ascii="Times New Roman" w:eastAsia="Times New Roman" w:hAnsi="Times New Roman" w:cs="Times New Roman"/>
            <w:sz w:val="24"/>
            <w:szCs w:val="24"/>
          </w:rPr>
          <w:fldChar w:fldCharType="separate"/>
        </w:r>
        <w:r w:rsidR="00B5278B" w:rsidRPr="007418CF">
          <w:rPr>
            <w:rFonts w:ascii="Times New Roman" w:hAnsi="Times New Roman" w:cs="Times New Roman"/>
            <w:sz w:val="24"/>
          </w:rPr>
          <w:t>Sneath and Sokal 1973</w:t>
        </w:r>
        <w:r w:rsidR="00B5278B" w:rsidRPr="007418CF">
          <w:rPr>
            <w:rFonts w:ascii="Times New Roman" w:eastAsia="Times New Roman" w:hAnsi="Times New Roman" w:cs="Times New Roman"/>
            <w:sz w:val="24"/>
            <w:szCs w:val="24"/>
          </w:rPr>
          <w:fldChar w:fldCharType="end"/>
        </w:r>
      </w:ins>
      <w:ins w:id="406" w:author="Meyer, Michael Frederick" w:date="2021-10-29T12:13:00Z">
        <w:r w:rsidR="00B5278B" w:rsidRPr="007418CF">
          <w:rPr>
            <w:rFonts w:ascii="Times New Roman" w:eastAsia="Times New Roman" w:hAnsi="Times New Roman" w:cs="Times New Roman"/>
            <w:sz w:val="24"/>
            <w:szCs w:val="24"/>
          </w:rPr>
          <w:t xml:space="preserve">) as a hierarchical </w:t>
        </w:r>
      </w:ins>
      <w:ins w:id="407" w:author="Meyer, Michael Frederick" w:date="2021-10-29T12:14:00Z">
        <w:r w:rsidR="00B5278B">
          <w:rPr>
            <w:rFonts w:ascii="Times New Roman" w:eastAsia="Times New Roman" w:hAnsi="Times New Roman" w:cs="Times New Roman"/>
            <w:sz w:val="24"/>
            <w:szCs w:val="24"/>
          </w:rPr>
          <w:t xml:space="preserve">clustering </w:t>
        </w:r>
      </w:ins>
      <w:ins w:id="408" w:author="Meyer, Michael Frederick" w:date="2021-10-29T12:13:00Z">
        <w:r w:rsidR="00B5278B" w:rsidRPr="007418CF">
          <w:rPr>
            <w:rFonts w:ascii="Times New Roman" w:eastAsia="Times New Roman" w:hAnsi="Times New Roman" w:cs="Times New Roman"/>
            <w:sz w:val="24"/>
            <w:szCs w:val="24"/>
          </w:rPr>
          <w:t xml:space="preserve">approach </w:t>
        </w:r>
      </w:ins>
      <w:del w:id="409"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410"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411"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412" w:author="Meyer, Michael Frederick" w:date="2021-08-19T16:42:00Z">
        <w:r w:rsidR="00A048F5">
          <w:rPr>
            <w:rFonts w:ascii="Times New Roman" w:eastAsia="Times New Roman" w:hAnsi="Times New Roman" w:cs="Times New Roman"/>
            <w:sz w:val="24"/>
            <w:szCs w:val="24"/>
          </w:rPr>
          <w:t>three</w:t>
        </w:r>
        <w:del w:id="413"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414" w:author="Meyer, Michael Frederick" w:date="2021-08-19T16:42:00Z">
        <w:r w:rsidR="00A048F5">
          <w:rPr>
            <w:rFonts w:ascii="Times New Roman" w:eastAsia="Times New Roman" w:hAnsi="Times New Roman" w:cs="Times New Roman"/>
            <w:sz w:val="24"/>
            <w:szCs w:val="24"/>
          </w:rPr>
          <w:t xml:space="preserve">, </w:t>
        </w:r>
      </w:ins>
      <w:del w:id="415"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416" w:author="Meyer, Michael Frederick" w:date="2021-08-19T16:42:00Z">
        <w:r w:rsidR="00A048F5">
          <w:rPr>
            <w:rFonts w:ascii="Times New Roman" w:eastAsia="Times New Roman" w:hAnsi="Times New Roman" w:cs="Times New Roman"/>
            <w:sz w:val="24"/>
            <w:szCs w:val="24"/>
          </w:rPr>
          <w:t xml:space="preserve">, and the third where </w:t>
        </w:r>
      </w:ins>
      <w:ins w:id="417"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418"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419"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420" w:author="Meyer, Michael Frederick" w:date="2021-09-23T16:00:00Z">
        <w:r w:rsidR="004109D3">
          <w:rPr>
            <w:rFonts w:ascii="Times New Roman" w:eastAsia="Times New Roman" w:hAnsi="Times New Roman" w:cs="Times New Roman"/>
            <w:sz w:val="24"/>
            <w:szCs w:val="24"/>
          </w:rPr>
          <w:t>taxa</w:t>
        </w:r>
      </w:ins>
      <w:del w:id="421"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422"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423"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A4D51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424"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425"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426"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427"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428"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429" w:author="Meyer, Michael Frederick" w:date="2021-09-24T13:00:00Z">
        <w:r w:rsidR="00156C75">
          <w:rPr>
            <w:rFonts w:ascii="Times New Roman" w:eastAsia="Times New Roman" w:hAnsi="Times New Roman" w:cs="Times New Roman"/>
            <w:sz w:val="24"/>
            <w:szCs w:val="24"/>
          </w:rPr>
          <w:t>2</w:t>
        </w:r>
      </w:ins>
      <w:del w:id="430"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431" w:author="Meyer, Michael Frederick" w:date="2021-09-24T13:00:00Z">
        <w:r w:rsidR="00156C75">
          <w:rPr>
            <w:rFonts w:ascii="Times New Roman" w:eastAsia="Times New Roman" w:hAnsi="Times New Roman" w:cs="Times New Roman"/>
            <w:sz w:val="24"/>
            <w:szCs w:val="24"/>
          </w:rPr>
          <w:t>2</w:t>
        </w:r>
      </w:ins>
      <w:del w:id="432"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EF405DC" w:rsidR="00715D55" w:rsidRDefault="00D8535D" w:rsidP="00F31B90">
      <w:pPr>
        <w:spacing w:line="480" w:lineRule="auto"/>
        <w:rPr>
          <w:ins w:id="433"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34" w:author="Meyer, Michael Frederick" w:date="2022-01-11T13:53:00Z">
        <w:r w:rsidR="00433762">
          <w:rPr>
            <w:rFonts w:ascii="Times New Roman" w:eastAsia="Times New Roman" w:hAnsi="Times New Roman" w:cs="Times New Roman"/>
            <w:sz w:val="24"/>
            <w:szCs w:val="24"/>
          </w:rPr>
          <w:t>Together</w:t>
        </w:r>
      </w:ins>
      <w:ins w:id="435" w:author="Meyer, Michael Frederick" w:date="2022-01-11T13:54:00Z">
        <w:r w:rsidR="00433762">
          <w:rPr>
            <w:rFonts w:ascii="Times New Roman" w:eastAsia="Times New Roman" w:hAnsi="Times New Roman" w:cs="Times New Roman"/>
            <w:sz w:val="24"/>
            <w:szCs w:val="24"/>
          </w:rPr>
          <w:t xml:space="preserve">, these regressions allowed us to assess how food web interactions may have changed along our disturbance gradient. </w:t>
        </w:r>
      </w:ins>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436"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437"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438" w:author="Meyer, Michael Frederick" w:date="2021-10-29T12:29:00Z">
        <w:r>
          <w:rPr>
            <w:rFonts w:ascii="Times New Roman" w:eastAsia="Times New Roman" w:hAnsi="Times New Roman" w:cs="Times New Roman"/>
            <w:sz w:val="24"/>
            <w:szCs w:val="24"/>
          </w:rPr>
          <w:lastRenderedPageBreak/>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439"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440"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374"/>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6D46D72B"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441" w:author="Meyer, Michael Frederick" w:date="2021-08-19T13:44:00Z">
        <w:r w:rsidR="00E04D6D">
          <w:rPr>
            <w:rFonts w:ascii="Times New Roman" w:eastAsia="Times New Roman" w:hAnsi="Times New Roman" w:cs="Times New Roman"/>
            <w:sz w:val="24"/>
            <w:szCs w:val="24"/>
          </w:rPr>
          <w:t xml:space="preserve">; Figure </w:t>
        </w:r>
      </w:ins>
      <w:ins w:id="442" w:author="Meyer, Michael Frederick" w:date="2021-09-23T16:30:00Z">
        <w:r w:rsidR="00FF6B7A">
          <w:rPr>
            <w:rFonts w:ascii="Times New Roman" w:eastAsia="Times New Roman" w:hAnsi="Times New Roman" w:cs="Times New Roman"/>
            <w:sz w:val="24"/>
            <w:szCs w:val="24"/>
          </w:rPr>
          <w:t>2</w:t>
        </w:r>
      </w:ins>
      <w:ins w:id="443"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444" w:author="Meyer, Michael Frederick" w:date="2021-08-19T13:44:00Z">
        <w:r w:rsidR="00E04D6D">
          <w:rPr>
            <w:rFonts w:ascii="Times New Roman" w:eastAsia="Times New Roman" w:hAnsi="Times New Roman" w:cs="Times New Roman"/>
            <w:sz w:val="24"/>
            <w:szCs w:val="24"/>
          </w:rPr>
          <w:t xml:space="preserve">; Figure </w:t>
        </w:r>
      </w:ins>
      <w:ins w:id="445" w:author="Meyer, Michael Frederick" w:date="2021-09-23T16:31:00Z">
        <w:r w:rsidR="00FF6B7A">
          <w:rPr>
            <w:rFonts w:ascii="Times New Roman" w:eastAsia="Times New Roman" w:hAnsi="Times New Roman" w:cs="Times New Roman"/>
            <w:sz w:val="24"/>
            <w:szCs w:val="24"/>
          </w:rPr>
          <w:t>2</w:t>
        </w:r>
      </w:ins>
      <w:ins w:id="446"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447" w:author="Meyer, Michael Frederick" w:date="2021-08-19T13:44:00Z">
        <w:r w:rsidR="00E04D6D">
          <w:rPr>
            <w:rFonts w:ascii="Times New Roman" w:eastAsia="Times New Roman" w:hAnsi="Times New Roman" w:cs="Times New Roman"/>
            <w:sz w:val="24"/>
            <w:szCs w:val="24"/>
          </w:rPr>
          <w:t xml:space="preserve">; Figure </w:t>
        </w:r>
      </w:ins>
      <w:ins w:id="448" w:author="Meyer, Michael Frederick" w:date="2021-09-23T16:31:00Z">
        <w:r w:rsidR="00FF6B7A">
          <w:rPr>
            <w:rFonts w:ascii="Times New Roman" w:eastAsia="Times New Roman" w:hAnsi="Times New Roman" w:cs="Times New Roman"/>
            <w:sz w:val="24"/>
            <w:szCs w:val="24"/>
          </w:rPr>
          <w:t>2</w:t>
        </w:r>
      </w:ins>
      <w:ins w:id="449"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450" w:author="Meyer, Michael Frederick" w:date="2021-08-19T13:44:00Z">
        <w:r w:rsidR="00E04D6D">
          <w:rPr>
            <w:rFonts w:ascii="Times New Roman" w:eastAsia="Times New Roman" w:hAnsi="Times New Roman" w:cs="Times New Roman"/>
            <w:sz w:val="24"/>
            <w:szCs w:val="24"/>
          </w:rPr>
          <w:t xml:space="preserve">; Figure </w:t>
        </w:r>
      </w:ins>
      <w:ins w:id="451" w:author="Meyer, Michael Frederick" w:date="2021-09-23T16:31:00Z">
        <w:r w:rsidR="00FF6B7A">
          <w:rPr>
            <w:rFonts w:ascii="Times New Roman" w:eastAsia="Times New Roman" w:hAnsi="Times New Roman" w:cs="Times New Roman"/>
            <w:sz w:val="24"/>
            <w:szCs w:val="24"/>
          </w:rPr>
          <w:t>2</w:t>
        </w:r>
      </w:ins>
      <w:ins w:id="452"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53"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454" w:author="Meyer, Michael Frederick" w:date="2021-08-19T13:45:00Z">
        <w:r w:rsidR="00E04D6D">
          <w:rPr>
            <w:rFonts w:ascii="Times New Roman" w:eastAsia="Times New Roman" w:hAnsi="Times New Roman" w:cs="Times New Roman"/>
            <w:sz w:val="24"/>
            <w:szCs w:val="24"/>
          </w:rPr>
          <w:t xml:space="preserve">; Figure </w:t>
        </w:r>
      </w:ins>
      <w:ins w:id="455" w:author="Meyer, Michael Frederick" w:date="2021-09-23T16:31:00Z">
        <w:r w:rsidR="00FF6B7A">
          <w:rPr>
            <w:rFonts w:ascii="Times New Roman" w:eastAsia="Times New Roman" w:hAnsi="Times New Roman" w:cs="Times New Roman"/>
            <w:sz w:val="24"/>
            <w:szCs w:val="24"/>
          </w:rPr>
          <w:t>2</w:t>
        </w:r>
      </w:ins>
      <w:ins w:id="456"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457" w:author="Meyer, Michael Frederick" w:date="2021-08-19T13:45:00Z">
        <w:r w:rsidR="00E04D6D">
          <w:rPr>
            <w:rFonts w:ascii="Times New Roman" w:eastAsia="Times New Roman" w:hAnsi="Times New Roman" w:cs="Times New Roman"/>
            <w:sz w:val="24"/>
            <w:szCs w:val="24"/>
          </w:rPr>
          <w:t xml:space="preserve">; Figure </w:t>
        </w:r>
      </w:ins>
      <w:ins w:id="458" w:author="Meyer, Michael Frederick" w:date="2021-09-23T16:31:00Z">
        <w:r w:rsidR="00FF6B7A">
          <w:rPr>
            <w:rFonts w:ascii="Times New Roman" w:eastAsia="Times New Roman" w:hAnsi="Times New Roman" w:cs="Times New Roman"/>
            <w:sz w:val="24"/>
            <w:szCs w:val="24"/>
          </w:rPr>
          <w:t>2</w:t>
        </w:r>
      </w:ins>
      <w:ins w:id="459"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60"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461" w:author="Meyer, Michael Frederick" w:date="2022-01-11T13:08:00Z">
        <w:r w:rsidR="004F75EE">
          <w:rPr>
            <w:rFonts w:ascii="Times New Roman" w:eastAsia="Times New Roman" w:hAnsi="Times New Roman" w:cs="Times New Roman"/>
            <w:sz w:val="24"/>
            <w:szCs w:val="24"/>
          </w:rPr>
          <w:t>S2</w:t>
        </w:r>
      </w:ins>
      <w:del w:id="462"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463" w:author="Ted" w:date="2021-10-13T16:46:00Z">
        <w:r w:rsidR="00275891">
          <w:rPr>
            <w:rFonts w:ascii="Times New Roman" w:eastAsia="Times New Roman" w:hAnsi="Times New Roman" w:cs="Times New Roman"/>
            <w:sz w:val="24"/>
            <w:szCs w:val="24"/>
          </w:rPr>
          <w:t xml:space="preserve"> </w:t>
        </w:r>
      </w:ins>
      <w:ins w:id="464" w:author="Meyer, Michael Frederick" w:date="2021-11-01T14:55:00Z">
        <w:r w:rsidR="00E207E2">
          <w:rPr>
            <w:rFonts w:ascii="Times New Roman" w:eastAsia="Times New Roman" w:hAnsi="Times New Roman" w:cs="Times New Roman"/>
            <w:sz w:val="24"/>
            <w:szCs w:val="24"/>
          </w:rPr>
          <w:t xml:space="preserve">measured </w:t>
        </w:r>
      </w:ins>
      <w:ins w:id="465" w:author="Ted" w:date="2021-10-13T16:46:00Z">
        <w:del w:id="466" w:author="Meyer, Michael Frederick" w:date="2021-11-01T14:55:00Z">
          <w:r w:rsidR="00275891" w:rsidDel="00E207E2">
            <w:rPr>
              <w:rFonts w:ascii="Times New Roman" w:eastAsia="Times New Roman" w:hAnsi="Times New Roman" w:cs="Times New Roman"/>
              <w:sz w:val="24"/>
              <w:szCs w:val="24"/>
            </w:rPr>
            <w:delText>te</w:delText>
          </w:r>
        </w:del>
      </w:ins>
      <w:ins w:id="467" w:author="Ted" w:date="2021-10-13T16:47:00Z">
        <w:del w:id="468" w:author="Meyer, Michael Frederick" w:date="2021-11-01T14:55:00Z">
          <w:r w:rsidR="00275891" w:rsidDel="00E207E2">
            <w:rPr>
              <w:rFonts w:ascii="Times New Roman" w:eastAsia="Times New Roman" w:hAnsi="Times New Roman" w:cs="Times New Roman"/>
              <w:sz w:val="24"/>
              <w:szCs w:val="24"/>
            </w:rPr>
            <w:delText>sted</w:delText>
          </w:r>
        </w:del>
      </w:ins>
      <w:del w:id="469"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210643F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470" w:author="Meyer, Michael Frederick" w:date="2021-09-24T13:02:00Z">
        <w:r w:rsidR="00D36C68">
          <w:rPr>
            <w:rFonts w:ascii="Times New Roman" w:eastAsia="Times New Roman" w:hAnsi="Times New Roman" w:cs="Times New Roman"/>
            <w:sz w:val="24"/>
            <w:szCs w:val="24"/>
          </w:rPr>
          <w:t xml:space="preserve"> (Table </w:t>
        </w:r>
      </w:ins>
      <w:ins w:id="471" w:author="Meyer, Michael Frederick" w:date="2022-01-11T13:08:00Z">
        <w:r w:rsidR="004F75EE">
          <w:rPr>
            <w:rFonts w:ascii="Times New Roman" w:eastAsia="Times New Roman" w:hAnsi="Times New Roman" w:cs="Times New Roman"/>
            <w:sz w:val="24"/>
            <w:szCs w:val="24"/>
          </w:rPr>
          <w:t>S2</w:t>
        </w:r>
      </w:ins>
      <w:ins w:id="472" w:author="Meyer, Michael Frederick" w:date="2021-09-24T13:02:00Z">
        <w:r w:rsidR="00D36C68">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 xml:space="preserve">whereas beads </w:t>
      </w:r>
      <w:r w:rsidR="007E2F25" w:rsidRPr="007418CF">
        <w:rPr>
          <w:rFonts w:ascii="Times New Roman" w:eastAsia="Times New Roman" w:hAnsi="Times New Roman" w:cs="Times New Roman"/>
          <w:sz w:val="24"/>
          <w:szCs w:val="24"/>
        </w:rPr>
        <w:lastRenderedPageBreak/>
        <w:t>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w:t>
      </w:r>
      <w:del w:id="473" w:author="Meyer, Michael Frederick" w:date="2022-01-06T10:21:00Z">
        <w:r w:rsidRPr="007418CF" w:rsidDel="009257F2">
          <w:rPr>
            <w:rFonts w:ascii="Times New Roman" w:eastAsia="Times New Roman" w:hAnsi="Times New Roman" w:cs="Times New Roman"/>
            <w:sz w:val="24"/>
            <w:szCs w:val="24"/>
          </w:rPr>
          <w:delText>Total m</w:delText>
        </w:r>
      </w:del>
      <w:ins w:id="474" w:author="Meyer, Michael Frederick" w:date="2022-01-06T10:21:00Z">
        <w:r w:rsidR="009257F2">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475" w:author="Meyer, Michael Frederick" w:date="2021-09-23T16:31:00Z">
        <w:r w:rsidR="00FF6B7A">
          <w:rPr>
            <w:rFonts w:ascii="Times New Roman" w:eastAsia="Times New Roman" w:hAnsi="Times New Roman" w:cs="Times New Roman"/>
            <w:sz w:val="24"/>
            <w:szCs w:val="24"/>
          </w:rPr>
          <w:t>2</w:t>
        </w:r>
      </w:ins>
      <w:del w:id="476" w:author="Meyer, Michael Frederick" w:date="2021-09-23T16:31:00Z">
        <w:r w:rsidR="00E01811" w:rsidRPr="007418CF" w:rsidDel="00FF6B7A">
          <w:rPr>
            <w:rFonts w:ascii="Times New Roman" w:eastAsia="Times New Roman" w:hAnsi="Times New Roman" w:cs="Times New Roman"/>
            <w:sz w:val="24"/>
            <w:szCs w:val="24"/>
          </w:rPr>
          <w:delText>3</w:delText>
        </w:r>
      </w:del>
      <w:ins w:id="477" w:author="Meyer, Michael Frederick" w:date="2021-09-23T11:45:00Z">
        <w:r w:rsidR="00DE20F1">
          <w:rPr>
            <w:rFonts w:ascii="Times New Roman" w:eastAsia="Times New Roman" w:hAnsi="Times New Roman" w:cs="Times New Roman"/>
            <w:sz w:val="24"/>
            <w:szCs w:val="24"/>
          </w:rPr>
          <w:t>G</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478" w:author="Meyer, Michael Frederick" w:date="2021-11-01T11:01:00Z"/>
          <w:rFonts w:ascii="Times New Roman" w:eastAsia="Times New Roman" w:hAnsi="Times New Roman" w:cs="Times New Roman"/>
          <w:sz w:val="24"/>
          <w:szCs w:val="24"/>
        </w:rPr>
      </w:pPr>
      <w:del w:id="479" w:author="Meyer, Michael Frederick" w:date="2021-11-01T11:01:00Z">
        <w:r w:rsidRPr="007418CF" w:rsidDel="00E207E2">
          <w:rPr>
            <w:rFonts w:ascii="Times New Roman" w:eastAsia="Times New Roman" w:hAnsi="Times New Roman" w:cs="Times New Roman"/>
            <w:i/>
            <w:sz w:val="24"/>
            <w:szCs w:val="24"/>
          </w:rPr>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60826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ins w:id="480" w:author="Meyer, Michael Frederick" w:date="2022-01-12T13:43:00Z">
        <w:r w:rsidR="00C1398B">
          <w:rPr>
            <w:rFonts w:ascii="Times New Roman" w:eastAsia="Times New Roman" w:hAnsi="Times New Roman" w:cs="Times New Roman"/>
            <w:sz w:val="24"/>
            <w:szCs w:val="24"/>
          </w:rPr>
          <w:t>A</w:t>
        </w:r>
      </w:ins>
      <w:del w:id="481"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482" w:author="Meyer, Michael Frederick" w:date="2022-01-12T13:43:00Z">
        <w:r w:rsidR="00C1398B">
          <w:rPr>
            <w:rFonts w:ascii="Times New Roman" w:eastAsia="Times New Roman" w:hAnsi="Times New Roman" w:cs="Times New Roman"/>
            <w:sz w:val="24"/>
            <w:szCs w:val="24"/>
          </w:rPr>
          <w:t>A</w:t>
        </w:r>
      </w:ins>
      <w:del w:id="483"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ins w:id="484" w:author="Meyer, Michael Frederick" w:date="2022-01-12T13:42:00Z">
        <w:r w:rsidR="00C1398B">
          <w:rPr>
            <w:rFonts w:ascii="Times New Roman" w:eastAsia="Times New Roman" w:hAnsi="Times New Roman" w:cs="Times New Roman"/>
            <w:sz w:val="24"/>
            <w:szCs w:val="24"/>
          </w:rPr>
          <w:t>A</w:t>
        </w:r>
      </w:ins>
      <w:del w:id="485" w:author="Meyer, Michael Frederick" w:date="2022-01-12T13:42: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486" w:author="Meyer, Michael Frederick" w:date="2021-09-23T16:32:00Z">
        <w:r w:rsidR="00FF6B7A">
          <w:rPr>
            <w:rFonts w:ascii="Times New Roman" w:eastAsia="Times New Roman" w:hAnsi="Times New Roman" w:cs="Times New Roman"/>
            <w:sz w:val="24"/>
            <w:szCs w:val="24"/>
          </w:rPr>
          <w:t>3</w:t>
        </w:r>
      </w:ins>
      <w:ins w:id="487" w:author="Meyer, Michael Frederick" w:date="2021-09-24T13:06:00Z">
        <w:r w:rsidR="00D36C68">
          <w:rPr>
            <w:rFonts w:ascii="Times New Roman" w:eastAsia="Times New Roman" w:hAnsi="Times New Roman" w:cs="Times New Roman"/>
            <w:sz w:val="24"/>
            <w:szCs w:val="24"/>
          </w:rPr>
          <w:t>A</w:t>
        </w:r>
      </w:ins>
      <w:del w:id="488"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489"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490"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3C89181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491" w:author="Meyer, Michael Frederick" w:date="2022-01-11T13:08:00Z">
        <w:r w:rsidR="004F75EE">
          <w:rPr>
            <w:rFonts w:ascii="Times New Roman" w:eastAsia="Times New Roman" w:hAnsi="Times New Roman" w:cs="Times New Roman"/>
            <w:sz w:val="24"/>
            <w:szCs w:val="24"/>
          </w:rPr>
          <w:t>3</w:t>
        </w:r>
      </w:ins>
      <w:del w:id="492"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ins w:id="493" w:author="Meyer, Michael Frederick" w:date="2022-01-12T13:43:00Z">
        <w:r w:rsidR="00C1398B">
          <w:rPr>
            <w:rFonts w:ascii="Times New Roman" w:eastAsia="Times New Roman" w:hAnsi="Times New Roman" w:cs="Times New Roman"/>
            <w:sz w:val="24"/>
            <w:szCs w:val="24"/>
          </w:rPr>
          <w:t>B</w:t>
        </w:r>
      </w:ins>
      <w:del w:id="494"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495" w:author="Meyer, Michael Frederick" w:date="2022-01-12T13:43:00Z">
        <w:r w:rsidR="00C1398B">
          <w:rPr>
            <w:rFonts w:ascii="Times New Roman" w:eastAsia="Times New Roman" w:hAnsi="Times New Roman" w:cs="Times New Roman"/>
            <w:sz w:val="24"/>
            <w:szCs w:val="24"/>
          </w:rPr>
          <w:t>B</w:t>
        </w:r>
      </w:ins>
      <w:del w:id="496"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ins w:id="497" w:author="Meyer, Michael Frederick" w:date="2022-01-12T13:43:00Z">
        <w:r w:rsidR="00C1398B">
          <w:rPr>
            <w:rFonts w:ascii="Times New Roman" w:eastAsia="Times New Roman" w:hAnsi="Times New Roman" w:cs="Times New Roman"/>
            <w:sz w:val="24"/>
            <w:szCs w:val="24"/>
          </w:rPr>
          <w:t>B</w:t>
        </w:r>
      </w:ins>
      <w:del w:id="498"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Because both forms of hierarchical and non-hierarchical clustering suggested two groupings as optimal, we proceeded using two groupings. </w:t>
      </w:r>
      <w:del w:id="499" w:author="Hampton, Stephanie" w:date="2021-12-08T19:05:00Z">
        <w:r w:rsidR="00A61F66" w:rsidRPr="007418CF" w:rsidDel="00770BEA">
          <w:rPr>
            <w:rFonts w:ascii="Times New Roman" w:eastAsia="Times New Roman" w:hAnsi="Times New Roman" w:cs="Times New Roman"/>
            <w:sz w:val="24"/>
            <w:szCs w:val="24"/>
          </w:rPr>
          <w:delText>V</w:delText>
        </w:r>
        <w:r w:rsidR="00D8535D" w:rsidRPr="007418CF" w:rsidDel="00770BEA">
          <w:rPr>
            <w:rFonts w:ascii="Times New Roman" w:eastAsia="Times New Roman" w:hAnsi="Times New Roman" w:cs="Times New Roman"/>
            <w:sz w:val="24"/>
            <w:szCs w:val="24"/>
          </w:rPr>
          <w:delText xml:space="preserve">isual inspection of </w:delText>
        </w:r>
      </w:del>
      <w:r w:rsidR="00D8535D" w:rsidRPr="007418CF">
        <w:rPr>
          <w:rFonts w:ascii="Times New Roman" w:eastAsia="Times New Roman" w:hAnsi="Times New Roman" w:cs="Times New Roman"/>
          <w:sz w:val="24"/>
          <w:szCs w:val="24"/>
        </w:rPr>
        <w:t xml:space="preserve">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500" w:author="Meyer, Michael Frederick" w:date="2021-09-23T16:32:00Z">
        <w:r w:rsidR="00FF6B7A">
          <w:rPr>
            <w:rFonts w:ascii="Times New Roman" w:eastAsia="Times New Roman" w:hAnsi="Times New Roman" w:cs="Times New Roman"/>
            <w:sz w:val="24"/>
            <w:szCs w:val="24"/>
          </w:rPr>
          <w:t>3</w:t>
        </w:r>
      </w:ins>
      <w:ins w:id="501" w:author="Meyer, Michael Frederick" w:date="2021-09-24T13:06:00Z">
        <w:r w:rsidR="00D36C68">
          <w:rPr>
            <w:rFonts w:ascii="Times New Roman" w:eastAsia="Times New Roman" w:hAnsi="Times New Roman" w:cs="Times New Roman"/>
            <w:sz w:val="24"/>
            <w:szCs w:val="24"/>
          </w:rPr>
          <w:t>B</w:t>
        </w:r>
      </w:ins>
      <w:del w:id="502"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503"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504"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505"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506"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49B854F5" w:rsidR="00C332CF" w:rsidRPr="007418CF" w:rsidDel="00D86500" w:rsidRDefault="00D8535D" w:rsidP="00F31B90">
      <w:pPr>
        <w:spacing w:line="480" w:lineRule="auto"/>
        <w:rPr>
          <w:del w:id="507" w:author="Meyer, Michael Frederick" w:date="2021-12-09T14:22:00Z"/>
          <w:rFonts w:ascii="Times New Roman" w:eastAsia="Times New Roman" w:hAnsi="Times New Roman" w:cs="Times New Roman"/>
          <w:b/>
          <w:sz w:val="24"/>
          <w:szCs w:val="24"/>
        </w:rPr>
      </w:pPr>
      <w:del w:id="508" w:author="Meyer, Michael Frederick" w:date="2021-12-09T14:22:00Z">
        <w:r w:rsidRPr="007418CF" w:rsidDel="00D86500">
          <w:rPr>
            <w:rFonts w:ascii="Times New Roman" w:eastAsia="Times New Roman" w:hAnsi="Times New Roman" w:cs="Times New Roman"/>
            <w:sz w:val="24"/>
            <w:szCs w:val="24"/>
          </w:rPr>
          <w:delText xml:space="preserve">Among periphyton and amphipod samples, </w:delText>
        </w:r>
        <w:r w:rsidR="00F62B41" w:rsidRPr="007418CF" w:rsidDel="00D86500">
          <w:rPr>
            <w:rFonts w:ascii="Times New Roman" w:eastAsia="Times New Roman" w:hAnsi="Times New Roman" w:cs="Times New Roman"/>
            <w:sz w:val="24"/>
            <w:szCs w:val="24"/>
          </w:rPr>
          <w:delText>δ</w:delText>
        </w:r>
        <w:r w:rsidR="00F62B41" w:rsidRPr="007418CF" w:rsidDel="00D86500">
          <w:rPr>
            <w:rFonts w:ascii="Times New Roman" w:eastAsia="Times New Roman" w:hAnsi="Times New Roman" w:cs="Times New Roman"/>
            <w:sz w:val="24"/>
            <w:szCs w:val="24"/>
            <w:vertAlign w:val="superscript"/>
          </w:rPr>
          <w:delText xml:space="preserve"> </w:delText>
        </w:r>
        <w:r w:rsidRPr="007418CF" w:rsidDel="00D86500">
          <w:rPr>
            <w:rFonts w:ascii="Times New Roman" w:eastAsia="Times New Roman" w:hAnsi="Times New Roman" w:cs="Times New Roman"/>
            <w:sz w:val="24"/>
            <w:szCs w:val="24"/>
            <w:vertAlign w:val="superscript"/>
          </w:rPr>
          <w:delText>13</w:delText>
        </w:r>
        <w:r w:rsidRPr="007418CF" w:rsidDel="00D86500">
          <w:rPr>
            <w:rFonts w:ascii="Times New Roman" w:eastAsia="Times New Roman" w:hAnsi="Times New Roman" w:cs="Times New Roman"/>
            <w:sz w:val="24"/>
            <w:szCs w:val="24"/>
          </w:rPr>
          <w:delText>C values ranged from -19.5 to -9.5</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381463" w:rsidRPr="007418CF" w:rsidDel="00D86500">
          <w:rPr>
            <w:rFonts w:ascii="Times New Roman" w:eastAsia="Times New Roman" w:hAnsi="Times New Roman" w:cs="Times New Roman"/>
            <w:sz w:val="24"/>
            <w:szCs w:val="24"/>
          </w:rPr>
          <w:delText xml:space="preserve"> </w:delText>
        </w:r>
        <w:r w:rsidRPr="007418CF" w:rsidDel="00D86500">
          <w:rPr>
            <w:rFonts w:ascii="Times New Roman" w:eastAsia="Times New Roman" w:hAnsi="Times New Roman" w:cs="Times New Roman"/>
            <w:sz w:val="24"/>
            <w:szCs w:val="24"/>
          </w:rPr>
          <w:delText>(</w:delText>
        </w:r>
        <w:r w:rsidR="00E01811" w:rsidRPr="007418CF" w:rsidDel="00D86500">
          <w:rPr>
            <w:rFonts w:ascii="Times New Roman" w:eastAsia="Times New Roman" w:hAnsi="Times New Roman" w:cs="Times New Roman"/>
            <w:sz w:val="24"/>
            <w:szCs w:val="24"/>
          </w:rPr>
          <w:delText xml:space="preserve">Figure </w:delText>
        </w:r>
      </w:del>
      <w:del w:id="509" w:author="Meyer, Michael Frederick" w:date="2021-09-23T16:32:00Z">
        <w:r w:rsidR="009B3B57" w:rsidRPr="007418CF" w:rsidDel="00FF6B7A">
          <w:rPr>
            <w:rFonts w:ascii="Times New Roman" w:eastAsia="Times New Roman" w:hAnsi="Times New Roman" w:cs="Times New Roman"/>
            <w:sz w:val="24"/>
            <w:szCs w:val="24"/>
          </w:rPr>
          <w:delText>6</w:delText>
        </w:r>
      </w:del>
      <w:del w:id="510" w:author="Meyer, Michael Frederick" w:date="2021-12-09T14:22:00Z">
        <w:r w:rsidR="006501C2" w:rsidDel="00D86500">
          <w:rPr>
            <w:rFonts w:ascii="Times New Roman" w:eastAsia="Times New Roman" w:hAnsi="Times New Roman" w:cs="Times New Roman"/>
            <w:sz w:val="24"/>
            <w:szCs w:val="24"/>
          </w:rPr>
          <w:delText>A</w:delText>
        </w:r>
        <w:r w:rsidRPr="007418CF" w:rsidDel="00D86500">
          <w:rPr>
            <w:rFonts w:ascii="Times New Roman" w:eastAsia="Times New Roman" w:hAnsi="Times New Roman" w:cs="Times New Roman"/>
            <w:sz w:val="24"/>
            <w:szCs w:val="24"/>
          </w:rPr>
          <w:delText xml:space="preserve">). </w:delText>
        </w:r>
        <w:r w:rsidR="00C10024" w:rsidRPr="007418CF" w:rsidDel="00D86500">
          <w:rPr>
            <w:rFonts w:ascii="Times New Roman" w:eastAsia="Times New Roman" w:hAnsi="Times New Roman" w:cs="Times New Roman"/>
            <w:sz w:val="24"/>
            <w:szCs w:val="24"/>
          </w:rPr>
          <w:delText>Among periphyton samples,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0.77 to 3.76</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 whereas amphipod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6.42 to 7.92</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b/>
            <w:sz w:val="24"/>
            <w:szCs w:val="24"/>
          </w:rPr>
          <w:delText xml:space="preserve"> </w:delText>
        </w:r>
      </w:del>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511" w:author="Meyer, Michael Frederick" w:date="2021-09-23T16:32:00Z">
        <w:r w:rsidR="00FF6B7A">
          <w:rPr>
            <w:rFonts w:ascii="Times New Roman" w:eastAsia="Times New Roman" w:hAnsi="Times New Roman" w:cs="Times New Roman"/>
            <w:sz w:val="24"/>
            <w:szCs w:val="24"/>
          </w:rPr>
          <w:t>2</w:t>
        </w:r>
      </w:ins>
      <w:del w:id="512" w:author="Meyer, Michael Frederick" w:date="2021-09-23T16:32:00Z">
        <w:r w:rsidR="00E01811" w:rsidRPr="007418CF" w:rsidDel="00FF6B7A">
          <w:rPr>
            <w:rFonts w:ascii="Times New Roman" w:eastAsia="Times New Roman" w:hAnsi="Times New Roman" w:cs="Times New Roman"/>
            <w:sz w:val="24"/>
            <w:szCs w:val="24"/>
          </w:rPr>
          <w:delText>3</w:delText>
        </w:r>
      </w:del>
      <w:ins w:id="513"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14" w:author="Meyer, Michael Frederick" w:date="2021-09-24T13:06:00Z">
        <w:r w:rsidR="00D36C68">
          <w:rPr>
            <w:rFonts w:ascii="Times New Roman" w:eastAsia="Times New Roman" w:hAnsi="Times New Roman" w:cs="Times New Roman"/>
            <w:sz w:val="24"/>
            <w:szCs w:val="24"/>
          </w:rPr>
          <w:t>4</w:t>
        </w:r>
      </w:ins>
      <w:del w:id="515"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30C336D"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516" w:author="Meyer, Michael Frederick" w:date="2022-01-11T13:09:00Z">
        <w:r w:rsidR="004F75EE">
          <w:rPr>
            <w:rFonts w:ascii="Times New Roman" w:eastAsia="Times New Roman" w:hAnsi="Times New Roman" w:cs="Times New Roman"/>
            <w:sz w:val="24"/>
            <w:szCs w:val="24"/>
          </w:rPr>
          <w:t>1, S4; Figure S5-6</w:t>
        </w:r>
      </w:ins>
      <w:del w:id="517"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w:t>
      </w:r>
      <w:del w:id="518" w:author="Meyer, Michael Frederick" w:date="2022-02-04T09:37:00Z">
        <w:r w:rsidR="007D7916" w:rsidRPr="007418CF" w:rsidDel="00CE2B5E">
          <w:rPr>
            <w:rFonts w:ascii="Times New Roman" w:eastAsia="Times New Roman" w:hAnsi="Times New Roman" w:cs="Times New Roman"/>
            <w:sz w:val="24"/>
            <w:szCs w:val="24"/>
          </w:rPr>
          <w:delText xml:space="preserve"> </w:delText>
        </w:r>
      </w:del>
      <w:del w:id="519"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w:t>
      </w:r>
      <w:ins w:id="520"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3E51019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521" w:author="Meyer, Michael Frederick" w:date="2021-09-24T13:06:00Z">
        <w:r w:rsidR="00D36C68">
          <w:rPr>
            <w:rFonts w:ascii="Times New Roman" w:eastAsia="Times New Roman" w:hAnsi="Times New Roman" w:cs="Times New Roman"/>
            <w:sz w:val="24"/>
            <w:szCs w:val="24"/>
          </w:rPr>
          <w:t>4</w:t>
        </w:r>
      </w:ins>
      <w:del w:id="522"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w:t>
      </w:r>
      <w:ins w:id="523" w:author="Meyer, Michael Frederick" w:date="2022-01-03T18:59:00Z">
        <w:r w:rsidR="00576028">
          <w:rPr>
            <w:rFonts w:ascii="Times New Roman" w:eastAsia="Times New Roman" w:hAnsi="Times New Roman" w:cs="Times New Roman"/>
            <w:sz w:val="24"/>
            <w:szCs w:val="24"/>
          </w:rPr>
          <w:t>(</w:t>
        </w:r>
      </w:ins>
      <w:ins w:id="524" w:author="Meyer, Michael Frederick" w:date="2022-01-03T19:00:00Z">
        <w:r w:rsidR="00576028">
          <w:rPr>
            <w:rFonts w:ascii="Times New Roman" w:eastAsia="Times New Roman" w:hAnsi="Times New Roman" w:cs="Times New Roman"/>
            <w:sz w:val="24"/>
            <w:szCs w:val="24"/>
          </w:rPr>
          <w:t xml:space="preserve">Figure </w:t>
        </w:r>
      </w:ins>
      <w:ins w:id="525" w:author="Meyer, Michael Frederick" w:date="2022-01-11T13:10:00Z">
        <w:r w:rsidR="004F75EE">
          <w:rPr>
            <w:rFonts w:ascii="Times New Roman" w:eastAsia="Times New Roman" w:hAnsi="Times New Roman" w:cs="Times New Roman"/>
            <w:sz w:val="24"/>
            <w:szCs w:val="24"/>
          </w:rPr>
          <w:t>S11</w:t>
        </w:r>
      </w:ins>
      <w:ins w:id="526" w:author="Meyer, Michael Frederick" w:date="2022-01-03T19:00:00Z">
        <w:r w:rsidR="00576028">
          <w:rPr>
            <w:rFonts w:ascii="Times New Roman" w:eastAsia="Times New Roman" w:hAnsi="Times New Roman" w:cs="Times New Roman"/>
            <w:sz w:val="24"/>
            <w:szCs w:val="24"/>
          </w:rPr>
          <w:t xml:space="preserve">; </w:t>
        </w:r>
      </w:ins>
      <w:ins w:id="527" w:author="Meyer, Michael Frederick" w:date="2022-01-03T18:59:00Z">
        <w:r w:rsidR="00576028">
          <w:rPr>
            <w:rFonts w:ascii="Times New Roman" w:eastAsia="Times New Roman" w:hAnsi="Times New Roman" w:cs="Times New Roman"/>
            <w:sz w:val="24"/>
            <w:szCs w:val="24"/>
          </w:rPr>
          <w:t xml:space="preserve">RMSE = 0.105) </w:t>
        </w:r>
      </w:ins>
      <w:r w:rsidR="002D3984">
        <w:rPr>
          <w:rFonts w:ascii="Times New Roman" w:eastAsia="Times New Roman" w:hAnsi="Times New Roman" w:cs="Times New Roman"/>
          <w:sz w:val="24"/>
          <w:szCs w:val="24"/>
        </w:rPr>
        <w:t xml:space="preserve">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528" w:author="Meyer, Michael Frederick" w:date="2022-01-11T13:10:00Z">
        <w:r w:rsidR="004F75EE">
          <w:rPr>
            <w:rFonts w:ascii="Times New Roman" w:eastAsia="Times New Roman" w:hAnsi="Times New Roman" w:cs="Times New Roman"/>
            <w:sz w:val="24"/>
            <w:szCs w:val="24"/>
          </w:rPr>
          <w:t>4.6</w:t>
        </w:r>
      </w:ins>
      <w:del w:id="529"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530" w:author="Meyer, Michael Frederick" w:date="2021-08-19T14:02:00Z">
        <w:r w:rsidR="00E26F5A">
          <w:rPr>
            <w:rFonts w:ascii="Times New Roman" w:eastAsia="Times New Roman" w:hAnsi="Times New Roman" w:cs="Times New Roman"/>
            <w:sz w:val="24"/>
            <w:szCs w:val="24"/>
          </w:rPr>
          <w:t>(std dev = 2.</w:t>
        </w:r>
      </w:ins>
      <w:ins w:id="531" w:author="Meyer, Michael Frederick" w:date="2022-01-11T13:10:00Z">
        <w:r w:rsidR="004F75EE">
          <w:rPr>
            <w:rFonts w:ascii="Times New Roman" w:eastAsia="Times New Roman" w:hAnsi="Times New Roman" w:cs="Times New Roman"/>
            <w:sz w:val="24"/>
            <w:szCs w:val="24"/>
          </w:rPr>
          <w:t>3</w:t>
        </w:r>
      </w:ins>
      <w:ins w:id="532"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 xml:space="preserve">constituted </w:t>
      </w:r>
      <w:ins w:id="533" w:author="Meyer, Michael Frederick" w:date="2022-01-11T13:10:00Z">
        <w:r w:rsidR="004F75EE">
          <w:rPr>
            <w:rFonts w:ascii="Times New Roman" w:eastAsia="Times New Roman" w:hAnsi="Times New Roman" w:cs="Times New Roman"/>
            <w:sz w:val="24"/>
            <w:szCs w:val="24"/>
          </w:rPr>
          <w:t>8.7%</w:t>
        </w:r>
      </w:ins>
      <w:del w:id="534" w:author="Meyer, Michael Frederick" w:date="2022-01-11T13:10:00Z">
        <w:r w:rsidR="002D3984" w:rsidDel="004F75EE">
          <w:rPr>
            <w:rFonts w:ascii="Times New Roman" w:eastAsia="Times New Roman" w:hAnsi="Times New Roman" w:cs="Times New Roman"/>
            <w:sz w:val="24"/>
            <w:szCs w:val="24"/>
          </w:rPr>
          <w:delText>1</w:delText>
        </w:r>
      </w:del>
      <w:del w:id="535"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536" w:author="Meyer, Michael Frederick" w:date="2021-08-19T14:03:00Z">
        <w:r w:rsidR="00E26F5A">
          <w:rPr>
            <w:rFonts w:ascii="Times New Roman" w:eastAsia="Times New Roman" w:hAnsi="Times New Roman" w:cs="Times New Roman"/>
            <w:sz w:val="24"/>
            <w:szCs w:val="24"/>
          </w:rPr>
          <w:t>(std dev = 2.</w:t>
        </w:r>
      </w:ins>
      <w:ins w:id="537" w:author="Meyer, Michael Frederick" w:date="2022-01-11T13:10:00Z">
        <w:r w:rsidR="004F75EE">
          <w:rPr>
            <w:rFonts w:ascii="Times New Roman" w:eastAsia="Times New Roman" w:hAnsi="Times New Roman" w:cs="Times New Roman"/>
            <w:sz w:val="24"/>
            <w:szCs w:val="24"/>
          </w:rPr>
          <w:t>39</w:t>
        </w:r>
      </w:ins>
      <w:ins w:id="538" w:author="Meyer, Michael Frederick" w:date="2021-08-19T14:03:00Z">
        <w:r w:rsidR="00E26F5A">
          <w:rPr>
            <w:rFonts w:ascii="Times New Roman" w:eastAsia="Times New Roman" w:hAnsi="Times New Roman" w:cs="Times New Roman"/>
            <w:sz w:val="24"/>
            <w:szCs w:val="24"/>
          </w:rPr>
          <w:t xml:space="preserve">%) </w:t>
        </w:r>
      </w:ins>
      <w:r w:rsidR="002D3984">
        <w:rPr>
          <w:rFonts w:ascii="Times New Roman" w:eastAsia="Times New Roman" w:hAnsi="Times New Roman" w:cs="Times New Roman"/>
          <w:sz w:val="24"/>
          <w:szCs w:val="24"/>
        </w:rPr>
        <w:t>and 6.</w:t>
      </w:r>
      <w:ins w:id="539" w:author="Meyer, Michael Frederick" w:date="2022-01-11T13:10:00Z">
        <w:r w:rsidR="004F75EE">
          <w:rPr>
            <w:rFonts w:ascii="Times New Roman" w:eastAsia="Times New Roman" w:hAnsi="Times New Roman" w:cs="Times New Roman"/>
            <w:sz w:val="24"/>
            <w:szCs w:val="24"/>
          </w:rPr>
          <w:t>7</w:t>
        </w:r>
      </w:ins>
      <w:del w:id="540" w:author="Meyer, Michael Frederick" w:date="2022-01-11T13:10:00Z">
        <w:r w:rsidR="002D3984" w:rsidDel="004F75EE">
          <w:rPr>
            <w:rFonts w:ascii="Times New Roman" w:eastAsia="Times New Roman" w:hAnsi="Times New Roman" w:cs="Times New Roman"/>
            <w:sz w:val="24"/>
            <w:szCs w:val="24"/>
          </w:rPr>
          <w:delText>4</w:delText>
        </w:r>
      </w:del>
      <w:r w:rsidR="002D3984">
        <w:rPr>
          <w:rFonts w:ascii="Times New Roman" w:eastAsia="Times New Roman" w:hAnsi="Times New Roman" w:cs="Times New Roman"/>
          <w:sz w:val="24"/>
          <w:szCs w:val="24"/>
        </w:rPr>
        <w:t>%</w:t>
      </w:r>
      <w:ins w:id="541" w:author="Meyer, Michael Frederick" w:date="2021-08-19T14:03:00Z">
        <w:r w:rsidR="00E26F5A">
          <w:rPr>
            <w:rFonts w:ascii="Times New Roman" w:eastAsia="Times New Roman" w:hAnsi="Times New Roman" w:cs="Times New Roman"/>
            <w:sz w:val="24"/>
            <w:szCs w:val="24"/>
          </w:rPr>
          <w:t xml:space="preserve"> (std dev = </w:t>
        </w:r>
      </w:ins>
      <w:ins w:id="542" w:author="Meyer, Michael Frederick" w:date="2022-01-11T13:10:00Z">
        <w:r w:rsidR="004F75EE">
          <w:rPr>
            <w:rFonts w:ascii="Times New Roman" w:eastAsia="Times New Roman" w:hAnsi="Times New Roman" w:cs="Times New Roman"/>
            <w:sz w:val="24"/>
            <w:szCs w:val="24"/>
          </w:rPr>
          <w:t>2.03</w:t>
        </w:r>
      </w:ins>
      <w:ins w:id="543" w:author="Meyer, Michael Frederick" w:date="2021-08-19T14:03:00Z">
        <w:r w:rsidR="00E26F5A">
          <w:rPr>
            <w:rFonts w:ascii="Times New Roman" w:eastAsia="Times New Roman" w:hAnsi="Times New Roman" w:cs="Times New Roman"/>
            <w:sz w:val="24"/>
            <w:szCs w:val="24"/>
          </w:rPr>
          <w:t>%)</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544" w:author="Meyer, Michael Frederick" w:date="2021-09-24T13:07:00Z">
        <w:r w:rsidR="00D36C68">
          <w:rPr>
            <w:rFonts w:ascii="Times New Roman" w:eastAsia="Times New Roman" w:hAnsi="Times New Roman" w:cs="Times New Roman"/>
            <w:sz w:val="24"/>
            <w:szCs w:val="24"/>
          </w:rPr>
          <w:t>4</w:t>
        </w:r>
      </w:ins>
      <w:del w:id="545"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68DB072"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46" w:author="Meyer, Michael Frederick" w:date="2021-09-24T13:07:00Z">
        <w:r w:rsidR="00D36C68">
          <w:rPr>
            <w:rFonts w:ascii="Times New Roman" w:eastAsia="Times New Roman" w:hAnsi="Times New Roman" w:cs="Times New Roman"/>
            <w:sz w:val="24"/>
            <w:szCs w:val="24"/>
          </w:rPr>
          <w:t>5</w:t>
        </w:r>
      </w:ins>
      <w:del w:id="547"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48" w:author="Meyer, Michael Frederick" w:date="2022-01-11T13:11:00Z">
        <w:r w:rsidR="001B3ED5">
          <w:rPr>
            <w:rFonts w:ascii="Times New Roman" w:eastAsia="Times New Roman" w:hAnsi="Times New Roman" w:cs="Times New Roman"/>
            <w:sz w:val="24"/>
            <w:szCs w:val="24"/>
          </w:rPr>
          <w:t>2</w:t>
        </w:r>
      </w:ins>
      <w:del w:id="549" w:author="Meyer, Michael Frederick" w:date="2022-01-11T13:11:00Z">
        <w:r w:rsidR="00B2399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50" w:author="Meyer, Michael Frederick" w:date="2022-01-11T13:11:00Z">
        <w:r w:rsidR="001B3ED5">
          <w:rPr>
            <w:rFonts w:ascii="Times New Roman" w:eastAsia="Times New Roman" w:hAnsi="Times New Roman" w:cs="Times New Roman"/>
            <w:sz w:val="24"/>
            <w:szCs w:val="24"/>
          </w:rPr>
          <w:t>3</w:t>
        </w:r>
      </w:ins>
      <w:del w:id="551" w:author="Meyer, Michael Frederick" w:date="2022-01-11T13:11:00Z">
        <w:r w:rsidR="00B23999" w:rsidDel="001B3ED5">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52" w:author="Meyer, Michael Frederick" w:date="2022-01-11T13:11:00Z">
        <w:r w:rsidR="001B3ED5">
          <w:rPr>
            <w:rFonts w:ascii="Times New Roman" w:eastAsia="Times New Roman" w:hAnsi="Times New Roman" w:cs="Times New Roman"/>
            <w:sz w:val="24"/>
            <w:szCs w:val="24"/>
          </w:rPr>
          <w:t>4</w:t>
        </w:r>
      </w:ins>
      <w:del w:id="553" w:author="Meyer, Michael Frederick" w:date="2022-01-11T13:11:00Z">
        <w:r w:rsidR="00B23999" w:rsidDel="001B3ED5">
          <w:rPr>
            <w:rFonts w:ascii="Times New Roman" w:eastAsia="Times New Roman" w:hAnsi="Times New Roman" w:cs="Times New Roman"/>
            <w:sz w:val="24"/>
            <w:szCs w:val="24"/>
          </w:rPr>
          <w:delText>3</w:delText>
        </w:r>
      </w:del>
      <w:r w:rsidR="00B23999">
        <w:rPr>
          <w:rFonts w:ascii="Times New Roman" w:eastAsia="Times New Roman" w:hAnsi="Times New Roman" w:cs="Times New Roman"/>
          <w:sz w:val="24"/>
          <w:szCs w:val="24"/>
        </w:rPr>
        <w:t>-</w:t>
      </w:r>
      <w:r w:rsidR="009B1EA1">
        <w:rPr>
          <w:rFonts w:ascii="Times New Roman" w:eastAsia="Times New Roman" w:hAnsi="Times New Roman" w:cs="Times New Roman"/>
          <w:sz w:val="24"/>
          <w:szCs w:val="24"/>
        </w:rPr>
        <w:t>1</w:t>
      </w:r>
      <w:ins w:id="554" w:author="Meyer, Michael Frederick" w:date="2022-01-11T13:11:00Z">
        <w:r w:rsidR="001B3ED5">
          <w:rPr>
            <w:rFonts w:ascii="Times New Roman" w:eastAsia="Times New Roman" w:hAnsi="Times New Roman" w:cs="Times New Roman"/>
            <w:sz w:val="24"/>
            <w:szCs w:val="24"/>
          </w:rPr>
          <w:t>6</w:t>
        </w:r>
      </w:ins>
      <w:del w:id="555" w:author="Meyer, Michael Frederick" w:date="2022-01-11T13:11:00Z">
        <w:r w:rsidR="00B23999" w:rsidDel="001B3ED5">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lastRenderedPageBreak/>
        <w:t>(Figure S</w:t>
      </w:r>
      <w:r w:rsidR="009B1EA1">
        <w:rPr>
          <w:rFonts w:ascii="Times New Roman" w:eastAsia="Times New Roman" w:hAnsi="Times New Roman" w:cs="Times New Roman"/>
          <w:sz w:val="24"/>
          <w:szCs w:val="24"/>
        </w:rPr>
        <w:t>1</w:t>
      </w:r>
      <w:ins w:id="556" w:author="Meyer, Michael Frederick" w:date="2022-01-11T13:11:00Z">
        <w:r w:rsidR="001B3ED5">
          <w:rPr>
            <w:rFonts w:ascii="Times New Roman" w:eastAsia="Times New Roman" w:hAnsi="Times New Roman" w:cs="Times New Roman"/>
            <w:sz w:val="24"/>
            <w:szCs w:val="24"/>
          </w:rPr>
          <w:t>4</w:t>
        </w:r>
      </w:ins>
      <w:del w:id="557"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58" w:author="Meyer, Michael Frederick" w:date="2021-09-24T13:07:00Z">
        <w:r w:rsidR="00D36C68">
          <w:rPr>
            <w:rFonts w:ascii="Times New Roman" w:eastAsia="Times New Roman" w:hAnsi="Times New Roman" w:cs="Times New Roman"/>
            <w:sz w:val="24"/>
            <w:szCs w:val="24"/>
          </w:rPr>
          <w:t>5</w:t>
        </w:r>
      </w:ins>
      <w:del w:id="559"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60" w:author="Meyer, Michael Frederick" w:date="2022-01-11T13:11:00Z">
        <w:r w:rsidR="001B3ED5">
          <w:rPr>
            <w:rFonts w:ascii="Times New Roman" w:eastAsia="Times New Roman" w:hAnsi="Times New Roman" w:cs="Times New Roman"/>
            <w:sz w:val="24"/>
            <w:szCs w:val="24"/>
          </w:rPr>
          <w:t>4</w:t>
        </w:r>
      </w:ins>
      <w:del w:id="561"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562" w:author="Meyer, Michael Frederick" w:date="2021-09-24T13:07:00Z">
        <w:r w:rsidR="00D36C68">
          <w:rPr>
            <w:rFonts w:ascii="Times New Roman" w:eastAsia="Times New Roman" w:hAnsi="Times New Roman" w:cs="Times New Roman"/>
            <w:sz w:val="24"/>
            <w:szCs w:val="24"/>
          </w:rPr>
          <w:t>5</w:t>
        </w:r>
      </w:ins>
      <w:del w:id="563"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w:t>
      </w:r>
      <w:del w:id="564" w:author="Meyer, Michael Frederick" w:date="2022-01-10T10:09:00Z">
        <w:r w:rsidR="003C79ED" w:rsidRPr="007418CF" w:rsidDel="0010466A">
          <w:rPr>
            <w:rFonts w:ascii="Times New Roman" w:eastAsia="Times New Roman" w:hAnsi="Times New Roman" w:cs="Times New Roman"/>
            <w:sz w:val="24"/>
            <w:szCs w:val="24"/>
          </w:rPr>
          <w:delText>(R</w:delText>
        </w:r>
        <w:r w:rsidR="003C79ED" w:rsidRPr="007418CF" w:rsidDel="0010466A">
          <w:rPr>
            <w:rFonts w:ascii="Times New Roman" w:eastAsia="Times New Roman" w:hAnsi="Times New Roman" w:cs="Times New Roman"/>
            <w:sz w:val="24"/>
            <w:szCs w:val="24"/>
            <w:vertAlign w:val="superscript"/>
          </w:rPr>
          <w:delText xml:space="preserve">2 </w:delText>
        </w:r>
        <w:r w:rsidR="003C79ED" w:rsidRPr="007418CF" w:rsidDel="0010466A">
          <w:rPr>
            <w:rFonts w:ascii="Times New Roman" w:eastAsia="Times New Roman" w:hAnsi="Times New Roman" w:cs="Times New Roman"/>
            <w:sz w:val="24"/>
            <w:szCs w:val="24"/>
          </w:rPr>
          <w:delText xml:space="preserve">= 0.73; p = 0.02) </w:delText>
        </w:r>
      </w:del>
      <w:r w:rsidR="003C79ED" w:rsidRPr="007418CF">
        <w:rPr>
          <w:rFonts w:ascii="Times New Roman" w:eastAsia="Times New Roman" w:hAnsi="Times New Roman" w:cs="Times New Roman"/>
          <w:sz w:val="24"/>
          <w:szCs w:val="24"/>
        </w:rPr>
        <w:t>and amphipods (</w:t>
      </w:r>
      <w:r w:rsidR="009B3B57" w:rsidRPr="007418CF">
        <w:rPr>
          <w:rFonts w:ascii="Times New Roman" w:eastAsia="Times New Roman" w:hAnsi="Times New Roman" w:cs="Times New Roman"/>
          <w:sz w:val="24"/>
          <w:szCs w:val="24"/>
        </w:rPr>
        <w:t xml:space="preserve">Figure </w:t>
      </w:r>
      <w:ins w:id="565" w:author="Meyer, Michael Frederick" w:date="2021-09-24T13:07:00Z">
        <w:r w:rsidR="00D36C68">
          <w:rPr>
            <w:rFonts w:ascii="Times New Roman" w:eastAsia="Times New Roman" w:hAnsi="Times New Roman" w:cs="Times New Roman"/>
            <w:sz w:val="24"/>
            <w:szCs w:val="24"/>
          </w:rPr>
          <w:t>5</w:t>
        </w:r>
      </w:ins>
      <w:del w:id="566"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67" w:author="Meyer, Michael Frederick" w:date="2022-01-11T13:11:00Z">
        <w:r w:rsidR="001B3ED5">
          <w:rPr>
            <w:rFonts w:ascii="Times New Roman" w:eastAsia="Times New Roman" w:hAnsi="Times New Roman" w:cs="Times New Roman"/>
            <w:sz w:val="24"/>
            <w:szCs w:val="24"/>
          </w:rPr>
          <w:t>4</w:t>
        </w:r>
      </w:ins>
      <w:del w:id="568" w:author="Meyer, Michael Frederick" w:date="2022-01-11T13:11:00Z">
        <w:r w:rsidR="00D96BE2" w:rsidDel="001B3ED5">
          <w:rPr>
            <w:rFonts w:ascii="Times New Roman" w:eastAsia="Times New Roman" w:hAnsi="Times New Roman" w:cs="Times New Roman"/>
            <w:sz w:val="24"/>
            <w:szCs w:val="24"/>
          </w:rPr>
          <w:delText>3</w:delText>
        </w:r>
      </w:del>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ins w:id="569" w:author="Meyer, Michael Frederick" w:date="2022-01-11T13:12:00Z">
        <w:r w:rsidR="001B3ED5">
          <w:rPr>
            <w:rFonts w:ascii="Times New Roman" w:eastAsia="Times New Roman" w:hAnsi="Times New Roman" w:cs="Times New Roman"/>
            <w:sz w:val="24"/>
            <w:szCs w:val="24"/>
          </w:rPr>
          <w:t>2</w:t>
        </w:r>
      </w:ins>
      <w:del w:id="570"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71" w:author="Meyer, Michael Frederick" w:date="2022-01-11T13:12:00Z">
        <w:r w:rsidR="001B3ED5">
          <w:rPr>
            <w:rFonts w:ascii="Times New Roman" w:eastAsia="Times New Roman" w:hAnsi="Times New Roman" w:cs="Times New Roman"/>
            <w:sz w:val="24"/>
            <w:szCs w:val="24"/>
          </w:rPr>
          <w:t>3</w:t>
        </w:r>
      </w:ins>
      <w:del w:id="572"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573" w:author="Meyer, Michael Frederick" w:date="2022-01-11T13:12:00Z">
        <w:r w:rsidR="001B3ED5">
          <w:rPr>
            <w:rFonts w:ascii="Times New Roman" w:eastAsia="Times New Roman" w:hAnsi="Times New Roman" w:cs="Times New Roman"/>
            <w:sz w:val="24"/>
            <w:szCs w:val="24"/>
          </w:rPr>
          <w:t>5</w:t>
        </w:r>
      </w:ins>
      <w:del w:id="574"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575" w:author="Meyer, Michael Frederick" w:date="2022-01-11T13:12:00Z">
        <w:r w:rsidR="001B3ED5">
          <w:rPr>
            <w:rFonts w:ascii="Times New Roman" w:eastAsia="Times New Roman" w:hAnsi="Times New Roman" w:cs="Times New Roman"/>
            <w:sz w:val="24"/>
            <w:szCs w:val="24"/>
          </w:rPr>
          <w:t>6</w:t>
        </w:r>
      </w:ins>
      <w:del w:id="576" w:author="Meyer, Michael Frederick" w:date="2022-01-11T13:12:00Z">
        <w:r w:rsidR="00447FAC" w:rsidDel="001B3ED5">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ins w:id="577" w:author="Meyer, Michael Frederick" w:date="2022-01-11T13:12:00Z">
        <w:r w:rsidR="001B3ED5">
          <w:rPr>
            <w:rFonts w:ascii="Times New Roman" w:eastAsia="Times New Roman" w:hAnsi="Times New Roman" w:cs="Times New Roman"/>
            <w:sz w:val="24"/>
            <w:szCs w:val="24"/>
          </w:rPr>
          <w:t>2</w:t>
        </w:r>
      </w:ins>
      <w:del w:id="578"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79" w:author="Meyer, Michael Frederick" w:date="2022-01-11T13:12:00Z">
        <w:r w:rsidR="001B3ED5">
          <w:rPr>
            <w:rFonts w:ascii="Times New Roman" w:eastAsia="Times New Roman" w:hAnsi="Times New Roman" w:cs="Times New Roman"/>
            <w:sz w:val="24"/>
            <w:szCs w:val="24"/>
          </w:rPr>
          <w:t>3</w:t>
        </w:r>
      </w:ins>
      <w:del w:id="580"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581" w:author="Meyer, Michael Frederick" w:date="2022-01-11T13:12:00Z">
        <w:r w:rsidR="001B3ED5">
          <w:rPr>
            <w:rFonts w:ascii="Times New Roman" w:eastAsia="Times New Roman" w:hAnsi="Times New Roman" w:cs="Times New Roman"/>
            <w:sz w:val="24"/>
            <w:szCs w:val="24"/>
          </w:rPr>
          <w:t>5</w:t>
        </w:r>
      </w:ins>
      <w:del w:id="582"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583" w:author="Meyer, Michael Frederick" w:date="2022-01-11T13:12:00Z">
        <w:r w:rsidR="001B3ED5">
          <w:rPr>
            <w:rFonts w:ascii="Times New Roman" w:eastAsia="Times New Roman" w:hAnsi="Times New Roman" w:cs="Times New Roman"/>
            <w:sz w:val="24"/>
            <w:szCs w:val="24"/>
          </w:rPr>
          <w:t>6</w:t>
        </w:r>
      </w:ins>
      <w:del w:id="584" w:author="Meyer, Michael Frederick" w:date="2022-01-11T13:12:00Z">
        <w:r w:rsidR="00447FAC" w:rsidDel="001B3ED5">
          <w:rPr>
            <w:rFonts w:ascii="Times New Roman" w:eastAsia="Times New Roman" w:hAnsi="Times New Roman" w:cs="Times New Roman"/>
            <w:sz w:val="24"/>
            <w:szCs w:val="24"/>
          </w:rPr>
          <w:delText>5</w:delText>
        </w:r>
      </w:del>
      <w:r w:rsidR="00447F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xml:space="preserve">, including our </w:t>
      </w:r>
      <w:r w:rsidR="000C2C76" w:rsidRPr="007418CF">
        <w:rPr>
          <w:rFonts w:ascii="Times New Roman" w:eastAsia="Times New Roman" w:hAnsi="Times New Roman" w:cs="Times New Roman"/>
          <w:sz w:val="24"/>
          <w:szCs w:val="24"/>
        </w:rPr>
        <w:lastRenderedPageBreak/>
        <w:t>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w:t>
      </w:r>
      <w:del w:id="585" w:author="Hampton, Stephanie" w:date="2021-12-08T19:24:00Z">
        <w:r w:rsidR="00E45EB1" w:rsidRPr="007418CF" w:rsidDel="001D3F95">
          <w:rPr>
            <w:rFonts w:ascii="Times New Roman" w:eastAsia="Times New Roman" w:hAnsi="Times New Roman" w:cs="Times New Roman"/>
            <w:sz w:val="24"/>
            <w:szCs w:val="24"/>
          </w:rPr>
          <w:delText>more</w:delText>
        </w:r>
      </w:del>
      <w:r w:rsidR="00E45EB1" w:rsidRPr="007418CF">
        <w:rPr>
          <w:rFonts w:ascii="Times New Roman" w:eastAsia="Times New Roman" w:hAnsi="Times New Roman" w:cs="Times New Roman"/>
          <w:sz w:val="24"/>
          <w:szCs w:val="24"/>
        </w:rPr>
        <w:t xml:space="preserv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3A2375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586" w:author="Meyer, Michael Frederick" w:date="2021-08-27T15:31:00Z">
        <w:del w:id="587" w:author="Ted" w:date="2021-10-13T17:01:00Z">
          <w:r w:rsidR="00F31561" w:rsidDel="00D4666E">
            <w:rPr>
              <w:rFonts w:ascii="Times New Roman" w:eastAsia="Times New Roman" w:hAnsi="Times New Roman" w:cs="Times New Roman"/>
              <w:sz w:val="24"/>
              <w:szCs w:val="24"/>
            </w:rPr>
            <w:delText xml:space="preserve">highly </w:delText>
          </w:r>
        </w:del>
      </w:ins>
      <w:del w:id="588" w:author="Ted" w:date="2021-10-13T17:01:00Z">
        <w:r w:rsidR="00205279" w:rsidRPr="007418CF" w:rsidDel="00D4666E">
          <w:rPr>
            <w:rFonts w:ascii="Times New Roman" w:eastAsia="Times New Roman" w:hAnsi="Times New Roman" w:cs="Times New Roman"/>
            <w:sz w:val="24"/>
            <w:szCs w:val="24"/>
          </w:rPr>
          <w:delText>voluminous</w:delText>
        </w:r>
      </w:del>
      <w:ins w:id="589"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590" w:author="Ted" w:date="2021-10-13T17:01:00Z">
        <w:r w:rsidR="00205279" w:rsidRPr="007418CF" w:rsidDel="00D4666E">
          <w:rPr>
            <w:rFonts w:ascii="Times New Roman" w:eastAsia="Times New Roman" w:hAnsi="Times New Roman" w:cs="Times New Roman"/>
            <w:sz w:val="24"/>
            <w:szCs w:val="24"/>
          </w:rPr>
          <w:delText>largely unpopulated</w:delText>
        </w:r>
      </w:del>
      <w:ins w:id="591" w:author="Ted" w:date="2021-10-13T17:01:00Z">
        <w:r w:rsidR="00D4666E">
          <w:rPr>
            <w:rFonts w:ascii="Times New Roman" w:eastAsia="Times New Roman" w:hAnsi="Times New Roman" w:cs="Times New Roman"/>
            <w:sz w:val="24"/>
            <w:szCs w:val="24"/>
          </w:rPr>
          <w:t>sparsely populat</w:t>
        </w:r>
      </w:ins>
      <w:ins w:id="592"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593"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594"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595"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596"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597"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598"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599" w:author="Meyer, Michael Frederick" w:date="2021-08-27T15:42:00Z">
        <w:r w:rsidR="009222C3">
          <w:rPr>
            <w:rFonts w:ascii="Times New Roman" w:eastAsia="Times New Roman" w:hAnsi="Times New Roman" w:cs="Times New Roman"/>
            <w:sz w:val="24"/>
            <w:szCs w:val="24"/>
          </w:rPr>
          <w:t xml:space="preserve"> </w:t>
        </w:r>
        <w:del w:id="600" w:author="Ted" w:date="2021-10-13T17:02:00Z">
          <w:r w:rsidR="009222C3" w:rsidDel="00D4666E">
            <w:rPr>
              <w:rFonts w:ascii="Times New Roman" w:eastAsia="Times New Roman" w:hAnsi="Times New Roman" w:cs="Times New Roman"/>
              <w:sz w:val="24"/>
              <w:szCs w:val="24"/>
            </w:rPr>
            <w:delText>that comprise more than</w:delText>
          </w:r>
        </w:del>
      </w:ins>
      <w:ins w:id="601" w:author="Ted" w:date="2021-10-13T17:02:00Z">
        <w:r w:rsidR="00D4666E">
          <w:rPr>
            <w:rFonts w:ascii="Times New Roman" w:eastAsia="Times New Roman" w:hAnsi="Times New Roman" w:cs="Times New Roman"/>
            <w:sz w:val="24"/>
            <w:szCs w:val="24"/>
          </w:rPr>
          <w:t>(</w:t>
        </w:r>
      </w:ins>
      <w:ins w:id="602" w:author="Meyer, Michael Frederick" w:date="2021-08-27T15:42:00Z">
        <w:r w:rsidR="009222C3">
          <w:rPr>
            <w:rFonts w:ascii="Times New Roman" w:eastAsia="Times New Roman" w:hAnsi="Times New Roman" w:cs="Times New Roman"/>
            <w:sz w:val="24"/>
            <w:szCs w:val="24"/>
          </w:rPr>
          <w:t>66% of the PPCP literature</w:t>
        </w:r>
      </w:ins>
      <w:ins w:id="603" w:author="Meyer, Michael Frederick" w:date="2022-01-10T10:12:00Z">
        <w:r w:rsidR="00445027">
          <w:rPr>
            <w:rFonts w:ascii="Times New Roman" w:eastAsia="Times New Roman" w:hAnsi="Times New Roman" w:cs="Times New Roman"/>
            <w:sz w:val="24"/>
            <w:szCs w:val="24"/>
          </w:rPr>
          <w:t>;</w:t>
        </w:r>
      </w:ins>
      <w:ins w:id="604" w:author="Ted" w:date="2021-10-13T17:02:00Z">
        <w:del w:id="605" w:author="Meyer, Michael Frederick" w:date="2022-01-10T10:12:00Z">
          <w:r w:rsidR="00D4666E" w:rsidDel="00445027">
            <w:rPr>
              <w:rFonts w:ascii="Times New Roman" w:eastAsia="Times New Roman" w:hAnsi="Times New Roman" w:cs="Times New Roman"/>
              <w:sz w:val="24"/>
              <w:szCs w:val="24"/>
            </w:rPr>
            <w:delText>)</w:delText>
          </w:r>
        </w:del>
      </w:ins>
      <w:ins w:id="606" w:author="Meyer, Michael Frederick" w:date="2021-09-24T14:42:00Z">
        <w:del w:id="607" w:author="Ted" w:date="2021-10-13T17:03:00Z">
          <w:r w:rsidR="000B623F" w:rsidDel="00D4666E">
            <w:rPr>
              <w:rFonts w:ascii="Times New Roman" w:eastAsia="Times New Roman" w:hAnsi="Times New Roman" w:cs="Times New Roman"/>
              <w:sz w:val="24"/>
              <w:szCs w:val="24"/>
            </w:rPr>
            <w:delText>,</w:delText>
          </w:r>
        </w:del>
      </w:ins>
      <w:del w:id="608" w:author="Ted" w:date="2021-10-13T17:03:00Z">
        <w:r w:rsidR="00685D80" w:rsidRPr="007418CF" w:rsidDel="00D4666E">
          <w:rPr>
            <w:rFonts w:ascii="Times New Roman" w:eastAsia="Times New Roman" w:hAnsi="Times New Roman" w:cs="Times New Roman"/>
            <w:sz w:val="24"/>
            <w:szCs w:val="24"/>
          </w:rPr>
          <w:delText xml:space="preserve"> </w:delText>
        </w:r>
      </w:del>
      <w:ins w:id="609" w:author="Meyer, Michael Frederick" w:date="2021-09-24T14:42:00Z">
        <w:del w:id="610" w:author="Ted" w:date="2021-10-13T17:03:00Z">
          <w:r w:rsidR="000B623F" w:rsidDel="00D4666E">
            <w:rPr>
              <w:rFonts w:ascii="Times New Roman" w:eastAsia="Times New Roman" w:hAnsi="Times New Roman" w:cs="Times New Roman"/>
              <w:sz w:val="24"/>
              <w:szCs w:val="24"/>
            </w:rPr>
            <w:delText xml:space="preserve">whereas lakes represent </w:delText>
          </w:r>
        </w:del>
      </w:ins>
      <w:ins w:id="611" w:author="Meyer, Michael Frederick" w:date="2021-09-24T14:43:00Z">
        <w:del w:id="612"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2019)","dontUpdate":true,"noteIndex":0},"citationItems":[{"id":2604,"uris":["http://zotero.org/users/2645460/items/ZPY97EPS"],"uri":["http://zotero.org/users/2645460/items/ZPY97EPS"],"itemData":{"id":2604,"type":"article-journal","abstract":"Pharmaceuticals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del w:id="613" w:author="Meyer, Michael Frederick" w:date="2022-01-10T10:12:00Z">
        <w:r w:rsidR="00685D80" w:rsidRPr="007418CF" w:rsidDel="00445027">
          <w:rPr>
            <w:rFonts w:ascii="Times New Roman" w:hAnsi="Times New Roman" w:cs="Times New Roman"/>
            <w:sz w:val="24"/>
          </w:rPr>
          <w:delText>(</w:delText>
        </w:r>
      </w:del>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614"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615" w:author="Meyer, Michael Frederick" w:date="2021-10-29T12:31:00Z">
        <w:r w:rsidR="00596F8F">
          <w:rPr>
            <w:rFonts w:ascii="Times New Roman" w:eastAsia="Times New Roman" w:hAnsi="Times New Roman" w:cs="Times New Roman"/>
            <w:sz w:val="24"/>
            <w:szCs w:val="24"/>
          </w:rPr>
          <w:t>in certain areas</w:t>
        </w:r>
      </w:ins>
      <w:ins w:id="616"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lastRenderedPageBreak/>
        <w:fldChar w:fldCharType="begin"/>
      </w:r>
      <w:r w:rsidR="000B2F8A">
        <w:rPr>
          <w:rFonts w:ascii="Times New Roman" w:eastAsia="Times New Roman" w:hAnsi="Times New Roman" w:cs="Times New Roman"/>
          <w:sz w:val="24"/>
          <w:szCs w:val="24"/>
        </w:rPr>
        <w:instrText xml:space="preserve"> ADDIN ZOTERO_ITEM CSL_CITATION {"citationID":"aagbjh3kmm","properties":{"formattedCitation":"(Meyer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617" w:author="Meyer, Michael Frederick" w:date="2021-10-29T12:34:00Z">
        <w:r w:rsidR="00596F8F">
          <w:rPr>
            <w:rFonts w:ascii="Times New Roman" w:eastAsia="Times New Roman" w:hAnsi="Times New Roman" w:cs="Times New Roman"/>
            <w:sz w:val="24"/>
            <w:szCs w:val="24"/>
          </w:rPr>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618" w:author="Meyer, Michael Frederick" w:date="2021-10-29T12:35:00Z">
        <w:del w:id="619" w:author="Hampton, Stephanie" w:date="2021-12-08T19:26:00Z">
          <w:r w:rsidR="00596F8F" w:rsidDel="001D3F95">
            <w:rPr>
              <w:rFonts w:ascii="Times New Roman" w:eastAsia="Times New Roman" w:hAnsi="Times New Roman" w:cs="Times New Roman"/>
              <w:sz w:val="24"/>
              <w:szCs w:val="24"/>
            </w:rPr>
            <w:delText>intra-lake gradients</w:delText>
          </w:r>
        </w:del>
      </w:ins>
      <w:ins w:id="620" w:author="Hampton, Stephanie" w:date="2021-12-08T19:26:00Z">
        <w:r w:rsidR="001D3F95">
          <w:rPr>
            <w:rFonts w:ascii="Times New Roman" w:eastAsia="Times New Roman" w:hAnsi="Times New Roman" w:cs="Times New Roman"/>
            <w:sz w:val="24"/>
            <w:szCs w:val="24"/>
          </w:rPr>
          <w:t>their toxicity</w:t>
        </w:r>
      </w:ins>
      <w:ins w:id="621" w:author="Hampton, Stephanie" w:date="2021-12-08T19:27:00Z">
        <w:r w:rsidR="001D3F95">
          <w:rPr>
            <w:rFonts w:ascii="Times New Roman" w:eastAsia="Times New Roman" w:hAnsi="Times New Roman" w:cs="Times New Roman"/>
            <w:sz w:val="24"/>
            <w:szCs w:val="24"/>
          </w:rPr>
          <w:t xml:space="preserve"> also</w:t>
        </w:r>
      </w:ins>
      <w:ins w:id="622" w:author="Meyer, Michael Frederick" w:date="2021-10-29T12:35:00Z">
        <w:r w:rsidR="00596F8F">
          <w:rPr>
            <w:rFonts w:ascii="Times New Roman" w:eastAsia="Times New Roman" w:hAnsi="Times New Roman" w:cs="Times New Roman"/>
            <w:sz w:val="24"/>
            <w:szCs w:val="24"/>
          </w:rPr>
          <w:t xml:space="preserve">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{"citationID":"a194qlmic90","properties":{"formattedCitation":"\\uldash{(Feij\\uc0\\u227{}o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ins w:id="623"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24" w:author="Meyer, Michael Frederick" w:date="2022-01-04T13:15: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Feijão et al. 2020)</w:t>
      </w:r>
      <w:ins w:id="625"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{"citationID":"a1lfnv2gffb","properties":{"formattedCitation":"\\uldash{(Brodin et al. 2013)}","plainCitation":"(Brodin et al. 2013)","dontUpdate":true,"noteIndex":0},"citationItems":[{"id":3919,"uris":["http://zotero.org/users/2645460/items/NBDN47SX"],"uri":["http://zotero.org/users/2645460/items/NBDN47SX"],"itemData":{"id":3919,"type":"article-journal","abstract":"Environmental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ins w:id="626"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27" w:author="Meyer, Michael Frederick" w:date="2022-01-04T13:16: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Brodin et al. 2013)</w:t>
      </w:r>
      <w:ins w:id="628"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w:t>
        </w:r>
      </w:ins>
      <w:ins w:id="629" w:author="Meyer, Michael Frederick" w:date="2022-01-18T14:58:00Z">
        <w:r w:rsidR="001A15A9">
          <w:rPr>
            <w:rFonts w:ascii="Times New Roman" w:eastAsia="Times New Roman" w:hAnsi="Times New Roman" w:cs="Times New Roman"/>
            <w:sz w:val="24"/>
            <w:szCs w:val="24"/>
          </w:rPr>
          <w:t>effects</w:t>
        </w:r>
      </w:ins>
      <w:ins w:id="630" w:author="Meyer, Michael Frederick" w:date="2021-10-29T12:35:00Z">
        <w:r w:rsidR="00596F8F" w:rsidRPr="007418CF">
          <w:rPr>
            <w:rFonts w:ascii="Times New Roman" w:eastAsia="Times New Roman" w:hAnsi="Times New Roman" w:cs="Times New Roman"/>
            <w:sz w:val="24"/>
            <w:szCs w:val="24"/>
          </w:rPr>
          <w:t xml:space="preserve"> to food web</w:t>
        </w:r>
      </w:ins>
      <w:ins w:id="631" w:author="Meyer, Michael Frederick" w:date="2022-01-18T14:58:00Z">
        <w:r w:rsidR="001A15A9">
          <w:rPr>
            <w:rFonts w:ascii="Times New Roman" w:eastAsia="Times New Roman" w:hAnsi="Times New Roman" w:cs="Times New Roman"/>
            <w:sz w:val="24"/>
            <w:szCs w:val="24"/>
          </w:rPr>
          <w:t xml:space="preserve"> bioaccumulation</w:t>
        </w:r>
      </w:ins>
      <w:ins w:id="632"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{"citationID":"a18h488akos","properties":{"formattedCitation":"(Richmond et al. 2018)","plainCitation":"(Richmond et al. 2018)","dontUpdate":true,"noteIndex":0},"citationItems":[{"id":3912,"uris":["http://zotero.org/users/2645460/items/MIYHQNG8"],"uri":["http://zotero.org/users/2645460/items/MIYHQNG8"],"itemData":{"id":3912,"type":"article-journal","abstract":"A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id="633"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34" w:author="Meyer, Michael Frederick" w:date="2022-02-04T13:47:00Z">
        <w:r w:rsidR="00B37411">
          <w:rPr>
            <w:rFonts w:ascii="Times New Roman" w:hAnsi="Times New Roman" w:cs="Times New Roman"/>
            <w:sz w:val="24"/>
            <w:szCs w:val="24"/>
          </w:rPr>
          <w:t xml:space="preserve">e.g., </w:t>
        </w:r>
      </w:ins>
      <w:r w:rsidR="000B2F8A" w:rsidRPr="000B2F8A">
        <w:rPr>
          <w:rFonts w:ascii="Times New Roman" w:hAnsi="Times New Roman" w:cs="Times New Roman"/>
          <w:sz w:val="24"/>
          <w:szCs w:val="24"/>
        </w:rPr>
        <w:t>Richmond et al. 2018)</w:t>
      </w:r>
      <w:ins w:id="635"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w:t>
        </w:r>
      </w:ins>
      <w:ins w:id="636" w:author="Meyer, Michael Frederick" w:date="2022-01-18T14:58:00Z">
        <w:r w:rsidR="001A15A9">
          <w:rPr>
            <w:rFonts w:ascii="Times New Roman" w:eastAsia="Times New Roman" w:hAnsi="Times New Roman" w:cs="Times New Roman"/>
            <w:sz w:val="24"/>
            <w:szCs w:val="24"/>
          </w:rPr>
          <w:t xml:space="preserve"> processes</w:t>
        </w:r>
      </w:ins>
      <w:ins w:id="637"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{"citationID":"a1kmbhpjfd","properties":{"formattedCitation":"(Robson et al. 2020)","plainCitation":"(Robson et al. 2020)","dontUpdate":true,"noteIndex":0},"citationItems":[{"id":4042,"uris":["http://zotero.org/users/2645460/items/DSQ45VIC"],"uri":["http://zotero.org/users/2645460/items/DSQ45VIC"],"itemData":{"id":4042,"type":"article-journal","abstract":"Our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ins w:id="638"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39" w:author="Meyer, Michael Frederick" w:date="2022-02-04T13:47:00Z">
        <w:r w:rsidR="005973E7">
          <w:rPr>
            <w:rFonts w:ascii="Times New Roman" w:hAnsi="Times New Roman" w:cs="Times New Roman"/>
            <w:sz w:val="24"/>
            <w:szCs w:val="24"/>
          </w:rPr>
          <w:t>e.g.,</w:t>
        </w:r>
      </w:ins>
      <w:ins w:id="640" w:author="Meyer, Michael Frederick" w:date="2022-02-04T13:48:00Z">
        <w:r w:rsidR="005973E7">
          <w:rPr>
            <w:rFonts w:ascii="Times New Roman" w:hAnsi="Times New Roman" w:cs="Times New Roman"/>
            <w:sz w:val="24"/>
            <w:szCs w:val="24"/>
          </w:rPr>
          <w:t xml:space="preserve"> </w:t>
        </w:r>
      </w:ins>
      <w:r w:rsidR="000B2F8A" w:rsidRPr="000B2F8A">
        <w:rPr>
          <w:rFonts w:ascii="Times New Roman" w:hAnsi="Times New Roman" w:cs="Times New Roman"/>
          <w:sz w:val="24"/>
          <w:szCs w:val="24"/>
        </w:rPr>
        <w:t>Robson et al. 2020)</w:t>
      </w:r>
      <w:ins w:id="641"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642"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guide.</w:t>
        </w:r>
        <w:r w:rsidR="00596F8F">
          <w:rPr>
            <w:rFonts w:ascii="Times New Roman" w:eastAsia="Times New Roman" w:hAnsi="Times New Roman" w:cs="Times New Roman"/>
            <w:sz w:val="24"/>
            <w:szCs w:val="24"/>
          </w:rPr>
          <w:t xml:space="preserve"> </w:t>
        </w:r>
      </w:ins>
      <w:del w:id="643"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644" w:author="Meyer, Michael Frederick" w:date="2021-10-29T12:36:00Z"/>
          <w:rFonts w:ascii="Times New Roman" w:eastAsia="Times New Roman" w:hAnsi="Times New Roman" w:cs="Times New Roman"/>
          <w:sz w:val="24"/>
          <w:szCs w:val="24"/>
        </w:rPr>
      </w:pPr>
      <w:del w:id="645"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646"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647"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Del="00445027" w:rsidRDefault="00685D80" w:rsidP="00F31B90">
      <w:pPr>
        <w:spacing w:line="480" w:lineRule="auto"/>
        <w:rPr>
          <w:del w:id="648" w:author="Meyer, Michael Frederick" w:date="2022-01-10T10:13:00Z"/>
          <w:rFonts w:ascii="Times New Roman" w:eastAsia="Times New Roman" w:hAnsi="Times New Roman" w:cs="Times New Roman"/>
          <w:sz w:val="24"/>
          <w:szCs w:val="24"/>
        </w:rPr>
      </w:pPr>
    </w:p>
    <w:p w14:paraId="7EDD33C1" w14:textId="6E2239E1" w:rsidR="00445027" w:rsidRDefault="00645829" w:rsidP="00F31B90">
      <w:pPr>
        <w:spacing w:line="480" w:lineRule="auto"/>
        <w:rPr>
          <w:ins w:id="649" w:author="Meyer, Michael Frederick" w:date="2022-01-10T10: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w:t>
      </w:r>
      <w:del w:id="650" w:author="Meyer, Michael Frederick" w:date="2022-01-04T13:17:00Z">
        <w:r w:rsidR="00FE35CB" w:rsidRPr="007418CF" w:rsidDel="001254AC">
          <w:rPr>
            <w:rFonts w:ascii="Times New Roman" w:eastAsia="Times New Roman" w:hAnsi="Times New Roman" w:cs="Times New Roman"/>
            <w:sz w:val="24"/>
            <w:szCs w:val="24"/>
          </w:rPr>
          <w:delText xml:space="preserve">agriculture </w:delText>
        </w:r>
        <w:r w:rsidR="00ED6B1A" w:rsidRPr="007418CF" w:rsidDel="001254AC">
          <w:rPr>
            <w:rFonts w:ascii="Times New Roman" w:eastAsia="Times New Roman" w:hAnsi="Times New Roman" w:cs="Times New Roman"/>
            <w:sz w:val="24"/>
            <w:szCs w:val="24"/>
          </w:rPr>
          <w:fldChar w:fldCharType="begin"/>
        </w:r>
        <w:r w:rsidR="00ED6B1A" w:rsidRPr="007418CF" w:rsidDel="001254AC">
          <w:rPr>
            <w:rFonts w:ascii="Times New Roman" w:eastAsia="Times New Roman" w:hAnsi="Times New Roman" w:cs="Times New Roman"/>
            <w:sz w:val="24"/>
            <w:szCs w:val="24"/>
          </w:rPr>
          <w:del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delInstrText>
        </w:r>
        <w:r w:rsidR="00ED6B1A" w:rsidRPr="007418CF" w:rsidDel="001254AC">
          <w:rPr>
            <w:rFonts w:ascii="Times New Roman" w:eastAsia="Times New Roman" w:hAnsi="Times New Roman" w:cs="Times New Roman"/>
            <w:sz w:val="24"/>
            <w:szCs w:val="24"/>
          </w:rPr>
          <w:fldChar w:fldCharType="separate"/>
        </w:r>
        <w:r w:rsidR="00ED6B1A" w:rsidRPr="007418CF" w:rsidDel="001254AC">
          <w:rPr>
            <w:rFonts w:ascii="Times New Roman" w:hAnsi="Times New Roman" w:cs="Times New Roman"/>
            <w:sz w:val="24"/>
          </w:rPr>
          <w:delText>(Steinmetz et al. 2016)</w:delText>
        </w:r>
        <w:r w:rsidR="00ED6B1A" w:rsidRPr="007418CF" w:rsidDel="001254AC">
          <w:rPr>
            <w:rFonts w:ascii="Times New Roman" w:eastAsia="Times New Roman" w:hAnsi="Times New Roman" w:cs="Times New Roman"/>
            <w:sz w:val="24"/>
            <w:szCs w:val="24"/>
          </w:rPr>
          <w:fldChar w:fldCharType="end"/>
        </w:r>
        <w:r w:rsidR="00ED6B1A" w:rsidRPr="007418CF" w:rsidDel="001254AC">
          <w:rPr>
            <w:rFonts w:ascii="Times New Roman" w:eastAsia="Times New Roman" w:hAnsi="Times New Roman" w:cs="Times New Roman"/>
            <w:sz w:val="24"/>
            <w:szCs w:val="24"/>
          </w:rPr>
          <w:delText xml:space="preserve"> </w:delText>
        </w:r>
        <w:r w:rsidR="008A3CBB" w:rsidRPr="007418CF" w:rsidDel="001254AC">
          <w:rPr>
            <w:rFonts w:ascii="Times New Roman" w:eastAsia="Times New Roman" w:hAnsi="Times New Roman" w:cs="Times New Roman"/>
            <w:sz w:val="24"/>
            <w:szCs w:val="24"/>
          </w:rPr>
          <w:delText xml:space="preserve">and </w:delText>
        </w:r>
      </w:del>
      <w:r w:rsidR="008A3CBB" w:rsidRPr="007418CF">
        <w:rPr>
          <w:rFonts w:ascii="Times New Roman" w:eastAsia="Times New Roman" w:hAnsi="Times New Roman" w:cs="Times New Roman"/>
          <w:sz w:val="24"/>
          <w:szCs w:val="24"/>
        </w:rPr>
        <w:t>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{"citationID":"a44pfaltao","properties":{"formattedCitation":"(Moore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(Moore et al. 2021)</w:t>
      </w:r>
      <w:r w:rsidR="008A3CBB" w:rsidRPr="007418CF">
        <w:rPr>
          <w:rFonts w:ascii="Times New Roman" w:eastAsia="Times New Roman" w:hAnsi="Times New Roman" w:cs="Times New Roman"/>
          <w:sz w:val="24"/>
          <w:szCs w:val="24"/>
        </w:rPr>
        <w:fldChar w:fldCharType="end"/>
      </w:r>
      <w:ins w:id="651" w:author="Meyer, Michael Frederick" w:date="2021-09-24T14:43:00Z">
        <w:r w:rsidR="00A03A85">
          <w:rPr>
            <w:rFonts w:ascii="Times New Roman" w:eastAsia="Times New Roman" w:hAnsi="Times New Roman" w:cs="Times New Roman"/>
            <w:sz w:val="24"/>
            <w:szCs w:val="24"/>
          </w:rPr>
          <w:t>,</w:t>
        </w:r>
      </w:ins>
      <w:ins w:id="652" w:author="Meyer, Michael Frederick" w:date="2021-08-27T15:44:00Z">
        <w:r w:rsidR="009222C3">
          <w:rPr>
            <w:rFonts w:ascii="Times New Roman" w:eastAsia="Times New Roman" w:hAnsi="Times New Roman" w:cs="Times New Roman"/>
            <w:sz w:val="24"/>
            <w:szCs w:val="24"/>
          </w:rPr>
          <w:t xml:space="preserve"> and</w:t>
        </w:r>
      </w:ins>
      <w:ins w:id="653" w:author="Meyer, Michael Frederick" w:date="2021-09-24T14:44:00Z">
        <w:r w:rsidR="00A03A85">
          <w:rPr>
            <w:rFonts w:ascii="Times New Roman" w:eastAsia="Times New Roman" w:hAnsi="Times New Roman" w:cs="Times New Roman"/>
            <w:sz w:val="24"/>
            <w:szCs w:val="24"/>
          </w:rPr>
          <w:t xml:space="preserve"> may</w:t>
        </w:r>
      </w:ins>
      <w:ins w:id="654"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655" w:author="Meyer, Michael Frederick" w:date="2021-08-27T15:45:00Z">
        <w:r w:rsidR="009222C3">
          <w:rPr>
            <w:rFonts w:ascii="Times New Roman" w:eastAsia="Times New Roman" w:hAnsi="Times New Roman" w:cs="Times New Roman"/>
            <w:sz w:val="24"/>
            <w:szCs w:val="24"/>
          </w:rPr>
          <w:t>t</w:t>
        </w:r>
      </w:ins>
      <w:ins w:id="656" w:author="Meyer, Michael Frederick" w:date="2021-08-27T15:44:00Z">
        <w:r w:rsidR="009222C3">
          <w:rPr>
            <w:rFonts w:ascii="Times New Roman" w:eastAsia="Times New Roman" w:hAnsi="Times New Roman" w:cs="Times New Roman"/>
            <w:sz w:val="24"/>
            <w:szCs w:val="24"/>
          </w:rPr>
          <w:t>mo</w:t>
        </w:r>
      </w:ins>
      <w:ins w:id="657" w:author="Meyer, Michael Frederick" w:date="2021-08-27T15:45:00Z">
        <w:r w:rsidR="009222C3">
          <w:rPr>
            <w:rFonts w:ascii="Times New Roman" w:eastAsia="Times New Roman" w:hAnsi="Times New Roman" w:cs="Times New Roman"/>
            <w:sz w:val="24"/>
            <w:szCs w:val="24"/>
          </w:rPr>
          <w:t>spheric deposition</w:t>
        </w:r>
      </w:ins>
      <w:ins w:id="658"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659"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660" w:author="Meyer, Michael Frederick" w:date="2021-11-01T10:48:00Z">
        <w:r w:rsidR="00E207E2">
          <w:rPr>
            <w:rFonts w:ascii="Times New Roman" w:eastAsia="Times New Roman" w:hAnsi="Times New Roman" w:cs="Times New Roman"/>
            <w:sz w:val="24"/>
            <w:szCs w:val="24"/>
          </w:rPr>
          <w:t xml:space="preserve">, although </w:t>
        </w:r>
      </w:ins>
      <w:ins w:id="661" w:author="Meyer, Michael Frederick" w:date="2021-11-01T10:50:00Z">
        <w:r w:rsidR="00E207E2">
          <w:rPr>
            <w:rFonts w:ascii="Times New Roman" w:eastAsia="Times New Roman" w:hAnsi="Times New Roman" w:cs="Times New Roman"/>
            <w:sz w:val="24"/>
            <w:szCs w:val="24"/>
          </w:rPr>
          <w:t>atmospheric deposition in Siberia may be low relative to rates e</w:t>
        </w:r>
      </w:ins>
      <w:ins w:id="662" w:author="Meyer, Michael Frederick" w:date="2021-11-01T10:51:00Z">
        <w:r w:rsidR="00E207E2">
          <w:rPr>
            <w:rFonts w:ascii="Times New Roman" w:eastAsia="Times New Roman" w:hAnsi="Times New Roman" w:cs="Times New Roman"/>
            <w:sz w:val="24"/>
            <w:szCs w:val="24"/>
          </w:rPr>
          <w:t xml:space="preserve">xperienced globally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(Brahney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{"citationID":"a2idg5v44br","properties":{"formattedCitation":"(Hendrickson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del w:id="663" w:author="Meyer, Michael Frederick" w:date="2022-01-04T13:17:00Z">
        <w:r w:rsidR="00FE35CB" w:rsidRPr="007418CF" w:rsidDel="001254AC">
          <w:rPr>
            <w:rFonts w:ascii="Times New Roman" w:eastAsia="Times New Roman" w:hAnsi="Times New Roman" w:cs="Times New Roman"/>
            <w:sz w:val="24"/>
            <w:szCs w:val="24"/>
          </w:rPr>
          <w:delText>Unlike microplastic</w:delText>
        </w:r>
        <w:r w:rsidR="008A3CBB" w:rsidRPr="007418CF" w:rsidDel="001254AC">
          <w:rPr>
            <w:rFonts w:ascii="Times New Roman" w:eastAsia="Times New Roman" w:hAnsi="Times New Roman" w:cs="Times New Roman"/>
            <w:sz w:val="24"/>
            <w:szCs w:val="24"/>
          </w:rPr>
          <w:delText xml:space="preserve"> concentrations</w:delText>
        </w:r>
        <w:r w:rsidR="00FE35CB" w:rsidRPr="007418CF" w:rsidDel="001254AC">
          <w:rPr>
            <w:rFonts w:ascii="Times New Roman" w:eastAsia="Times New Roman" w:hAnsi="Times New Roman" w:cs="Times New Roman"/>
            <w:sz w:val="24"/>
            <w:szCs w:val="24"/>
          </w:rPr>
          <w:delText xml:space="preserve"> identified in Lake Hovsgol </w:delText>
        </w:r>
        <w:r w:rsidR="00FE35CB" w:rsidRPr="007418CF" w:rsidDel="001254AC">
          <w:rPr>
            <w:rFonts w:ascii="Times New Roman" w:eastAsia="Times New Roman" w:hAnsi="Times New Roman" w:cs="Times New Roman"/>
            <w:sz w:val="24"/>
            <w:szCs w:val="24"/>
          </w:rPr>
          <w:fldChar w:fldCharType="begin"/>
        </w:r>
        <w:r w:rsidR="00FE35CB" w:rsidRPr="007418CF" w:rsidDel="001254AC">
          <w:rPr>
            <w:rFonts w:ascii="Times New Roman" w:eastAsia="Times New Roman" w:hAnsi="Times New Roman" w:cs="Times New Roman"/>
            <w:sz w:val="24"/>
            <w:szCs w:val="24"/>
          </w:rPr>
          <w:del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delInstrText>
        </w:r>
        <w:r w:rsidR="00FE35CB" w:rsidRPr="007418CF" w:rsidDel="001254AC">
          <w:rPr>
            <w:rFonts w:ascii="Times New Roman" w:eastAsia="Times New Roman" w:hAnsi="Times New Roman" w:cs="Times New Roman"/>
            <w:sz w:val="24"/>
            <w:szCs w:val="24"/>
          </w:rPr>
          <w:fldChar w:fldCharType="separate"/>
        </w:r>
        <w:r w:rsidR="00FE35CB" w:rsidRPr="007418CF" w:rsidDel="001254AC">
          <w:rPr>
            <w:rFonts w:ascii="Times New Roman" w:hAnsi="Times New Roman" w:cs="Times New Roman"/>
            <w:sz w:val="24"/>
            <w:szCs w:val="24"/>
          </w:rPr>
          <w:delText>(Free et al. 2014)</w:delText>
        </w:r>
        <w:r w:rsidR="00FE35CB" w:rsidRPr="007418CF" w:rsidDel="001254AC">
          <w:rPr>
            <w:rFonts w:ascii="Times New Roman" w:eastAsia="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Lake Superior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(Hendrickson et al. 2018)</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or Lake Erie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700 nautical mile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(Eriksen et al. 2013)</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m</w:delText>
        </w:r>
      </w:del>
      <w:ins w:id="664" w:author="Meyer, Michael Frederick" w:date="2022-01-04T13:17:00Z">
        <w:r w:rsidR="001254AC">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665" w:author="Meyer, Michael Frederick" w:date="2021-11-01T15:15:00Z">
        <w:r w:rsidR="00E207E2">
          <w:rPr>
            <w:rFonts w:ascii="Times New Roman" w:eastAsia="Times New Roman" w:hAnsi="Times New Roman" w:cs="Times New Roman"/>
            <w:sz w:val="24"/>
            <w:szCs w:val="24"/>
          </w:rPr>
          <w:t xml:space="preserve"> or </w:t>
        </w:r>
      </w:ins>
      <w:ins w:id="666"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w:t>
      </w:r>
      <w:del w:id="667" w:author="Hampton, Stephanie" w:date="2021-12-08T19:31:00Z">
        <w:r w:rsidRPr="007418CF" w:rsidDel="00D3161D">
          <w:rPr>
            <w:rFonts w:ascii="Times New Roman" w:eastAsia="Times New Roman" w:hAnsi="Times New Roman" w:cs="Times New Roman"/>
            <w:sz w:val="24"/>
            <w:szCs w:val="24"/>
          </w:rPr>
          <w:delText xml:space="preserve">our </w:delText>
        </w:r>
      </w:del>
      <w:ins w:id="668" w:author="Hampton, Stephanie" w:date="2021-12-08T19:31:00Z">
        <w:r w:rsidR="00D3161D">
          <w:rPr>
            <w:rFonts w:ascii="Times New Roman" w:eastAsia="Times New Roman" w:hAnsi="Times New Roman" w:cs="Times New Roman"/>
            <w:sz w:val="24"/>
            <w:szCs w:val="24"/>
          </w:rPr>
          <w:t>the</w:t>
        </w:r>
        <w:r w:rsidR="00D3161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methods</w:t>
      </w:r>
      <w:ins w:id="669" w:author="Hampton, Stephanie" w:date="2021-12-08T19:31:00Z">
        <w:r w:rsidR="00D3161D">
          <w:rPr>
            <w:rFonts w:ascii="Times New Roman" w:eastAsia="Times New Roman" w:hAnsi="Times New Roman" w:cs="Times New Roman"/>
            <w:sz w:val="24"/>
            <w:szCs w:val="24"/>
          </w:rPr>
          <w:t xml:space="preserve"> we followed</w:t>
        </w:r>
      </w:ins>
      <w:r w:rsidRPr="007418CF">
        <w:rPr>
          <w:rFonts w:ascii="Times New Roman" w:eastAsia="Times New Roman" w:hAnsi="Times New Roman" w:cs="Times New Roman"/>
          <w:sz w:val="24"/>
          <w:szCs w:val="24"/>
        </w:rPr>
        <w:t xml:space="preserve"> likely </w:t>
      </w:r>
      <w:r w:rsidRPr="007418CF">
        <w:rPr>
          <w:rFonts w:ascii="Times New Roman" w:eastAsia="Times New Roman" w:hAnsi="Times New Roman" w:cs="Times New Roman"/>
          <w:sz w:val="24"/>
          <w:szCs w:val="24"/>
        </w:rPr>
        <w:lastRenderedPageBreak/>
        <w:t xml:space="preserve">dramatically underestimated </w:t>
      </w:r>
      <w:del w:id="670"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{"citationID":"at8ii92in5","properties":{"formattedCitation":"(Brandon et al. 2020)","plainCitation":"(Brandon et al. 2020)","noteIndex":0},"citationItems":[{"id":2687,"uris":["http://zotero.org/users/2645460/items/K89WD9BT"],"uri":["http://zotero.org/users/2645460/items/K89WD9BT"],"itemData":{"id":2687,"type":"article-journal","abstract":"Microplastics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(Brandon et al. 2020)</w:t>
      </w:r>
      <w:r w:rsidRPr="007418CF">
        <w:rPr>
          <w:rFonts w:ascii="Times New Roman" w:eastAsia="Times New Roman" w:hAnsi="Times New Roman" w:cs="Times New Roman"/>
          <w:sz w:val="24"/>
          <w:szCs w:val="24"/>
        </w:rPr>
        <w:fldChar w:fldCharType="end"/>
      </w:r>
      <w:ins w:id="671" w:author="Meyer, Michael Frederick" w:date="2021-09-23T13:39:00Z">
        <w:r w:rsidR="00065A48">
          <w:rPr>
            <w:rFonts w:ascii="Times New Roman" w:eastAsia="Times New Roman" w:hAnsi="Times New Roman" w:cs="Times New Roman"/>
            <w:sz w:val="24"/>
            <w:szCs w:val="24"/>
          </w:rPr>
          <w:t xml:space="preserve"> </w:t>
        </w:r>
      </w:ins>
      <w:moveFromRangeStart w:id="672" w:author="Hampton, Stephanie" w:date="2021-12-08T19:33:00Z" w:name="move89884398"/>
      <w:moveFrom w:id="673" w:author="Hampton, Stephanie" w:date="2021-12-08T19:33:00Z">
        <w:ins w:id="674" w:author="Meyer, Michael Frederick" w:date="2021-09-23T14:01:00Z">
          <w:r w:rsidR="008935BD" w:rsidDel="00D3161D">
            <w:rPr>
              <w:rFonts w:ascii="Times New Roman" w:eastAsia="Times New Roman" w:hAnsi="Times New Roman" w:cs="Times New Roman"/>
              <w:sz w:val="24"/>
              <w:szCs w:val="24"/>
            </w:rPr>
            <w:t xml:space="preserve">or mischaracterized </w:t>
          </w:r>
          <w:r w:rsidR="008935BD" w:rsidDel="00D3161D">
            <w:rPr>
              <w:rFonts w:ascii="Times New Roman" w:eastAsia="Times New Roman" w:hAnsi="Times New Roman" w:cs="Times New Roman"/>
              <w:sz w:val="24"/>
              <w:szCs w:val="24"/>
            </w:rPr>
            <w:fldChar w:fldCharType="begin"/>
          </w:r>
        </w:ins>
        <w:r w:rsidR="00AD7DE5" w:rsidDel="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sidDel="00D3161D">
          <w:rPr>
            <w:rFonts w:ascii="Times New Roman" w:eastAsia="Times New Roman" w:hAnsi="Times New Roman" w:cs="Times New Roman"/>
            <w:sz w:val="24"/>
            <w:szCs w:val="24"/>
          </w:rPr>
          <w:fldChar w:fldCharType="separate"/>
        </w:r>
        <w:r w:rsidR="00AD7DE5" w:rsidRPr="00AD7DE5" w:rsidDel="00D3161D">
          <w:rPr>
            <w:rFonts w:ascii="Times New Roman" w:hAnsi="Times New Roman" w:cs="Times New Roman"/>
            <w:sz w:val="24"/>
          </w:rPr>
          <w:t>(Lusher et al. 2020; Suaria et al.)</w:t>
        </w:r>
        <w:ins w:id="675" w:author="Meyer, Michael Frederick" w:date="2021-09-23T14:01:00Z">
          <w:r w:rsidR="008935BD" w:rsidDel="00D3161D">
            <w:rPr>
              <w:rFonts w:ascii="Times New Roman" w:eastAsia="Times New Roman" w:hAnsi="Times New Roman" w:cs="Times New Roman"/>
              <w:sz w:val="24"/>
              <w:szCs w:val="24"/>
            </w:rPr>
            <w:fldChar w:fldCharType="end"/>
          </w:r>
        </w:ins>
        <w:ins w:id="676" w:author="Meyer, Michael Frederick" w:date="2021-09-23T14:02:00Z">
          <w:r w:rsidR="008935BD" w:rsidDel="00D3161D">
            <w:rPr>
              <w:rFonts w:ascii="Times New Roman" w:eastAsia="Times New Roman" w:hAnsi="Times New Roman" w:cs="Times New Roman"/>
              <w:sz w:val="24"/>
              <w:szCs w:val="24"/>
            </w:rPr>
            <w:t xml:space="preserve"> </w:t>
          </w:r>
        </w:ins>
      </w:moveFrom>
      <w:moveFromRangeEnd w:id="672"/>
      <w:ins w:id="677" w:author="Meyer, Michael Frederick" w:date="2021-09-23T14:01:00Z">
        <w:r w:rsidR="008935BD" w:rsidRPr="007418CF">
          <w:rPr>
            <w:rFonts w:ascii="Times New Roman" w:eastAsia="Times New Roman" w:hAnsi="Times New Roman" w:cs="Times New Roman"/>
            <w:sz w:val="24"/>
            <w:szCs w:val="24"/>
          </w:rPr>
          <w:t>microplastic abundance</w:t>
        </w:r>
      </w:ins>
      <w:ins w:id="678" w:author="Hampton, Stephanie" w:date="2021-12-08T19:32:00Z">
        <w:r w:rsidR="00D3161D">
          <w:rPr>
            <w:rFonts w:ascii="Times New Roman" w:eastAsia="Times New Roman" w:hAnsi="Times New Roman" w:cs="Times New Roman"/>
            <w:sz w:val="24"/>
            <w:szCs w:val="24"/>
          </w:rPr>
          <w:t>. Recent studies also suggest that microfibers can ea</w:t>
        </w:r>
      </w:ins>
      <w:ins w:id="679" w:author="Hampton, Stephanie" w:date="2021-12-08T19:33:00Z">
        <w:r w:rsidR="00D3161D">
          <w:rPr>
            <w:rFonts w:ascii="Times New Roman" w:eastAsia="Times New Roman" w:hAnsi="Times New Roman" w:cs="Times New Roman"/>
            <w:sz w:val="24"/>
            <w:szCs w:val="24"/>
          </w:rPr>
          <w:t xml:space="preserve">sily be </w:t>
        </w:r>
      </w:ins>
      <w:moveToRangeStart w:id="680" w:author="Hampton, Stephanie" w:date="2021-12-08T19:33:00Z" w:name="move89884398"/>
      <w:moveTo w:id="681" w:author="Hampton, Stephanie" w:date="2021-12-08T19:33:00Z">
        <w:del w:id="682" w:author="Hampton, Stephanie" w:date="2021-12-08T19:33:00Z">
          <w:r w:rsidR="00D3161D" w:rsidDel="00D3161D">
            <w:rPr>
              <w:rFonts w:ascii="Times New Roman" w:eastAsia="Times New Roman" w:hAnsi="Times New Roman" w:cs="Times New Roman"/>
              <w:sz w:val="24"/>
              <w:szCs w:val="24"/>
            </w:rPr>
            <w:delText xml:space="preserve">or </w:delText>
          </w:r>
        </w:del>
        <w:r w:rsidR="00D3161D">
          <w:rPr>
            <w:rFonts w:ascii="Times New Roman" w:eastAsia="Times New Roman" w:hAnsi="Times New Roman" w:cs="Times New Roman"/>
            <w:sz w:val="24"/>
            <w:szCs w:val="24"/>
          </w:rPr>
          <w:t xml:space="preserve">mischaracterized </w:t>
        </w:r>
      </w:moveTo>
      <w:ins w:id="683" w:author="Hampton, Stephanie" w:date="2021-12-08T19:33:00Z">
        <w:r w:rsidR="00D3161D">
          <w:rPr>
            <w:rFonts w:ascii="Times New Roman" w:eastAsia="Times New Roman" w:hAnsi="Times New Roman" w:cs="Times New Roman"/>
            <w:sz w:val="24"/>
            <w:szCs w:val="24"/>
          </w:rPr>
          <w:t xml:space="preserve">as microplastics when they are actually natural in origin </w:t>
        </w:r>
      </w:ins>
      <w:moveTo w:id="684" w:author="Hampton, Stephanie" w:date="2021-12-08T19:33:00Z">
        <w:r w:rsidR="00D3161D">
          <w:rPr>
            <w:rFonts w:ascii="Times New Roman" w:eastAsia="Times New Roman" w:hAnsi="Times New Roman" w:cs="Times New Roman"/>
            <w:sz w:val="24"/>
            <w:szCs w:val="24"/>
          </w:rPr>
          <w:fldChar w:fldCharType="begin"/>
        </w:r>
      </w:moveTo>
      <w:r w:rsidR="006F3250">
        <w:rPr>
          <w:rFonts w:ascii="Times New Roman" w:eastAsia="Times New Roman" w:hAnsi="Times New Roman" w:cs="Times New Roman"/>
          <w:sz w:val="24"/>
          <w:szCs w:val="24"/>
        </w:rPr>
        <w:instrText xml:space="preserve"> ADDIN ZOTERO_ITEM CSL_CITATION {"citationID":"B2V20PGm","properties":{"formattedCitation":"(Suaria et al. 2020; Lusher et al. 2020)","plainCitation":"(Suaria et al. 2020; Lusher et al. 2020)","noteIndex":0},"citationItems":[{"id":4793,"uris":["http://zotero.org/users/2645460/items/KL7HHGC6"],"uri":["http://zotero.org/users/2645460/items/KL7HHGC6"],"itemData":{"id":4793,"type":"article-journal","container-title":"Science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G."}],"issued":{"date-parts":[["2020"]]}}},{"id":4795,"uris":["http://zotero.org/users/2645460/items/8C3F7P67"],"uri":["http://zotero.org/users/2645460/items/8C3F7P67"],"itemData":{"id":4795,"type":"article-journal","abstract":"Microplastics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moveTo w:id="685" w:author="Hampton, Stephanie" w:date="2021-12-08T19:33:00Z">
        <w:r w:rsidR="00D3161D">
          <w:rPr>
            <w:rFonts w:ascii="Times New Roman" w:eastAsia="Times New Roman" w:hAnsi="Times New Roman" w:cs="Times New Roman"/>
            <w:sz w:val="24"/>
            <w:szCs w:val="24"/>
          </w:rPr>
          <w:fldChar w:fldCharType="separate"/>
        </w:r>
      </w:moveTo>
      <w:r w:rsidR="006F3250" w:rsidRPr="006F3250">
        <w:rPr>
          <w:rFonts w:ascii="Times New Roman" w:hAnsi="Times New Roman" w:cs="Times New Roman"/>
          <w:sz w:val="24"/>
        </w:rPr>
        <w:t>(Suaria et al. 2020; Lusher et al. 2020)</w:t>
      </w:r>
      <w:moveTo w:id="686" w:author="Hampton, Stephanie" w:date="2021-12-08T19:33:00Z">
        <w:r w:rsidR="00D3161D">
          <w:rPr>
            <w:rFonts w:ascii="Times New Roman" w:eastAsia="Times New Roman" w:hAnsi="Times New Roman" w:cs="Times New Roman"/>
            <w:sz w:val="24"/>
            <w:szCs w:val="24"/>
          </w:rPr>
          <w:fldChar w:fldCharType="end"/>
        </w:r>
      </w:moveTo>
      <w:moveToRangeEnd w:id="680"/>
      <w:ins w:id="687" w:author="Meyer, Michael Frederick" w:date="2021-09-23T14:02:00Z">
        <w:del w:id="688" w:author="Hampton, Stephanie" w:date="2021-12-08T19:32:00Z">
          <w:r w:rsidR="008935BD" w:rsidDel="00D3161D">
            <w:rPr>
              <w:rFonts w:ascii="Times New Roman" w:eastAsia="Times New Roman" w:hAnsi="Times New Roman" w:cs="Times New Roman"/>
              <w:sz w:val="24"/>
              <w:szCs w:val="24"/>
            </w:rPr>
            <w:delText>,</w:delText>
          </w:r>
        </w:del>
        <w:r w:rsidR="008935BD">
          <w:rPr>
            <w:rFonts w:ascii="Times New Roman" w:eastAsia="Times New Roman" w:hAnsi="Times New Roman" w:cs="Times New Roman"/>
            <w:sz w:val="24"/>
            <w:szCs w:val="24"/>
          </w:rPr>
          <w:t xml:space="preserve"> although our estimates should be highly conservative as we only enumerated artificially colored </w:t>
        </w:r>
      </w:ins>
      <w:ins w:id="689"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p>
    <w:p w14:paraId="700D2C2E" w14:textId="77777777" w:rsidR="00445027" w:rsidRDefault="00445027" w:rsidP="00F31B90">
      <w:pPr>
        <w:spacing w:line="480" w:lineRule="auto"/>
        <w:rPr>
          <w:ins w:id="690" w:author="Meyer, Michael Frederick" w:date="2022-01-10T10:15:00Z"/>
          <w:rFonts w:ascii="Times New Roman" w:eastAsia="Times New Roman" w:hAnsi="Times New Roman" w:cs="Times New Roman"/>
          <w:sz w:val="24"/>
          <w:szCs w:val="24"/>
        </w:rPr>
      </w:pPr>
    </w:p>
    <w:p w14:paraId="6FFBC599" w14:textId="18D2F4FC" w:rsidR="00645829" w:rsidRPr="007418CF" w:rsidRDefault="008A3CBB" w:rsidP="00F31B90">
      <w:pPr>
        <w:spacing w:line="480" w:lineRule="auto"/>
        <w:rPr>
          <w:rFonts w:ascii="Times New Roman" w:eastAsia="Times New Roman" w:hAnsi="Times New Roman" w:cs="Times New Roman"/>
          <w:sz w:val="24"/>
          <w:szCs w:val="24"/>
        </w:rPr>
      </w:pPr>
      <w:del w:id="691" w:author="Meyer, Michael Frederick" w:date="2021-09-23T14:03:00Z">
        <w:r w:rsidRPr="007418CF" w:rsidDel="008935BD">
          <w:rPr>
            <w:rFonts w:ascii="Times New Roman" w:eastAsia="Times New Roman" w:hAnsi="Times New Roman" w:cs="Times New Roman"/>
            <w:sz w:val="24"/>
            <w:szCs w:val="24"/>
          </w:rPr>
          <w:delText xml:space="preserve">, and </w:delText>
        </w:r>
      </w:del>
      <w:ins w:id="692" w:author="Meyer, Michael Frederick" w:date="2021-09-24T14:45:00Z">
        <w:r w:rsidR="00A03A85">
          <w:rPr>
            <w:rFonts w:ascii="Times New Roman" w:eastAsia="Times New Roman" w:hAnsi="Times New Roman" w:cs="Times New Roman"/>
            <w:sz w:val="24"/>
            <w:szCs w:val="24"/>
          </w:rPr>
          <w:t>Beyond</w:t>
        </w:r>
      </w:ins>
      <w:ins w:id="693" w:author="Meyer, Michael Frederick" w:date="2021-09-23T14:03:00Z">
        <w:r w:rsidR="008935BD">
          <w:rPr>
            <w:rFonts w:ascii="Times New Roman" w:eastAsia="Times New Roman" w:hAnsi="Times New Roman" w:cs="Times New Roman"/>
            <w:sz w:val="24"/>
            <w:szCs w:val="24"/>
          </w:rPr>
          <w:t xml:space="preserve"> the unc</w:t>
        </w:r>
      </w:ins>
      <w:ins w:id="694"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695" w:author="Meyer, Michael Frederick" w:date="2021-09-23T14:03:00Z">
        <w:r w:rsidR="008935B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there is potential for the microplastics themselves to cause deleterious ecological responses. </w:t>
      </w:r>
      <w:r w:rsidR="00645829"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00645829" w:rsidRPr="007418CF">
        <w:rPr>
          <w:rFonts w:ascii="Times New Roman" w:eastAsia="Times New Roman" w:hAnsi="Times New Roman" w:cs="Times New Roman"/>
          <w:sz w:val="24"/>
          <w:szCs w:val="24"/>
        </w:rPr>
        <w:t xml:space="preserve">, microplastics are increasingly shown to disrupt food web dynamics by altering grazing patterns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(Green 2016)</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and providing carbon substrate for microbial growth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(Romera-Castillo et al. 2018)</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w:t>
      </w:r>
      <w:bookmarkStart w:id="696"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697" w:author="Meyer, Michael Frederick" w:date="2021-10-29T14:33:00Z">
        <w:r w:rsidR="00AD7DE5">
          <w:rPr>
            <w:rFonts w:ascii="Times New Roman" w:eastAsia="Times New Roman" w:hAnsi="Times New Roman" w:cs="Times New Roman"/>
            <w:sz w:val="24"/>
            <w:szCs w:val="24"/>
          </w:rPr>
          <w:t>of larger microplastic</w:t>
        </w:r>
      </w:ins>
      <w:ins w:id="698"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699" w:author="Meyer, Michael Frederick" w:date="2021-10-29T14:34:00Z">
        <w:r w:rsidR="00AD7DE5">
          <w:rPr>
            <w:rFonts w:ascii="Times New Roman" w:hAnsi="Times New Roman" w:cs="Times New Roman"/>
            <w:sz w:val="24"/>
          </w:rPr>
          <w:t>e.g., &lt; 330</w:t>
        </w:r>
      </w:ins>
      <w:ins w:id="700" w:author="Meyer, Michael Frederick" w:date="2021-11-01T15:17:00Z">
        <w:r w:rsidR="00E207E2">
          <w:rPr>
            <w:rFonts w:ascii="Times New Roman" w:hAnsi="Times New Roman" w:cs="Times New Roman"/>
            <w:sz w:val="24"/>
          </w:rPr>
          <w:t xml:space="preserve"> µm;</w:t>
        </w:r>
      </w:ins>
      <w:ins w:id="701" w:author="Meyer, Michael Frederick" w:date="2021-10-29T14:34:00Z">
        <w:r w:rsidR="00AD7DE5">
          <w:rPr>
            <w:rFonts w:ascii="Times New Roman" w:hAnsi="Times New Roman" w:cs="Times New Roman"/>
            <w:sz w:val="24"/>
          </w:rPr>
          <w:t xml:space="preserve"> </w:t>
        </w:r>
      </w:ins>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ins w:id="702" w:author="Meyer, Michael Frederick" w:date="2021-10-29T14:34:00Z">
        <w:r w:rsidR="00AD7DE5">
          <w:rPr>
            <w:rFonts w:ascii="Times New Roman" w:eastAsia="Times New Roman" w:hAnsi="Times New Roman" w:cs="Times New Roman"/>
            <w:sz w:val="24"/>
            <w:szCs w:val="24"/>
          </w:rPr>
          <w:t xml:space="preserve">; yet methods able to quantify smaller </w:t>
        </w:r>
      </w:ins>
      <w:ins w:id="703" w:author="Meyer, Michael Frederick" w:date="2021-11-01T10:32:00Z">
        <w:r w:rsidR="00E207E2">
          <w:rPr>
            <w:rFonts w:ascii="Times New Roman" w:eastAsia="Times New Roman" w:hAnsi="Times New Roman" w:cs="Times New Roman"/>
            <w:sz w:val="24"/>
            <w:szCs w:val="24"/>
          </w:rPr>
          <w:t xml:space="preserve">microplastics have </w:t>
        </w:r>
      </w:ins>
      <w:ins w:id="704" w:author="Meyer, Michael Frederick" w:date="2021-11-01T10:33:00Z">
        <w:r w:rsidR="00E207E2">
          <w:rPr>
            <w:rFonts w:ascii="Times New Roman" w:eastAsia="Times New Roman" w:hAnsi="Times New Roman" w:cs="Times New Roman"/>
            <w:sz w:val="24"/>
            <w:szCs w:val="24"/>
          </w:rPr>
          <w:t>enumerated</w:t>
        </w:r>
      </w:ins>
      <w:ins w:id="705" w:author="Meyer, Michael Frederick" w:date="2021-11-01T10:32:00Z">
        <w:r w:rsidR="00E207E2">
          <w:rPr>
            <w:rFonts w:ascii="Times New Roman" w:eastAsia="Times New Roman" w:hAnsi="Times New Roman" w:cs="Times New Roman"/>
            <w:sz w:val="24"/>
            <w:szCs w:val="24"/>
          </w:rPr>
          <w:t xml:space="preserve"> </w:t>
        </w:r>
      </w:ins>
      <w:ins w:id="706" w:author="Meyer, Michael Frederick" w:date="2021-11-01T15:18:00Z">
        <w:r w:rsidR="00E207E2">
          <w:rPr>
            <w:rFonts w:ascii="Times New Roman" w:eastAsia="Times New Roman" w:hAnsi="Times New Roman" w:cs="Times New Roman"/>
            <w:sz w:val="24"/>
            <w:szCs w:val="24"/>
          </w:rPr>
          <w:t>2-3</w:t>
        </w:r>
      </w:ins>
      <w:ins w:id="707" w:author="Meyer, Michael Frederick" w:date="2021-11-01T10:32:00Z">
        <w:r w:rsidR="00E207E2">
          <w:rPr>
            <w:rFonts w:ascii="Times New Roman" w:eastAsia="Times New Roman" w:hAnsi="Times New Roman" w:cs="Times New Roman"/>
            <w:sz w:val="24"/>
            <w:szCs w:val="24"/>
          </w:rPr>
          <w:t xml:space="preserve"> orders of magnitude mo</w:t>
        </w:r>
      </w:ins>
      <w:ins w:id="708" w:author="Meyer, Michael Frederick" w:date="2021-11-01T10:33:00Z">
        <w:r w:rsidR="00E207E2">
          <w:rPr>
            <w:rFonts w:ascii="Times New Roman" w:eastAsia="Times New Roman" w:hAnsi="Times New Roman" w:cs="Times New Roman"/>
            <w:sz w:val="24"/>
            <w:szCs w:val="24"/>
          </w:rPr>
          <w:t xml:space="preserve">re microplastics per volume than </w:t>
        </w:r>
      </w:ins>
      <w:ins w:id="709"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710" w:author="Meyer, Michael Frederick" w:date="2021-11-01T10:35:00Z">
        <w:r w:rsidR="00E207E2">
          <w:rPr>
            <w:rFonts w:ascii="Times New Roman" w:eastAsia="Times New Roman" w:hAnsi="Times New Roman" w:cs="Times New Roman"/>
            <w:sz w:val="24"/>
            <w:szCs w:val="24"/>
          </w:rPr>
          <w:t>.</w:t>
        </w:r>
      </w:ins>
      <w:del w:id="711" w:author="Meyer, Michael Frederick" w:date="2021-11-01T10:33:00Z">
        <w:r w:rsidR="00EC74A6" w:rsidRPr="007418CF" w:rsidDel="00E207E2">
          <w:rPr>
            <w:rFonts w:ascii="Times New Roman" w:eastAsia="Times New Roman" w:hAnsi="Times New Roman" w:cs="Times New Roman"/>
            <w:sz w:val="24"/>
            <w:szCs w:val="24"/>
          </w:rPr>
          <w:delText>.</w:delText>
        </w:r>
      </w:del>
      <w:bookmarkEnd w:id="696"/>
      <w:r w:rsidR="00EC74A6" w:rsidRPr="007418CF">
        <w:rPr>
          <w:rFonts w:ascii="Times New Roman" w:eastAsia="Times New Roman" w:hAnsi="Times New Roman" w:cs="Times New Roman"/>
          <w:sz w:val="24"/>
          <w:szCs w:val="24"/>
        </w:rPr>
        <w:t xml:space="preserve"> </w:t>
      </w:r>
      <w:ins w:id="712" w:author="Meyer, Michael Frederick" w:date="2021-11-01T10:35:00Z">
        <w:r w:rsidR="00E207E2">
          <w:rPr>
            <w:rFonts w:ascii="Times New Roman" w:eastAsia="Times New Roman" w:hAnsi="Times New Roman" w:cs="Times New Roman"/>
            <w:sz w:val="24"/>
            <w:szCs w:val="24"/>
          </w:rPr>
          <w:t>Moore et al. (2021), however, attributed the majo</w:t>
        </w:r>
      </w:ins>
      <w:ins w:id="713" w:author="Meyer, Michael Frederick" w:date="2021-11-01T10:45:00Z">
        <w:r w:rsidR="00E207E2">
          <w:rPr>
            <w:rFonts w:ascii="Times New Roman" w:eastAsia="Times New Roman" w:hAnsi="Times New Roman" w:cs="Times New Roman"/>
            <w:sz w:val="24"/>
            <w:szCs w:val="24"/>
          </w:rPr>
          <w:t>rity of microplastics in Lake Baikal as originating from debris contributed along the shoreline and not sewage pol</w:t>
        </w:r>
      </w:ins>
      <w:ins w:id="714" w:author="Meyer, Michael Frederick" w:date="2021-11-01T10:46:00Z">
        <w:r w:rsidR="00E207E2">
          <w:rPr>
            <w:rFonts w:ascii="Times New Roman" w:eastAsia="Times New Roman" w:hAnsi="Times New Roman" w:cs="Times New Roman"/>
            <w:sz w:val="24"/>
            <w:szCs w:val="24"/>
          </w:rPr>
          <w:t>lution. Nevertheless, w</w:t>
        </w:r>
      </w:ins>
      <w:del w:id="715"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00645829" w:rsidRPr="007418CF">
        <w:rPr>
          <w:rFonts w:ascii="Times New Roman" w:eastAsia="Times New Roman" w:hAnsi="Times New Roman" w:cs="Times New Roman"/>
          <w:sz w:val="24"/>
          <w:szCs w:val="24"/>
        </w:rPr>
        <w:t>Together these growing uncertainties</w:t>
      </w:r>
      <w:ins w:id="716"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00645829" w:rsidRPr="007418CF">
        <w:rPr>
          <w:rFonts w:ascii="Times New Roman" w:eastAsia="Times New Roman" w:hAnsi="Times New Roman" w:cs="Times New Roman"/>
          <w:sz w:val="24"/>
          <w:szCs w:val="24"/>
        </w:rPr>
        <w:t xml:space="preserve"> suggest that microplastic pollution in </w:t>
      </w:r>
      <w:ins w:id="717" w:author="Meyer, Michael Frederick" w:date="2021-09-24T14:45:00Z">
        <w:r w:rsidR="00A03A85">
          <w:rPr>
            <w:rFonts w:ascii="Times New Roman" w:eastAsia="Times New Roman" w:hAnsi="Times New Roman" w:cs="Times New Roman"/>
            <w:sz w:val="24"/>
            <w:szCs w:val="24"/>
          </w:rPr>
          <w:t xml:space="preserve">Lake </w:t>
        </w:r>
      </w:ins>
      <w:r w:rsidR="00645829" w:rsidRPr="007418CF">
        <w:rPr>
          <w:rFonts w:ascii="Times New Roman" w:eastAsia="Times New Roman" w:hAnsi="Times New Roman" w:cs="Times New Roman"/>
          <w:sz w:val="24"/>
          <w:szCs w:val="24"/>
        </w:rPr>
        <w:t>Baikal and</w:t>
      </w:r>
      <w:ins w:id="718" w:author="Meyer, Michael Frederick" w:date="2021-09-24T14:46:00Z">
        <w:r w:rsidR="00A03A85">
          <w:rPr>
            <w:rFonts w:ascii="Times New Roman" w:eastAsia="Times New Roman" w:hAnsi="Times New Roman" w:cs="Times New Roman"/>
            <w:sz w:val="24"/>
            <w:szCs w:val="24"/>
          </w:rPr>
          <w:t xml:space="preserve"> freshwater systems</w:t>
        </w:r>
      </w:ins>
      <w:r w:rsidR="00645829"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33198865"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{"citationID":"ap394mjqq7","properties":{"formattedCitation":"(Gartner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(Gartner et al. 2002)</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{"citationID":"a1ontmcnvt1","properties":{"formattedCitation":"(Camilleri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719"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720"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721"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lastRenderedPageBreak/>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ins w:id="722" w:author="Hampton, Stephanie" w:date="2021-12-08T19:36:00Z">
        <w:r w:rsidR="00D3161D">
          <w:rPr>
            <w:rFonts w:ascii="Times New Roman" w:eastAsia="Times New Roman" w:hAnsi="Times New Roman" w:cs="Times New Roman"/>
            <w:sz w:val="24"/>
            <w:szCs w:val="24"/>
            <w:highlight w:val="white"/>
          </w:rPr>
          <w:t xml:space="preserve">that </w:t>
        </w:r>
      </w:ins>
      <w:r w:rsidR="0091395E" w:rsidRPr="007418CF">
        <w:rPr>
          <w:rFonts w:ascii="Times New Roman" w:eastAsia="Times New Roman" w:hAnsi="Times New Roman" w:cs="Times New Roman"/>
          <w:sz w:val="24"/>
          <w:szCs w:val="24"/>
          <w:highlight w:val="white"/>
        </w:rPr>
        <w:t>dampen</w:t>
      </w:r>
      <w:ins w:id="723" w:author="Meyer, Michael Frederick" w:date="2022-01-10T10:18:00Z">
        <w:r w:rsidR="00445027">
          <w:rPr>
            <w:rFonts w:ascii="Times New Roman" w:eastAsia="Times New Roman" w:hAnsi="Times New Roman" w:cs="Times New Roman"/>
            <w:sz w:val="24"/>
            <w:szCs w:val="24"/>
            <w:highlight w:val="white"/>
          </w:rPr>
          <w:t>ed</w:t>
        </w:r>
      </w:ins>
      <w:del w:id="724" w:author="Hampton, Stephanie" w:date="2021-12-08T19:36:00Z">
        <w:r w:rsidR="00DB467B" w:rsidRPr="007418CF" w:rsidDel="00D3161D">
          <w:rPr>
            <w:rFonts w:ascii="Times New Roman" w:eastAsia="Times New Roman" w:hAnsi="Times New Roman" w:cs="Times New Roman"/>
            <w:sz w:val="24"/>
            <w:szCs w:val="24"/>
            <w:highlight w:val="white"/>
          </w:rPr>
          <w:delText>ing</w:delText>
        </w:r>
      </w:del>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(Osipova et al. 2009;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725" w:author="Meyer, Michael Frederick" w:date="2021-09-24T14:47:00Z">
        <w:r w:rsidR="00A03A85">
          <w:rPr>
            <w:rFonts w:ascii="Times New Roman" w:eastAsia="Times New Roman" w:hAnsi="Times New Roman" w:cs="Times New Roman"/>
            <w:sz w:val="24"/>
            <w:szCs w:val="24"/>
          </w:rPr>
          <w:t>3A</w:t>
        </w:r>
      </w:ins>
      <w:del w:id="726"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727"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728"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27F3D5E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729"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w:t>
      </w:r>
      <w:r w:rsidRPr="007418CF">
        <w:rPr>
          <w:rFonts w:ascii="Times New Roman" w:eastAsia="Times New Roman" w:hAnsi="Times New Roman" w:cs="Times New Roman"/>
          <w:sz w:val="24"/>
          <w:szCs w:val="24"/>
        </w:rPr>
        <w:lastRenderedPageBreak/>
        <w:t>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w:t>
      </w:r>
      <w:ins w:id="730" w:author="Meyer, Michael Frederick" w:date="2022-02-04T13:55:00Z">
        <w:r w:rsidR="005973E7">
          <w:rPr>
            <w:rFonts w:ascii="Times New Roman" w:eastAsia="Times New Roman" w:hAnsi="Times New Roman" w:cs="Times New Roman"/>
            <w:sz w:val="24"/>
            <w:szCs w:val="24"/>
          </w:rPr>
          <w:t>s</w:t>
        </w:r>
      </w:ins>
      <w:del w:id="731" w:author="Meyer, Michael Frederick" w:date="2022-02-04T13:55:00Z">
        <w:r w:rsidRPr="007418CF" w:rsidDel="005973E7">
          <w:rPr>
            <w:rFonts w:ascii="Times New Roman" w:eastAsia="Times New Roman" w:hAnsi="Times New Roman" w:cs="Times New Roman"/>
            <w:sz w:val="24"/>
            <w:szCs w:val="24"/>
          </w:rPr>
          <w:delText>ve</w:delText>
        </w:r>
      </w:del>
      <w:r w:rsidRPr="007418CF">
        <w:rPr>
          <w:rFonts w:ascii="Times New Roman" w:eastAsia="Times New Roman" w:hAnsi="Times New Roman" w:cs="Times New Roman"/>
          <w:sz w:val="24"/>
          <w:szCs w:val="24"/>
        </w:rPr>
        <w:t xml:space="preser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732" w:author="Meyer, Michael Frederick" w:date="2021-09-20T16:58:00Z">
        <w:r w:rsidR="006453B3">
          <w:rPr>
            <w:rFonts w:ascii="Times New Roman" w:eastAsia="Times New Roman" w:hAnsi="Times New Roman" w:cs="Times New Roman"/>
            <w:sz w:val="24"/>
            <w:szCs w:val="24"/>
          </w:rPr>
          <w:t>These differences in EFAs can be consequential</w:t>
        </w:r>
      </w:ins>
      <w:ins w:id="733" w:author="Meyer, Michael Frederick" w:date="2021-09-24T14:48:00Z">
        <w:r w:rsidR="00A03A85">
          <w:rPr>
            <w:rFonts w:ascii="Times New Roman" w:eastAsia="Times New Roman" w:hAnsi="Times New Roman" w:cs="Times New Roman"/>
            <w:sz w:val="24"/>
            <w:szCs w:val="24"/>
          </w:rPr>
          <w:t xml:space="preserve"> for higher trophic levels</w:t>
        </w:r>
      </w:ins>
      <w:ins w:id="734"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reproductive success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735" w:author="Meyer, Michael Frederick" w:date="2021-09-24T14:49:00Z">
        <w:r w:rsidR="00A03A85">
          <w:rPr>
            <w:rFonts w:ascii="Times New Roman" w:eastAsia="Times New Roman" w:hAnsi="Times New Roman" w:cs="Times New Roman"/>
            <w:sz w:val="24"/>
            <w:szCs w:val="24"/>
          </w:rPr>
          <w:t>cost</w:t>
        </w:r>
      </w:ins>
      <w:ins w:id="736" w:author="Meyer, Michael Frederick" w:date="2021-09-20T16:58:00Z">
        <w:r w:rsidR="006453B3">
          <w:rPr>
            <w:rFonts w:ascii="Times New Roman" w:eastAsia="Times New Roman" w:hAnsi="Times New Roman" w:cs="Times New Roman"/>
            <w:sz w:val="24"/>
            <w:szCs w:val="24"/>
          </w:rPr>
          <w:t xml:space="preserve"> </w:t>
        </w:r>
      </w:ins>
      <w:ins w:id="737" w:author="Meyer, Michael Frederick" w:date="2021-09-24T14:49:00Z">
        <w:r w:rsidR="00A03A85">
          <w:rPr>
            <w:rFonts w:ascii="Times New Roman" w:eastAsia="Times New Roman" w:hAnsi="Times New Roman" w:cs="Times New Roman"/>
            <w:sz w:val="24"/>
            <w:szCs w:val="24"/>
          </w:rPr>
          <w:t>for</w:t>
        </w:r>
      </w:ins>
      <w:ins w:id="738" w:author="Meyer, Michael Frederick" w:date="2021-09-20T16:58:00Z">
        <w:r w:rsidR="006453B3">
          <w:rPr>
            <w:rFonts w:ascii="Times New Roman" w:eastAsia="Times New Roman" w:hAnsi="Times New Roman" w:cs="Times New Roman"/>
            <w:sz w:val="24"/>
            <w:szCs w:val="24"/>
          </w:rPr>
          <w:t xml:space="preserve"> </w:t>
        </w:r>
      </w:ins>
      <w:ins w:id="739" w:author="Meyer, Michael Frederick" w:date="2021-09-20T17:05:00Z">
        <w:r w:rsidR="006453B3">
          <w:rPr>
            <w:rFonts w:ascii="Times New Roman" w:eastAsia="Times New Roman" w:hAnsi="Times New Roman" w:cs="Times New Roman"/>
            <w:sz w:val="24"/>
            <w:szCs w:val="24"/>
          </w:rPr>
          <w:t>aquatic grazer</w:t>
        </w:r>
      </w:ins>
      <w:ins w:id="740" w:author="Meyer, Michael Frederick" w:date="2021-09-20T16:58:00Z">
        <w:r w:rsidR="006453B3">
          <w:rPr>
            <w:rFonts w:ascii="Times New Roman" w:eastAsia="Times New Roman" w:hAnsi="Times New Roman" w:cs="Times New Roman"/>
            <w:sz w:val="24"/>
            <w:szCs w:val="24"/>
          </w:rPr>
          <w:t xml:space="preserve">s </w:t>
        </w:r>
      </w:ins>
      <w:ins w:id="741"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742" w:author="Meyer, Michael Frederick" w:date="2021-09-20T17:06:00Z">
        <w:r w:rsidR="006453B3">
          <w:rPr>
            <w:rFonts w:ascii="Times New Roman" w:eastAsia="Times New Roman" w:hAnsi="Times New Roman" w:cs="Times New Roman"/>
            <w:sz w:val="24"/>
            <w:szCs w:val="24"/>
          </w:rPr>
          <w:t>metabolically exp</w:t>
        </w:r>
      </w:ins>
      <w:ins w:id="743" w:author="Meyer, Michael Frederick" w:date="2021-09-20T17:07:00Z">
        <w:r w:rsidR="006453B3">
          <w:rPr>
            <w:rFonts w:ascii="Times New Roman" w:eastAsia="Times New Roman" w:hAnsi="Times New Roman" w:cs="Times New Roman"/>
            <w:sz w:val="24"/>
            <w:szCs w:val="24"/>
          </w:rPr>
          <w:t>ensive relative t</w:t>
        </w:r>
      </w:ins>
      <w:ins w:id="744"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745" w:author="Meyer, Michael Frederick" w:date="2021-09-20T17:01:00Z">
        <w:r w:rsidR="006453B3">
          <w:rPr>
            <w:rFonts w:ascii="Times New Roman" w:eastAsia="Times New Roman" w:hAnsi="Times New Roman" w:cs="Times New Roman"/>
            <w:sz w:val="24"/>
            <w:szCs w:val="24"/>
          </w:rPr>
          <w:t xml:space="preserve">atom </w:t>
        </w:r>
      </w:ins>
      <w:ins w:id="746" w:author="Meyer, Michael Frederick" w:date="2021-09-20T17:00:00Z">
        <w:r w:rsidR="006453B3">
          <w:rPr>
            <w:rFonts w:ascii="Times New Roman" w:eastAsia="Times New Roman" w:hAnsi="Times New Roman" w:cs="Times New Roman"/>
            <w:sz w:val="24"/>
            <w:szCs w:val="24"/>
          </w:rPr>
          <w:t>primary producers</w:t>
        </w:r>
      </w:ins>
      <w:ins w:id="747"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748"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749"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750"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63C12ED7"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or other components of sewage</w:t>
      </w:r>
      <w:ins w:id="751" w:author="Meyer, Michael Frederick" w:date="2022-01-04T13:21:00Z">
        <w:r w:rsidR="001254AC">
          <w:rPr>
            <w:rFonts w:ascii="Times New Roman" w:eastAsia="Times New Roman" w:hAnsi="Times New Roman" w:cs="Times New Roman"/>
            <w:sz w:val="24"/>
            <w:szCs w:val="24"/>
          </w:rPr>
          <w:t xml:space="preserve"> </w:t>
        </w:r>
      </w:ins>
      <w:r w:rsidR="001254AC">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{"citationID":"a61bnbg122","properties":{"formattedCitation":"(Timoshkin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1254AC">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(Timoshkin et al. 2016)</w:t>
      </w:r>
      <w:r w:rsidR="001254AC">
        <w:rPr>
          <w:rFonts w:ascii="Times New Roman" w:eastAsia="Times New Roman" w:hAnsi="Times New Roman" w:cs="Times New Roman"/>
          <w:sz w:val="24"/>
          <w:szCs w:val="24"/>
        </w:rPr>
        <w:fldChar w:fldCharType="end"/>
      </w:r>
      <w:del w:id="752" w:author="Meyer, Michael Frederick" w:date="2022-01-04T13:21:00Z">
        <w:r w:rsidR="00E82AB8" w:rsidRPr="007418CF" w:rsidDel="001254AC">
          <w:rPr>
            <w:rFonts w:ascii="Times New Roman" w:eastAsia="Times New Roman" w:hAnsi="Times New Roman" w:cs="Times New Roman"/>
            <w:sz w:val="24"/>
            <w:szCs w:val="24"/>
          </w:rPr>
          <w:delText xml:space="preserve"> </w:delText>
        </w:r>
        <w:r w:rsidR="006F5F57" w:rsidRPr="007418CF" w:rsidDel="001254AC">
          <w:rPr>
            <w:rFonts w:ascii="Times New Roman" w:eastAsia="Times New Roman" w:hAnsi="Times New Roman" w:cs="Times New Roman"/>
            <w:sz w:val="24"/>
            <w:szCs w:val="24"/>
          </w:rPr>
          <w:fldChar w:fldCharType="begin"/>
        </w:r>
        <w:r w:rsidR="00147D1A" w:rsidRPr="007418CF" w:rsidDel="001254AC">
          <w:rPr>
            <w:rFonts w:ascii="Times New Roman" w:eastAsia="Times New Roman" w:hAnsi="Times New Roman" w:cs="Times New Roman"/>
            <w:sz w:val="24"/>
            <w:szCs w:val="24"/>
          </w:rPr>
          <w:del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delInstrText>
        </w:r>
        <w:r w:rsidR="006F5F57" w:rsidRPr="007418CF" w:rsidDel="001254AC">
          <w:rPr>
            <w:rFonts w:ascii="Times New Roman" w:eastAsia="Times New Roman" w:hAnsi="Times New Roman" w:cs="Times New Roman"/>
            <w:sz w:val="24"/>
            <w:szCs w:val="24"/>
          </w:rPr>
          <w:fldChar w:fldCharType="separate"/>
        </w:r>
        <w:r w:rsidR="006F5F57" w:rsidRPr="007418CF" w:rsidDel="001254AC">
          <w:rPr>
            <w:rFonts w:ascii="Times New Roman" w:hAnsi="Times New Roman" w:cs="Times New Roman"/>
            <w:sz w:val="24"/>
          </w:rPr>
          <w:delText>(</w:delText>
        </w:r>
        <w:r w:rsidR="00092E59" w:rsidRPr="007418CF" w:rsidDel="001254AC">
          <w:rPr>
            <w:rFonts w:ascii="Times New Roman" w:hAnsi="Times New Roman" w:cs="Times New Roman"/>
            <w:sz w:val="24"/>
          </w:rPr>
          <w:delText xml:space="preserve">e.g., </w:delText>
        </w:r>
        <w:r w:rsidR="006F5F57" w:rsidRPr="007418CF" w:rsidDel="001254AC">
          <w:rPr>
            <w:rFonts w:ascii="Times New Roman" w:hAnsi="Times New Roman" w:cs="Times New Roman"/>
            <w:sz w:val="24"/>
          </w:rPr>
          <w:delText>Hollingsworth et al. 2002</w:delText>
        </w:r>
        <w:r w:rsidR="00E82AB8" w:rsidRPr="007418CF" w:rsidDel="001254AC">
          <w:rPr>
            <w:rFonts w:ascii="Times New Roman" w:hAnsi="Times New Roman" w:cs="Times New Roman"/>
            <w:sz w:val="24"/>
          </w:rPr>
          <w:delText>, Timoshkin et al. 2016</w:delText>
        </w:r>
        <w:r w:rsidR="006F5F57" w:rsidRPr="007418CF" w:rsidDel="001254AC">
          <w:rPr>
            <w:rFonts w:ascii="Times New Roman" w:hAnsi="Times New Roman" w:cs="Times New Roman"/>
            <w:sz w:val="24"/>
          </w:rPr>
          <w:delText>)</w:delText>
        </w:r>
        <w:r w:rsidR="006F5F57" w:rsidRPr="007418CF" w:rsidDel="001254AC">
          <w:rPr>
            <w:rFonts w:ascii="Times New Roman" w:eastAsia="Times New Roman" w:hAnsi="Times New Roman" w:cs="Times New Roman"/>
            <w:sz w:val="24"/>
            <w:szCs w:val="24"/>
          </w:rPr>
          <w:fldChar w:fldCharType="end"/>
        </w:r>
      </w:del>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xml:space="preserve">, which may also be decreasing in abundance near areas of lakeside </w:t>
      </w:r>
      <w:r w:rsidR="00B11017" w:rsidRPr="007418CF">
        <w:rPr>
          <w:rFonts w:ascii="Times New Roman" w:eastAsia="Times New Roman" w:hAnsi="Times New Roman" w:cs="Times New Roman"/>
          <w:sz w:val="24"/>
          <w:szCs w:val="24"/>
        </w:rPr>
        <w:lastRenderedPageBreak/>
        <w:t>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753"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754"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755" w:author="Meyer, Michael Frederick" w:date="2021-08-27T16:16:00Z">
        <w:r w:rsidR="007F534C">
          <w:rPr>
            <w:rFonts w:ascii="Times New Roman" w:eastAsia="Times New Roman" w:hAnsi="Times New Roman" w:cs="Times New Roman"/>
            <w:sz w:val="24"/>
            <w:szCs w:val="24"/>
            <w:highlight w:val="white"/>
          </w:rPr>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756"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757"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758"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759"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760"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761"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762"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del w:id="763" w:author="Meyer, Michael Frederick" w:date="2022-01-04T13:22:00Z">
        <w:r w:rsidR="000F2398" w:rsidRPr="007418CF" w:rsidDel="005E2F6F">
          <w:rPr>
            <w:rFonts w:ascii="Times New Roman" w:eastAsia="Times New Roman" w:hAnsi="Times New Roman" w:cs="Times New Roman"/>
            <w:sz w:val="24"/>
            <w:szCs w:val="24"/>
            <w:highlight w:val="white"/>
          </w:rPr>
          <w:delText xml:space="preserve">Lagesson et al., 2016; </w:delText>
        </w:r>
      </w:del>
      <w:r w:rsidR="000F2398" w:rsidRPr="007418CF">
        <w:rPr>
          <w:rFonts w:ascii="Times New Roman" w:eastAsia="Times New Roman" w:hAnsi="Times New Roman" w:cs="Times New Roman"/>
          <w:sz w:val="24"/>
          <w:szCs w:val="24"/>
          <w:highlight w:val="white"/>
        </w:rPr>
        <w:t xml:space="preserve">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764" w:author="Meyer, Michael Frederick" w:date="2021-08-19T14:12:00Z">
        <w:r w:rsidR="00EF4EE1">
          <w:rPr>
            <w:rFonts w:ascii="Times New Roman" w:eastAsia="Times New Roman" w:hAnsi="Times New Roman" w:cs="Times New Roman"/>
            <w:sz w:val="24"/>
            <w:szCs w:val="24"/>
            <w:highlight w:val="white"/>
          </w:rPr>
          <w:t>, 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22B6B33"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765" w:author="Meyer, Michael Frederick" w:date="2021-09-24T15:01:00Z">
        <w:r w:rsidR="00CB5E5D">
          <w:rPr>
            <w:rFonts w:ascii="Times New Roman" w:eastAsia="Times New Roman" w:hAnsi="Times New Roman" w:cs="Times New Roman"/>
            <w:sz w:val="24"/>
            <w:szCs w:val="24"/>
          </w:rPr>
          <w:t>5</w:t>
        </w:r>
      </w:ins>
      <w:del w:id="766"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w:t>
      </w:r>
      <w:ins w:id="767" w:author="Meyer, Michael Frederick" w:date="2022-01-11T13:15:00Z">
        <w:r w:rsidR="006F3250">
          <w:rPr>
            <w:rFonts w:ascii="Times New Roman" w:eastAsia="Times New Roman" w:hAnsi="Times New Roman" w:cs="Times New Roman"/>
            <w:sz w:val="24"/>
            <w:szCs w:val="24"/>
          </w:rPr>
          <w:t>2</w:t>
        </w:r>
      </w:ins>
      <w:del w:id="768" w:author="Meyer, Michael Frederick" w:date="2022-01-11T13:15:00Z">
        <w:r w:rsidR="00447FAC" w:rsidDel="006F3250">
          <w:rPr>
            <w:rFonts w:ascii="Times New Roman" w:eastAsia="Times New Roman" w:hAnsi="Times New Roman" w:cs="Times New Roman"/>
            <w:sz w:val="24"/>
            <w:szCs w:val="24"/>
          </w:rPr>
          <w:delText>1</w:delText>
        </w:r>
      </w:del>
      <w:r w:rsidR="00447FAC">
        <w:rPr>
          <w:rFonts w:ascii="Times New Roman" w:eastAsia="Times New Roman" w:hAnsi="Times New Roman" w:cs="Times New Roman"/>
          <w:sz w:val="24"/>
          <w:szCs w:val="24"/>
        </w:rPr>
        <w:t>-1</w:t>
      </w:r>
      <w:ins w:id="769" w:author="Meyer, Michael Frederick" w:date="2022-01-11T13:15:00Z">
        <w:r w:rsidR="006F3250">
          <w:rPr>
            <w:rFonts w:ascii="Times New Roman" w:eastAsia="Times New Roman" w:hAnsi="Times New Roman" w:cs="Times New Roman"/>
            <w:sz w:val="24"/>
            <w:szCs w:val="24"/>
          </w:rPr>
          <w:t>6</w:t>
        </w:r>
      </w:ins>
      <w:del w:id="770" w:author="Meyer, Michael Frederick" w:date="2022-01-11T13:15:00Z">
        <w:r w:rsidR="00447FAC" w:rsidDel="006F3250">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w:t>
      </w:r>
      <w:r w:rsidR="00AA5BB3">
        <w:rPr>
          <w:rFonts w:ascii="Times New Roman" w:eastAsia="Times New Roman" w:hAnsi="Times New Roman" w:cs="Times New Roman"/>
          <w:sz w:val="24"/>
          <w:szCs w:val="24"/>
        </w:rPr>
        <w:lastRenderedPageBreak/>
        <w:t xml:space="preserve">mixing model suggest that diatoms constitute a large majority of amphipods’ diets (Figure </w:t>
      </w:r>
      <w:ins w:id="771" w:author="Meyer, Michael Frederick" w:date="2021-09-24T15:01:00Z">
        <w:r w:rsidR="00CB5E5D">
          <w:rPr>
            <w:rFonts w:ascii="Times New Roman" w:eastAsia="Times New Roman" w:hAnsi="Times New Roman" w:cs="Times New Roman"/>
            <w:sz w:val="24"/>
            <w:szCs w:val="24"/>
          </w:rPr>
          <w:t>4</w:t>
        </w:r>
      </w:ins>
      <w:del w:id="772"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del w:id="773" w:author="Meyer, Michael Frederick" w:date="2021-11-01T10:21:00Z">
        <w:r w:rsidR="00AA5BB3" w:rsidDel="00AD7DE5">
          <w:rPr>
            <w:rFonts w:ascii="Times New Roman" w:eastAsia="Times New Roman" w:hAnsi="Times New Roman" w:cs="Times New Roman"/>
            <w:sz w:val="24"/>
            <w:szCs w:val="24"/>
          </w:rPr>
          <w:delText>our transect</w:delText>
        </w:r>
      </w:del>
      <w:ins w:id="774"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ins w:id="775" w:author="Hampton, Stephanie" w:date="2021-12-08T19:40:00Z">
        <w:r w:rsidR="00CF2D8E">
          <w:rPr>
            <w:rFonts w:ascii="Times New Roman" w:eastAsia="Times New Roman" w:hAnsi="Times New Roman" w:cs="Times New Roman"/>
            <w:sz w:val="24"/>
            <w:szCs w:val="24"/>
          </w:rPr>
          <w:t>.</w:t>
        </w:r>
      </w:ins>
      <w:del w:id="776"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777" w:author="Meyer, Michael Frederick" w:date="2021-11-01T10:23:00Z">
        <w:r w:rsidR="003B079F" w:rsidDel="00AD7DE5">
          <w:rPr>
            <w:rFonts w:ascii="Times New Roman" w:eastAsia="Times New Roman" w:hAnsi="Times New Roman" w:cs="Times New Roman"/>
            <w:sz w:val="24"/>
            <w:szCs w:val="24"/>
          </w:rPr>
          <w:delText>Similarly</w:delText>
        </w:r>
      </w:del>
      <w:ins w:id="778" w:author="Meyer, Michael Frederick" w:date="2021-11-01T11:06:00Z">
        <w:r w:rsidR="00E207E2">
          <w:rPr>
            <w:rFonts w:ascii="Times New Roman" w:eastAsia="Times New Roman" w:hAnsi="Times New Roman" w:cs="Times New Roman"/>
            <w:sz w:val="24"/>
            <w:szCs w:val="24"/>
          </w:rPr>
          <w:t xml:space="preserve"> </w:t>
        </w:r>
      </w:ins>
      <w:ins w:id="779"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780" w:author="Meyer, Michael Frederick" w:date="2021-11-01T10:25:00Z">
        <w:r w:rsidR="00AD7DE5">
          <w:rPr>
            <w:rFonts w:ascii="Times New Roman" w:eastAsia="Times New Roman" w:hAnsi="Times New Roman" w:cs="Times New Roman"/>
            <w:sz w:val="24"/>
            <w:szCs w:val="24"/>
          </w:rPr>
          <w:t xml:space="preserve">, as </w:t>
        </w:r>
      </w:ins>
      <w:moveToRangeStart w:id="781" w:author="Meyer, Michael Frederick" w:date="2021-11-01T10:25:00Z" w:name="move86654766"/>
      <w:moveTo w:id="782"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moveTo>
      <w:r w:rsidR="000B2F8A">
        <w:rPr>
          <w:rFonts w:ascii="Times New Roman" w:eastAsia="Times New Roman" w:hAnsi="Times New Roman" w:cs="Times New Roman"/>
          <w:sz w:val="24"/>
          <w:szCs w:val="24"/>
        </w:rPr>
        <w:instrText xml:space="preserve"> ADDIN ZOTERO_ITEM CSL_CITATION {"citationID":"a2962gcudec","properties":{"formattedCitation":"(Tenore et al. 1984; Vonk et al. 2016)","plainCitation":"(Tenore et al. 1984;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moveTo w:id="783" w:author="Meyer, Michael Frederick" w:date="2021-11-01T10:25:00Z">
        <w:r w:rsidR="00AD7DE5">
          <w:rPr>
            <w:rFonts w:ascii="Times New Roman" w:eastAsia="Times New Roman" w:hAnsi="Times New Roman" w:cs="Times New Roman"/>
            <w:sz w:val="24"/>
            <w:szCs w:val="24"/>
          </w:rPr>
          <w:fldChar w:fldCharType="separate"/>
        </w:r>
      </w:moveTo>
      <w:r w:rsidR="000B2F8A" w:rsidRPr="000B2F8A">
        <w:rPr>
          <w:rFonts w:ascii="Times New Roman" w:hAnsi="Times New Roman" w:cs="Times New Roman"/>
          <w:sz w:val="24"/>
          <w:szCs w:val="24"/>
        </w:rPr>
        <w:t>(Tenore et al. 1984; Vonk et al. 2016)</w:t>
      </w:r>
      <w:moveTo w:id="784" w:author="Meyer, Michael Frederick" w:date="2021-11-01T10:25:00Z">
        <w:r w:rsidR="00AD7DE5">
          <w:rPr>
            <w:rFonts w:ascii="Times New Roman" w:eastAsia="Times New Roman" w:hAnsi="Times New Roman" w:cs="Times New Roman"/>
            <w:sz w:val="24"/>
            <w:szCs w:val="24"/>
          </w:rPr>
          <w:fldChar w:fldCharType="end"/>
        </w:r>
      </w:moveTo>
      <w:moveToRangeEnd w:id="781"/>
      <w:ins w:id="785" w:author="Meyer, Michael Frederick" w:date="2021-11-01T10:26:00Z">
        <w:r w:rsidR="00AD7DE5">
          <w:rPr>
            <w:rFonts w:ascii="Times New Roman" w:eastAsia="Times New Roman" w:hAnsi="Times New Roman" w:cs="Times New Roman"/>
            <w:sz w:val="24"/>
            <w:szCs w:val="24"/>
          </w:rPr>
          <w:t xml:space="preserve">. </w:t>
        </w:r>
      </w:ins>
      <w:del w:id="786"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del w:id="787" w:author="Meyer, Michael Frederick" w:date="2022-01-10T10:31:00Z">
        <w:r w:rsidR="003B079F" w:rsidDel="00900D1F">
          <w:rPr>
            <w:rFonts w:ascii="Times New Roman" w:eastAsia="Times New Roman" w:hAnsi="Times New Roman" w:cs="Times New Roman"/>
            <w:sz w:val="24"/>
            <w:szCs w:val="24"/>
          </w:rPr>
          <w:delText xml:space="preserve">. </w:delText>
        </w:r>
      </w:del>
      <w:r w:rsidR="003B079F">
        <w:rPr>
          <w:rFonts w:ascii="Times New Roman" w:eastAsia="Times New Roman" w:hAnsi="Times New Roman" w:cs="Times New Roman"/>
          <w:sz w:val="24"/>
          <w:szCs w:val="24"/>
        </w:rPr>
        <w:t>Because amphipods’ fatty acid signatures still reflect</w:t>
      </w:r>
      <w:ins w:id="788"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789"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790" w:author="Meyer, Michael Frederick" w:date="2021-09-24T15:02:00Z">
        <w:r w:rsidR="00CB5E5D">
          <w:rPr>
            <w:rFonts w:ascii="Times New Roman" w:eastAsia="Times New Roman" w:hAnsi="Times New Roman" w:cs="Times New Roman"/>
            <w:sz w:val="24"/>
            <w:szCs w:val="24"/>
          </w:rPr>
          <w:t>4</w:t>
        </w:r>
      </w:ins>
      <w:del w:id="791"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ins w:id="792" w:author="Meyer, Michael Frederick" w:date="2022-01-11T13:16:00Z">
        <w:r w:rsidR="006F3250">
          <w:rPr>
            <w:rFonts w:ascii="Times New Roman" w:eastAsia="Times New Roman" w:hAnsi="Times New Roman" w:cs="Times New Roman"/>
            <w:sz w:val="24"/>
            <w:szCs w:val="24"/>
          </w:rPr>
          <w:t>5</w:t>
        </w:r>
      </w:ins>
      <w:del w:id="793" w:author="Meyer, Michael Frederick" w:date="2022-01-11T13:16:00Z">
        <w:r w:rsidR="006F7509" w:rsidDel="006F3250">
          <w:rPr>
            <w:rFonts w:ascii="Times New Roman" w:eastAsia="Times New Roman" w:hAnsi="Times New Roman" w:cs="Times New Roman"/>
            <w:sz w:val="24"/>
            <w:szCs w:val="24"/>
          </w:rPr>
          <w:delText>7</w:delText>
        </w:r>
      </w:del>
      <w:r w:rsidR="006F7509">
        <w:rPr>
          <w:rFonts w:ascii="Times New Roman" w:eastAsia="Times New Roman" w:hAnsi="Times New Roman" w:cs="Times New Roman"/>
          <w:sz w:val="24"/>
          <w:szCs w:val="24"/>
        </w:rPr>
        <w:t>; S1</w:t>
      </w:r>
      <w:ins w:id="794" w:author="Meyer, Michael Frederick" w:date="2022-01-11T13:16:00Z">
        <w:r w:rsidR="006F3250">
          <w:rPr>
            <w:rFonts w:ascii="Times New Roman" w:eastAsia="Times New Roman" w:hAnsi="Times New Roman" w:cs="Times New Roman"/>
            <w:sz w:val="24"/>
            <w:szCs w:val="24"/>
          </w:rPr>
          <w:t>4</w:t>
        </w:r>
      </w:ins>
      <w:del w:id="795" w:author="Meyer, Michael Frederick" w:date="2022-01-11T13:16:00Z">
        <w:r w:rsidR="006F7509" w:rsidDel="006F3250">
          <w:rPr>
            <w:rFonts w:ascii="Times New Roman" w:eastAsia="Times New Roman" w:hAnsi="Times New Roman" w:cs="Times New Roman"/>
            <w:sz w:val="24"/>
            <w:szCs w:val="24"/>
          </w:rPr>
          <w:delText>3</w:delText>
        </w:r>
      </w:del>
      <w:r w:rsidR="006F7509">
        <w:rPr>
          <w:rFonts w:ascii="Times New Roman" w:eastAsia="Times New Roman" w:hAnsi="Times New Roman" w:cs="Times New Roman"/>
          <w:sz w:val="24"/>
          <w:szCs w:val="24"/>
        </w:rPr>
        <w:t>)</w:t>
      </w:r>
      <w:del w:id="796"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797" w:author="Meyer, Michael Frederick" w:date="2021-11-01T10:25:00Z" w:name="move86654766"/>
      <w:moveFrom w:id="798" w:author="Meyer, Michael Frederick" w:date="2021-11-01T10:25:00Z">
        <w:del w:id="799"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(Tenore et al. 1984; Wilson et al. 2001; Vonk et al. 2016)</w:t>
        </w:r>
        <w:r w:rsidR="006F7509" w:rsidDel="00AD7DE5">
          <w:rPr>
            <w:rFonts w:ascii="Times New Roman" w:eastAsia="Times New Roman" w:hAnsi="Times New Roman" w:cs="Times New Roman"/>
            <w:sz w:val="24"/>
            <w:szCs w:val="24"/>
          </w:rPr>
          <w:fldChar w:fldCharType="end"/>
        </w:r>
      </w:moveFrom>
      <w:moveFromRangeEnd w:id="797"/>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6F3250">
        <w:rPr>
          <w:rFonts w:ascii="Times New Roman" w:eastAsia="Times New Roman" w:hAnsi="Times New Roman" w:cs="Times New Roman"/>
          <w:sz w:val="24"/>
          <w:szCs w:val="24"/>
        </w:rPr>
        <w:instrText xml:space="preserve"> ADDIN ZOTERO_ITEM CSL_CITATION {"citationID":"a2p6rpju3mb","properties":{"formattedCitation":"(Castell et al. 2004; Pilecky et al. 2021)","plainCitation":"(Castell et al. 2004; Pilecky et al. 2021)","noteIndex":0},"citationItems":[{"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id":4818,"uris":["http://zotero.org/users/2645460/items/NGBNASL2"],"uri":["http://zotero.org/users/2645460/items/NGBNASL2"],"itemData":{"id":4818,"type":"article-journal","abstract":"Organisms at the base of aquatic food webs synthesize essential nutrients, such as omega-3 polyunsaturated fatty acids (n-3 PUFA), which are transferred to consumers at higher trophic levels. Many consumers, requiring n-3 long-chain (LC) PUFA, such as eicosapentaenoic acid (EPA) and docosahexaenoic acid (DHA), have limited ability to biosynthesize them from the essential dietary precursor α-linolenic acid (ALA) and thus rely on dietary provision of LC-PUFA. We investigated LC-PUFA metabolism in freshwater zooplankton using stable hydrogen isotopes (δ2H) of fatty acids as tracers. We conducted feeding experiments with the freshwater keystone grazer Daphnia to quantify changes in the δ2H value of body FA in response to the FA composition of their food and the δ2H value of the ambient water. The isotopic composition of LC-PUFA changed in Daphnia, depending on the integration of 2H from ambient water during de novo synthesis or bioconversion from dietary precursors, allowing us to distinguish dietary from bioconverted EPA in body tissue. We tested the applicability of these laboratory findings in a field setting by analysing δ2H values of PUFA in primary producers and consumers in eutrophic ponds to track EPA sources of zooplankton. Multilinear regression models that included conversion of ALA to EPA correlated better with zooplankton δ2HEPA than seston δ2HEPA at low dietary EPA supply. This study provides evidence that zooplankton can compensate for low dietary EPA supply by activating LC-PUFA biosynthesis and shows that herbivorous zooplankton play a crucial role in upgrading FA for higher trophic levels during low dietary EPA supply. A free Plain Language Summary can be found within the Supporting Information of this article.","container-title":"Functional Ecology","DOI":"10.1111/1365-2435.13981","ISSN":"1365-2435","language":"en","note":"_eprint: https://onlinelibrary.wiley.com/doi/pdf/10.1111/1365-2435.13981","source":"Wiley Online Library","title":"Hydrogen isotopes (δ2H) of polyunsaturated fatty acids track bioconversion by zooplankton","URL":"https://onlinelibrary.wiley.com/doi/abs/10.1111/1365-2435.13981","author":[{"family":"Pilecky","given":"Matthias"},{"family":"Kämmer","given":"Samuel K."},{"family":"Mathieu-Resuge","given":"Margaux"},{"family":"Wassenaar","given":"Leonard I."},{"family":"Taipale","given":"Sami J."},{"family":"Martin-Creuzburg","given":"Dominik"},{"family":"Kainz","given":"Martin J."}],"accessed":{"date-parts":[["2022",1,11]]},"issued":{"date-parts":[["2021"]]}}}],"schema":"https://github.com/citation-style-language/schema/raw/master/csl-citation.json"}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6F3250" w:rsidRPr="006F3250">
        <w:rPr>
          <w:rFonts w:ascii="Times New Roman" w:hAnsi="Times New Roman" w:cs="Times New Roman"/>
          <w:sz w:val="24"/>
          <w:szCs w:val="24"/>
        </w:rPr>
        <w:t>(Castell et al. 2004; Pilecky et al. 2021)</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800"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t>
      </w:r>
      <w:ins w:id="801" w:author="Meyer, Michael Frederick" w:date="2022-01-11T13:44:00Z">
        <w:r w:rsidR="002214E3">
          <w:rPr>
            <w:rFonts w:ascii="Times New Roman" w:eastAsia="Times New Roman" w:hAnsi="Times New Roman" w:cs="Times New Roman"/>
            <w:sz w:val="24"/>
            <w:szCs w:val="24"/>
          </w:rPr>
          <w:t xml:space="preserve">and the intensity of those </w:t>
        </w:r>
      </w:ins>
      <w:ins w:id="802" w:author="Meyer, Michael Frederick" w:date="2022-01-11T13:45:00Z">
        <w:r w:rsidR="002214E3">
          <w:rPr>
            <w:rFonts w:ascii="Times New Roman" w:eastAsia="Times New Roman" w:hAnsi="Times New Roman" w:cs="Times New Roman"/>
            <w:sz w:val="24"/>
            <w:szCs w:val="24"/>
          </w:rPr>
          <w:t xml:space="preserve">interactions </w:t>
        </w:r>
      </w:ins>
      <w:r w:rsidR="00514479" w:rsidRPr="007418CF">
        <w:rPr>
          <w:rFonts w:ascii="Times New Roman" w:eastAsia="Times New Roman" w:hAnsi="Times New Roman" w:cs="Times New Roman"/>
          <w:sz w:val="24"/>
          <w:szCs w:val="24"/>
        </w:rPr>
        <w:t xml:space="preserve">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803"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804"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0B516C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w:t>
      </w:r>
      <w:r w:rsidR="00C62023">
        <w:rPr>
          <w:rFonts w:ascii="Times New Roman" w:eastAsia="Times New Roman" w:hAnsi="Times New Roman" w:cs="Times New Roman"/>
          <w:sz w:val="24"/>
          <w:szCs w:val="24"/>
        </w:rPr>
        <w:lastRenderedPageBreak/>
        <w:t>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del w:id="805" w:author="Meyer, Michael Frederick" w:date="2021-12-09T14:24:00Z">
        <w:r w:rsidR="00C10024" w:rsidRPr="007418CF" w:rsidDel="00D86500">
          <w:rPr>
            <w:rFonts w:ascii="Times New Roman" w:eastAsia="Times New Roman" w:hAnsi="Times New Roman" w:cs="Times New Roman"/>
            <w:sz w:val="24"/>
            <w:szCs w:val="24"/>
          </w:rPr>
          <w:delText>corroborate work by Timoshkin et al. (2016, 2018)</w:delText>
        </w:r>
        <w:r w:rsidR="00C62023" w:rsidDel="00D86500">
          <w:rPr>
            <w:rFonts w:ascii="Times New Roman" w:eastAsia="Times New Roman" w:hAnsi="Times New Roman" w:cs="Times New Roman"/>
            <w:sz w:val="24"/>
            <w:szCs w:val="24"/>
          </w:rPr>
          <w:delText xml:space="preserve"> and Bondarenko et al. </w:delText>
        </w:r>
        <w:r w:rsidR="00C62023" w:rsidDel="00D86500">
          <w:rPr>
            <w:rFonts w:ascii="Times New Roman" w:eastAsia="Times New Roman" w:hAnsi="Times New Roman" w:cs="Times New Roman"/>
            <w:sz w:val="24"/>
            <w:szCs w:val="24"/>
          </w:rPr>
          <w:fldChar w:fldCharType="begin"/>
        </w:r>
        <w:r w:rsidR="00E90DA0" w:rsidDel="00D86500">
          <w:rPr>
            <w:rFonts w:ascii="Times New Roman" w:eastAsia="Times New Roman" w:hAnsi="Times New Roman" w:cs="Times New Roman"/>
            <w:sz w:val="24"/>
            <w:szCs w:val="24"/>
          </w:rPr>
          <w:del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delInstrText>
        </w:r>
        <w:r w:rsidR="00C62023" w:rsidDel="00D86500">
          <w:rPr>
            <w:rFonts w:ascii="Times New Roman" w:eastAsia="Times New Roman" w:hAnsi="Times New Roman" w:cs="Times New Roman"/>
            <w:sz w:val="24"/>
            <w:szCs w:val="24"/>
          </w:rPr>
          <w:fldChar w:fldCharType="separate"/>
        </w:r>
        <w:r w:rsidR="00C62023" w:rsidRPr="00995D41" w:rsidDel="00D86500">
          <w:rPr>
            <w:rFonts w:ascii="Times New Roman" w:hAnsi="Times New Roman" w:cs="Times New Roman"/>
            <w:sz w:val="24"/>
          </w:rPr>
          <w:delText>(2021)</w:delText>
        </w:r>
        <w:r w:rsidR="00C62023" w:rsidDel="00D86500">
          <w:rPr>
            <w:rFonts w:ascii="Times New Roman" w:eastAsia="Times New Roman" w:hAnsi="Times New Roman" w:cs="Times New Roman"/>
            <w:sz w:val="24"/>
            <w:szCs w:val="24"/>
          </w:rPr>
          <w:fldChar w:fldCharType="end"/>
        </w:r>
        <w:r w:rsidR="00361037"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sz w:val="24"/>
            <w:szCs w:val="24"/>
          </w:rPr>
          <w:delText xml:space="preserve"> </w:delText>
        </w:r>
      </w:del>
      <w:r w:rsidR="00D8535D" w:rsidRPr="007418CF">
        <w:rPr>
          <w:rFonts w:ascii="Times New Roman" w:eastAsia="Times New Roman" w:hAnsi="Times New Roman" w:cs="Times New Roman"/>
          <w:sz w:val="24"/>
          <w:szCs w:val="24"/>
        </w:rPr>
        <w:t>demonstra</w:t>
      </w:r>
      <w:ins w:id="806" w:author="Meyer, Michael Frederick" w:date="2021-12-09T14:24:00Z">
        <w:r w:rsidR="00D86500">
          <w:rPr>
            <w:rFonts w:ascii="Times New Roman" w:eastAsia="Times New Roman" w:hAnsi="Times New Roman" w:cs="Times New Roman"/>
            <w:sz w:val="24"/>
            <w:szCs w:val="24"/>
          </w:rPr>
          <w:t>te</w:t>
        </w:r>
      </w:ins>
      <w:del w:id="807" w:author="Meyer, Michael Frederick" w:date="2021-12-09T14:24:00Z">
        <w:r w:rsidR="00D8535D" w:rsidRPr="007418CF" w:rsidDel="00D86500">
          <w:rPr>
            <w:rFonts w:ascii="Times New Roman" w:eastAsia="Times New Roman" w:hAnsi="Times New Roman" w:cs="Times New Roman"/>
            <w:sz w:val="24"/>
            <w:szCs w:val="24"/>
          </w:rPr>
          <w:delText>t</w:delText>
        </w:r>
        <w:r w:rsidR="00C10024" w:rsidRPr="007418CF" w:rsidDel="00D86500">
          <w:rPr>
            <w:rFonts w:ascii="Times New Roman" w:eastAsia="Times New Roman" w:hAnsi="Times New Roman" w:cs="Times New Roman"/>
            <w:sz w:val="24"/>
            <w:szCs w:val="24"/>
          </w:rPr>
          <w:delText>ing</w:delText>
        </w:r>
      </w:del>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 xml:space="preserve">Unlike previous </w:t>
      </w:r>
      <w:del w:id="808" w:author="Meyer, Michael Frederick" w:date="2021-12-09T14:25:00Z">
        <w:r w:rsidR="00373E7B" w:rsidRPr="007418CF" w:rsidDel="00D86500">
          <w:rPr>
            <w:rFonts w:ascii="Times New Roman" w:eastAsia="Times New Roman" w:hAnsi="Times New Roman" w:cs="Times New Roman"/>
            <w:sz w:val="24"/>
            <w:szCs w:val="24"/>
          </w:rPr>
          <w:delText>studies</w:delText>
        </w:r>
      </w:del>
      <w:ins w:id="809" w:author="Meyer, Michael Frederick" w:date="2021-12-09T14:25:00Z">
        <w:r w:rsidR="00D86500">
          <w:rPr>
            <w:rFonts w:ascii="Times New Roman" w:eastAsia="Times New Roman" w:hAnsi="Times New Roman" w:cs="Times New Roman"/>
            <w:sz w:val="24"/>
            <w:szCs w:val="24"/>
          </w:rPr>
          <w:t>work</w:t>
        </w:r>
      </w:ins>
      <w:r w:rsidR="00373E7B" w:rsidRPr="007418CF">
        <w:rPr>
          <w:rFonts w:ascii="Times New Roman" w:eastAsia="Times New Roman" w:hAnsi="Times New Roman" w:cs="Times New Roman"/>
          <w:sz w:val="24"/>
          <w:szCs w:val="24"/>
        </w:rPr>
        <w:t>,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810"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811" w:author="Meyer, Michael Frederick" w:date="2021-08-19T14:19:00Z">
        <w:r w:rsidR="00B957B5">
          <w:rPr>
            <w:rFonts w:ascii="Times New Roman" w:eastAsia="Times New Roman" w:hAnsi="Times New Roman" w:cs="Times New Roman"/>
            <w:sz w:val="24"/>
            <w:szCs w:val="24"/>
          </w:rPr>
          <w:t>increas</w:t>
        </w:r>
      </w:ins>
      <w:ins w:id="812" w:author="Meyer, Michael Frederick" w:date="2021-08-19T14:20:00Z">
        <w:r w:rsidR="00B957B5">
          <w:rPr>
            <w:rFonts w:ascii="Times New Roman" w:eastAsia="Times New Roman" w:hAnsi="Times New Roman" w:cs="Times New Roman"/>
            <w:sz w:val="24"/>
            <w:szCs w:val="24"/>
          </w:rPr>
          <w:t>in</w:t>
        </w:r>
      </w:ins>
      <w:ins w:id="813" w:author="Ted" w:date="2021-10-13T17:36:00Z">
        <w:r w:rsidR="00C01204">
          <w:rPr>
            <w:rFonts w:ascii="Times New Roman" w:eastAsia="Times New Roman" w:hAnsi="Times New Roman" w:cs="Times New Roman"/>
            <w:sz w:val="24"/>
            <w:szCs w:val="24"/>
          </w:rPr>
          <w:t>gly</w:t>
        </w:r>
      </w:ins>
      <w:ins w:id="814" w:author="Meyer, Michael Frederick" w:date="2021-08-19T14:20:00Z">
        <w:del w:id="815" w:author="Ted" w:date="2021-10-13T17:36:00Z">
          <w:r w:rsidR="00B957B5" w:rsidDel="00C01204">
            <w:rPr>
              <w:rFonts w:ascii="Times New Roman" w:eastAsia="Times New Roman" w:hAnsi="Times New Roman" w:cs="Times New Roman"/>
              <w:sz w:val="24"/>
              <w:szCs w:val="24"/>
            </w:rPr>
            <w:delText>g</w:delText>
          </w:r>
        </w:del>
      </w:ins>
      <w:ins w:id="816"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817" w:author="Meyer, Michael Frederick" w:date="2021-08-19T14:20:00Z">
        <w:del w:id="818"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819" w:author="Ted" w:date="2021-10-13T17:36:00Z">
        <w:r w:rsidR="00373E7B" w:rsidRPr="007418CF" w:rsidDel="00C01204">
          <w:rPr>
            <w:rFonts w:ascii="Times New Roman" w:eastAsia="Times New Roman" w:hAnsi="Times New Roman" w:cs="Times New Roman"/>
            <w:sz w:val="24"/>
            <w:szCs w:val="24"/>
          </w:rPr>
          <w:delText xml:space="preserve"> net</w:delText>
        </w:r>
      </w:del>
      <w:ins w:id="820"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758CC7C0"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821"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{"citationID":"at6tp57eqq","properties":{"formattedCitation":"(Jacoby et al. 1991; Hampton et al. 2011)","plainCitation":"(Jacoby et al. 1991;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(Jacoby et al. 1991;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w:t>
      </w:r>
      <w:del w:id="822" w:author="Ted" w:date="2021-10-13T17:38:00Z">
        <w:r w:rsidR="00FF225E" w:rsidRPr="007418CF" w:rsidDel="00C01204">
          <w:rPr>
            <w:rFonts w:ascii="Times New Roman" w:eastAsia="Times New Roman" w:hAnsi="Times New Roman" w:cs="Times New Roman"/>
            <w:sz w:val="24"/>
            <w:szCs w:val="24"/>
          </w:rPr>
          <w:delText xml:space="preserve">likewise </w:delText>
        </w:r>
      </w:del>
      <w:ins w:id="823"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824"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825" w:author="Ted" w:date="2021-10-13T17:39:00Z">
        <w:r w:rsidR="00C01204">
          <w:rPr>
            <w:rFonts w:ascii="Times New Roman" w:eastAsia="Times New Roman" w:hAnsi="Times New Roman" w:cs="Times New Roman"/>
            <w:sz w:val="24"/>
            <w:szCs w:val="24"/>
          </w:rPr>
          <w:t>helpful</w:t>
        </w:r>
      </w:ins>
      <w:del w:id="826"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827"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828" w:author="Ted" w:date="2021-10-13T17:39:00Z">
        <w:r w:rsidR="008B16F2" w:rsidRPr="007418CF" w:rsidDel="00C01204">
          <w:rPr>
            <w:rFonts w:ascii="Times New Roman" w:eastAsia="Times New Roman" w:hAnsi="Times New Roman" w:cs="Times New Roman"/>
            <w:sz w:val="24"/>
            <w:szCs w:val="24"/>
          </w:rPr>
          <w:delText>but also</w:delText>
        </w:r>
      </w:del>
      <w:ins w:id="829"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lastRenderedPageBreak/>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are </w:t>
      </w:r>
      <w:ins w:id="830"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t>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ins w:id="831" w:author="Hampton, Stephanie" w:date="2021-12-08T19:42:00Z">
        <w:r w:rsidR="00CF2D8E">
          <w:rPr>
            <w:rFonts w:ascii="Times New Roman" w:eastAsia="Times New Roman" w:hAnsi="Times New Roman" w:cs="Times New Roman"/>
            <w:sz w:val="24"/>
            <w:szCs w:val="24"/>
          </w:rPr>
          <w:t>.</w:t>
        </w:r>
      </w:ins>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4BA13A39" w:rsidR="00715D55" w:rsidRPr="007418CF" w:rsidDel="00FA085B" w:rsidRDefault="00715D55" w:rsidP="00F31B90">
      <w:pPr>
        <w:spacing w:line="480" w:lineRule="auto"/>
        <w:rPr>
          <w:del w:id="832" w:author="Meyer, Michael Frederick" w:date="2022-01-10T10:45:00Z"/>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19B599D8" w14:textId="77777777" w:rsidR="008938E4" w:rsidRPr="008938E4" w:rsidRDefault="00A92B32" w:rsidP="008938E4">
      <w:pPr>
        <w:pStyle w:val="Bibliography"/>
      </w:pPr>
      <w:r w:rsidRPr="007418CF">
        <w:fldChar w:fldCharType="begin"/>
      </w:r>
      <w:r w:rsidR="008938E4">
        <w:instrText xml:space="preserve"> ADDIN ZOTERO_BIBL {"uncited":[],"omitted":[],"custom":[]} CSL_BIBLIOGRAPHY </w:instrText>
      </w:r>
      <w:r w:rsidRPr="007418CF">
        <w:fldChar w:fldCharType="separate"/>
      </w:r>
      <w:r w:rsidR="008938E4" w:rsidRPr="008938E4">
        <w:t xml:space="preserve">Allen, S., D. Allen, V. R. Phoenix, G. Le Roux, P. </w:t>
      </w:r>
      <w:proofErr w:type="spellStart"/>
      <w:r w:rsidR="008938E4" w:rsidRPr="008938E4">
        <w:t>Durántez</w:t>
      </w:r>
      <w:proofErr w:type="spellEnd"/>
      <w:r w:rsidR="008938E4" w:rsidRPr="008938E4">
        <w:t xml:space="preserve"> Jiménez, A. </w:t>
      </w:r>
      <w:proofErr w:type="spellStart"/>
      <w:r w:rsidR="008938E4" w:rsidRPr="008938E4">
        <w:t>Simonneau</w:t>
      </w:r>
      <w:proofErr w:type="spellEnd"/>
      <w:r w:rsidR="008938E4" w:rsidRPr="008938E4">
        <w:t xml:space="preserve">, S. Binet, and D. Galop. 2019. Atmospheric transport and deposition of microplastics in a remote mountain catchment. Nat. </w:t>
      </w:r>
      <w:proofErr w:type="spellStart"/>
      <w:r w:rsidR="008938E4" w:rsidRPr="008938E4">
        <w:t>Geosci</w:t>
      </w:r>
      <w:proofErr w:type="spellEnd"/>
      <w:r w:rsidR="008938E4" w:rsidRPr="008938E4">
        <w:t xml:space="preserve">. </w:t>
      </w:r>
      <w:r w:rsidR="008938E4" w:rsidRPr="008938E4">
        <w:rPr>
          <w:b/>
          <w:bCs/>
        </w:rPr>
        <w:t>12</w:t>
      </w:r>
      <w:r w:rsidR="008938E4" w:rsidRPr="008938E4">
        <w:t>: 339–344. doi:10.1038/s41561-019-0335-5</w:t>
      </w:r>
    </w:p>
    <w:p w14:paraId="66DBBE18" w14:textId="77777777" w:rsidR="008938E4" w:rsidRPr="008938E4" w:rsidRDefault="008938E4" w:rsidP="008938E4">
      <w:pPr>
        <w:pStyle w:val="Bibliography"/>
      </w:pPr>
      <w:r w:rsidRPr="008938E4">
        <w:t xml:space="preserve">Anderson, M. J. 2001. A new method for non-parametric multivariate analysis of variance. Austral Ecology </w:t>
      </w:r>
      <w:r w:rsidRPr="008938E4">
        <w:rPr>
          <w:b/>
          <w:bCs/>
        </w:rPr>
        <w:t>26</w:t>
      </w:r>
      <w:r w:rsidRPr="008938E4">
        <w:t>: 32–46. doi:10.1111/j.1442-9993.</w:t>
      </w:r>
      <w:proofErr w:type="gramStart"/>
      <w:r w:rsidRPr="008938E4">
        <w:t>2001.01070.pp</w:t>
      </w:r>
      <w:proofErr w:type="gramEnd"/>
      <w:r w:rsidRPr="008938E4">
        <w:t>.x</w:t>
      </w:r>
    </w:p>
    <w:p w14:paraId="17189BA1" w14:textId="77777777" w:rsidR="008938E4" w:rsidRPr="008938E4" w:rsidRDefault="008938E4" w:rsidP="008938E4">
      <w:pPr>
        <w:pStyle w:val="Bibliography"/>
      </w:pPr>
      <w:r w:rsidRPr="008938E4">
        <w:t xml:space="preserve">Anisimov, O., and S. </w:t>
      </w:r>
      <w:proofErr w:type="spellStart"/>
      <w:r w:rsidRPr="008938E4">
        <w:t>Reneva</w:t>
      </w:r>
      <w:proofErr w:type="spellEnd"/>
      <w:r w:rsidRPr="008938E4">
        <w:t xml:space="preserve">. 2006. Permafrost and Changing Climate: The Russian Perspective. </w:t>
      </w:r>
      <w:proofErr w:type="spellStart"/>
      <w:r w:rsidRPr="008938E4">
        <w:t>Ambio</w:t>
      </w:r>
      <w:proofErr w:type="spellEnd"/>
      <w:r w:rsidRPr="008938E4">
        <w:t xml:space="preserve"> </w:t>
      </w:r>
      <w:r w:rsidRPr="008938E4">
        <w:rPr>
          <w:b/>
          <w:bCs/>
        </w:rPr>
        <w:t>35</w:t>
      </w:r>
      <w:r w:rsidRPr="008938E4">
        <w:t>: 169–175.</w:t>
      </w:r>
    </w:p>
    <w:p w14:paraId="26171B19" w14:textId="77777777" w:rsidR="008938E4" w:rsidRPr="008938E4" w:rsidRDefault="008938E4" w:rsidP="008938E4">
      <w:pPr>
        <w:pStyle w:val="Bibliography"/>
      </w:pPr>
      <w:r w:rsidRPr="008938E4">
        <w:t xml:space="preserve">Barnes, D. K. A., F. </w:t>
      </w:r>
      <w:proofErr w:type="spellStart"/>
      <w:r w:rsidRPr="008938E4">
        <w:t>Galgani</w:t>
      </w:r>
      <w:proofErr w:type="spellEnd"/>
      <w:r w:rsidRPr="008938E4">
        <w:t xml:space="preserve">, R. C. Thompson, and M. </w:t>
      </w:r>
      <w:proofErr w:type="spellStart"/>
      <w:r w:rsidRPr="008938E4">
        <w:t>Barlaz</w:t>
      </w:r>
      <w:proofErr w:type="spellEnd"/>
      <w:r w:rsidRPr="008938E4">
        <w:t xml:space="preserve">. 2009. Accumulation and fragmentation of plastic debris in global environments. </w:t>
      </w:r>
      <w:proofErr w:type="spellStart"/>
      <w:r w:rsidRPr="008938E4">
        <w:t>Philos</w:t>
      </w:r>
      <w:proofErr w:type="spellEnd"/>
      <w:r w:rsidRPr="008938E4">
        <w:t xml:space="preserve"> Trans R Soc </w:t>
      </w:r>
      <w:proofErr w:type="spellStart"/>
      <w:r w:rsidRPr="008938E4">
        <w:t>Lond</w:t>
      </w:r>
      <w:proofErr w:type="spellEnd"/>
      <w:r w:rsidRPr="008938E4">
        <w:t xml:space="preserve"> B Biol Sci </w:t>
      </w:r>
      <w:r w:rsidRPr="008938E4">
        <w:rPr>
          <w:b/>
          <w:bCs/>
        </w:rPr>
        <w:t>364</w:t>
      </w:r>
      <w:r w:rsidRPr="008938E4">
        <w:t>: 1985–1998. doi:10.1098/rstb.2008.0205</w:t>
      </w:r>
    </w:p>
    <w:p w14:paraId="5F775CFB" w14:textId="77777777" w:rsidR="008938E4" w:rsidRPr="008938E4" w:rsidRDefault="008938E4" w:rsidP="008938E4">
      <w:pPr>
        <w:pStyle w:val="Bibliography"/>
      </w:pPr>
      <w:proofErr w:type="spellStart"/>
      <w:r w:rsidRPr="008938E4">
        <w:t>Bendz</w:t>
      </w:r>
      <w:proofErr w:type="spellEnd"/>
      <w:r w:rsidRPr="008938E4">
        <w:t xml:space="preserve">, D., N. A. </w:t>
      </w:r>
      <w:proofErr w:type="spellStart"/>
      <w:r w:rsidRPr="008938E4">
        <w:t>Paxéus</w:t>
      </w:r>
      <w:proofErr w:type="spellEnd"/>
      <w:r w:rsidRPr="008938E4">
        <w:t xml:space="preserve">, T. R. Ginn, and F. J. Loge. 2005. Occurrence and fate of pharmaceutically active compounds in the environment, a case study: </w:t>
      </w:r>
      <w:proofErr w:type="spellStart"/>
      <w:r w:rsidRPr="008938E4">
        <w:t>Höje</w:t>
      </w:r>
      <w:proofErr w:type="spellEnd"/>
      <w:r w:rsidRPr="008938E4">
        <w:t xml:space="preserve"> River in Sweden. Journal of Hazardous Materials </w:t>
      </w:r>
      <w:r w:rsidRPr="008938E4">
        <w:rPr>
          <w:b/>
          <w:bCs/>
        </w:rPr>
        <w:t>122</w:t>
      </w:r>
      <w:r w:rsidRPr="008938E4">
        <w:t xml:space="preserve">: 195–204. </w:t>
      </w:r>
      <w:proofErr w:type="gramStart"/>
      <w:r w:rsidRPr="008938E4">
        <w:t>doi:10.1016/j.jhazmat</w:t>
      </w:r>
      <w:proofErr w:type="gramEnd"/>
      <w:r w:rsidRPr="008938E4">
        <w:t>.2005.03.012</w:t>
      </w:r>
    </w:p>
    <w:p w14:paraId="0136ED4B" w14:textId="77777777" w:rsidR="008938E4" w:rsidRPr="008938E4" w:rsidRDefault="008938E4" w:rsidP="008938E4">
      <w:pPr>
        <w:pStyle w:val="Bibliography"/>
      </w:pPr>
      <w:proofErr w:type="spellStart"/>
      <w:r w:rsidRPr="008938E4">
        <w:t>Bondarenko</w:t>
      </w:r>
      <w:proofErr w:type="spellEnd"/>
      <w:r w:rsidRPr="008938E4">
        <w:t xml:space="preserve">, N. A., I. V. </w:t>
      </w:r>
      <w:proofErr w:type="spellStart"/>
      <w:r w:rsidRPr="008938E4">
        <w:t>Tomberg</w:t>
      </w:r>
      <w:proofErr w:type="spellEnd"/>
      <w:r w:rsidRPr="008938E4">
        <w:t xml:space="preserve">, A. A. </w:t>
      </w:r>
      <w:proofErr w:type="spellStart"/>
      <w:r w:rsidRPr="008938E4">
        <w:t>Shirokaya</w:t>
      </w:r>
      <w:proofErr w:type="spellEnd"/>
      <w:r w:rsidRPr="008938E4">
        <w:t xml:space="preserve">, and others. 2021. </w:t>
      </w:r>
      <w:proofErr w:type="spellStart"/>
      <w:r w:rsidRPr="008938E4">
        <w:t>Dolichospermum</w:t>
      </w:r>
      <w:proofErr w:type="spellEnd"/>
      <w:r w:rsidRPr="008938E4">
        <w:t xml:space="preserve"> </w:t>
      </w:r>
      <w:proofErr w:type="spellStart"/>
      <w:r w:rsidRPr="008938E4">
        <w:t>lemmermannii</w:t>
      </w:r>
      <w:proofErr w:type="spellEnd"/>
      <w:r w:rsidRPr="008938E4">
        <w:t xml:space="preserve"> (</w:t>
      </w:r>
      <w:proofErr w:type="spellStart"/>
      <w:r w:rsidRPr="008938E4">
        <w:t>Nostocales</w:t>
      </w:r>
      <w:proofErr w:type="spellEnd"/>
      <w:r w:rsidRPr="008938E4">
        <w:t xml:space="preserve">) bloom in world’s deepest Lake Baikal (East Siberia): abundance, toxicity and factors influencing growth. Limnology and Freshwater Biology </w:t>
      </w:r>
      <w:r w:rsidRPr="008938E4">
        <w:rPr>
          <w:b/>
          <w:bCs/>
        </w:rPr>
        <w:t>1</w:t>
      </w:r>
      <w:r w:rsidRPr="008938E4">
        <w:t>: 1101–1110. doi:10.31951/2658-3518-2021-A-1-1101</w:t>
      </w:r>
    </w:p>
    <w:p w14:paraId="3339FD23" w14:textId="77777777" w:rsidR="008938E4" w:rsidRPr="008938E4" w:rsidRDefault="008938E4" w:rsidP="008938E4">
      <w:pPr>
        <w:pStyle w:val="Bibliography"/>
      </w:pPr>
      <w:proofErr w:type="spellStart"/>
      <w:r w:rsidRPr="008938E4">
        <w:t>Brahney</w:t>
      </w:r>
      <w:proofErr w:type="spellEnd"/>
      <w:r w:rsidRPr="008938E4">
        <w:t xml:space="preserve">, J., N. </w:t>
      </w:r>
      <w:proofErr w:type="spellStart"/>
      <w:r w:rsidRPr="008938E4">
        <w:t>Mahowald</w:t>
      </w:r>
      <w:proofErr w:type="spellEnd"/>
      <w:r w:rsidRPr="008938E4">
        <w:t xml:space="preserve">, M. Prank, G. Cornwell, Z. </w:t>
      </w:r>
      <w:proofErr w:type="spellStart"/>
      <w:r w:rsidRPr="008938E4">
        <w:t>Klimont</w:t>
      </w:r>
      <w:proofErr w:type="spellEnd"/>
      <w:r w:rsidRPr="008938E4">
        <w:t xml:space="preserve">, H. Matsui, and K. A. Prather. 2021. Constraining the atmospheric limb of the plastic cycle. PNAS </w:t>
      </w:r>
      <w:r w:rsidRPr="008938E4">
        <w:rPr>
          <w:b/>
          <w:bCs/>
        </w:rPr>
        <w:t>118</w:t>
      </w:r>
      <w:r w:rsidRPr="008938E4">
        <w:t>. doi:10.1073/pnas.2020719118</w:t>
      </w:r>
    </w:p>
    <w:p w14:paraId="52B0E59B" w14:textId="77777777" w:rsidR="008938E4" w:rsidRPr="008938E4" w:rsidRDefault="008938E4" w:rsidP="008938E4">
      <w:pPr>
        <w:pStyle w:val="Bibliography"/>
      </w:pPr>
      <w:r w:rsidRPr="008938E4">
        <w:t xml:space="preserve">Brandon, J. A., A. </w:t>
      </w:r>
      <w:proofErr w:type="spellStart"/>
      <w:r w:rsidRPr="008938E4">
        <w:t>Freibott</w:t>
      </w:r>
      <w:proofErr w:type="spellEnd"/>
      <w:r w:rsidRPr="008938E4">
        <w:t xml:space="preserve">, and L. M. Sala. 2020. Patterns of suspended and </w:t>
      </w:r>
      <w:proofErr w:type="spellStart"/>
      <w:r w:rsidRPr="008938E4">
        <w:t>salp</w:t>
      </w:r>
      <w:proofErr w:type="spellEnd"/>
      <w:r w:rsidRPr="008938E4">
        <w:t xml:space="preserve">-ingested microplastic debris in the North Pacific investigated with epifluorescence microscopy. Limnology and Oceanography Letters </w:t>
      </w:r>
      <w:r w:rsidRPr="008938E4">
        <w:rPr>
          <w:b/>
          <w:bCs/>
        </w:rPr>
        <w:t>5</w:t>
      </w:r>
      <w:r w:rsidRPr="008938E4">
        <w:t>: 46–53. doi:10.1002/lol2.10127</w:t>
      </w:r>
    </w:p>
    <w:p w14:paraId="676551FF" w14:textId="77777777" w:rsidR="008938E4" w:rsidRPr="008938E4" w:rsidRDefault="008938E4" w:rsidP="008938E4">
      <w:pPr>
        <w:pStyle w:val="Bibliography"/>
      </w:pPr>
      <w:r w:rsidRPr="008938E4">
        <w:lastRenderedPageBreak/>
        <w:t xml:space="preserve">Brandon, J., M. Goldstein, and M. D. </w:t>
      </w:r>
      <w:proofErr w:type="spellStart"/>
      <w:r w:rsidRPr="008938E4">
        <w:t>Ohman</w:t>
      </w:r>
      <w:proofErr w:type="spellEnd"/>
      <w:r w:rsidRPr="008938E4">
        <w:t xml:space="preserve">. 2016. Long-term aging and degradation of microplastic particles: Comparing in situ oceanic and experimental weathering patterns. Marine Pollution Bulletin </w:t>
      </w:r>
      <w:r w:rsidRPr="008938E4">
        <w:rPr>
          <w:b/>
          <w:bCs/>
        </w:rPr>
        <w:t>110</w:t>
      </w:r>
      <w:r w:rsidRPr="008938E4">
        <w:t xml:space="preserve">: 299–308. </w:t>
      </w:r>
      <w:proofErr w:type="gramStart"/>
      <w:r w:rsidRPr="008938E4">
        <w:t>doi:10.1016/j.marpolbul</w:t>
      </w:r>
      <w:proofErr w:type="gramEnd"/>
      <w:r w:rsidRPr="008938E4">
        <w:t>.2016.06.048</w:t>
      </w:r>
    </w:p>
    <w:p w14:paraId="35078E56" w14:textId="77777777" w:rsidR="008938E4" w:rsidRPr="008938E4" w:rsidRDefault="008938E4" w:rsidP="008938E4">
      <w:pPr>
        <w:pStyle w:val="Bibliography"/>
      </w:pPr>
      <w:r w:rsidRPr="008938E4">
        <w:t xml:space="preserve">Brett, M., and D. Müller‐Navarra. 1997. The role of highly unsaturated fatty acids in aquatic </w:t>
      </w:r>
      <w:proofErr w:type="spellStart"/>
      <w:r w:rsidRPr="008938E4">
        <w:t>foodweb</w:t>
      </w:r>
      <w:proofErr w:type="spellEnd"/>
      <w:r w:rsidRPr="008938E4">
        <w:t xml:space="preserve"> processes. Freshwater Biology </w:t>
      </w:r>
      <w:r w:rsidRPr="008938E4">
        <w:rPr>
          <w:b/>
          <w:bCs/>
        </w:rPr>
        <w:t>38</w:t>
      </w:r>
      <w:r w:rsidRPr="008938E4">
        <w:t>: 483–499. doi:10.1046/j.1365-2427.</w:t>
      </w:r>
      <w:proofErr w:type="gramStart"/>
      <w:r w:rsidRPr="008938E4">
        <w:t>1997.00220.x</w:t>
      </w:r>
      <w:proofErr w:type="gramEnd"/>
    </w:p>
    <w:p w14:paraId="7DEC45E4" w14:textId="77777777" w:rsidR="008938E4" w:rsidRPr="008938E4" w:rsidRDefault="008938E4" w:rsidP="008938E4">
      <w:pPr>
        <w:pStyle w:val="Bibliography"/>
      </w:pPr>
      <w:proofErr w:type="spellStart"/>
      <w:r w:rsidRPr="008938E4">
        <w:t>Brodin</w:t>
      </w:r>
      <w:proofErr w:type="spellEnd"/>
      <w:r w:rsidRPr="008938E4">
        <w:t xml:space="preserve">, T., J. Fick, M. Jonsson, and J. </w:t>
      </w:r>
      <w:proofErr w:type="spellStart"/>
      <w:r w:rsidRPr="008938E4">
        <w:t>Klaminder</w:t>
      </w:r>
      <w:proofErr w:type="spellEnd"/>
      <w:r w:rsidRPr="008938E4">
        <w:t xml:space="preserve">. 2013. Dilute Concentrations of a Psychiatric Drug Alter Behavior of Fish from Natural Populations. Science </w:t>
      </w:r>
      <w:r w:rsidRPr="008938E4">
        <w:rPr>
          <w:b/>
          <w:bCs/>
        </w:rPr>
        <w:t>339</w:t>
      </w:r>
      <w:r w:rsidRPr="008938E4">
        <w:t>: 814–815. doi:10.1126/science.1226850</w:t>
      </w:r>
    </w:p>
    <w:p w14:paraId="6C42350F" w14:textId="77777777" w:rsidR="008938E4" w:rsidRPr="008938E4" w:rsidRDefault="008938E4" w:rsidP="008938E4">
      <w:pPr>
        <w:pStyle w:val="Bibliography"/>
      </w:pPr>
      <w:r w:rsidRPr="008938E4">
        <w:t xml:space="preserve">Camilleri, A. C., and T. </w:t>
      </w:r>
      <w:proofErr w:type="spellStart"/>
      <w:r w:rsidRPr="008938E4">
        <w:t>Ozersky</w:t>
      </w:r>
      <w:proofErr w:type="spellEnd"/>
      <w:r w:rsidRPr="008938E4">
        <w:t xml:space="preserve">. 2019. Large variation in periphyton δ13C and δ15N values in the upper Great Lakes: Correlates and implications. Journal of Great Lakes Research </w:t>
      </w:r>
      <w:r w:rsidRPr="008938E4">
        <w:rPr>
          <w:b/>
          <w:bCs/>
        </w:rPr>
        <w:t>45</w:t>
      </w:r>
      <w:r w:rsidRPr="008938E4">
        <w:t xml:space="preserve">: 986–990. </w:t>
      </w:r>
      <w:proofErr w:type="gramStart"/>
      <w:r w:rsidRPr="008938E4">
        <w:t>doi:10.1016/j.jglr</w:t>
      </w:r>
      <w:proofErr w:type="gramEnd"/>
      <w:r w:rsidRPr="008938E4">
        <w:t>.2019.06.003</w:t>
      </w:r>
    </w:p>
    <w:p w14:paraId="42FA7CC1" w14:textId="77777777" w:rsidR="008938E4" w:rsidRPr="008938E4" w:rsidRDefault="008938E4" w:rsidP="008938E4">
      <w:pPr>
        <w:pStyle w:val="Bibliography"/>
      </w:pPr>
      <w:r w:rsidRPr="008938E4">
        <w:t xml:space="preserve">Carpenter, S. R., D. Ludwig, and W. A. Brock. 1999. Management of Eutrophication for Lakes Subject to Potentially Irreversible Change. Ecological Applications </w:t>
      </w:r>
      <w:r w:rsidRPr="008938E4">
        <w:rPr>
          <w:b/>
          <w:bCs/>
        </w:rPr>
        <w:t>9</w:t>
      </w:r>
      <w:r w:rsidRPr="008938E4">
        <w:t>: 751–771. doi:10.2307/2641327</w:t>
      </w:r>
    </w:p>
    <w:p w14:paraId="1E90DF24" w14:textId="77777777" w:rsidR="008938E4" w:rsidRPr="008938E4" w:rsidRDefault="008938E4" w:rsidP="008938E4">
      <w:pPr>
        <w:pStyle w:val="Bibliography"/>
      </w:pPr>
      <w:r w:rsidRPr="008938E4">
        <w:t xml:space="preserve">Castell, J. D., E. J. Kennedy, S. M. C. Robinson, G. J. Parsons, T. J. Blair, and E. Gonzalez-Duran. 2004. Effect of dietary lipids on fatty acid composition and metabolism in juvenile green sea urchins (Strongylocentrotus </w:t>
      </w:r>
      <w:proofErr w:type="spellStart"/>
      <w:r w:rsidRPr="008938E4">
        <w:t>droebachiensis</w:t>
      </w:r>
      <w:proofErr w:type="spellEnd"/>
      <w:r w:rsidRPr="008938E4">
        <w:t xml:space="preserve">). Aquaculture </w:t>
      </w:r>
      <w:r w:rsidRPr="008938E4">
        <w:rPr>
          <w:b/>
          <w:bCs/>
        </w:rPr>
        <w:t>242</w:t>
      </w:r>
      <w:r w:rsidRPr="008938E4">
        <w:t xml:space="preserve">: 417–435. </w:t>
      </w:r>
      <w:proofErr w:type="gramStart"/>
      <w:r w:rsidRPr="008938E4">
        <w:t>doi:10.1016/j.aquaculture</w:t>
      </w:r>
      <w:proofErr w:type="gramEnd"/>
      <w:r w:rsidRPr="008938E4">
        <w:t>.2003.11.003</w:t>
      </w:r>
    </w:p>
    <w:p w14:paraId="36CD388D" w14:textId="77777777" w:rsidR="008938E4" w:rsidRPr="008938E4" w:rsidRDefault="008938E4" w:rsidP="008938E4">
      <w:pPr>
        <w:pStyle w:val="Bibliography"/>
      </w:pPr>
      <w:r w:rsidRPr="008938E4">
        <w:t xml:space="preserve">Chang, H.-Y., S.-H. Wu, K.-T. Shao, and others. 2012. Longitudinal variation in food sources and their use by aquatic fauna along a subtropical river in Taiwan. Freshwater Biology </w:t>
      </w:r>
      <w:r w:rsidRPr="008938E4">
        <w:rPr>
          <w:b/>
          <w:bCs/>
        </w:rPr>
        <w:t>57</w:t>
      </w:r>
      <w:r w:rsidRPr="008938E4">
        <w:t>: 1839–1853. doi:10.1111/j.1365-2427.</w:t>
      </w:r>
      <w:proofErr w:type="gramStart"/>
      <w:r w:rsidRPr="008938E4">
        <w:t>2012.02843.x</w:t>
      </w:r>
      <w:proofErr w:type="gramEnd"/>
    </w:p>
    <w:p w14:paraId="79FF5635" w14:textId="77777777" w:rsidR="008938E4" w:rsidRPr="008938E4" w:rsidRDefault="008938E4" w:rsidP="008938E4">
      <w:pPr>
        <w:pStyle w:val="Bibliography"/>
      </w:pPr>
      <w:r w:rsidRPr="008938E4">
        <w:t xml:space="preserve">Clarke, K. R. 1993. Non-parametric multivariate analyses of changes in community structure. Australian Journal of Ecology </w:t>
      </w:r>
      <w:r w:rsidRPr="008938E4">
        <w:rPr>
          <w:b/>
          <w:bCs/>
        </w:rPr>
        <w:t>18</w:t>
      </w:r>
      <w:r w:rsidRPr="008938E4">
        <w:t xml:space="preserve">: 117–143. </w:t>
      </w:r>
      <w:proofErr w:type="spellStart"/>
      <w:proofErr w:type="gramStart"/>
      <w:r w:rsidRPr="008938E4">
        <w:t>doi:https</w:t>
      </w:r>
      <w:proofErr w:type="spellEnd"/>
      <w:r w:rsidRPr="008938E4">
        <w:t>://doi.org/10.1111/j.1442-9993.1993.tb00438.x</w:t>
      </w:r>
      <w:proofErr w:type="gramEnd"/>
    </w:p>
    <w:p w14:paraId="539B190D" w14:textId="77777777" w:rsidR="008938E4" w:rsidRPr="008938E4" w:rsidRDefault="008938E4" w:rsidP="008938E4">
      <w:pPr>
        <w:pStyle w:val="Bibliography"/>
      </w:pPr>
      <w:r w:rsidRPr="008938E4">
        <w:lastRenderedPageBreak/>
        <w:t xml:space="preserve">Cole, M. L., I. </w:t>
      </w:r>
      <w:proofErr w:type="spellStart"/>
      <w:r w:rsidRPr="008938E4">
        <w:t>Valiela</w:t>
      </w:r>
      <w:proofErr w:type="spellEnd"/>
      <w:r w:rsidRPr="008938E4">
        <w:t xml:space="preserve">, K. D. Kroeger, and others. 2004. Assessment of a delta15N isotopic method to indicate anthropogenic eutrophication in aquatic ecosystems. J. Environ. Qual. </w:t>
      </w:r>
      <w:r w:rsidRPr="008938E4">
        <w:rPr>
          <w:b/>
          <w:bCs/>
        </w:rPr>
        <w:t>33</w:t>
      </w:r>
      <w:r w:rsidRPr="008938E4">
        <w:t>: 124–132. doi:10.2134/jeq2004.1240</w:t>
      </w:r>
    </w:p>
    <w:p w14:paraId="001CF3D9" w14:textId="77777777" w:rsidR="008938E4" w:rsidRPr="008938E4" w:rsidRDefault="008938E4" w:rsidP="008938E4">
      <w:pPr>
        <w:pStyle w:val="Bibliography"/>
      </w:pPr>
      <w:proofErr w:type="spellStart"/>
      <w:r w:rsidRPr="008938E4">
        <w:t>Craine</w:t>
      </w:r>
      <w:proofErr w:type="spellEnd"/>
      <w:r w:rsidRPr="008938E4">
        <w:t xml:space="preserve">, J. M., A. J. Elmore, L. Wang, and others. 2018. Isotopic evidence for </w:t>
      </w:r>
      <w:proofErr w:type="spellStart"/>
      <w:r w:rsidRPr="008938E4">
        <w:t>oligotrophication</w:t>
      </w:r>
      <w:proofErr w:type="spellEnd"/>
      <w:r w:rsidRPr="008938E4">
        <w:t xml:space="preserve"> of terrestrial ecosystems. Nature Ecology &amp; Evolution </w:t>
      </w:r>
      <w:r w:rsidRPr="008938E4">
        <w:rPr>
          <w:b/>
          <w:bCs/>
        </w:rPr>
        <w:t>2</w:t>
      </w:r>
      <w:r w:rsidRPr="008938E4">
        <w:t>: 1735–1744. doi:10.1038/s41559-018-0694-0</w:t>
      </w:r>
    </w:p>
    <w:p w14:paraId="71C3836D" w14:textId="77777777" w:rsidR="008938E4" w:rsidRPr="008938E4" w:rsidRDefault="008938E4" w:rsidP="008938E4">
      <w:pPr>
        <w:pStyle w:val="Bibliography"/>
      </w:pPr>
      <w:proofErr w:type="spellStart"/>
      <w:r w:rsidRPr="008938E4">
        <w:t>D’Alessio</w:t>
      </w:r>
      <w:proofErr w:type="spellEnd"/>
      <w:r w:rsidRPr="008938E4">
        <w:t xml:space="preserve">, M., S. </w:t>
      </w:r>
      <w:proofErr w:type="spellStart"/>
      <w:r w:rsidRPr="008938E4">
        <w:t>Onanong</w:t>
      </w:r>
      <w:proofErr w:type="spellEnd"/>
      <w:r w:rsidRPr="008938E4">
        <w:t xml:space="preserve">, D. D. Snow, and C. Ray. 2018. Occurrence and removal of pharmaceutical compounds and steroids at four wastewater treatment plants in Hawai’i and their environmental fate. Science of The Total Environment </w:t>
      </w:r>
      <w:r w:rsidRPr="008938E4">
        <w:rPr>
          <w:b/>
          <w:bCs/>
        </w:rPr>
        <w:t>631–632</w:t>
      </w:r>
      <w:r w:rsidRPr="008938E4">
        <w:t xml:space="preserve">: 1360–1370. </w:t>
      </w:r>
      <w:proofErr w:type="gramStart"/>
      <w:r w:rsidRPr="008938E4">
        <w:t>doi:10.1016/j.scitotenv</w:t>
      </w:r>
      <w:proofErr w:type="gramEnd"/>
      <w:r w:rsidRPr="008938E4">
        <w:t>.2018.03.100</w:t>
      </w:r>
    </w:p>
    <w:p w14:paraId="7495E442" w14:textId="77777777" w:rsidR="008938E4" w:rsidRPr="008938E4" w:rsidRDefault="008938E4" w:rsidP="008938E4">
      <w:pPr>
        <w:pStyle w:val="Bibliography"/>
      </w:pPr>
      <w:r w:rsidRPr="008938E4">
        <w:t xml:space="preserve">Dalsgaard, J., M. St. John, G. </w:t>
      </w:r>
      <w:proofErr w:type="spellStart"/>
      <w:r w:rsidRPr="008938E4">
        <w:t>Kattner</w:t>
      </w:r>
      <w:proofErr w:type="spellEnd"/>
      <w:r w:rsidRPr="008938E4">
        <w:t xml:space="preserve">, D. Müller-Navarra, and W. Hagen. 2003. Fatty acid trophic markers in the pelagic marine environment, p. 225–340. </w:t>
      </w:r>
      <w:r w:rsidRPr="008938E4">
        <w:rPr>
          <w:i/>
          <w:iCs/>
        </w:rPr>
        <w:t>In</w:t>
      </w:r>
      <w:r w:rsidRPr="008938E4">
        <w:t xml:space="preserve"> Advances in Marine Biology. Elsevier.</w:t>
      </w:r>
    </w:p>
    <w:p w14:paraId="3562A35A" w14:textId="77777777" w:rsidR="008938E4" w:rsidRPr="008938E4" w:rsidRDefault="008938E4" w:rsidP="008938E4">
      <w:pPr>
        <w:pStyle w:val="Bibliography"/>
      </w:pPr>
      <w:proofErr w:type="spellStart"/>
      <w:r w:rsidRPr="008938E4">
        <w:t>Evangeliou</w:t>
      </w:r>
      <w:proofErr w:type="spellEnd"/>
      <w:r w:rsidRPr="008938E4">
        <w:t xml:space="preserve">, N., H. </w:t>
      </w:r>
      <w:proofErr w:type="spellStart"/>
      <w:r w:rsidRPr="008938E4">
        <w:t>Grythe</w:t>
      </w:r>
      <w:proofErr w:type="spellEnd"/>
      <w:r w:rsidRPr="008938E4">
        <w:t xml:space="preserve">, Z. </w:t>
      </w:r>
      <w:proofErr w:type="spellStart"/>
      <w:r w:rsidRPr="008938E4">
        <w:t>Klimont</w:t>
      </w:r>
      <w:proofErr w:type="spellEnd"/>
      <w:r w:rsidRPr="008938E4">
        <w:t xml:space="preserve">, C. </w:t>
      </w:r>
      <w:proofErr w:type="spellStart"/>
      <w:r w:rsidRPr="008938E4">
        <w:t>Heyes</w:t>
      </w:r>
      <w:proofErr w:type="spellEnd"/>
      <w:r w:rsidRPr="008938E4">
        <w:t xml:space="preserve">, S. Eckhardt, S. Lopez-Aparicio, and A. </w:t>
      </w:r>
      <w:proofErr w:type="spellStart"/>
      <w:r w:rsidRPr="008938E4">
        <w:t>Stohl</w:t>
      </w:r>
      <w:proofErr w:type="spellEnd"/>
      <w:r w:rsidRPr="008938E4">
        <w:t xml:space="preserve">. 2020. Atmospheric transport is a major pathway of microplastics to remote regions. Nat </w:t>
      </w:r>
      <w:proofErr w:type="spellStart"/>
      <w:r w:rsidRPr="008938E4">
        <w:t>Commun</w:t>
      </w:r>
      <w:proofErr w:type="spellEnd"/>
      <w:r w:rsidRPr="008938E4">
        <w:t xml:space="preserve"> </w:t>
      </w:r>
      <w:r w:rsidRPr="008938E4">
        <w:rPr>
          <w:b/>
          <w:bCs/>
        </w:rPr>
        <w:t>11</w:t>
      </w:r>
      <w:r w:rsidRPr="008938E4">
        <w:t>: 3381. doi:10.1038/s41467-020-17201-9</w:t>
      </w:r>
    </w:p>
    <w:p w14:paraId="2421726A" w14:textId="77777777" w:rsidR="008938E4" w:rsidRPr="008938E4" w:rsidRDefault="008938E4" w:rsidP="008938E4">
      <w:pPr>
        <w:pStyle w:val="Bibliography"/>
      </w:pPr>
      <w:proofErr w:type="spellStart"/>
      <w:r w:rsidRPr="008938E4">
        <w:t>Feijão</w:t>
      </w:r>
      <w:proofErr w:type="spellEnd"/>
      <w:r w:rsidRPr="008938E4">
        <w:t xml:space="preserve">, E., R. Cruz de Carvalho, I. A. Duarte, and others. 2020. Fluoxetine Arrests Growth of the Model Diatom </w:t>
      </w:r>
      <w:proofErr w:type="spellStart"/>
      <w:r w:rsidRPr="008938E4">
        <w:t>Phaeodactylum</w:t>
      </w:r>
      <w:proofErr w:type="spellEnd"/>
      <w:r w:rsidRPr="008938E4">
        <w:t xml:space="preserve"> </w:t>
      </w:r>
      <w:proofErr w:type="spellStart"/>
      <w:r w:rsidRPr="008938E4">
        <w:t>tricornutum</w:t>
      </w:r>
      <w:proofErr w:type="spellEnd"/>
      <w:r w:rsidRPr="008938E4">
        <w:t xml:space="preserve"> by Increasing Oxidative Stress and Altering Energetic and Lipid Metabolism. Front Microbiol </w:t>
      </w:r>
      <w:r w:rsidRPr="008938E4">
        <w:rPr>
          <w:b/>
          <w:bCs/>
        </w:rPr>
        <w:t>11</w:t>
      </w:r>
      <w:r w:rsidRPr="008938E4">
        <w:t>. doi:10.3389/fmicb.2020.01803</w:t>
      </w:r>
    </w:p>
    <w:p w14:paraId="322F0142" w14:textId="77777777" w:rsidR="008938E4" w:rsidRPr="008938E4" w:rsidRDefault="008938E4" w:rsidP="008938E4">
      <w:pPr>
        <w:pStyle w:val="Bibliography"/>
      </w:pPr>
      <w:r w:rsidRPr="008938E4">
        <w:t xml:space="preserve">Galloway, A. W. E., S. J. Taipale, M. </w:t>
      </w:r>
      <w:proofErr w:type="spellStart"/>
      <w:r w:rsidRPr="008938E4">
        <w:t>Hiltunen</w:t>
      </w:r>
      <w:proofErr w:type="spellEnd"/>
      <w:r w:rsidRPr="008938E4">
        <w:t xml:space="preserve">, E. </w:t>
      </w:r>
      <w:proofErr w:type="spellStart"/>
      <w:r w:rsidRPr="008938E4">
        <w:t>Peltomaa</w:t>
      </w:r>
      <w:proofErr w:type="spellEnd"/>
      <w:r w:rsidRPr="008938E4">
        <w:t xml:space="preserve">, U. Strandberg, M. T. Brett, and P. </w:t>
      </w:r>
      <w:proofErr w:type="spellStart"/>
      <w:r w:rsidRPr="008938E4">
        <w:t>Kankaala</w:t>
      </w:r>
      <w:proofErr w:type="spellEnd"/>
      <w:r w:rsidRPr="008938E4">
        <w:t xml:space="preserve">. 2014. Diet-specific biomarkers show that high-quality phytoplankton fuels herbivorous zooplankton in large boreal lakes. Freshwater Biology </w:t>
      </w:r>
      <w:r w:rsidRPr="008938E4">
        <w:rPr>
          <w:b/>
          <w:bCs/>
        </w:rPr>
        <w:t>59</w:t>
      </w:r>
      <w:r w:rsidRPr="008938E4">
        <w:t>: 1902–1915. doi:10.1111/fwb.12394</w:t>
      </w:r>
    </w:p>
    <w:p w14:paraId="50501605" w14:textId="77777777" w:rsidR="008938E4" w:rsidRPr="008938E4" w:rsidRDefault="008938E4" w:rsidP="008938E4">
      <w:pPr>
        <w:pStyle w:val="Bibliography"/>
      </w:pPr>
      <w:r w:rsidRPr="008938E4">
        <w:t xml:space="preserve">Galloway, A. W. E., and M. Winder. 2015. Partitioning the Relative Importance of Phylogeny and Environmental Conditions on Phytoplankton Fatty Acids. PLOS ONE </w:t>
      </w:r>
      <w:r w:rsidRPr="008938E4">
        <w:rPr>
          <w:b/>
          <w:bCs/>
        </w:rPr>
        <w:t>10</w:t>
      </w:r>
      <w:r w:rsidRPr="008938E4">
        <w:t xml:space="preserve">: e0130053. </w:t>
      </w:r>
      <w:proofErr w:type="gramStart"/>
      <w:r w:rsidRPr="008938E4">
        <w:t>doi:10.1371/journal.pone</w:t>
      </w:r>
      <w:proofErr w:type="gramEnd"/>
      <w:r w:rsidRPr="008938E4">
        <w:t>.0130053</w:t>
      </w:r>
    </w:p>
    <w:p w14:paraId="2B699DE0" w14:textId="77777777" w:rsidR="008938E4" w:rsidRPr="008938E4" w:rsidRDefault="008938E4" w:rsidP="008938E4">
      <w:pPr>
        <w:pStyle w:val="Bibliography"/>
      </w:pPr>
      <w:r w:rsidRPr="008938E4">
        <w:lastRenderedPageBreak/>
        <w:t xml:space="preserve">Gartner, A., P. </w:t>
      </w:r>
      <w:proofErr w:type="spellStart"/>
      <w:r w:rsidRPr="008938E4">
        <w:t>Lavery</w:t>
      </w:r>
      <w:proofErr w:type="spellEnd"/>
      <w:r w:rsidRPr="008938E4">
        <w:t xml:space="preserve">, and A. J. Smit. 2002. Use of delta N-15 signatures of different functional forms of macroalgae and filter-feeders to reveal temporal and spatial patterns in sewage dispersal. Mar. Ecol.-Prog. Ser. </w:t>
      </w:r>
      <w:r w:rsidRPr="008938E4">
        <w:rPr>
          <w:b/>
          <w:bCs/>
        </w:rPr>
        <w:t>235</w:t>
      </w:r>
      <w:r w:rsidRPr="008938E4">
        <w:t>: 63–73. doi:10.3354/meps235063</w:t>
      </w:r>
    </w:p>
    <w:p w14:paraId="0DDA6EF9" w14:textId="77777777" w:rsidR="008938E4" w:rsidRPr="008938E4" w:rsidRDefault="008938E4" w:rsidP="008938E4">
      <w:pPr>
        <w:pStyle w:val="Bibliography"/>
      </w:pPr>
      <w:r w:rsidRPr="008938E4">
        <w:t xml:space="preserve">Green, D. S. 2016. Effects of microplastics on European flat oysters, Ostrea edulis and their associated benthic communities. Environmental Pollution </w:t>
      </w:r>
      <w:r w:rsidRPr="008938E4">
        <w:rPr>
          <w:b/>
          <w:bCs/>
        </w:rPr>
        <w:t>216</w:t>
      </w:r>
      <w:r w:rsidRPr="008938E4">
        <w:t xml:space="preserve">: 95–103. </w:t>
      </w:r>
      <w:proofErr w:type="gramStart"/>
      <w:r w:rsidRPr="008938E4">
        <w:t>doi:10.1016/j.envpol</w:t>
      </w:r>
      <w:proofErr w:type="gramEnd"/>
      <w:r w:rsidRPr="008938E4">
        <w:t>.2016.05.043</w:t>
      </w:r>
    </w:p>
    <w:p w14:paraId="0FDFFCB5" w14:textId="77777777" w:rsidR="008938E4" w:rsidRPr="008938E4" w:rsidRDefault="008938E4" w:rsidP="008938E4">
      <w:pPr>
        <w:pStyle w:val="Bibliography"/>
      </w:pPr>
      <w:r w:rsidRPr="008938E4">
        <w:t xml:space="preserve">Guerrero, A. I., and T. L. Rogers. 2020. Evaluating the performance of the Bayesian mixing tool </w:t>
      </w:r>
      <w:proofErr w:type="spellStart"/>
      <w:r w:rsidRPr="008938E4">
        <w:t>MixSIAR</w:t>
      </w:r>
      <w:proofErr w:type="spellEnd"/>
      <w:r w:rsidRPr="008938E4">
        <w:t xml:space="preserve"> with fatty acid data for quantitative estimation of diet. Sci Rep </w:t>
      </w:r>
      <w:r w:rsidRPr="008938E4">
        <w:rPr>
          <w:b/>
          <w:bCs/>
        </w:rPr>
        <w:t>10</w:t>
      </w:r>
      <w:r w:rsidRPr="008938E4">
        <w:t>: 20780. doi:10.1038/s41598-020-77396-1</w:t>
      </w:r>
    </w:p>
    <w:p w14:paraId="1EEE72B7" w14:textId="77777777" w:rsidR="008938E4" w:rsidRPr="008938E4" w:rsidRDefault="008938E4" w:rsidP="008938E4">
      <w:pPr>
        <w:pStyle w:val="Bibliography"/>
      </w:pPr>
      <w:proofErr w:type="spellStart"/>
      <w:r w:rsidRPr="008938E4">
        <w:t>Guzzo</w:t>
      </w:r>
      <w:proofErr w:type="spellEnd"/>
      <w:r w:rsidRPr="008938E4">
        <w:t xml:space="preserve">, M. M., G. D. Haffner, S. Sorge, S. A. Rush, and A. T. Fisk. 2011. Spatial and temporal variabilities of δ13C and δ15N within lower trophic levels of a large lake: implications for estimating trophic relationships of consumers. </w:t>
      </w:r>
      <w:proofErr w:type="spellStart"/>
      <w:r w:rsidRPr="008938E4">
        <w:t>Hydrobiologia</w:t>
      </w:r>
      <w:proofErr w:type="spellEnd"/>
      <w:r w:rsidRPr="008938E4">
        <w:t xml:space="preserve"> </w:t>
      </w:r>
      <w:r w:rsidRPr="008938E4">
        <w:rPr>
          <w:b/>
          <w:bCs/>
        </w:rPr>
        <w:t>675</w:t>
      </w:r>
      <w:r w:rsidRPr="008938E4">
        <w:t>: 41–53. doi:10.1007/s10750-011-0794-1</w:t>
      </w:r>
    </w:p>
    <w:p w14:paraId="3CB38A7B" w14:textId="77777777" w:rsidR="008938E4" w:rsidRPr="008938E4" w:rsidRDefault="008938E4" w:rsidP="008938E4">
      <w:pPr>
        <w:pStyle w:val="Bibliography"/>
      </w:pPr>
      <w:proofErr w:type="spellStart"/>
      <w:r w:rsidRPr="008938E4">
        <w:t>Hadwen</w:t>
      </w:r>
      <w:proofErr w:type="spellEnd"/>
      <w:r w:rsidRPr="008938E4">
        <w:t xml:space="preserve">, W. L., and S. E. Bunn. 2005. Food web responses to low-level nutrient and^ 1^ 5N-tracer additions in the littoral zone of an oligotrophic dune lake. Limnology and Oceanography </w:t>
      </w:r>
      <w:r w:rsidRPr="008938E4">
        <w:rPr>
          <w:b/>
          <w:bCs/>
        </w:rPr>
        <w:t>50</w:t>
      </w:r>
      <w:r w:rsidRPr="008938E4">
        <w:t>: 1096.</w:t>
      </w:r>
    </w:p>
    <w:p w14:paraId="4ED46CC5" w14:textId="77777777" w:rsidR="008938E4" w:rsidRPr="008938E4" w:rsidRDefault="008938E4" w:rsidP="008938E4">
      <w:pPr>
        <w:pStyle w:val="Bibliography"/>
      </w:pPr>
      <w:r w:rsidRPr="008938E4">
        <w:t xml:space="preserve">Hampton, S. E., S. C. </w:t>
      </w:r>
      <w:proofErr w:type="spellStart"/>
      <w:r w:rsidRPr="008938E4">
        <w:t>Fradkin</w:t>
      </w:r>
      <w:proofErr w:type="spellEnd"/>
      <w:r w:rsidRPr="008938E4">
        <w:t xml:space="preserve">, P. R. Leavitt, and E. E. Rosenberger. 2011. Disproportionate importance of nearshore habitat for the food web of a deep oligotrophic lake. Marine and Freshwater Research </w:t>
      </w:r>
      <w:r w:rsidRPr="008938E4">
        <w:rPr>
          <w:b/>
          <w:bCs/>
        </w:rPr>
        <w:t>62</w:t>
      </w:r>
      <w:r w:rsidRPr="008938E4">
        <w:t>: 350. doi:10.1071/MF10229</w:t>
      </w:r>
    </w:p>
    <w:p w14:paraId="465DA479" w14:textId="77777777" w:rsidR="008938E4" w:rsidRPr="008938E4" w:rsidRDefault="008938E4" w:rsidP="008938E4">
      <w:pPr>
        <w:pStyle w:val="Bibliography"/>
      </w:pPr>
      <w:r w:rsidRPr="008938E4">
        <w:t xml:space="preserve">Hampton, S. E., S. McGowan, T. </w:t>
      </w:r>
      <w:proofErr w:type="spellStart"/>
      <w:r w:rsidRPr="008938E4">
        <w:t>Ozersky</w:t>
      </w:r>
      <w:proofErr w:type="spellEnd"/>
      <w:r w:rsidRPr="008938E4">
        <w:t xml:space="preserve">, and others. 2018. Recent ecological change in ancient lakes. Limnology and Oceanography </w:t>
      </w:r>
      <w:r w:rsidRPr="008938E4">
        <w:rPr>
          <w:b/>
          <w:bCs/>
        </w:rPr>
        <w:t>63</w:t>
      </w:r>
      <w:r w:rsidRPr="008938E4">
        <w:t>: 2277–2304. doi:10.1002/lno.10938</w:t>
      </w:r>
    </w:p>
    <w:p w14:paraId="117B86CF" w14:textId="77777777" w:rsidR="008938E4" w:rsidRPr="008938E4" w:rsidRDefault="008938E4" w:rsidP="008938E4">
      <w:pPr>
        <w:pStyle w:val="Bibliography"/>
      </w:pPr>
      <w:proofErr w:type="spellStart"/>
      <w:r w:rsidRPr="008938E4">
        <w:t>Hanvey</w:t>
      </w:r>
      <w:proofErr w:type="spellEnd"/>
      <w:r w:rsidRPr="008938E4">
        <w:t xml:space="preserve">, J. S., P. J. Lewis, J. L. Lavers, N. D. Crosbie, K. </w:t>
      </w:r>
      <w:proofErr w:type="spellStart"/>
      <w:r w:rsidRPr="008938E4">
        <w:t>Pozo</w:t>
      </w:r>
      <w:proofErr w:type="spellEnd"/>
      <w:r w:rsidRPr="008938E4">
        <w:t xml:space="preserve">, and B. O. Clarke. 2017. A review of analytical techniques for quantifying microplastics in sediments. Anal. Methods </w:t>
      </w:r>
      <w:r w:rsidRPr="008938E4">
        <w:rPr>
          <w:b/>
          <w:bCs/>
        </w:rPr>
        <w:t>9</w:t>
      </w:r>
      <w:r w:rsidRPr="008938E4">
        <w:t>: 1369–1383. doi:10.1039/C6AY02707E</w:t>
      </w:r>
    </w:p>
    <w:p w14:paraId="4AEF664D" w14:textId="77777777" w:rsidR="008938E4" w:rsidRPr="008938E4" w:rsidRDefault="008938E4" w:rsidP="008938E4">
      <w:pPr>
        <w:pStyle w:val="Bibliography"/>
      </w:pPr>
      <w:r w:rsidRPr="008938E4">
        <w:t xml:space="preserve">Happel, A., J. Pike, S. </w:t>
      </w:r>
      <w:proofErr w:type="spellStart"/>
      <w:r w:rsidRPr="008938E4">
        <w:t>Czesny</w:t>
      </w:r>
      <w:proofErr w:type="spellEnd"/>
      <w:r w:rsidRPr="008938E4">
        <w:t xml:space="preserve">, and J. </w:t>
      </w:r>
      <w:proofErr w:type="spellStart"/>
      <w:r w:rsidRPr="008938E4">
        <w:t>Rinchard</w:t>
      </w:r>
      <w:proofErr w:type="spellEnd"/>
      <w:r w:rsidRPr="008938E4">
        <w:t xml:space="preserve">. 2021. An empirical test of fatty </w:t>
      </w:r>
      <w:proofErr w:type="gramStart"/>
      <w:r w:rsidRPr="008938E4">
        <w:t>acid based</w:t>
      </w:r>
      <w:proofErr w:type="gramEnd"/>
      <w:r w:rsidRPr="008938E4">
        <w:t xml:space="preserve"> diet estimation models. Food Webs e00197. </w:t>
      </w:r>
      <w:proofErr w:type="gramStart"/>
      <w:r w:rsidRPr="008938E4">
        <w:t>doi:10.1016/j.fooweb</w:t>
      </w:r>
      <w:proofErr w:type="gramEnd"/>
      <w:r w:rsidRPr="008938E4">
        <w:t>.2021.e00197</w:t>
      </w:r>
    </w:p>
    <w:p w14:paraId="5D346D2A" w14:textId="77777777" w:rsidR="008938E4" w:rsidRPr="008938E4" w:rsidRDefault="008938E4" w:rsidP="008938E4">
      <w:pPr>
        <w:pStyle w:val="Bibliography"/>
      </w:pPr>
      <w:r w:rsidRPr="008938E4">
        <w:lastRenderedPageBreak/>
        <w:t xml:space="preserve">Hendrickson, E., E. C. Minor, and K. Schreiner. 2018. Microplastic Abundance and Composition in Western Lake Superior </w:t>
      </w:r>
      <w:proofErr w:type="gramStart"/>
      <w:r w:rsidRPr="008938E4">
        <w:t>As</w:t>
      </w:r>
      <w:proofErr w:type="gramEnd"/>
      <w:r w:rsidRPr="008938E4">
        <w:t xml:space="preserve"> Determined via Microscopy, </w:t>
      </w:r>
      <w:proofErr w:type="spellStart"/>
      <w:r w:rsidRPr="008938E4">
        <w:t>Pyr</w:t>
      </w:r>
      <w:proofErr w:type="spellEnd"/>
      <w:r w:rsidRPr="008938E4">
        <w:t xml:space="preserve">-GC/MS, and FTIR. Environ. Sci. Technol. </w:t>
      </w:r>
      <w:r w:rsidRPr="008938E4">
        <w:rPr>
          <w:b/>
          <w:bCs/>
        </w:rPr>
        <w:t>52</w:t>
      </w:r>
      <w:r w:rsidRPr="008938E4">
        <w:t xml:space="preserve">: 1787–1796. </w:t>
      </w:r>
      <w:proofErr w:type="gramStart"/>
      <w:r w:rsidRPr="008938E4">
        <w:t>doi:10.1021/acs.est</w:t>
      </w:r>
      <w:proofErr w:type="gramEnd"/>
      <w:r w:rsidRPr="008938E4">
        <w:t>.7b05829</w:t>
      </w:r>
    </w:p>
    <w:p w14:paraId="3F4CD241" w14:textId="77777777" w:rsidR="008938E4" w:rsidRPr="008938E4" w:rsidRDefault="008938E4" w:rsidP="008938E4">
      <w:pPr>
        <w:pStyle w:val="Bibliography"/>
      </w:pPr>
      <w:r w:rsidRPr="008938E4">
        <w:t xml:space="preserve">Interfax-Tourism. 2018. </w:t>
      </w:r>
      <w:proofErr w:type="spellStart"/>
      <w:r w:rsidRPr="008938E4">
        <w:t>Байкал</w:t>
      </w:r>
      <w:proofErr w:type="spellEnd"/>
      <w:r w:rsidRPr="008938E4">
        <w:t xml:space="preserve"> с </w:t>
      </w:r>
      <w:proofErr w:type="spellStart"/>
      <w:r w:rsidRPr="008938E4">
        <w:t>января</w:t>
      </w:r>
      <w:proofErr w:type="spellEnd"/>
      <w:r w:rsidRPr="008938E4">
        <w:t xml:space="preserve"> </w:t>
      </w:r>
      <w:proofErr w:type="spellStart"/>
      <w:r w:rsidRPr="008938E4">
        <w:t>по</w:t>
      </w:r>
      <w:proofErr w:type="spellEnd"/>
      <w:r w:rsidRPr="008938E4">
        <w:t xml:space="preserve"> </w:t>
      </w:r>
      <w:proofErr w:type="spellStart"/>
      <w:r w:rsidRPr="008938E4">
        <w:t>август</w:t>
      </w:r>
      <w:proofErr w:type="spellEnd"/>
      <w:r w:rsidRPr="008938E4">
        <w:t xml:space="preserve"> 2018 </w:t>
      </w:r>
      <w:proofErr w:type="spellStart"/>
      <w:r w:rsidRPr="008938E4">
        <w:t>года</w:t>
      </w:r>
      <w:proofErr w:type="spellEnd"/>
      <w:r w:rsidRPr="008938E4">
        <w:t xml:space="preserve"> </w:t>
      </w:r>
      <w:proofErr w:type="spellStart"/>
      <w:r w:rsidRPr="008938E4">
        <w:t>посетили</w:t>
      </w:r>
      <w:proofErr w:type="spellEnd"/>
      <w:r w:rsidRPr="008938E4">
        <w:t xml:space="preserve"> 1,2 </w:t>
      </w:r>
      <w:proofErr w:type="spellStart"/>
      <w:r w:rsidRPr="008938E4">
        <w:t>миллиона</w:t>
      </w:r>
      <w:proofErr w:type="spellEnd"/>
      <w:r w:rsidRPr="008938E4">
        <w:t xml:space="preserve"> </w:t>
      </w:r>
      <w:proofErr w:type="spellStart"/>
      <w:r w:rsidRPr="008938E4">
        <w:t>туристов</w:t>
      </w:r>
      <w:proofErr w:type="spellEnd"/>
      <w:r w:rsidRPr="008938E4">
        <w:t xml:space="preserve"> (1.2 million tourists </w:t>
      </w:r>
      <w:proofErr w:type="spellStart"/>
      <w:r w:rsidRPr="008938E4">
        <w:t>vistied</w:t>
      </w:r>
      <w:proofErr w:type="spellEnd"/>
      <w:r w:rsidRPr="008938E4">
        <w:t xml:space="preserve"> Baikal from January through August 2018). Interfax-Tourism, October 25</w:t>
      </w:r>
    </w:p>
    <w:p w14:paraId="012AD3F8" w14:textId="77777777" w:rsidR="008938E4" w:rsidRPr="008938E4" w:rsidRDefault="008938E4" w:rsidP="008938E4">
      <w:pPr>
        <w:pStyle w:val="Bibliography"/>
      </w:pPr>
      <w:proofErr w:type="spellStart"/>
      <w:r w:rsidRPr="008938E4">
        <w:t>Izhboldina</w:t>
      </w:r>
      <w:proofErr w:type="spellEnd"/>
      <w:r w:rsidRPr="008938E4">
        <w:t>, L. A. 2007. Guide and Key to Benthic and Periphyton Algae of Lake Baikal (</w:t>
      </w:r>
      <w:proofErr w:type="spellStart"/>
      <w:r w:rsidRPr="008938E4">
        <w:t>meio</w:t>
      </w:r>
      <w:proofErr w:type="spellEnd"/>
      <w:r w:rsidRPr="008938E4">
        <w:t xml:space="preserve">- and macrophytes) with Brief Notes on Their Ecology, </w:t>
      </w:r>
      <w:proofErr w:type="spellStart"/>
      <w:r w:rsidRPr="008938E4">
        <w:t>Nauka</w:t>
      </w:r>
      <w:proofErr w:type="spellEnd"/>
      <w:r w:rsidRPr="008938E4">
        <w:t>-Centre.</w:t>
      </w:r>
    </w:p>
    <w:p w14:paraId="63128817" w14:textId="77777777" w:rsidR="008938E4" w:rsidRPr="008938E4" w:rsidRDefault="008938E4" w:rsidP="008938E4">
      <w:pPr>
        <w:pStyle w:val="Bibliography"/>
      </w:pPr>
      <w:r w:rsidRPr="008938E4">
        <w:t xml:space="preserve">Jacoby, J. M., D. D. Bouchard, and C. R. </w:t>
      </w:r>
      <w:proofErr w:type="spellStart"/>
      <w:r w:rsidRPr="008938E4">
        <w:t>Patmont</w:t>
      </w:r>
      <w:proofErr w:type="spellEnd"/>
      <w:r w:rsidRPr="008938E4">
        <w:t xml:space="preserve">. 1991. Response of Periphyton to Nutrient Enrichment in Lake Chelan, WA. Lake and Reservoir Management </w:t>
      </w:r>
      <w:r w:rsidRPr="008938E4">
        <w:rPr>
          <w:b/>
          <w:bCs/>
        </w:rPr>
        <w:t>7</w:t>
      </w:r>
      <w:r w:rsidRPr="008938E4">
        <w:t>: 33–43. doi:10.1080/07438149109354252</w:t>
      </w:r>
    </w:p>
    <w:p w14:paraId="58FBC0A2" w14:textId="77777777" w:rsidR="008938E4" w:rsidRPr="008938E4" w:rsidRDefault="008938E4" w:rsidP="008938E4">
      <w:pPr>
        <w:pStyle w:val="Bibliography"/>
      </w:pPr>
      <w:r w:rsidRPr="008938E4">
        <w:t xml:space="preserve">Jakob, L., K. P. </w:t>
      </w:r>
      <w:proofErr w:type="spellStart"/>
      <w:r w:rsidRPr="008938E4">
        <w:t>Vereshchagina</w:t>
      </w:r>
      <w:proofErr w:type="spellEnd"/>
      <w:r w:rsidRPr="008938E4">
        <w:t xml:space="preserve">, A. </w:t>
      </w:r>
      <w:proofErr w:type="spellStart"/>
      <w:r w:rsidRPr="008938E4">
        <w:t>Tillmann</w:t>
      </w:r>
      <w:proofErr w:type="spellEnd"/>
      <w:r w:rsidRPr="008938E4">
        <w:t xml:space="preserve">, and others. 2021. Thermal reaction norms of key metabolic enzymes reflect divergent physiological and behavioral adaptations of closely related amphipod species. Scientific Reports </w:t>
      </w:r>
      <w:r w:rsidRPr="008938E4">
        <w:rPr>
          <w:b/>
          <w:bCs/>
        </w:rPr>
        <w:t>11</w:t>
      </w:r>
      <w:r w:rsidRPr="008938E4">
        <w:t>: 4562. doi:10.1038/s41598-021-83748-2</w:t>
      </w:r>
    </w:p>
    <w:p w14:paraId="4D19E9D5" w14:textId="77777777" w:rsidR="008938E4" w:rsidRPr="008938E4" w:rsidRDefault="008938E4" w:rsidP="008938E4">
      <w:pPr>
        <w:pStyle w:val="Bibliography"/>
      </w:pPr>
      <w:r w:rsidRPr="008938E4">
        <w:t xml:space="preserve">Jeppesen, E., M. </w:t>
      </w:r>
      <w:proofErr w:type="spellStart"/>
      <w:r w:rsidRPr="008938E4">
        <w:t>Søndergaard</w:t>
      </w:r>
      <w:proofErr w:type="spellEnd"/>
      <w:r w:rsidRPr="008938E4">
        <w:t xml:space="preserve">, J. P. Jensen, and others. 2005. Lake responses to reduced nutrient loading – an analysis of contemporary long-term data from 35 case studies. Freshwater Biology </w:t>
      </w:r>
      <w:r w:rsidRPr="008938E4">
        <w:rPr>
          <w:b/>
          <w:bCs/>
        </w:rPr>
        <w:t>50</w:t>
      </w:r>
      <w:r w:rsidRPr="008938E4">
        <w:t>: 1747–1771. doi:10.1111/j.1365-2427.</w:t>
      </w:r>
      <w:proofErr w:type="gramStart"/>
      <w:r w:rsidRPr="008938E4">
        <w:t>2005.01415.x</w:t>
      </w:r>
      <w:proofErr w:type="gramEnd"/>
    </w:p>
    <w:p w14:paraId="762C6831" w14:textId="77777777" w:rsidR="008938E4" w:rsidRPr="008938E4" w:rsidRDefault="008938E4" w:rsidP="008938E4">
      <w:pPr>
        <w:pStyle w:val="Bibliography"/>
      </w:pPr>
      <w:proofErr w:type="spellStart"/>
      <w:r w:rsidRPr="008938E4">
        <w:t>Karnaukhov</w:t>
      </w:r>
      <w:proofErr w:type="spellEnd"/>
      <w:r w:rsidRPr="008938E4">
        <w:t xml:space="preserve">, D., S. </w:t>
      </w:r>
      <w:proofErr w:type="spellStart"/>
      <w:r w:rsidRPr="008938E4">
        <w:t>Biritskaya</w:t>
      </w:r>
      <w:proofErr w:type="spellEnd"/>
      <w:r w:rsidRPr="008938E4">
        <w:t xml:space="preserve">, E. </w:t>
      </w:r>
      <w:proofErr w:type="spellStart"/>
      <w:r w:rsidRPr="008938E4">
        <w:t>Dolinskaya</w:t>
      </w:r>
      <w:proofErr w:type="spellEnd"/>
      <w:r w:rsidRPr="008938E4">
        <w:t xml:space="preserve">, M. </w:t>
      </w:r>
      <w:proofErr w:type="spellStart"/>
      <w:r w:rsidRPr="008938E4">
        <w:t>Teplykh</w:t>
      </w:r>
      <w:proofErr w:type="spellEnd"/>
      <w:r w:rsidRPr="008938E4">
        <w:t xml:space="preserve">, N. </w:t>
      </w:r>
      <w:proofErr w:type="spellStart"/>
      <w:r w:rsidRPr="008938E4">
        <w:t>Silenko</w:t>
      </w:r>
      <w:proofErr w:type="spellEnd"/>
      <w:r w:rsidRPr="008938E4">
        <w:t xml:space="preserve">, Y. </w:t>
      </w:r>
      <w:proofErr w:type="spellStart"/>
      <w:r w:rsidRPr="008938E4">
        <w:t>Ermolaeva</w:t>
      </w:r>
      <w:proofErr w:type="spellEnd"/>
      <w:r w:rsidRPr="008938E4">
        <w:t xml:space="preserve">, and E. </w:t>
      </w:r>
      <w:proofErr w:type="spellStart"/>
      <w:r w:rsidRPr="008938E4">
        <w:t>Silow</w:t>
      </w:r>
      <w:proofErr w:type="spellEnd"/>
      <w:r w:rsidRPr="008938E4">
        <w:t xml:space="preserve">. 2020. POLLUTION BY MACRO- AND MICROPLASTIC OF LARGE LACUSTRINE ECOSYSTEMS IN EASTERN ASIA. Pollution Research </w:t>
      </w:r>
      <w:r w:rsidRPr="008938E4">
        <w:rPr>
          <w:b/>
          <w:bCs/>
        </w:rPr>
        <w:t>2</w:t>
      </w:r>
      <w:r w:rsidRPr="008938E4">
        <w:t>: 353–355.</w:t>
      </w:r>
    </w:p>
    <w:p w14:paraId="20A61B82" w14:textId="77777777" w:rsidR="008938E4" w:rsidRPr="008938E4" w:rsidRDefault="008938E4" w:rsidP="008938E4">
      <w:pPr>
        <w:pStyle w:val="Bibliography"/>
      </w:pPr>
      <w:r w:rsidRPr="008938E4">
        <w:t xml:space="preserve">Kaufman, L., and P. J. </w:t>
      </w:r>
      <w:proofErr w:type="spellStart"/>
      <w:r w:rsidRPr="008938E4">
        <w:t>Rousseeuw</w:t>
      </w:r>
      <w:proofErr w:type="spellEnd"/>
      <w:r w:rsidRPr="008938E4">
        <w:t>. 2005. Finding Groups in Data: An Introduction to Cluster Analysis, 1st Edition. Wiley-</w:t>
      </w:r>
      <w:proofErr w:type="spellStart"/>
      <w:r w:rsidRPr="008938E4">
        <w:t>Interscience</w:t>
      </w:r>
      <w:proofErr w:type="spellEnd"/>
      <w:r w:rsidRPr="008938E4">
        <w:t>.</w:t>
      </w:r>
    </w:p>
    <w:p w14:paraId="1F7A1FDF" w14:textId="77777777" w:rsidR="008938E4" w:rsidRPr="008938E4" w:rsidRDefault="008938E4" w:rsidP="008938E4">
      <w:pPr>
        <w:pStyle w:val="Bibliography"/>
      </w:pPr>
      <w:r w:rsidRPr="008938E4">
        <w:t xml:space="preserve">Kelly, J. R., and R. E. </w:t>
      </w:r>
      <w:proofErr w:type="spellStart"/>
      <w:r w:rsidRPr="008938E4">
        <w:t>Scheibling</w:t>
      </w:r>
      <w:proofErr w:type="spellEnd"/>
      <w:r w:rsidRPr="008938E4">
        <w:t xml:space="preserve">. 2012. Fatty acids as dietary tracers in benthic food webs. Marine Ecology Progress Series </w:t>
      </w:r>
      <w:r w:rsidRPr="008938E4">
        <w:rPr>
          <w:b/>
          <w:bCs/>
        </w:rPr>
        <w:t>446</w:t>
      </w:r>
      <w:r w:rsidRPr="008938E4">
        <w:t>: 1–22. doi:10.3354/meps09559</w:t>
      </w:r>
    </w:p>
    <w:p w14:paraId="2B257917" w14:textId="77777777" w:rsidR="008938E4" w:rsidRPr="008938E4" w:rsidRDefault="008938E4" w:rsidP="008938E4">
      <w:pPr>
        <w:pStyle w:val="Bibliography"/>
      </w:pPr>
      <w:r w:rsidRPr="008938E4">
        <w:lastRenderedPageBreak/>
        <w:t xml:space="preserve">Klein, S., E. </w:t>
      </w:r>
      <w:proofErr w:type="spellStart"/>
      <w:r w:rsidRPr="008938E4">
        <w:t>Worch</w:t>
      </w:r>
      <w:proofErr w:type="spellEnd"/>
      <w:r w:rsidRPr="008938E4">
        <w:t xml:space="preserve">, and T. P. Knepper. 2015. Occurrence and Spatial Distribution of Microplastics in River Shore Sediments of the Rhine-Main Area in Germany. Environ. Sci. Technol. </w:t>
      </w:r>
      <w:r w:rsidRPr="008938E4">
        <w:rPr>
          <w:b/>
          <w:bCs/>
        </w:rPr>
        <w:t>49</w:t>
      </w:r>
      <w:r w:rsidRPr="008938E4">
        <w:t xml:space="preserve">: 6070–6076. </w:t>
      </w:r>
      <w:proofErr w:type="gramStart"/>
      <w:r w:rsidRPr="008938E4">
        <w:t>doi:10.1021/acs.est</w:t>
      </w:r>
      <w:proofErr w:type="gramEnd"/>
      <w:r w:rsidRPr="008938E4">
        <w:t>.5b00492</w:t>
      </w:r>
    </w:p>
    <w:p w14:paraId="57A34158" w14:textId="77777777" w:rsidR="008938E4" w:rsidRPr="008938E4" w:rsidRDefault="008938E4" w:rsidP="008938E4">
      <w:pPr>
        <w:pStyle w:val="Bibliography"/>
      </w:pPr>
      <w:proofErr w:type="spellStart"/>
      <w:r w:rsidRPr="008938E4">
        <w:t>Kolpin</w:t>
      </w:r>
      <w:proofErr w:type="spellEnd"/>
      <w:r w:rsidRPr="008938E4">
        <w:t xml:space="preserve">, D. W., E. T. Furlong, M. T. Meyer, E. M. Thurman, S. D. </w:t>
      </w:r>
      <w:proofErr w:type="spellStart"/>
      <w:r w:rsidRPr="008938E4">
        <w:t>Zaugg</w:t>
      </w:r>
      <w:proofErr w:type="spellEnd"/>
      <w:r w:rsidRPr="008938E4">
        <w:t xml:space="preserve">, L. B. Barber, and H. T. Buxton. 2002. Pharmaceuticals, Hormones, and Other Organic Wastewater Contaminants in U.S. Streams, 1999−2000: A National Reconnaissance. Environmental Science &amp; Technology </w:t>
      </w:r>
      <w:r w:rsidRPr="008938E4">
        <w:rPr>
          <w:b/>
          <w:bCs/>
        </w:rPr>
        <w:t>36</w:t>
      </w:r>
      <w:r w:rsidRPr="008938E4">
        <w:t>: 1202–1211. doi:10.1021/es011055j</w:t>
      </w:r>
    </w:p>
    <w:p w14:paraId="2D0EAC94" w14:textId="77777777" w:rsidR="008938E4" w:rsidRPr="008938E4" w:rsidRDefault="008938E4" w:rsidP="008938E4">
      <w:pPr>
        <w:pStyle w:val="Bibliography"/>
      </w:pPr>
      <w:proofErr w:type="spellStart"/>
      <w:r w:rsidRPr="008938E4">
        <w:t>Kozhov</w:t>
      </w:r>
      <w:proofErr w:type="spellEnd"/>
      <w:r w:rsidRPr="008938E4">
        <w:t>, M. M. 1963. Lake Baikal and its Life, Springer Science &amp; Business Media.</w:t>
      </w:r>
    </w:p>
    <w:p w14:paraId="26FF7AEA" w14:textId="77777777" w:rsidR="008938E4" w:rsidRPr="008938E4" w:rsidRDefault="008938E4" w:rsidP="008938E4">
      <w:pPr>
        <w:pStyle w:val="Bibliography"/>
      </w:pPr>
      <w:proofErr w:type="spellStart"/>
      <w:r w:rsidRPr="008938E4">
        <w:t>Kravtsova</w:t>
      </w:r>
      <w:proofErr w:type="spellEnd"/>
      <w:r w:rsidRPr="008938E4">
        <w:t xml:space="preserve">, L. S., L. A. </w:t>
      </w:r>
      <w:proofErr w:type="spellStart"/>
      <w:r w:rsidRPr="008938E4">
        <w:t>Izhboldina</w:t>
      </w:r>
      <w:proofErr w:type="spellEnd"/>
      <w:r w:rsidRPr="008938E4">
        <w:t xml:space="preserve">, I. V. </w:t>
      </w:r>
      <w:proofErr w:type="spellStart"/>
      <w:r w:rsidRPr="008938E4">
        <w:t>Khanaev</w:t>
      </w:r>
      <w:proofErr w:type="spellEnd"/>
      <w:r w:rsidRPr="008938E4">
        <w:t xml:space="preserve">, and others. 2014. Nearshore benthic blooms of filamentous green algae in Lake Baikal. Journal of Great Lakes Research </w:t>
      </w:r>
      <w:r w:rsidRPr="008938E4">
        <w:rPr>
          <w:b/>
          <w:bCs/>
        </w:rPr>
        <w:t>40</w:t>
      </w:r>
      <w:r w:rsidRPr="008938E4">
        <w:t xml:space="preserve">: 441–448. </w:t>
      </w:r>
      <w:proofErr w:type="gramStart"/>
      <w:r w:rsidRPr="008938E4">
        <w:t>doi:10.1016/j.jglr</w:t>
      </w:r>
      <w:proofErr w:type="gramEnd"/>
      <w:r w:rsidRPr="008938E4">
        <w:t>.2014.02.019</w:t>
      </w:r>
    </w:p>
    <w:p w14:paraId="321B31FC" w14:textId="77777777" w:rsidR="008938E4" w:rsidRPr="008938E4" w:rsidRDefault="008938E4" w:rsidP="008938E4">
      <w:pPr>
        <w:pStyle w:val="Bibliography"/>
      </w:pPr>
      <w:r w:rsidRPr="008938E4">
        <w:t xml:space="preserve">Li, J., C. Green, A. Reynolds, H. Shi, and J. M. </w:t>
      </w:r>
      <w:proofErr w:type="spellStart"/>
      <w:r w:rsidRPr="008938E4">
        <w:t>Rotchell</w:t>
      </w:r>
      <w:proofErr w:type="spellEnd"/>
      <w:r w:rsidRPr="008938E4">
        <w:t xml:space="preserve">. 2018. Microplastics in mussels sampled from coastal waters and supermarkets in the United Kingdom. Environmental Pollution </w:t>
      </w:r>
      <w:r w:rsidRPr="008938E4">
        <w:rPr>
          <w:b/>
          <w:bCs/>
        </w:rPr>
        <w:t>241</w:t>
      </w:r>
      <w:r w:rsidRPr="008938E4">
        <w:t xml:space="preserve">: 35–44. </w:t>
      </w:r>
      <w:proofErr w:type="gramStart"/>
      <w:r w:rsidRPr="008938E4">
        <w:t>doi:10.1016/j.envpol</w:t>
      </w:r>
      <w:proofErr w:type="gramEnd"/>
      <w:r w:rsidRPr="008938E4">
        <w:t>.2018.05.038</w:t>
      </w:r>
    </w:p>
    <w:p w14:paraId="58595541" w14:textId="77777777" w:rsidR="008938E4" w:rsidRPr="008938E4" w:rsidRDefault="008938E4" w:rsidP="008938E4">
      <w:pPr>
        <w:pStyle w:val="Bibliography"/>
      </w:pPr>
      <w:r w:rsidRPr="008938E4">
        <w:t xml:space="preserve">Lowe, R. L., and R. D. Hunter. 1988. Effect of Grazing by </w:t>
      </w:r>
      <w:proofErr w:type="spellStart"/>
      <w:r w:rsidRPr="008938E4">
        <w:t>Physa</w:t>
      </w:r>
      <w:proofErr w:type="spellEnd"/>
      <w:r w:rsidRPr="008938E4">
        <w:t xml:space="preserve"> integra on Periphyton Community Structure. Journal of the North American </w:t>
      </w:r>
      <w:proofErr w:type="spellStart"/>
      <w:r w:rsidRPr="008938E4">
        <w:t>Benthological</w:t>
      </w:r>
      <w:proofErr w:type="spellEnd"/>
      <w:r w:rsidRPr="008938E4">
        <w:t xml:space="preserve"> Society </w:t>
      </w:r>
      <w:r w:rsidRPr="008938E4">
        <w:rPr>
          <w:b/>
          <w:bCs/>
        </w:rPr>
        <w:t>7</w:t>
      </w:r>
      <w:r w:rsidRPr="008938E4">
        <w:t>: 29–36. doi:10.2307/1467828</w:t>
      </w:r>
    </w:p>
    <w:p w14:paraId="76288E1B" w14:textId="77777777" w:rsidR="008938E4" w:rsidRPr="008938E4" w:rsidRDefault="008938E4" w:rsidP="008938E4">
      <w:pPr>
        <w:pStyle w:val="Bibliography"/>
      </w:pPr>
      <w:r w:rsidRPr="008938E4">
        <w:t xml:space="preserve">Lusher, A. L., I. L. N. </w:t>
      </w:r>
      <w:proofErr w:type="spellStart"/>
      <w:r w:rsidRPr="008938E4">
        <w:t>Bråte</w:t>
      </w:r>
      <w:proofErr w:type="spellEnd"/>
      <w:r w:rsidRPr="008938E4">
        <w:t xml:space="preserve">, K. </w:t>
      </w:r>
      <w:proofErr w:type="spellStart"/>
      <w:r w:rsidRPr="008938E4">
        <w:t>Munno</w:t>
      </w:r>
      <w:proofErr w:type="spellEnd"/>
      <w:r w:rsidRPr="008938E4">
        <w:t xml:space="preserve">, R. R. Hurley, and N. A. </w:t>
      </w:r>
      <w:proofErr w:type="spellStart"/>
      <w:r w:rsidRPr="008938E4">
        <w:t>Welden</w:t>
      </w:r>
      <w:proofErr w:type="spellEnd"/>
      <w:r w:rsidRPr="008938E4">
        <w:t xml:space="preserve">. 2020. Is It or Isn’t It: The Importance of Visual Classification in Microplastic Characterization. Appl </w:t>
      </w:r>
      <w:proofErr w:type="spellStart"/>
      <w:r w:rsidRPr="008938E4">
        <w:t>Spectrosc</w:t>
      </w:r>
      <w:proofErr w:type="spellEnd"/>
      <w:r w:rsidRPr="008938E4">
        <w:t xml:space="preserve"> </w:t>
      </w:r>
      <w:r w:rsidRPr="008938E4">
        <w:rPr>
          <w:b/>
          <w:bCs/>
        </w:rPr>
        <w:t>74</w:t>
      </w:r>
      <w:r w:rsidRPr="008938E4">
        <w:t>: 1139–1153. doi:10.1177/0003702820930733</w:t>
      </w:r>
    </w:p>
    <w:p w14:paraId="0CE08671" w14:textId="77777777" w:rsidR="008938E4" w:rsidRPr="008938E4" w:rsidRDefault="008938E4" w:rsidP="008938E4">
      <w:pPr>
        <w:pStyle w:val="Bibliography"/>
      </w:pPr>
      <w:r w:rsidRPr="008938E4">
        <w:t xml:space="preserve">Mazzella, L., and G. F. Russo. 1989. Grazing effect of two </w:t>
      </w:r>
      <w:proofErr w:type="spellStart"/>
      <w:r w:rsidRPr="008938E4">
        <w:t>Gibbula</w:t>
      </w:r>
      <w:proofErr w:type="spellEnd"/>
      <w:r w:rsidRPr="008938E4">
        <w:t xml:space="preserve"> species (Mollusca, </w:t>
      </w:r>
      <w:proofErr w:type="spellStart"/>
      <w:r w:rsidRPr="008938E4">
        <w:t>Archaeogastropoda</w:t>
      </w:r>
      <w:proofErr w:type="spellEnd"/>
      <w:r w:rsidRPr="008938E4">
        <w:t xml:space="preserve">) on the epiphytic community of Posidonia </w:t>
      </w:r>
      <w:proofErr w:type="spellStart"/>
      <w:r w:rsidRPr="008938E4">
        <w:t>oceanica</w:t>
      </w:r>
      <w:proofErr w:type="spellEnd"/>
      <w:r w:rsidRPr="008938E4">
        <w:t xml:space="preserve"> leaves.</w:t>
      </w:r>
    </w:p>
    <w:p w14:paraId="1C924E6E" w14:textId="77777777" w:rsidR="008938E4" w:rsidRPr="008938E4" w:rsidRDefault="008938E4" w:rsidP="008938E4">
      <w:pPr>
        <w:pStyle w:val="Bibliography"/>
      </w:pPr>
      <w:r w:rsidRPr="008938E4">
        <w:t xml:space="preserve">McIntyre, P. B., and A. S. </w:t>
      </w:r>
      <w:proofErr w:type="spellStart"/>
      <w:r w:rsidRPr="008938E4">
        <w:t>Flecker</w:t>
      </w:r>
      <w:proofErr w:type="spellEnd"/>
      <w:r w:rsidRPr="008938E4">
        <w:t xml:space="preserve">. 2006. Rapid turnover of tissue nitrogen of primary consumers in tropical freshwaters. </w:t>
      </w:r>
      <w:proofErr w:type="spellStart"/>
      <w:r w:rsidRPr="008938E4">
        <w:t>Oecologia</w:t>
      </w:r>
      <w:proofErr w:type="spellEnd"/>
      <w:r w:rsidRPr="008938E4">
        <w:t xml:space="preserve"> </w:t>
      </w:r>
      <w:r w:rsidRPr="008938E4">
        <w:rPr>
          <w:b/>
          <w:bCs/>
        </w:rPr>
        <w:t>148</w:t>
      </w:r>
      <w:r w:rsidRPr="008938E4">
        <w:t>: 12–21. doi:10.1007/s00442-005-0354-3</w:t>
      </w:r>
    </w:p>
    <w:p w14:paraId="33D7A056" w14:textId="77777777" w:rsidR="008938E4" w:rsidRPr="008938E4" w:rsidRDefault="008938E4" w:rsidP="008938E4">
      <w:pPr>
        <w:pStyle w:val="Bibliography"/>
      </w:pPr>
      <w:r w:rsidRPr="008938E4">
        <w:t xml:space="preserve">Meyer, M. F., T. </w:t>
      </w:r>
      <w:proofErr w:type="spellStart"/>
      <w:r w:rsidRPr="008938E4">
        <w:t>Ozersky</w:t>
      </w:r>
      <w:proofErr w:type="spellEnd"/>
      <w:r w:rsidRPr="008938E4">
        <w:t xml:space="preserve">, K. H. Woo, and others. 2020. A unified dataset of co-located sewage pollution, periphyton, and benthic macroinvertebrate community and food web structure </w:t>
      </w:r>
      <w:r w:rsidRPr="008938E4">
        <w:lastRenderedPageBreak/>
        <w:t>from Lake Baikal (Siberia</w:t>
      </w:r>
      <w:proofErr w:type="gramStart"/>
      <w:r w:rsidRPr="008938E4">
        <w:t>).doi</w:t>
      </w:r>
      <w:proofErr w:type="gramEnd"/>
      <w:r w:rsidRPr="008938E4">
        <w:t>:10.6073/PASTA/76F43144015EC795679BAC508EFA044B</w:t>
      </w:r>
    </w:p>
    <w:p w14:paraId="722EDCEE" w14:textId="77777777" w:rsidR="008938E4" w:rsidRPr="008938E4" w:rsidRDefault="008938E4" w:rsidP="008938E4">
      <w:pPr>
        <w:pStyle w:val="Bibliography"/>
      </w:pPr>
      <w:r w:rsidRPr="008938E4">
        <w:t xml:space="preserve">Meyer, M. F., T. </w:t>
      </w:r>
      <w:proofErr w:type="spellStart"/>
      <w:r w:rsidRPr="008938E4">
        <w:t>Ozersky</w:t>
      </w:r>
      <w:proofErr w:type="spellEnd"/>
      <w:r w:rsidRPr="008938E4">
        <w:t xml:space="preserve">, K. H. Woo, and others. 2021. A unified dataset of </w:t>
      </w:r>
      <w:proofErr w:type="spellStart"/>
      <w:r w:rsidRPr="008938E4">
        <w:t>colocated</w:t>
      </w:r>
      <w:proofErr w:type="spellEnd"/>
      <w:r w:rsidRPr="008938E4">
        <w:t xml:space="preserve"> sewage pollution, periphyton, and benthic macroinvertebrate community and food web structure from Lake Baikal (Siberia). Limnology and Oceanography Letters </w:t>
      </w:r>
      <w:r w:rsidRPr="008938E4">
        <w:rPr>
          <w:b/>
          <w:bCs/>
        </w:rPr>
        <w:t>n/a</w:t>
      </w:r>
      <w:r w:rsidRPr="008938E4">
        <w:t>. doi:10.1002/lol2.10219</w:t>
      </w:r>
    </w:p>
    <w:p w14:paraId="0ADE8090" w14:textId="77777777" w:rsidR="008938E4" w:rsidRPr="008938E4" w:rsidRDefault="008938E4" w:rsidP="008938E4">
      <w:pPr>
        <w:pStyle w:val="Bibliography"/>
      </w:pPr>
      <w:r w:rsidRPr="008938E4">
        <w:t xml:space="preserve">Meyer, M. F., S. M. Powers, and S. E. Hampton. 2019. An Evidence Synthesis of Pharmaceuticals and Personal Care Products (PPCPs) in the Environment: Imbalances among Compounds, Sewage Treatment Techniques, and Ecosystem Types. Environ. Sci. Technol. </w:t>
      </w:r>
      <w:r w:rsidRPr="008938E4">
        <w:rPr>
          <w:b/>
          <w:bCs/>
        </w:rPr>
        <w:t>53</w:t>
      </w:r>
      <w:r w:rsidRPr="008938E4">
        <w:t xml:space="preserve">: 12961–12973. </w:t>
      </w:r>
      <w:proofErr w:type="gramStart"/>
      <w:r w:rsidRPr="008938E4">
        <w:t>doi:10.1021/acs.est</w:t>
      </w:r>
      <w:proofErr w:type="gramEnd"/>
      <w:r w:rsidRPr="008938E4">
        <w:t>.9b02966</w:t>
      </w:r>
    </w:p>
    <w:p w14:paraId="14F6CF95" w14:textId="77777777" w:rsidR="008938E4" w:rsidRPr="008938E4" w:rsidRDefault="008938E4" w:rsidP="008938E4">
      <w:pPr>
        <w:pStyle w:val="Bibliography"/>
      </w:pPr>
      <w:r w:rsidRPr="008938E4">
        <w:t xml:space="preserve">Meyer, M., T. </w:t>
      </w:r>
      <w:proofErr w:type="spellStart"/>
      <w:r w:rsidRPr="008938E4">
        <w:t>Ozersky</w:t>
      </w:r>
      <w:proofErr w:type="spellEnd"/>
      <w:r w:rsidRPr="008938E4">
        <w:t>, K. Woo, A. W. E. Galloway, M. R. Brousil, and S. Hampton. 2015. Baikal Food Webs.doi:10.17605/OSF.IO/9TA8Z</w:t>
      </w:r>
    </w:p>
    <w:p w14:paraId="5B86549A" w14:textId="77777777" w:rsidR="008938E4" w:rsidRPr="008938E4" w:rsidRDefault="008938E4" w:rsidP="008938E4">
      <w:pPr>
        <w:pStyle w:val="Bibliography"/>
      </w:pPr>
      <w:r w:rsidRPr="008938E4">
        <w:t xml:space="preserve">Moore, J. W., D. E. Schindler, M. D. </w:t>
      </w:r>
      <w:proofErr w:type="spellStart"/>
      <w:r w:rsidRPr="008938E4">
        <w:t>Scheuerell</w:t>
      </w:r>
      <w:proofErr w:type="spellEnd"/>
      <w:r w:rsidRPr="008938E4">
        <w:t xml:space="preserve">, D. Smith, and J. </w:t>
      </w:r>
      <w:proofErr w:type="spellStart"/>
      <w:r w:rsidRPr="008938E4">
        <w:t>Frodge</w:t>
      </w:r>
      <w:proofErr w:type="spellEnd"/>
      <w:r w:rsidRPr="008938E4">
        <w:t xml:space="preserve">. 2003. Lake eutrophication at the urban fringe, Seattle region, USA. AMBIO: A Journal of the Human Environment </w:t>
      </w:r>
      <w:r w:rsidRPr="008938E4">
        <w:rPr>
          <w:b/>
          <w:bCs/>
        </w:rPr>
        <w:t>32</w:t>
      </w:r>
      <w:r w:rsidRPr="008938E4">
        <w:t>: 13–18.</w:t>
      </w:r>
    </w:p>
    <w:p w14:paraId="4B68911B" w14:textId="77777777" w:rsidR="008938E4" w:rsidRPr="008938E4" w:rsidRDefault="008938E4" w:rsidP="008938E4">
      <w:pPr>
        <w:pStyle w:val="Bibliography"/>
      </w:pPr>
      <w:r w:rsidRPr="008938E4">
        <w:t xml:space="preserve">Moore, M. V., S. E. Hampton, L. R. </w:t>
      </w:r>
      <w:proofErr w:type="spellStart"/>
      <w:r w:rsidRPr="008938E4">
        <w:t>Izmest’eva</w:t>
      </w:r>
      <w:proofErr w:type="spellEnd"/>
      <w:r w:rsidRPr="008938E4">
        <w:t xml:space="preserve">, E. A. </w:t>
      </w:r>
      <w:proofErr w:type="spellStart"/>
      <w:r w:rsidRPr="008938E4">
        <w:t>Silow</w:t>
      </w:r>
      <w:proofErr w:type="spellEnd"/>
      <w:r w:rsidRPr="008938E4">
        <w:t xml:space="preserve">, E. V. </w:t>
      </w:r>
      <w:proofErr w:type="spellStart"/>
      <w:r w:rsidRPr="008938E4">
        <w:t>Peshkova</w:t>
      </w:r>
      <w:proofErr w:type="spellEnd"/>
      <w:r w:rsidRPr="008938E4">
        <w:t xml:space="preserve">, and B. K. Pavlov. 2009. Climate Change and the World’s “Sacred Sea”-Lake Baikal, Siberia. Bioscience </w:t>
      </w:r>
      <w:r w:rsidRPr="008938E4">
        <w:rPr>
          <w:b/>
          <w:bCs/>
        </w:rPr>
        <w:t>59</w:t>
      </w:r>
      <w:r w:rsidRPr="008938E4">
        <w:t>: 405–417. doi:10.1525/bio.2009.59.5.8</w:t>
      </w:r>
    </w:p>
    <w:p w14:paraId="059387A3" w14:textId="77777777" w:rsidR="008938E4" w:rsidRPr="008938E4" w:rsidRDefault="008938E4" w:rsidP="008938E4">
      <w:pPr>
        <w:pStyle w:val="Bibliography"/>
      </w:pPr>
      <w:r w:rsidRPr="008938E4">
        <w:t xml:space="preserve">Moore, M. V., M. </w:t>
      </w:r>
      <w:proofErr w:type="spellStart"/>
      <w:r w:rsidRPr="008938E4">
        <w:t>Yamamuro</w:t>
      </w:r>
      <w:proofErr w:type="spellEnd"/>
      <w:r w:rsidRPr="008938E4">
        <w:t xml:space="preserve">, O. A. </w:t>
      </w:r>
      <w:proofErr w:type="spellStart"/>
      <w:r w:rsidRPr="008938E4">
        <w:t>Timoshkin</w:t>
      </w:r>
      <w:proofErr w:type="spellEnd"/>
      <w:r w:rsidRPr="008938E4">
        <w:t xml:space="preserve">, A. A. </w:t>
      </w:r>
      <w:proofErr w:type="spellStart"/>
      <w:r w:rsidRPr="008938E4">
        <w:t>Shirokaya</w:t>
      </w:r>
      <w:proofErr w:type="spellEnd"/>
      <w:r w:rsidRPr="008938E4">
        <w:t>, and Y. Kameda. 2021. Lake-wide assessment of microplastics in the surface waters of Lake Baikal, Siberia. Limnology. doi:10.1007/s10201-021-00677-9</w:t>
      </w:r>
    </w:p>
    <w:p w14:paraId="07C72EFE" w14:textId="77777777" w:rsidR="008938E4" w:rsidRPr="008938E4" w:rsidRDefault="008938E4" w:rsidP="008938E4">
      <w:pPr>
        <w:pStyle w:val="Bibliography"/>
      </w:pPr>
      <w:r w:rsidRPr="008938E4">
        <w:t xml:space="preserve">Moran, P. W., S. E. Cox, S. S. Embrey, R. L. Huffman, T. D. Olsen, and S. C. </w:t>
      </w:r>
      <w:proofErr w:type="spellStart"/>
      <w:r w:rsidRPr="008938E4">
        <w:t>Fradkin</w:t>
      </w:r>
      <w:proofErr w:type="spellEnd"/>
      <w:r w:rsidRPr="008938E4">
        <w:t>. 2012. Sources and Sinks of Nitrogen and Phosphorus in a Deep, Oligotrophic Lake, Lake Crescent, Olympic National Park, Washington. US Geological Survey.</w:t>
      </w:r>
    </w:p>
    <w:p w14:paraId="7F627147" w14:textId="77777777" w:rsidR="008938E4" w:rsidRPr="008938E4" w:rsidRDefault="008938E4" w:rsidP="008938E4">
      <w:pPr>
        <w:pStyle w:val="Bibliography"/>
      </w:pPr>
      <w:r w:rsidRPr="008938E4">
        <w:t xml:space="preserve">O’Donnell, D. R., P. Wilburn, E. A. </w:t>
      </w:r>
      <w:proofErr w:type="spellStart"/>
      <w:r w:rsidRPr="008938E4">
        <w:t>Silow</w:t>
      </w:r>
      <w:proofErr w:type="spellEnd"/>
      <w:r w:rsidRPr="008938E4">
        <w:t xml:space="preserve">, L. Y. </w:t>
      </w:r>
      <w:proofErr w:type="spellStart"/>
      <w:r w:rsidRPr="008938E4">
        <w:t>Yampolsky</w:t>
      </w:r>
      <w:proofErr w:type="spellEnd"/>
      <w:r w:rsidRPr="008938E4">
        <w:t xml:space="preserve">, and E. </w:t>
      </w:r>
      <w:proofErr w:type="spellStart"/>
      <w:r w:rsidRPr="008938E4">
        <w:t>Litchman</w:t>
      </w:r>
      <w:proofErr w:type="spellEnd"/>
      <w:r w:rsidRPr="008938E4">
        <w:t xml:space="preserve">. 2017. Nitrogen and phosphorus colimitation of phytoplankton in Lake Baikal: Insights from a spatial survey </w:t>
      </w:r>
      <w:r w:rsidRPr="008938E4">
        <w:lastRenderedPageBreak/>
        <w:t xml:space="preserve">and nutrient enrichment experiments. Limnology and Oceanography </w:t>
      </w:r>
      <w:r w:rsidRPr="008938E4">
        <w:rPr>
          <w:b/>
          <w:bCs/>
        </w:rPr>
        <w:t>62</w:t>
      </w:r>
      <w:r w:rsidRPr="008938E4">
        <w:t>: 1383–1392. doi:10.1002/lno.10505</w:t>
      </w:r>
    </w:p>
    <w:p w14:paraId="7EA0BB08" w14:textId="77777777" w:rsidR="008938E4" w:rsidRPr="008938E4" w:rsidRDefault="008938E4" w:rsidP="008938E4">
      <w:pPr>
        <w:pStyle w:val="Bibliography"/>
      </w:pPr>
      <w:proofErr w:type="spellStart"/>
      <w:r w:rsidRPr="008938E4">
        <w:t>Oleksy</w:t>
      </w:r>
      <w:proofErr w:type="spellEnd"/>
      <w:r w:rsidRPr="008938E4">
        <w:t xml:space="preserve">, I. A., J. S. Baron, and W. S. Beck. 2020. Nutrients and warming alter mountain lake benthic algal structure and function. Freshwater Science </w:t>
      </w:r>
      <w:r w:rsidRPr="008938E4">
        <w:rPr>
          <w:b/>
          <w:bCs/>
        </w:rPr>
        <w:t>40</w:t>
      </w:r>
      <w:r w:rsidRPr="008938E4">
        <w:t>: 88–102. doi:10.1086/713068</w:t>
      </w:r>
    </w:p>
    <w:p w14:paraId="7734270D" w14:textId="77777777" w:rsidR="008938E4" w:rsidRPr="008938E4" w:rsidRDefault="008938E4" w:rsidP="008938E4">
      <w:pPr>
        <w:pStyle w:val="Bibliography"/>
      </w:pPr>
      <w:proofErr w:type="spellStart"/>
      <w:r w:rsidRPr="008938E4">
        <w:t>Osipova</w:t>
      </w:r>
      <w:proofErr w:type="spellEnd"/>
      <w:r w:rsidRPr="008938E4">
        <w:t xml:space="preserve">, S., L. </w:t>
      </w:r>
      <w:proofErr w:type="spellStart"/>
      <w:r w:rsidRPr="008938E4">
        <w:t>Dudareva</w:t>
      </w:r>
      <w:proofErr w:type="spellEnd"/>
      <w:r w:rsidRPr="008938E4">
        <w:t xml:space="preserve">, N. </w:t>
      </w:r>
      <w:proofErr w:type="spellStart"/>
      <w:r w:rsidRPr="008938E4">
        <w:t>Bondarenko</w:t>
      </w:r>
      <w:proofErr w:type="spellEnd"/>
      <w:r w:rsidRPr="008938E4">
        <w:t xml:space="preserve">, A. </w:t>
      </w:r>
      <w:proofErr w:type="spellStart"/>
      <w:r w:rsidRPr="008938E4">
        <w:t>Nasarova</w:t>
      </w:r>
      <w:proofErr w:type="spellEnd"/>
      <w:r w:rsidRPr="008938E4">
        <w:t xml:space="preserve">, N. </w:t>
      </w:r>
      <w:proofErr w:type="spellStart"/>
      <w:r w:rsidRPr="008938E4">
        <w:t>Sokolova</w:t>
      </w:r>
      <w:proofErr w:type="spellEnd"/>
      <w:r w:rsidRPr="008938E4">
        <w:t xml:space="preserve">, L. </w:t>
      </w:r>
      <w:proofErr w:type="spellStart"/>
      <w:r w:rsidRPr="008938E4">
        <w:t>Obolkina</w:t>
      </w:r>
      <w:proofErr w:type="spellEnd"/>
      <w:r w:rsidRPr="008938E4">
        <w:t xml:space="preserve">, O. </w:t>
      </w:r>
      <w:proofErr w:type="spellStart"/>
      <w:r w:rsidRPr="008938E4">
        <w:t>Glyzina</w:t>
      </w:r>
      <w:proofErr w:type="spellEnd"/>
      <w:r w:rsidRPr="008938E4">
        <w:t xml:space="preserve">, and O. </w:t>
      </w:r>
      <w:proofErr w:type="spellStart"/>
      <w:r w:rsidRPr="008938E4">
        <w:t>Timoshkin</w:t>
      </w:r>
      <w:proofErr w:type="spellEnd"/>
      <w:r w:rsidRPr="008938E4">
        <w:t xml:space="preserve">. 2009. Temporal variation in fatty acid composition of </w:t>
      </w:r>
      <w:proofErr w:type="spellStart"/>
      <w:r w:rsidRPr="008938E4">
        <w:t>Ulothrix</w:t>
      </w:r>
      <w:proofErr w:type="spellEnd"/>
      <w:r w:rsidRPr="008938E4">
        <w:t xml:space="preserve"> </w:t>
      </w:r>
      <w:proofErr w:type="spellStart"/>
      <w:r w:rsidRPr="008938E4">
        <w:t>zonata</w:t>
      </w:r>
      <w:proofErr w:type="spellEnd"/>
      <w:r w:rsidRPr="008938E4">
        <w:t xml:space="preserve"> (Chlorophyta) from ice and benthic communities of Lake Baikal. </w:t>
      </w:r>
      <w:proofErr w:type="spellStart"/>
      <w:r w:rsidRPr="008938E4">
        <w:t>Phycologia</w:t>
      </w:r>
      <w:proofErr w:type="spellEnd"/>
      <w:r w:rsidRPr="008938E4">
        <w:t xml:space="preserve"> </w:t>
      </w:r>
      <w:r w:rsidRPr="008938E4">
        <w:rPr>
          <w:b/>
          <w:bCs/>
        </w:rPr>
        <w:t>48</w:t>
      </w:r>
      <w:r w:rsidRPr="008938E4">
        <w:t>: 130–135.</w:t>
      </w:r>
    </w:p>
    <w:p w14:paraId="26CB1563" w14:textId="77777777" w:rsidR="008938E4" w:rsidRPr="008938E4" w:rsidRDefault="008938E4" w:rsidP="008938E4">
      <w:pPr>
        <w:pStyle w:val="Bibliography"/>
      </w:pPr>
      <w:proofErr w:type="spellStart"/>
      <w:r w:rsidRPr="008938E4">
        <w:t>Ozersky</w:t>
      </w:r>
      <w:proofErr w:type="spellEnd"/>
      <w:r w:rsidRPr="008938E4">
        <w:t xml:space="preserve">, T., E. A. Volkova, N. A. </w:t>
      </w:r>
      <w:proofErr w:type="spellStart"/>
      <w:r w:rsidRPr="008938E4">
        <w:t>Bondarenko</w:t>
      </w:r>
      <w:proofErr w:type="spellEnd"/>
      <w:r w:rsidRPr="008938E4">
        <w:t xml:space="preserve">, O. A. </w:t>
      </w:r>
      <w:proofErr w:type="spellStart"/>
      <w:r w:rsidRPr="008938E4">
        <w:t>Timoshkin</w:t>
      </w:r>
      <w:proofErr w:type="spellEnd"/>
      <w:r w:rsidRPr="008938E4">
        <w:t xml:space="preserve">, V. V. </w:t>
      </w:r>
      <w:proofErr w:type="spellStart"/>
      <w:r w:rsidRPr="008938E4">
        <w:t>Malnik</w:t>
      </w:r>
      <w:proofErr w:type="spellEnd"/>
      <w:r w:rsidRPr="008938E4">
        <w:t xml:space="preserve">, V. M. </w:t>
      </w:r>
      <w:proofErr w:type="spellStart"/>
      <w:r w:rsidRPr="008938E4">
        <w:t>Domysheva</w:t>
      </w:r>
      <w:proofErr w:type="spellEnd"/>
      <w:r w:rsidRPr="008938E4">
        <w:t xml:space="preserve">, and S. E. Hampton. 2018. Nutrient limitation of benthic algae in Lake Baikal, Russia. Freshwater Science </w:t>
      </w:r>
      <w:r w:rsidRPr="008938E4">
        <w:rPr>
          <w:b/>
          <w:bCs/>
        </w:rPr>
        <w:t>37</w:t>
      </w:r>
      <w:r w:rsidRPr="008938E4">
        <w:t>: 472–482. doi:10.1086/699408</w:t>
      </w:r>
    </w:p>
    <w:p w14:paraId="58002D96" w14:textId="77777777" w:rsidR="008938E4" w:rsidRPr="008938E4" w:rsidRDefault="008938E4" w:rsidP="008938E4">
      <w:pPr>
        <w:pStyle w:val="Bibliography"/>
      </w:pPr>
      <w:proofErr w:type="spellStart"/>
      <w:r w:rsidRPr="008938E4">
        <w:t>Pilecky</w:t>
      </w:r>
      <w:proofErr w:type="spellEnd"/>
      <w:r w:rsidRPr="008938E4">
        <w:t xml:space="preserve">, M., S. K. </w:t>
      </w:r>
      <w:proofErr w:type="spellStart"/>
      <w:r w:rsidRPr="008938E4">
        <w:t>Kämmer</w:t>
      </w:r>
      <w:proofErr w:type="spellEnd"/>
      <w:r w:rsidRPr="008938E4">
        <w:t>, M. Mathieu-</w:t>
      </w:r>
      <w:proofErr w:type="spellStart"/>
      <w:r w:rsidRPr="008938E4">
        <w:t>Resuge</w:t>
      </w:r>
      <w:proofErr w:type="spellEnd"/>
      <w:r w:rsidRPr="008938E4">
        <w:t>, L. I. Wassenaar, S. J. Taipale, D. Martin-</w:t>
      </w:r>
      <w:proofErr w:type="spellStart"/>
      <w:r w:rsidRPr="008938E4">
        <w:t>Creuzburg</w:t>
      </w:r>
      <w:proofErr w:type="spellEnd"/>
      <w:r w:rsidRPr="008938E4">
        <w:t xml:space="preserve">, and M. J. </w:t>
      </w:r>
      <w:proofErr w:type="spellStart"/>
      <w:r w:rsidRPr="008938E4">
        <w:t>Kainz</w:t>
      </w:r>
      <w:proofErr w:type="spellEnd"/>
      <w:r w:rsidRPr="008938E4">
        <w:t>. 2021. Hydrogen isotopes (δ2H) of polyunsaturated fatty acids track bioconversion by zooplankton. Functional Ecology. doi:10.1111/1365-2435.13981</w:t>
      </w:r>
    </w:p>
    <w:p w14:paraId="19E1BD4B" w14:textId="77777777" w:rsidR="008938E4" w:rsidRPr="008938E4" w:rsidRDefault="008938E4" w:rsidP="008938E4">
      <w:pPr>
        <w:pStyle w:val="Bibliography"/>
      </w:pPr>
      <w:proofErr w:type="spellStart"/>
      <w:r w:rsidRPr="008938E4">
        <w:t>Piñón-Gimate</w:t>
      </w:r>
      <w:proofErr w:type="spellEnd"/>
      <w:r w:rsidRPr="008938E4">
        <w:t>, A., M. F. Soto-Jiménez, M. J. Ochoa-Izaguirre, E. García-</w:t>
      </w:r>
      <w:proofErr w:type="spellStart"/>
      <w:r w:rsidRPr="008938E4">
        <w:t>Pagés</w:t>
      </w:r>
      <w:proofErr w:type="spellEnd"/>
      <w:r w:rsidRPr="008938E4">
        <w:t xml:space="preserve">, and F. </w:t>
      </w:r>
      <w:proofErr w:type="spellStart"/>
      <w:r w:rsidRPr="008938E4">
        <w:t>Páez</w:t>
      </w:r>
      <w:proofErr w:type="spellEnd"/>
      <w:r w:rsidRPr="008938E4">
        <w:t xml:space="preserve">-Osuna. 2009. Macroalgae blooms and δ15N in subtropical coastal lagoons from the Southeastern Gulf of California: Discrimination among agricultural, shrimp farm and sewage effluents. Marine Pollution Bulletin </w:t>
      </w:r>
      <w:r w:rsidRPr="008938E4">
        <w:rPr>
          <w:b/>
          <w:bCs/>
        </w:rPr>
        <w:t>58</w:t>
      </w:r>
      <w:r w:rsidRPr="008938E4">
        <w:t xml:space="preserve">: 1144–1151. </w:t>
      </w:r>
      <w:proofErr w:type="gramStart"/>
      <w:r w:rsidRPr="008938E4">
        <w:t>doi:10.1016/j.marpolbul</w:t>
      </w:r>
      <w:proofErr w:type="gramEnd"/>
      <w:r w:rsidRPr="008938E4">
        <w:t>.2009.04.004</w:t>
      </w:r>
    </w:p>
    <w:p w14:paraId="0427AC02" w14:textId="77777777" w:rsidR="008938E4" w:rsidRPr="008938E4" w:rsidRDefault="008938E4" w:rsidP="008938E4">
      <w:pPr>
        <w:pStyle w:val="Bibliography"/>
      </w:pPr>
      <w:r w:rsidRPr="008938E4">
        <w:t xml:space="preserve">Post, D. M. 2002. Using Stable Isotopes to Estimate Trophic Position: Models, Methods, and Assumptions. Ecology </w:t>
      </w:r>
      <w:r w:rsidRPr="008938E4">
        <w:rPr>
          <w:b/>
          <w:bCs/>
        </w:rPr>
        <w:t>83</w:t>
      </w:r>
      <w:r w:rsidRPr="008938E4">
        <w:t>: 703–718. doi:10.1890/0012-9658(2002)083[</w:t>
      </w:r>
      <w:proofErr w:type="gramStart"/>
      <w:r w:rsidRPr="008938E4">
        <w:t>0703:USITET</w:t>
      </w:r>
      <w:proofErr w:type="gramEnd"/>
      <w:r w:rsidRPr="008938E4">
        <w:t>]2.0.CO;2</w:t>
      </w:r>
    </w:p>
    <w:p w14:paraId="00FE8054" w14:textId="77777777" w:rsidR="008938E4" w:rsidRPr="008938E4" w:rsidRDefault="008938E4" w:rsidP="008938E4">
      <w:pPr>
        <w:pStyle w:val="Bibliography"/>
      </w:pPr>
      <w:r w:rsidRPr="008938E4">
        <w:lastRenderedPageBreak/>
        <w:t xml:space="preserve">Powers, S. M., T. W. </w:t>
      </w:r>
      <w:proofErr w:type="spellStart"/>
      <w:r w:rsidRPr="008938E4">
        <w:t>Bruulsema</w:t>
      </w:r>
      <w:proofErr w:type="spellEnd"/>
      <w:r w:rsidRPr="008938E4">
        <w:t xml:space="preserve">, T. P. Burt, and others. 2016. Long-term accumulation and transport of anthropogenic phosphorus in three river basins. Nature Geoscience </w:t>
      </w:r>
      <w:r w:rsidRPr="008938E4">
        <w:rPr>
          <w:b/>
          <w:bCs/>
        </w:rPr>
        <w:t>9</w:t>
      </w:r>
      <w:r w:rsidRPr="008938E4">
        <w:t>: 353–356. doi:10.1038/ngeo2693</w:t>
      </w:r>
    </w:p>
    <w:p w14:paraId="3E8DC173" w14:textId="77777777" w:rsidR="008938E4" w:rsidRPr="008938E4" w:rsidRDefault="008938E4" w:rsidP="008938E4">
      <w:pPr>
        <w:pStyle w:val="Bibliography"/>
      </w:pPr>
      <w:r w:rsidRPr="008938E4">
        <w:t xml:space="preserve">Richmond, E. K., E. J. </w:t>
      </w:r>
      <w:proofErr w:type="spellStart"/>
      <w:r w:rsidRPr="008938E4">
        <w:t>Rosi</w:t>
      </w:r>
      <w:proofErr w:type="spellEnd"/>
      <w:r w:rsidRPr="008938E4">
        <w:t xml:space="preserve">, D. M. Walters, J. Fick, S. K. Hamilton, T. </w:t>
      </w:r>
      <w:proofErr w:type="spellStart"/>
      <w:r w:rsidRPr="008938E4">
        <w:t>Brodin</w:t>
      </w:r>
      <w:proofErr w:type="spellEnd"/>
      <w:r w:rsidRPr="008938E4">
        <w:t xml:space="preserve">, A. </w:t>
      </w:r>
      <w:proofErr w:type="spellStart"/>
      <w:r w:rsidRPr="008938E4">
        <w:t>Sundelin</w:t>
      </w:r>
      <w:proofErr w:type="spellEnd"/>
      <w:r w:rsidRPr="008938E4">
        <w:t xml:space="preserve">, and M. R. Grace. 2018. A diverse suite of pharmaceuticals contaminates stream and riparian food webs. Nature Communications </w:t>
      </w:r>
      <w:r w:rsidRPr="008938E4">
        <w:rPr>
          <w:b/>
          <w:bCs/>
        </w:rPr>
        <w:t>9</w:t>
      </w:r>
      <w:r w:rsidRPr="008938E4">
        <w:t>: 4491. doi:10.1038/s41467-018-06822-w</w:t>
      </w:r>
    </w:p>
    <w:p w14:paraId="5F4335B0" w14:textId="77777777" w:rsidR="008938E4" w:rsidRPr="008938E4" w:rsidRDefault="008938E4" w:rsidP="008938E4">
      <w:pPr>
        <w:pStyle w:val="Bibliography"/>
      </w:pPr>
      <w:r w:rsidRPr="008938E4">
        <w:t xml:space="preserve">Robson, S. V., E. J. </w:t>
      </w:r>
      <w:proofErr w:type="spellStart"/>
      <w:r w:rsidRPr="008938E4">
        <w:t>Rosi</w:t>
      </w:r>
      <w:proofErr w:type="spellEnd"/>
      <w:r w:rsidRPr="008938E4">
        <w:t xml:space="preserve">, E. K. Richmond, and M. R. Grace. 2020. Environmental concentrations of pharmaceuticals alter metabolism, denitrification, and diatom assemblages in artificial streams. Freshwater Science </w:t>
      </w:r>
      <w:r w:rsidRPr="008938E4">
        <w:rPr>
          <w:b/>
          <w:bCs/>
        </w:rPr>
        <w:t>39</w:t>
      </w:r>
      <w:r w:rsidRPr="008938E4">
        <w:t>: 256–267. doi:10.1086/708893</w:t>
      </w:r>
    </w:p>
    <w:p w14:paraId="306F8F3C" w14:textId="77777777" w:rsidR="008938E4" w:rsidRPr="008938E4" w:rsidRDefault="008938E4" w:rsidP="008938E4">
      <w:pPr>
        <w:pStyle w:val="Bibliography"/>
      </w:pPr>
      <w:proofErr w:type="spellStart"/>
      <w:r w:rsidRPr="008938E4">
        <w:t>Romera</w:t>
      </w:r>
      <w:proofErr w:type="spellEnd"/>
      <w:r w:rsidRPr="008938E4">
        <w:t xml:space="preserve">-Castillo, C., M. Pinto, T. M. Langer, X. A. Álvarez-Salgado, and G. J. </w:t>
      </w:r>
      <w:proofErr w:type="spellStart"/>
      <w:r w:rsidRPr="008938E4">
        <w:t>Herndl</w:t>
      </w:r>
      <w:proofErr w:type="spellEnd"/>
      <w:r w:rsidRPr="008938E4">
        <w:t xml:space="preserve">. 2018. Dissolved organic carbon leaching from plastics stimulates microbial activity in the ocean. Nat </w:t>
      </w:r>
      <w:proofErr w:type="spellStart"/>
      <w:r w:rsidRPr="008938E4">
        <w:t>Commun</w:t>
      </w:r>
      <w:proofErr w:type="spellEnd"/>
      <w:r w:rsidRPr="008938E4">
        <w:t xml:space="preserve"> </w:t>
      </w:r>
      <w:r w:rsidRPr="008938E4">
        <w:rPr>
          <w:b/>
          <w:bCs/>
        </w:rPr>
        <w:t>9</w:t>
      </w:r>
      <w:r w:rsidRPr="008938E4">
        <w:t>: 1–7. doi:10.1038/s41467-018-03798-5</w:t>
      </w:r>
    </w:p>
    <w:p w14:paraId="42D6B2A9" w14:textId="77777777" w:rsidR="008938E4" w:rsidRPr="008938E4" w:rsidRDefault="008938E4" w:rsidP="008938E4">
      <w:pPr>
        <w:pStyle w:val="Bibliography"/>
      </w:pPr>
      <w:r w:rsidRPr="008938E4">
        <w:t xml:space="preserve">Rosenberger, E. E., S. E. Hampton, S. C. </w:t>
      </w:r>
      <w:proofErr w:type="spellStart"/>
      <w:r w:rsidRPr="008938E4">
        <w:t>Fradkin</w:t>
      </w:r>
      <w:proofErr w:type="spellEnd"/>
      <w:r w:rsidRPr="008938E4">
        <w:t xml:space="preserve">, and B. P. Kennedy. 2008. Effects of shoreline development on the nearshore environment in large deep oligotrophic lakes. Freshwater Biology </w:t>
      </w:r>
      <w:r w:rsidRPr="008938E4">
        <w:rPr>
          <w:b/>
          <w:bCs/>
        </w:rPr>
        <w:t>53</w:t>
      </w:r>
      <w:r w:rsidRPr="008938E4">
        <w:t>: 1673–1691. doi:10.1111/j.1365-2427.</w:t>
      </w:r>
      <w:proofErr w:type="gramStart"/>
      <w:r w:rsidRPr="008938E4">
        <w:t>2008.01990.x</w:t>
      </w:r>
      <w:proofErr w:type="gramEnd"/>
    </w:p>
    <w:p w14:paraId="4190CA45" w14:textId="77777777" w:rsidR="008938E4" w:rsidRPr="008938E4" w:rsidRDefault="008938E4" w:rsidP="008938E4">
      <w:pPr>
        <w:pStyle w:val="Bibliography"/>
      </w:pPr>
      <w:proofErr w:type="spellStart"/>
      <w:r w:rsidRPr="008938E4">
        <w:t>Rosi</w:t>
      </w:r>
      <w:proofErr w:type="spellEnd"/>
      <w:r w:rsidRPr="008938E4">
        <w:t xml:space="preserve">-Marshall, E. J., and T. V. Royer. 2012. Pharmaceutical Compounds and Ecosystem Function: An Emerging Research Challenge for Aquatic Ecologists. Ecosystems </w:t>
      </w:r>
      <w:r w:rsidRPr="008938E4">
        <w:rPr>
          <w:b/>
          <w:bCs/>
        </w:rPr>
        <w:t>15</w:t>
      </w:r>
      <w:r w:rsidRPr="008938E4">
        <w:t>: 867–880. doi:10.1007/s10021-012-9553-z</w:t>
      </w:r>
    </w:p>
    <w:p w14:paraId="6AACA0D7" w14:textId="77777777" w:rsidR="008938E4" w:rsidRPr="008938E4" w:rsidRDefault="008938E4" w:rsidP="008938E4">
      <w:pPr>
        <w:pStyle w:val="Bibliography"/>
      </w:pPr>
      <w:r w:rsidRPr="008938E4">
        <w:t xml:space="preserve">Savage, C., and R. </w:t>
      </w:r>
      <w:proofErr w:type="spellStart"/>
      <w:r w:rsidRPr="008938E4">
        <w:t>Elmgren</w:t>
      </w:r>
      <w:proofErr w:type="spellEnd"/>
      <w:r w:rsidRPr="008938E4">
        <w:t xml:space="preserve">. 2004. MACROALGAL (FUCUS VESICULOSUS) δ15N VALUES TRACE DECREASE IN SEWAGE INFLUENCE. Ecological Applications </w:t>
      </w:r>
      <w:r w:rsidRPr="008938E4">
        <w:rPr>
          <w:b/>
          <w:bCs/>
        </w:rPr>
        <w:t>14</w:t>
      </w:r>
      <w:r w:rsidRPr="008938E4">
        <w:t>: 517–526. doi:10.1890/02-5396</w:t>
      </w:r>
    </w:p>
    <w:p w14:paraId="7BA347E5" w14:textId="77777777" w:rsidR="008938E4" w:rsidRPr="008938E4" w:rsidRDefault="008938E4" w:rsidP="008938E4">
      <w:pPr>
        <w:pStyle w:val="Bibliography"/>
      </w:pPr>
      <w:r w:rsidRPr="008938E4">
        <w:t xml:space="preserve">Schram, J. B., M. O. </w:t>
      </w:r>
      <w:proofErr w:type="spellStart"/>
      <w:r w:rsidRPr="008938E4">
        <w:t>Amsler</w:t>
      </w:r>
      <w:proofErr w:type="spellEnd"/>
      <w:r w:rsidRPr="008938E4">
        <w:t xml:space="preserve">, A. W. E. Galloway, C. D. </w:t>
      </w:r>
      <w:proofErr w:type="spellStart"/>
      <w:r w:rsidRPr="008938E4">
        <w:t>Amsler</w:t>
      </w:r>
      <w:proofErr w:type="spellEnd"/>
      <w:r w:rsidRPr="008938E4">
        <w:t xml:space="preserve">, and J. B. McClintock. 2019. Fatty acid trophic transfer of Antarctic algae to a sympatric amphipod consumer. Antarctic Science </w:t>
      </w:r>
      <w:r w:rsidRPr="008938E4">
        <w:rPr>
          <w:b/>
          <w:bCs/>
        </w:rPr>
        <w:t>31</w:t>
      </w:r>
      <w:r w:rsidRPr="008938E4">
        <w:t>: 315–316. doi:10.1017/S0954102019000397</w:t>
      </w:r>
    </w:p>
    <w:p w14:paraId="420A1CB2" w14:textId="77777777" w:rsidR="008938E4" w:rsidRPr="008938E4" w:rsidRDefault="008938E4" w:rsidP="008938E4">
      <w:pPr>
        <w:pStyle w:val="Bibliography"/>
      </w:pPr>
      <w:r w:rsidRPr="008938E4">
        <w:lastRenderedPageBreak/>
        <w:t xml:space="preserve">Schram, J. B., J. N. </w:t>
      </w:r>
      <w:proofErr w:type="spellStart"/>
      <w:r w:rsidRPr="008938E4">
        <w:t>Kobelt</w:t>
      </w:r>
      <w:proofErr w:type="spellEnd"/>
      <w:r w:rsidRPr="008938E4">
        <w:t xml:space="preserve">, M. N. </w:t>
      </w:r>
      <w:proofErr w:type="spellStart"/>
      <w:r w:rsidRPr="008938E4">
        <w:t>Dethier</w:t>
      </w:r>
      <w:proofErr w:type="spellEnd"/>
      <w:r w:rsidRPr="008938E4">
        <w:t xml:space="preserve">, and A. W. E. Galloway. 2018. Trophic Transfer of Macroalgal Fatty Acids in Two Urchin Species: Digestion, Egestion, and Tissue Building. Front. Ecol. </w:t>
      </w:r>
      <w:proofErr w:type="spellStart"/>
      <w:r w:rsidRPr="008938E4">
        <w:t>Evol</w:t>
      </w:r>
      <w:proofErr w:type="spellEnd"/>
      <w:r w:rsidRPr="008938E4">
        <w:t xml:space="preserve">. </w:t>
      </w:r>
      <w:r w:rsidRPr="008938E4">
        <w:rPr>
          <w:b/>
          <w:bCs/>
        </w:rPr>
        <w:t>6</w:t>
      </w:r>
      <w:r w:rsidRPr="008938E4">
        <w:t>. doi:10.3389/fevo.2018.00083</w:t>
      </w:r>
    </w:p>
    <w:p w14:paraId="18FB9FEC" w14:textId="77777777" w:rsidR="008938E4" w:rsidRPr="008938E4" w:rsidRDefault="008938E4" w:rsidP="008938E4">
      <w:pPr>
        <w:pStyle w:val="Bibliography"/>
      </w:pPr>
      <w:proofErr w:type="spellStart"/>
      <w:r w:rsidRPr="008938E4">
        <w:t>Shishlyannikov</w:t>
      </w:r>
      <w:proofErr w:type="spellEnd"/>
      <w:r w:rsidRPr="008938E4">
        <w:t xml:space="preserve">, S. M., A. A. </w:t>
      </w:r>
      <w:proofErr w:type="spellStart"/>
      <w:r w:rsidRPr="008938E4">
        <w:t>Nikonova</w:t>
      </w:r>
      <w:proofErr w:type="spellEnd"/>
      <w:r w:rsidRPr="008938E4">
        <w:t xml:space="preserve">, Y. S. </w:t>
      </w:r>
      <w:proofErr w:type="spellStart"/>
      <w:r w:rsidRPr="008938E4">
        <w:t>Bukin</w:t>
      </w:r>
      <w:proofErr w:type="spellEnd"/>
      <w:r w:rsidRPr="008938E4">
        <w:t xml:space="preserve">, and A. G. </w:t>
      </w:r>
      <w:proofErr w:type="spellStart"/>
      <w:r w:rsidRPr="008938E4">
        <w:t>Gorshkov</w:t>
      </w:r>
      <w:proofErr w:type="spellEnd"/>
      <w:r w:rsidRPr="008938E4">
        <w:t xml:space="preserve">. 2018. Fatty acid trophic markers in Lake Baikal phytoplankton: A comparison of endemic and cosmopolitan diatom-dominated phytoplankton assemblages. Ecological Indicators </w:t>
      </w:r>
      <w:r w:rsidRPr="008938E4">
        <w:rPr>
          <w:b/>
          <w:bCs/>
        </w:rPr>
        <w:t>85</w:t>
      </w:r>
      <w:r w:rsidRPr="008938E4">
        <w:t xml:space="preserve">: 878–886. </w:t>
      </w:r>
      <w:proofErr w:type="gramStart"/>
      <w:r w:rsidRPr="008938E4">
        <w:t>doi:10.1016/j.ecolind</w:t>
      </w:r>
      <w:proofErr w:type="gramEnd"/>
      <w:r w:rsidRPr="008938E4">
        <w:t>.2017.11.052</w:t>
      </w:r>
    </w:p>
    <w:p w14:paraId="0832F09D" w14:textId="77777777" w:rsidR="008938E4" w:rsidRPr="008938E4" w:rsidRDefault="008938E4" w:rsidP="008938E4">
      <w:pPr>
        <w:pStyle w:val="Bibliography"/>
      </w:pPr>
      <w:proofErr w:type="spellStart"/>
      <w:r w:rsidRPr="008938E4">
        <w:t>Sitnikova</w:t>
      </w:r>
      <w:proofErr w:type="spellEnd"/>
      <w:r w:rsidRPr="008938E4">
        <w:t xml:space="preserve">, T. </w:t>
      </w:r>
      <w:proofErr w:type="spellStart"/>
      <w:r w:rsidRPr="008938E4">
        <w:t>Ya</w:t>
      </w:r>
      <w:proofErr w:type="spellEnd"/>
      <w:r w:rsidRPr="008938E4">
        <w:t xml:space="preserve">. 2012. </w:t>
      </w:r>
      <w:proofErr w:type="spellStart"/>
      <w:r w:rsidRPr="008938E4">
        <w:t>Определитель</w:t>
      </w:r>
      <w:proofErr w:type="spellEnd"/>
      <w:r w:rsidRPr="008938E4">
        <w:t xml:space="preserve"> </w:t>
      </w:r>
      <w:proofErr w:type="spellStart"/>
      <w:r w:rsidRPr="008938E4">
        <w:t>брюхоногих</w:t>
      </w:r>
      <w:proofErr w:type="spellEnd"/>
      <w:r w:rsidRPr="008938E4">
        <w:t xml:space="preserve"> </w:t>
      </w:r>
      <w:proofErr w:type="spellStart"/>
      <w:r w:rsidRPr="008938E4">
        <w:t>моллюсков</w:t>
      </w:r>
      <w:proofErr w:type="spellEnd"/>
      <w:r w:rsidRPr="008938E4">
        <w:t xml:space="preserve"> </w:t>
      </w:r>
      <w:proofErr w:type="spellStart"/>
      <w:r w:rsidRPr="008938E4">
        <w:t>бухты</w:t>
      </w:r>
      <w:proofErr w:type="spellEnd"/>
      <w:r w:rsidRPr="008938E4">
        <w:t xml:space="preserve"> </w:t>
      </w:r>
      <w:proofErr w:type="spellStart"/>
      <w:r w:rsidRPr="008938E4">
        <w:t>Большие</w:t>
      </w:r>
      <w:proofErr w:type="spellEnd"/>
      <w:r w:rsidRPr="008938E4">
        <w:t xml:space="preserve"> </w:t>
      </w:r>
      <w:proofErr w:type="spellStart"/>
      <w:r w:rsidRPr="008938E4">
        <w:t>Коты</w:t>
      </w:r>
      <w:proofErr w:type="spellEnd"/>
      <w:r w:rsidRPr="008938E4">
        <w:t xml:space="preserve"> (</w:t>
      </w:r>
      <w:proofErr w:type="spellStart"/>
      <w:r w:rsidRPr="008938E4">
        <w:t>юго-западное</w:t>
      </w:r>
      <w:proofErr w:type="spellEnd"/>
      <w:r w:rsidRPr="008938E4">
        <w:t xml:space="preserve"> </w:t>
      </w:r>
      <w:proofErr w:type="spellStart"/>
      <w:r w:rsidRPr="008938E4">
        <w:t>побережье</w:t>
      </w:r>
      <w:proofErr w:type="spellEnd"/>
      <w:r w:rsidRPr="008938E4">
        <w:t xml:space="preserve"> </w:t>
      </w:r>
      <w:proofErr w:type="spellStart"/>
      <w:r w:rsidRPr="008938E4">
        <w:t>озера</w:t>
      </w:r>
      <w:proofErr w:type="spellEnd"/>
      <w:r w:rsidRPr="008938E4">
        <w:t xml:space="preserve"> </w:t>
      </w:r>
      <w:proofErr w:type="spellStart"/>
      <w:r w:rsidRPr="008938E4">
        <w:t>Байкал</w:t>
      </w:r>
      <w:proofErr w:type="spellEnd"/>
      <w:r w:rsidRPr="008938E4">
        <w:t xml:space="preserve">) [Key of the Gastropod </w:t>
      </w:r>
      <w:proofErr w:type="spellStart"/>
      <w:r w:rsidRPr="008938E4">
        <w:t>Molluscs</w:t>
      </w:r>
      <w:proofErr w:type="spellEnd"/>
      <w:r w:rsidRPr="008938E4">
        <w:t xml:space="preserve"> in the Bay of Bolshie </w:t>
      </w:r>
      <w:proofErr w:type="spellStart"/>
      <w:r w:rsidRPr="008938E4">
        <w:t>Koty</w:t>
      </w:r>
      <w:proofErr w:type="spellEnd"/>
      <w:r w:rsidRPr="008938E4">
        <w:t xml:space="preserve"> (South-West shoreline of Lake Baikal)], Irkutsk State University.</w:t>
      </w:r>
    </w:p>
    <w:p w14:paraId="25455C47" w14:textId="77777777" w:rsidR="008938E4" w:rsidRPr="008938E4" w:rsidRDefault="008938E4" w:rsidP="008938E4">
      <w:pPr>
        <w:pStyle w:val="Bibliography"/>
      </w:pPr>
      <w:r w:rsidRPr="008938E4">
        <w:t xml:space="preserve">Smith, V. H., G. D. Tilman, and J. C. Nekola. 1999. Eutrophication: impacts of excess nutrient inputs on freshwater, marine, and terrestrial ecosystems. Environmental Pollution </w:t>
      </w:r>
      <w:r w:rsidRPr="008938E4">
        <w:rPr>
          <w:b/>
          <w:bCs/>
        </w:rPr>
        <w:t>100</w:t>
      </w:r>
      <w:r w:rsidRPr="008938E4">
        <w:t>: 179–196. doi:10.1016/S0269-7491(99)00091-3</w:t>
      </w:r>
    </w:p>
    <w:p w14:paraId="70F1CDD5" w14:textId="77777777" w:rsidR="008938E4" w:rsidRPr="008938E4" w:rsidRDefault="008938E4" w:rsidP="008938E4">
      <w:pPr>
        <w:pStyle w:val="Bibliography"/>
      </w:pPr>
      <w:proofErr w:type="spellStart"/>
      <w:r w:rsidRPr="008938E4">
        <w:t>Sneath</w:t>
      </w:r>
      <w:proofErr w:type="spellEnd"/>
      <w:r w:rsidRPr="008938E4">
        <w:t xml:space="preserve">, P. H. A., and R. R. </w:t>
      </w:r>
      <w:proofErr w:type="spellStart"/>
      <w:r w:rsidRPr="008938E4">
        <w:t>Sokal</w:t>
      </w:r>
      <w:proofErr w:type="spellEnd"/>
      <w:r w:rsidRPr="008938E4">
        <w:t>. 1973. Numerical Taxonomy: The Principles and Practice of Numerical Classification, W. H. Freeman.</w:t>
      </w:r>
    </w:p>
    <w:p w14:paraId="07724D82" w14:textId="77777777" w:rsidR="008938E4" w:rsidRPr="008938E4" w:rsidRDefault="008938E4" w:rsidP="008938E4">
      <w:pPr>
        <w:pStyle w:val="Bibliography"/>
      </w:pPr>
      <w:r w:rsidRPr="008938E4">
        <w:t xml:space="preserve">Stock, B. C., A. L. Jackson, E. J. Ward, A. C. Parnell, D. L. Phillips, and B. X. Semmens. 2018a. Analyzing mixing systems using a new generation of Bayesian tracer mixing models. </w:t>
      </w:r>
      <w:proofErr w:type="spellStart"/>
      <w:r w:rsidRPr="008938E4">
        <w:t>PeerJ</w:t>
      </w:r>
      <w:proofErr w:type="spellEnd"/>
      <w:r w:rsidRPr="008938E4">
        <w:t xml:space="preserve"> </w:t>
      </w:r>
      <w:r w:rsidRPr="008938E4">
        <w:rPr>
          <w:b/>
          <w:bCs/>
        </w:rPr>
        <w:t>6</w:t>
      </w:r>
      <w:r w:rsidRPr="008938E4">
        <w:t>: e5096. doi:10.7717/peerj.5096</w:t>
      </w:r>
    </w:p>
    <w:p w14:paraId="471421B5" w14:textId="77777777" w:rsidR="008938E4" w:rsidRPr="008938E4" w:rsidRDefault="008938E4" w:rsidP="008938E4">
      <w:pPr>
        <w:pStyle w:val="Bibliography"/>
      </w:pPr>
      <w:r w:rsidRPr="008938E4">
        <w:t xml:space="preserve">Stock, B., A. Jackson, E. Ward, and J. </w:t>
      </w:r>
      <w:proofErr w:type="spellStart"/>
      <w:r w:rsidRPr="008938E4">
        <w:t>Venkiteswaran</w:t>
      </w:r>
      <w:proofErr w:type="spellEnd"/>
      <w:r w:rsidRPr="008938E4">
        <w:t xml:space="preserve">. 2018b. </w:t>
      </w:r>
      <w:proofErr w:type="spellStart"/>
      <w:r w:rsidRPr="008938E4">
        <w:t>brianstock</w:t>
      </w:r>
      <w:proofErr w:type="spellEnd"/>
      <w:r w:rsidRPr="008938E4">
        <w:t>/</w:t>
      </w:r>
      <w:proofErr w:type="spellStart"/>
      <w:r w:rsidRPr="008938E4">
        <w:t>MixSIAR</w:t>
      </w:r>
      <w:proofErr w:type="spellEnd"/>
      <w:r w:rsidRPr="008938E4">
        <w:t xml:space="preserve"> 3.1.9, </w:t>
      </w:r>
      <w:proofErr w:type="spellStart"/>
      <w:r w:rsidRPr="008938E4">
        <w:t>Zenodo</w:t>
      </w:r>
      <w:proofErr w:type="spellEnd"/>
      <w:r w:rsidRPr="008938E4">
        <w:t>.</w:t>
      </w:r>
    </w:p>
    <w:p w14:paraId="6A5E0068" w14:textId="77777777" w:rsidR="008938E4" w:rsidRPr="008938E4" w:rsidRDefault="008938E4" w:rsidP="008938E4">
      <w:pPr>
        <w:pStyle w:val="Bibliography"/>
      </w:pPr>
      <w:proofErr w:type="spellStart"/>
      <w:r w:rsidRPr="008938E4">
        <w:t>Suaria</w:t>
      </w:r>
      <w:proofErr w:type="spellEnd"/>
      <w:r w:rsidRPr="008938E4">
        <w:t xml:space="preserve">, G., A. </w:t>
      </w:r>
      <w:proofErr w:type="spellStart"/>
      <w:r w:rsidRPr="008938E4">
        <w:t>Achtypi</w:t>
      </w:r>
      <w:proofErr w:type="spellEnd"/>
      <w:r w:rsidRPr="008938E4">
        <w:t xml:space="preserve">, V. Perold, J. R. Lee, A. </w:t>
      </w:r>
      <w:proofErr w:type="spellStart"/>
      <w:r w:rsidRPr="008938E4">
        <w:t>Pierucci</w:t>
      </w:r>
      <w:proofErr w:type="spellEnd"/>
      <w:r w:rsidRPr="008938E4">
        <w:t xml:space="preserve">, T. G. </w:t>
      </w:r>
      <w:proofErr w:type="spellStart"/>
      <w:r w:rsidRPr="008938E4">
        <w:t>Bornman</w:t>
      </w:r>
      <w:proofErr w:type="spellEnd"/>
      <w:r w:rsidRPr="008938E4">
        <w:t xml:space="preserve">, S. </w:t>
      </w:r>
      <w:proofErr w:type="spellStart"/>
      <w:r w:rsidRPr="008938E4">
        <w:t>Aliani</w:t>
      </w:r>
      <w:proofErr w:type="spellEnd"/>
      <w:r w:rsidRPr="008938E4">
        <w:t xml:space="preserve">, and P. G. Ryan. 2020. Microfibers in oceanic surface waters: A global characterization. Science Advances </w:t>
      </w:r>
      <w:r w:rsidRPr="008938E4">
        <w:rPr>
          <w:b/>
          <w:bCs/>
        </w:rPr>
        <w:t>6</w:t>
      </w:r>
      <w:r w:rsidRPr="008938E4">
        <w:t>: eaay8493. doi:10.1126/</w:t>
      </w:r>
      <w:proofErr w:type="gramStart"/>
      <w:r w:rsidRPr="008938E4">
        <w:t>sciadv.aay</w:t>
      </w:r>
      <w:proofErr w:type="gramEnd"/>
      <w:r w:rsidRPr="008938E4">
        <w:t>8493</w:t>
      </w:r>
    </w:p>
    <w:p w14:paraId="334285F3" w14:textId="77777777" w:rsidR="008938E4" w:rsidRPr="008938E4" w:rsidRDefault="008938E4" w:rsidP="008938E4">
      <w:pPr>
        <w:pStyle w:val="Bibliography"/>
      </w:pPr>
      <w:proofErr w:type="spellStart"/>
      <w:r w:rsidRPr="008938E4">
        <w:t>Swamikannu</w:t>
      </w:r>
      <w:proofErr w:type="spellEnd"/>
      <w:r w:rsidRPr="008938E4">
        <w:t xml:space="preserve">, X., and K. D. Hoagland. 1989. Effects of Snail Grazing on the Diversity and Structure of a Periphyton Community in a Eutrophic Pond. Can. J. Fish. </w:t>
      </w:r>
      <w:proofErr w:type="spellStart"/>
      <w:r w:rsidRPr="008938E4">
        <w:t>Aquat</w:t>
      </w:r>
      <w:proofErr w:type="spellEnd"/>
      <w:r w:rsidRPr="008938E4">
        <w:t xml:space="preserve">. Sci. </w:t>
      </w:r>
      <w:r w:rsidRPr="008938E4">
        <w:rPr>
          <w:b/>
          <w:bCs/>
        </w:rPr>
        <w:t>46</w:t>
      </w:r>
      <w:r w:rsidRPr="008938E4">
        <w:t>: 1698–1704. doi:10.1139/f89-215</w:t>
      </w:r>
    </w:p>
    <w:p w14:paraId="1A1991E6" w14:textId="77777777" w:rsidR="008938E4" w:rsidRPr="008938E4" w:rsidRDefault="008938E4" w:rsidP="008938E4">
      <w:pPr>
        <w:pStyle w:val="Bibliography"/>
      </w:pPr>
      <w:r w:rsidRPr="008938E4">
        <w:lastRenderedPageBreak/>
        <w:t xml:space="preserve">Swann, G. E. A., V. N. </w:t>
      </w:r>
      <w:proofErr w:type="spellStart"/>
      <w:r w:rsidRPr="008938E4">
        <w:t>Panizzo</w:t>
      </w:r>
      <w:proofErr w:type="spellEnd"/>
      <w:r w:rsidRPr="008938E4">
        <w:t xml:space="preserve">, S. </w:t>
      </w:r>
      <w:proofErr w:type="spellStart"/>
      <w:r w:rsidRPr="008938E4">
        <w:t>Piccolroaz</w:t>
      </w:r>
      <w:proofErr w:type="spellEnd"/>
      <w:r w:rsidRPr="008938E4">
        <w:t xml:space="preserve">, and others. 2020. Changing nutrient cycling in Lake Baikal, the world’s oldest lake. PNAS </w:t>
      </w:r>
      <w:r w:rsidRPr="008938E4">
        <w:rPr>
          <w:b/>
          <w:bCs/>
        </w:rPr>
        <w:t>117</w:t>
      </w:r>
      <w:r w:rsidRPr="008938E4">
        <w:t>: 27211–27217. doi:10.1073/pnas.2013181117</w:t>
      </w:r>
    </w:p>
    <w:p w14:paraId="61FED721" w14:textId="77777777" w:rsidR="008938E4" w:rsidRPr="008938E4" w:rsidRDefault="008938E4" w:rsidP="008938E4">
      <w:pPr>
        <w:pStyle w:val="Bibliography"/>
      </w:pPr>
      <w:r w:rsidRPr="008938E4">
        <w:t xml:space="preserve">Taipale, S., U. Strandberg, E. </w:t>
      </w:r>
      <w:proofErr w:type="spellStart"/>
      <w:r w:rsidRPr="008938E4">
        <w:t>Peltomaa</w:t>
      </w:r>
      <w:proofErr w:type="spellEnd"/>
      <w:r w:rsidRPr="008938E4">
        <w:t xml:space="preserve">, A. W. E. Galloway, A. </w:t>
      </w:r>
      <w:proofErr w:type="spellStart"/>
      <w:r w:rsidRPr="008938E4">
        <w:t>Ojala</w:t>
      </w:r>
      <w:proofErr w:type="spellEnd"/>
      <w:r w:rsidRPr="008938E4">
        <w:t xml:space="preserve">, and M. T. Brett. 2013. Fatty acid composition as biomarkers of freshwater microalgae: analysis of 37 strains of microalgae in 22 genera and in seven classes. Aquatic Microbial Ecology </w:t>
      </w:r>
      <w:r w:rsidRPr="008938E4">
        <w:rPr>
          <w:b/>
          <w:bCs/>
        </w:rPr>
        <w:t>71</w:t>
      </w:r>
      <w:r w:rsidRPr="008938E4">
        <w:t>: 165–178. doi:10.3354/ame01671</w:t>
      </w:r>
    </w:p>
    <w:p w14:paraId="088FFE22" w14:textId="77777777" w:rsidR="008938E4" w:rsidRPr="008938E4" w:rsidRDefault="008938E4" w:rsidP="008938E4">
      <w:pPr>
        <w:pStyle w:val="Bibliography"/>
      </w:pPr>
      <w:proofErr w:type="spellStart"/>
      <w:r w:rsidRPr="008938E4">
        <w:t>Takhteev</w:t>
      </w:r>
      <w:proofErr w:type="spellEnd"/>
      <w:r w:rsidRPr="008938E4">
        <w:t xml:space="preserve">, V. V., and D. I. </w:t>
      </w:r>
      <w:proofErr w:type="spellStart"/>
      <w:r w:rsidRPr="008938E4">
        <w:t>Didorenko</w:t>
      </w:r>
      <w:proofErr w:type="spellEnd"/>
      <w:r w:rsidRPr="008938E4">
        <w:t xml:space="preserve">. 2015. Fauna and ecology of amphipods of Lake Baikal: A Training manual, V.B. </w:t>
      </w:r>
      <w:proofErr w:type="spellStart"/>
      <w:r w:rsidRPr="008938E4">
        <w:t>Sochava</w:t>
      </w:r>
      <w:proofErr w:type="spellEnd"/>
      <w:r w:rsidRPr="008938E4">
        <w:t xml:space="preserve"> Institute of Geography SB RAS.</w:t>
      </w:r>
    </w:p>
    <w:p w14:paraId="17151C78" w14:textId="77777777" w:rsidR="008938E4" w:rsidRPr="008938E4" w:rsidRDefault="008938E4" w:rsidP="008938E4">
      <w:pPr>
        <w:pStyle w:val="Bibliography"/>
      </w:pPr>
      <w:proofErr w:type="spellStart"/>
      <w:r w:rsidRPr="008938E4">
        <w:t>Tanentzap</w:t>
      </w:r>
      <w:proofErr w:type="spellEnd"/>
      <w:r w:rsidRPr="008938E4">
        <w:t xml:space="preserve">, A. J., B. W. </w:t>
      </w:r>
      <w:proofErr w:type="spellStart"/>
      <w:r w:rsidRPr="008938E4">
        <w:t>Kielstra</w:t>
      </w:r>
      <w:proofErr w:type="spellEnd"/>
      <w:r w:rsidRPr="008938E4">
        <w:t>, G. M. Wilkinson, and others. 2017. Terrestrial support of lake food webs: Synthesis reveals controls over cross-ecosystem resource use. Science Advances. doi:10.1126/sciadv.1601765</w:t>
      </w:r>
    </w:p>
    <w:p w14:paraId="1FF1F153" w14:textId="77777777" w:rsidR="008938E4" w:rsidRPr="008938E4" w:rsidRDefault="008938E4" w:rsidP="008938E4">
      <w:pPr>
        <w:pStyle w:val="Bibliography"/>
      </w:pPr>
      <w:proofErr w:type="spellStart"/>
      <w:r w:rsidRPr="008938E4">
        <w:t>Tenore</w:t>
      </w:r>
      <w:proofErr w:type="spellEnd"/>
      <w:r w:rsidRPr="008938E4">
        <w:t xml:space="preserve">, K. R., R. B. Hanson, J. McClain, A. E. </w:t>
      </w:r>
      <w:proofErr w:type="spellStart"/>
      <w:r w:rsidRPr="008938E4">
        <w:t>Maccubbin</w:t>
      </w:r>
      <w:proofErr w:type="spellEnd"/>
      <w:r w:rsidRPr="008938E4">
        <w:t xml:space="preserve">, and R. E. Hodson. 1984. Changes in Composition and Nutritional Value to a Benthic Deposit Feeder of Decomposing Detritus Pools. BULLETIN OF MARINE SCIENCE </w:t>
      </w:r>
      <w:r w:rsidRPr="008938E4">
        <w:rPr>
          <w:b/>
          <w:bCs/>
        </w:rPr>
        <w:t>35</w:t>
      </w:r>
      <w:r w:rsidRPr="008938E4">
        <w:t>: 13.</w:t>
      </w:r>
    </w:p>
    <w:p w14:paraId="1FC3CCCE" w14:textId="77777777" w:rsidR="008938E4" w:rsidRPr="008938E4" w:rsidRDefault="008938E4" w:rsidP="008938E4">
      <w:pPr>
        <w:pStyle w:val="Bibliography"/>
      </w:pPr>
      <w:proofErr w:type="spellStart"/>
      <w:r w:rsidRPr="008938E4">
        <w:t>Timoshkin</w:t>
      </w:r>
      <w:proofErr w:type="spellEnd"/>
      <w:r w:rsidRPr="008938E4">
        <w:t xml:space="preserve">, O. A., M. V. Moore, N. N. </w:t>
      </w:r>
      <w:proofErr w:type="spellStart"/>
      <w:r w:rsidRPr="008938E4">
        <w:t>Kulikova</w:t>
      </w:r>
      <w:proofErr w:type="spellEnd"/>
      <w:r w:rsidRPr="008938E4">
        <w:t xml:space="preserve">, and others. 2018. Groundwater contamination by sewage causes benthic algal outbreaks in the littoral zone of Lake Baikal (East Siberia). Journal of Great Lakes Research. </w:t>
      </w:r>
      <w:proofErr w:type="gramStart"/>
      <w:r w:rsidRPr="008938E4">
        <w:t>doi:10.1016/j.jglr</w:t>
      </w:r>
      <w:proofErr w:type="gramEnd"/>
      <w:r w:rsidRPr="008938E4">
        <w:t>.2018.01.008</w:t>
      </w:r>
    </w:p>
    <w:p w14:paraId="3594B189" w14:textId="77777777" w:rsidR="008938E4" w:rsidRPr="008938E4" w:rsidRDefault="008938E4" w:rsidP="008938E4">
      <w:pPr>
        <w:pStyle w:val="Bibliography"/>
      </w:pPr>
      <w:proofErr w:type="spellStart"/>
      <w:r w:rsidRPr="008938E4">
        <w:t>Timoshkin</w:t>
      </w:r>
      <w:proofErr w:type="spellEnd"/>
      <w:r w:rsidRPr="008938E4">
        <w:t xml:space="preserve">, O. A., D. P. </w:t>
      </w:r>
      <w:proofErr w:type="spellStart"/>
      <w:r w:rsidRPr="008938E4">
        <w:t>Samsonov</w:t>
      </w:r>
      <w:proofErr w:type="spellEnd"/>
      <w:r w:rsidRPr="008938E4">
        <w:t xml:space="preserve">, M. </w:t>
      </w:r>
      <w:proofErr w:type="spellStart"/>
      <w:r w:rsidRPr="008938E4">
        <w:t>Yamamuro</w:t>
      </w:r>
      <w:proofErr w:type="spellEnd"/>
      <w:r w:rsidRPr="008938E4">
        <w:t xml:space="preserve">, and others. 2016. Rapid ecological change in the coastal zone of Lake Baikal (East Siberia): Is the site of the world’s greatest freshwater biodiversity in danger? Journal of Great Lakes Research </w:t>
      </w:r>
      <w:r w:rsidRPr="008938E4">
        <w:rPr>
          <w:b/>
          <w:bCs/>
        </w:rPr>
        <w:t>42</w:t>
      </w:r>
      <w:r w:rsidRPr="008938E4">
        <w:t xml:space="preserve">: 487–497. </w:t>
      </w:r>
      <w:proofErr w:type="gramStart"/>
      <w:r w:rsidRPr="008938E4">
        <w:t>doi:10.1016/j.jglr</w:t>
      </w:r>
      <w:proofErr w:type="gramEnd"/>
      <w:r w:rsidRPr="008938E4">
        <w:t>.2016.02.011</w:t>
      </w:r>
    </w:p>
    <w:p w14:paraId="246B9F2D" w14:textId="77777777" w:rsidR="008938E4" w:rsidRPr="008938E4" w:rsidRDefault="008938E4" w:rsidP="008938E4">
      <w:pPr>
        <w:pStyle w:val="Bibliography"/>
      </w:pPr>
      <w:r w:rsidRPr="008938E4">
        <w:t xml:space="preserve">Tong, Y., M. Wang, J. </w:t>
      </w:r>
      <w:proofErr w:type="spellStart"/>
      <w:r w:rsidRPr="008938E4">
        <w:t>Peñuelas</w:t>
      </w:r>
      <w:proofErr w:type="spellEnd"/>
      <w:r w:rsidRPr="008938E4">
        <w:t xml:space="preserve">, and others. 2020. Improvement in municipal wastewater treatment alters lake nitrogen to phosphorus ratios in populated regions. Proc Natl </w:t>
      </w:r>
      <w:proofErr w:type="spellStart"/>
      <w:r w:rsidRPr="008938E4">
        <w:t>Acad</w:t>
      </w:r>
      <w:proofErr w:type="spellEnd"/>
      <w:r w:rsidRPr="008938E4">
        <w:t xml:space="preserve"> Sci USA </w:t>
      </w:r>
      <w:r w:rsidRPr="008938E4">
        <w:rPr>
          <w:b/>
          <w:bCs/>
        </w:rPr>
        <w:t>117</w:t>
      </w:r>
      <w:r w:rsidRPr="008938E4">
        <w:t>: 11566–11572. doi:10.1073/pnas.1920759117</w:t>
      </w:r>
    </w:p>
    <w:p w14:paraId="4FC642FC" w14:textId="77777777" w:rsidR="008938E4" w:rsidRPr="008938E4" w:rsidRDefault="008938E4" w:rsidP="008938E4">
      <w:pPr>
        <w:pStyle w:val="Bibliography"/>
      </w:pPr>
      <w:proofErr w:type="spellStart"/>
      <w:r w:rsidRPr="008938E4">
        <w:lastRenderedPageBreak/>
        <w:t>Tornqvist</w:t>
      </w:r>
      <w:proofErr w:type="spellEnd"/>
      <w:r w:rsidRPr="008938E4">
        <w:t xml:space="preserve">, R., J. </w:t>
      </w:r>
      <w:proofErr w:type="spellStart"/>
      <w:r w:rsidRPr="008938E4">
        <w:t>Jarsjo</w:t>
      </w:r>
      <w:proofErr w:type="spellEnd"/>
      <w:r w:rsidRPr="008938E4">
        <w:t xml:space="preserve">, J. </w:t>
      </w:r>
      <w:proofErr w:type="spellStart"/>
      <w:r w:rsidRPr="008938E4">
        <w:t>Pietron</w:t>
      </w:r>
      <w:proofErr w:type="spellEnd"/>
      <w:r w:rsidRPr="008938E4">
        <w:t xml:space="preserve">, A. Bring, P. </w:t>
      </w:r>
      <w:proofErr w:type="spellStart"/>
      <w:r w:rsidRPr="008938E4">
        <w:t>Rogberg</w:t>
      </w:r>
      <w:proofErr w:type="spellEnd"/>
      <w:r w:rsidRPr="008938E4">
        <w:t xml:space="preserve">, S. M. </w:t>
      </w:r>
      <w:proofErr w:type="spellStart"/>
      <w:r w:rsidRPr="008938E4">
        <w:t>Asokan</w:t>
      </w:r>
      <w:proofErr w:type="spellEnd"/>
      <w:r w:rsidRPr="008938E4">
        <w:t xml:space="preserve">, and G. </w:t>
      </w:r>
      <w:proofErr w:type="spellStart"/>
      <w:r w:rsidRPr="008938E4">
        <w:t>Destouni</w:t>
      </w:r>
      <w:proofErr w:type="spellEnd"/>
      <w:r w:rsidRPr="008938E4">
        <w:t xml:space="preserve">. 2014. Evolution of the hydro-climate system in the Lake Baikal basin. Journal of Hydrology </w:t>
      </w:r>
      <w:r w:rsidRPr="008938E4">
        <w:rPr>
          <w:b/>
          <w:bCs/>
        </w:rPr>
        <w:t>519</w:t>
      </w:r>
      <w:r w:rsidRPr="008938E4">
        <w:t xml:space="preserve">: 1953–1962. </w:t>
      </w:r>
      <w:proofErr w:type="gramStart"/>
      <w:r w:rsidRPr="008938E4">
        <w:t>doi:10.1016/j.jhydrol</w:t>
      </w:r>
      <w:proofErr w:type="gramEnd"/>
      <w:r w:rsidRPr="008938E4">
        <w:t>.2014.09.074</w:t>
      </w:r>
    </w:p>
    <w:p w14:paraId="04049BE3" w14:textId="77777777" w:rsidR="008938E4" w:rsidRPr="008938E4" w:rsidRDefault="008938E4" w:rsidP="008938E4">
      <w:pPr>
        <w:pStyle w:val="Bibliography"/>
      </w:pPr>
      <w:r w:rsidRPr="008938E4">
        <w:t xml:space="preserve">Volkova, E. A., N. A. </w:t>
      </w:r>
      <w:proofErr w:type="spellStart"/>
      <w:r w:rsidRPr="008938E4">
        <w:t>Bondarenko</w:t>
      </w:r>
      <w:proofErr w:type="spellEnd"/>
      <w:r w:rsidRPr="008938E4">
        <w:t xml:space="preserve">, and O. A. </w:t>
      </w:r>
      <w:proofErr w:type="spellStart"/>
      <w:r w:rsidRPr="008938E4">
        <w:t>Timoshkin</w:t>
      </w:r>
      <w:proofErr w:type="spellEnd"/>
      <w:r w:rsidRPr="008938E4">
        <w:t xml:space="preserve">. 2018. </w:t>
      </w:r>
      <w:proofErr w:type="spellStart"/>
      <w:r w:rsidRPr="008938E4">
        <w:t>Morphotaxonomy</w:t>
      </w:r>
      <w:proofErr w:type="spellEnd"/>
      <w:r w:rsidRPr="008938E4">
        <w:t xml:space="preserve">, distribution and abundance of </w:t>
      </w:r>
      <w:r w:rsidRPr="008938E4">
        <w:rPr>
          <w:i/>
          <w:iCs/>
        </w:rPr>
        <w:t>Spirogyra</w:t>
      </w:r>
      <w:r w:rsidRPr="008938E4">
        <w:t xml:space="preserve"> (</w:t>
      </w:r>
      <w:proofErr w:type="spellStart"/>
      <w:r w:rsidRPr="008938E4">
        <w:t>Zygnematophyceae</w:t>
      </w:r>
      <w:proofErr w:type="spellEnd"/>
      <w:r w:rsidRPr="008938E4">
        <w:t xml:space="preserve">, Charophyta) in Lake Baikal, East Siberia. </w:t>
      </w:r>
      <w:proofErr w:type="spellStart"/>
      <w:r w:rsidRPr="008938E4">
        <w:t>Phycologia</w:t>
      </w:r>
      <w:proofErr w:type="spellEnd"/>
      <w:r w:rsidRPr="008938E4">
        <w:t xml:space="preserve"> </w:t>
      </w:r>
      <w:r w:rsidRPr="008938E4">
        <w:rPr>
          <w:b/>
          <w:bCs/>
        </w:rPr>
        <w:t>57</w:t>
      </w:r>
      <w:r w:rsidRPr="008938E4">
        <w:t>: 298–308. doi:10.2216/17-69.1</w:t>
      </w:r>
    </w:p>
    <w:p w14:paraId="3FDCFAE1" w14:textId="77777777" w:rsidR="008938E4" w:rsidRPr="008938E4" w:rsidRDefault="008938E4" w:rsidP="008938E4">
      <w:pPr>
        <w:pStyle w:val="Bibliography"/>
      </w:pPr>
      <w:proofErr w:type="spellStart"/>
      <w:r w:rsidRPr="008938E4">
        <w:t>Vonk</w:t>
      </w:r>
      <w:proofErr w:type="spellEnd"/>
      <w:r w:rsidRPr="008938E4">
        <w:t xml:space="preserve">, J. A., B. F. van </w:t>
      </w:r>
      <w:proofErr w:type="spellStart"/>
      <w:r w:rsidRPr="008938E4">
        <w:t>Kuijk</w:t>
      </w:r>
      <w:proofErr w:type="spellEnd"/>
      <w:r w:rsidRPr="008938E4">
        <w:t xml:space="preserve">, M. van </w:t>
      </w:r>
      <w:proofErr w:type="spellStart"/>
      <w:r w:rsidRPr="008938E4">
        <w:t>Beusekom</w:t>
      </w:r>
      <w:proofErr w:type="spellEnd"/>
      <w:r w:rsidRPr="008938E4">
        <w:t xml:space="preserve">, E. R. Hunting, and M. H. S. </w:t>
      </w:r>
      <w:proofErr w:type="spellStart"/>
      <w:r w:rsidRPr="008938E4">
        <w:t>Kraak</w:t>
      </w:r>
      <w:proofErr w:type="spellEnd"/>
      <w:r w:rsidRPr="008938E4">
        <w:t xml:space="preserve">. 2016. The significance of linoleic acid in food sources for </w:t>
      </w:r>
      <w:proofErr w:type="spellStart"/>
      <w:r w:rsidRPr="008938E4">
        <w:t>detritivorous</w:t>
      </w:r>
      <w:proofErr w:type="spellEnd"/>
      <w:r w:rsidRPr="008938E4">
        <w:t xml:space="preserve"> benthic invertebrates. Scientific Reports </w:t>
      </w:r>
      <w:r w:rsidRPr="008938E4">
        <w:rPr>
          <w:b/>
          <w:bCs/>
        </w:rPr>
        <w:t>6</w:t>
      </w:r>
      <w:r w:rsidRPr="008938E4">
        <w:t>: 35785. doi:10.1038/srep35785</w:t>
      </w:r>
    </w:p>
    <w:p w14:paraId="1B91520C" w14:textId="77777777" w:rsidR="008938E4" w:rsidRPr="008938E4" w:rsidRDefault="008938E4" w:rsidP="008938E4">
      <w:pPr>
        <w:pStyle w:val="Bibliography"/>
      </w:pPr>
      <w:proofErr w:type="spellStart"/>
      <w:r w:rsidRPr="008938E4">
        <w:t>Welschmeyer</w:t>
      </w:r>
      <w:proofErr w:type="spellEnd"/>
      <w:r w:rsidRPr="008938E4">
        <w:t xml:space="preserve">, N. A. 1994. Fluorometric analysis of chlorophyll a in the presence of chlorophyll b and </w:t>
      </w:r>
      <w:proofErr w:type="spellStart"/>
      <w:r w:rsidRPr="008938E4">
        <w:t>pheopigments</w:t>
      </w:r>
      <w:proofErr w:type="spellEnd"/>
      <w:r w:rsidRPr="008938E4">
        <w:t xml:space="preserve">. </w:t>
      </w:r>
      <w:proofErr w:type="spellStart"/>
      <w:r w:rsidRPr="008938E4">
        <w:t>Limnol</w:t>
      </w:r>
      <w:proofErr w:type="spellEnd"/>
      <w:r w:rsidRPr="008938E4">
        <w:t xml:space="preserve">. </w:t>
      </w:r>
      <w:proofErr w:type="spellStart"/>
      <w:r w:rsidRPr="008938E4">
        <w:t>Oceanogr</w:t>
      </w:r>
      <w:proofErr w:type="spellEnd"/>
      <w:r w:rsidRPr="008938E4">
        <w:t xml:space="preserve">. </w:t>
      </w:r>
      <w:r w:rsidRPr="008938E4">
        <w:rPr>
          <w:b/>
          <w:bCs/>
        </w:rPr>
        <w:t>39</w:t>
      </w:r>
      <w:r w:rsidRPr="008938E4">
        <w:t>: 1985–1992. doi:10.4319/lo.1994.39.8.1985</w:t>
      </w:r>
    </w:p>
    <w:p w14:paraId="310554B3" w14:textId="77777777" w:rsidR="008938E4" w:rsidRPr="008938E4" w:rsidRDefault="008938E4" w:rsidP="008938E4">
      <w:pPr>
        <w:pStyle w:val="Bibliography"/>
      </w:pPr>
      <w:r w:rsidRPr="008938E4">
        <w:t xml:space="preserve">Yang, Y.-Y., G. S. Toor, P. C. Wilson, and C. F. Williams. 2016. Septic systems as hot-spots of pollutants in the environment: Fate and mass balance of micropollutants in septic </w:t>
      </w:r>
      <w:proofErr w:type="spellStart"/>
      <w:r w:rsidRPr="008938E4">
        <w:t>drainfields</w:t>
      </w:r>
      <w:proofErr w:type="spellEnd"/>
      <w:r w:rsidRPr="008938E4">
        <w:t xml:space="preserve">. Science of The Total Environment </w:t>
      </w:r>
      <w:r w:rsidRPr="008938E4">
        <w:rPr>
          <w:b/>
          <w:bCs/>
        </w:rPr>
        <w:t>566–567</w:t>
      </w:r>
      <w:r w:rsidRPr="008938E4">
        <w:t xml:space="preserve">: 1535–1544. </w:t>
      </w:r>
      <w:proofErr w:type="gramStart"/>
      <w:r w:rsidRPr="008938E4">
        <w:t>doi:10.1016/j.scitotenv</w:t>
      </w:r>
      <w:proofErr w:type="gramEnd"/>
      <w:r w:rsidRPr="008938E4">
        <w:t>.2016.06.043</w:t>
      </w:r>
    </w:p>
    <w:p w14:paraId="348F35AA" w14:textId="77777777" w:rsidR="008938E4" w:rsidRPr="008938E4" w:rsidRDefault="008938E4" w:rsidP="008938E4">
      <w:pPr>
        <w:pStyle w:val="Bibliography"/>
      </w:pPr>
      <w:r w:rsidRPr="008938E4">
        <w:t xml:space="preserve">Yoshii, K. 1999. Stable isotope analyses of benthic organisms in Lake Baikal. </w:t>
      </w:r>
      <w:proofErr w:type="spellStart"/>
      <w:r w:rsidRPr="008938E4">
        <w:t>Hydrobiologia</w:t>
      </w:r>
      <w:proofErr w:type="spellEnd"/>
      <w:r w:rsidRPr="008938E4">
        <w:t xml:space="preserve"> </w:t>
      </w:r>
      <w:r w:rsidRPr="008938E4">
        <w:rPr>
          <w:b/>
          <w:bCs/>
        </w:rPr>
        <w:t>411</w:t>
      </w:r>
      <w:r w:rsidRPr="008938E4">
        <w:t>: 145–159.</w:t>
      </w:r>
    </w:p>
    <w:p w14:paraId="750A7E0A" w14:textId="77777777" w:rsidR="008938E4" w:rsidRPr="008938E4" w:rsidRDefault="008938E4" w:rsidP="008938E4">
      <w:pPr>
        <w:pStyle w:val="Bibliography"/>
      </w:pPr>
      <w:r w:rsidRPr="008938E4">
        <w:t xml:space="preserve">Yoshioka, R., J. Schram, and A. Galloway. 2019. Eelgrass pathogen </w:t>
      </w:r>
      <w:proofErr w:type="spellStart"/>
      <w:r w:rsidRPr="008938E4">
        <w:t>Labyrinthula</w:t>
      </w:r>
      <w:proofErr w:type="spellEnd"/>
      <w:r w:rsidRPr="008938E4">
        <w:t xml:space="preserve"> </w:t>
      </w:r>
      <w:proofErr w:type="spellStart"/>
      <w:r w:rsidRPr="008938E4">
        <w:t>zosterae</w:t>
      </w:r>
      <w:proofErr w:type="spellEnd"/>
      <w:r w:rsidRPr="008938E4">
        <w:t xml:space="preserve"> synthesizes essential fatty acids. Dis. </w:t>
      </w:r>
      <w:proofErr w:type="spellStart"/>
      <w:r w:rsidRPr="008938E4">
        <w:t>Aquat</w:t>
      </w:r>
      <w:proofErr w:type="spellEnd"/>
      <w:r w:rsidRPr="008938E4">
        <w:t xml:space="preserve">. Org. </w:t>
      </w:r>
      <w:r w:rsidRPr="008938E4">
        <w:rPr>
          <w:b/>
          <w:bCs/>
        </w:rPr>
        <w:t>135</w:t>
      </w:r>
      <w:r w:rsidRPr="008938E4">
        <w:t>: 89–95. doi:10.3354/dao03382</w:t>
      </w:r>
    </w:p>
    <w:p w14:paraId="1ACD0460" w14:textId="2E924A2F"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77F9D3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w:t>
      </w:r>
      <w:ins w:id="833" w:author="Meyer, Michael Frederick" w:date="2021-12-09T15:05:00Z">
        <w:r w:rsidR="001A250E">
          <w:rPr>
            <w:rFonts w:ascii="Times New Roman" w:eastAsia="Times New Roman" w:hAnsi="Times New Roman" w:cs="Times New Roman"/>
            <w:sz w:val="24"/>
            <w:szCs w:val="24"/>
          </w:rPr>
          <w:t xml:space="preserve">Andrew J. </w:t>
        </w:r>
        <w:proofErr w:type="spellStart"/>
        <w:r w:rsidR="001A250E" w:rsidRPr="001A250E">
          <w:rPr>
            <w:rFonts w:ascii="Times New Roman" w:eastAsia="Times New Roman" w:hAnsi="Times New Roman" w:cs="Times New Roman"/>
            <w:sz w:val="24"/>
            <w:szCs w:val="24"/>
          </w:rPr>
          <w:t>Tanentzap</w:t>
        </w:r>
        <w:proofErr w:type="spellEnd"/>
        <w:r w:rsidR="001A250E" w:rsidRPr="001A250E">
          <w:rPr>
            <w:rFonts w:ascii="Times New Roman" w:eastAsia="Times New Roman" w:hAnsi="Times New Roman" w:cs="Times New Roman"/>
            <w:sz w:val="24"/>
            <w:szCs w:val="24"/>
          </w:rPr>
          <w:t xml:space="preserve"> </w:t>
        </w:r>
      </w:ins>
      <w:ins w:id="834" w:author="Meyer, Michael Frederick" w:date="2022-01-10T10:45:00Z">
        <w:r w:rsidR="00FA085B">
          <w:rPr>
            <w:rFonts w:ascii="Times New Roman" w:eastAsia="Times New Roman" w:hAnsi="Times New Roman" w:cs="Times New Roman"/>
            <w:sz w:val="24"/>
            <w:szCs w:val="24"/>
          </w:rPr>
          <w:t xml:space="preserve">and </w:t>
        </w:r>
      </w:ins>
      <w:ins w:id="835" w:author="Meyer, Michael Frederick" w:date="2021-12-09T15:05:00Z">
        <w:r w:rsidR="00B3038B">
          <w:rPr>
            <w:rFonts w:ascii="Times New Roman" w:eastAsia="Times New Roman" w:hAnsi="Times New Roman" w:cs="Times New Roman"/>
            <w:sz w:val="24"/>
            <w:szCs w:val="24"/>
          </w:rPr>
          <w:t xml:space="preserve">three </w:t>
        </w:r>
      </w:ins>
      <w:del w:id="836" w:author="Meyer, Michael Frederick" w:date="2021-12-09T15:05:00Z">
        <w:r w:rsidR="008043F3" w:rsidDel="00B3038B">
          <w:rPr>
            <w:rFonts w:ascii="Times New Roman" w:eastAsia="Times New Roman" w:hAnsi="Times New Roman" w:cs="Times New Roman"/>
            <w:sz w:val="24"/>
            <w:szCs w:val="24"/>
          </w:rPr>
          <w:delText xml:space="preserve">two </w:delText>
        </w:r>
      </w:del>
      <w:r w:rsidR="008043F3">
        <w:rPr>
          <w:rFonts w:ascii="Times New Roman" w:eastAsia="Times New Roman" w:hAnsi="Times New Roman" w:cs="Times New Roman"/>
          <w:sz w:val="24"/>
          <w:szCs w:val="24"/>
        </w:rPr>
        <w:t xml:space="preserve">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ins w:id="837" w:author="Meyer, Michael Frederick" w:date="2021-12-09T15:06:00Z">
        <w:r w:rsidR="001A250E">
          <w:rPr>
            <w:rFonts w:ascii="Times New Roman" w:eastAsia="Times New Roman" w:hAnsi="Times New Roman" w:cs="Times New Roman"/>
            <w:sz w:val="24"/>
            <w:szCs w:val="24"/>
          </w:rPr>
          <w:t xml:space="preserve">to M.A.T. </w:t>
        </w:r>
      </w:ins>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838" w:author="Meyer, Michael Frederick" w:date="2021-09-22T17:47:00Z">
        <w:r w:rsidR="007C1C4C">
          <w:rPr>
            <w:rFonts w:ascii="Times New Roman" w:eastAsia="Times New Roman" w:hAnsi="Times New Roman" w:cs="Times New Roman"/>
            <w:sz w:val="24"/>
            <w:szCs w:val="24"/>
          </w:rPr>
          <w:t xml:space="preserve"> (A) and </w:t>
        </w:r>
        <w:del w:id="839"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840"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841"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842"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843"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del w:id="844" w:author="Meyer, Michael Frederick" w:date="2022-01-10T10:52:00Z">
        <w:r w:rsidRPr="007418CF" w:rsidDel="002839B9">
          <w:rPr>
            <w:rFonts w:ascii="Times New Roman" w:hAnsi="Times New Roman" w:cs="Times New Roman"/>
          </w:rPr>
          <w:br w:type="page"/>
        </w:r>
      </w:del>
    </w:p>
    <w:p w14:paraId="49D54FC4" w14:textId="77777777" w:rsidR="007D2FF3" w:rsidRPr="007418CF" w:rsidDel="002839B9" w:rsidRDefault="007D2FF3" w:rsidP="00F31B90">
      <w:pPr>
        <w:spacing w:line="480" w:lineRule="auto"/>
        <w:rPr>
          <w:del w:id="845" w:author="Meyer, Michael Frederick" w:date="2022-01-10T10:52:00Z"/>
          <w:rFonts w:ascii="Times New Roman" w:hAnsi="Times New Roman" w:cs="Times New Roman"/>
          <w:noProof/>
        </w:rPr>
      </w:pPr>
    </w:p>
    <w:p w14:paraId="0EA24CE0" w14:textId="4C68F610" w:rsidR="00F622F3" w:rsidRPr="007418CF" w:rsidDel="002839B9" w:rsidRDefault="00B77D60" w:rsidP="00F31B90">
      <w:pPr>
        <w:spacing w:line="480" w:lineRule="auto"/>
        <w:rPr>
          <w:del w:id="846" w:author="Meyer, Michael Frederick" w:date="2022-01-10T10:52:00Z"/>
          <w:rFonts w:ascii="Times New Roman" w:hAnsi="Times New Roman" w:cs="Times New Roman"/>
        </w:rPr>
      </w:pPr>
      <w:del w:id="847"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57D7BF98"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848"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del w:id="849" w:author="Meyer, Michael Frederick" w:date="2022-01-10T10:51:00Z">
        <w:r w:rsidR="00D8535D" w:rsidRPr="007418CF" w:rsidDel="002839B9">
          <w:rPr>
            <w:rFonts w:ascii="Times New Roman" w:hAnsi="Times New Roman" w:cs="Times New Roman"/>
            <w:sz w:val="24"/>
            <w:szCs w:val="24"/>
          </w:rPr>
          <w:br w:type="page"/>
        </w:r>
      </w:del>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rsidDel="004F63CF" w14:paraId="1AEE2390" w14:textId="287ED497" w:rsidTr="006F2E4F">
        <w:trPr>
          <w:del w:id="850" w:author="Meyer, Michael Frederick" w:date="2021-12-09T15:11:00Z"/>
        </w:trPr>
        <w:tc>
          <w:tcPr>
            <w:tcW w:w="14215" w:type="dxa"/>
            <w:gridSpan w:val="13"/>
          </w:tcPr>
          <w:p w14:paraId="764D9F88" w14:textId="3D9F6F55" w:rsidR="006F2E4F" w:rsidRPr="006F2E4F" w:rsidDel="004F63CF" w:rsidRDefault="006F2E4F" w:rsidP="00F31B90">
            <w:pPr>
              <w:spacing w:line="480" w:lineRule="auto"/>
              <w:rPr>
                <w:del w:id="851" w:author="Meyer, Michael Frederick" w:date="2021-12-09T15:11:00Z"/>
                <w:rFonts w:ascii="Times New Roman" w:hAnsi="Times New Roman" w:cs="Times New Roman"/>
                <w:color w:val="000000"/>
                <w:sz w:val="24"/>
                <w:szCs w:val="24"/>
              </w:rPr>
            </w:pPr>
            <w:commentRangeStart w:id="852"/>
            <w:del w:id="853" w:author="Meyer, Michael Frederick" w:date="2021-12-09T15:11:00Z">
              <w:r w:rsidRPr="006F2E4F" w:rsidDel="004F63CF">
                <w:rPr>
                  <w:rFonts w:ascii="Times New Roman" w:eastAsia="Times New Roman" w:hAnsi="Times New Roman" w:cs="Times New Roman"/>
                  <w:sz w:val="24"/>
                  <w:szCs w:val="24"/>
                </w:rPr>
                <w:lastRenderedPageBreak/>
                <w:delText>Table 2:</w:delText>
              </w:r>
              <w:commentRangeEnd w:id="852"/>
              <w:r w:rsidR="00CF2D8E" w:rsidDel="004F63CF">
                <w:rPr>
                  <w:rStyle w:val="CommentReference"/>
                </w:rPr>
                <w:commentReference w:id="852"/>
              </w:r>
              <w:r w:rsidRPr="006F2E4F" w:rsidDel="004F63CF">
                <w:rPr>
                  <w:rFonts w:ascii="Times New Roman" w:eastAsia="Times New Roman" w:hAnsi="Times New Roman" w:cs="Times New Roman"/>
                  <w:sz w:val="24"/>
                  <w:szCs w:val="24"/>
                </w:rPr>
                <w:delText xml:space="preserve"> Average sewage indicator concentrations per sampling location. </w:delText>
              </w:r>
              <w:r w:rsidDel="004F63CF">
                <w:rPr>
                  <w:rFonts w:ascii="Times New Roman" w:eastAsia="Times New Roman" w:hAnsi="Times New Roman" w:cs="Times New Roman"/>
                  <w:sz w:val="24"/>
                  <w:szCs w:val="24"/>
                </w:rPr>
                <w:delText xml:space="preserve">Where applicable, standard deviations are within parentheses. </w:delText>
              </w:r>
            </w:del>
          </w:p>
        </w:tc>
      </w:tr>
      <w:tr w:rsidR="006F2E4F" w:rsidRPr="00474EDA" w:rsidDel="004F63CF" w14:paraId="4BE14550" w14:textId="03F6C8AF" w:rsidTr="006F2E4F">
        <w:trPr>
          <w:del w:id="854" w:author="Meyer, Michael Frederick" w:date="2021-12-09T15:11:00Z"/>
        </w:trPr>
        <w:tc>
          <w:tcPr>
            <w:tcW w:w="706" w:type="dxa"/>
            <w:vAlign w:val="bottom"/>
          </w:tcPr>
          <w:p w14:paraId="3CD7083B" w14:textId="52BE412D" w:rsidR="006F2E4F" w:rsidRPr="00474EDA" w:rsidDel="004F63CF" w:rsidRDefault="006F2E4F" w:rsidP="00F31B90">
            <w:pPr>
              <w:spacing w:line="480" w:lineRule="auto"/>
              <w:rPr>
                <w:del w:id="855" w:author="Meyer, Michael Frederick" w:date="2021-12-09T15:11:00Z"/>
                <w:rFonts w:ascii="Times New Roman" w:hAnsi="Times New Roman" w:cs="Times New Roman"/>
                <w:sz w:val="16"/>
                <w:szCs w:val="16"/>
              </w:rPr>
            </w:pPr>
            <w:del w:id="856" w:author="Meyer, Michael Frederick" w:date="2021-12-09T15:11:00Z">
              <w:r w:rsidRPr="00474EDA" w:rsidDel="004F63CF">
                <w:rPr>
                  <w:rFonts w:ascii="Times New Roman" w:hAnsi="Times New Roman" w:cs="Times New Roman"/>
                  <w:color w:val="000000"/>
                  <w:sz w:val="16"/>
                  <w:szCs w:val="16"/>
                </w:rPr>
                <w:delText>Site</w:delText>
              </w:r>
            </w:del>
          </w:p>
        </w:tc>
        <w:tc>
          <w:tcPr>
            <w:tcW w:w="1285" w:type="dxa"/>
            <w:vAlign w:val="bottom"/>
          </w:tcPr>
          <w:p w14:paraId="4F229158" w14:textId="45CCE7DC" w:rsidR="006F2E4F" w:rsidRPr="00474EDA" w:rsidDel="004F63CF" w:rsidRDefault="006F2E4F" w:rsidP="00F31B90">
            <w:pPr>
              <w:spacing w:line="480" w:lineRule="auto"/>
              <w:rPr>
                <w:del w:id="857" w:author="Meyer, Michael Frederick" w:date="2021-12-09T15:11:00Z"/>
                <w:rFonts w:ascii="Times New Roman" w:hAnsi="Times New Roman" w:cs="Times New Roman"/>
                <w:color w:val="000000"/>
                <w:sz w:val="16"/>
                <w:szCs w:val="16"/>
              </w:rPr>
            </w:pPr>
            <w:del w:id="858" w:author="Meyer, Michael Frederick" w:date="2021-12-09T15:11:00Z">
              <w:r w:rsidDel="004F63CF">
                <w:rPr>
                  <w:rFonts w:ascii="Times New Roman" w:hAnsi="Times New Roman" w:cs="Times New Roman"/>
                  <w:color w:val="000000"/>
                  <w:sz w:val="16"/>
                  <w:szCs w:val="16"/>
                </w:rPr>
                <w:delText>Ammonium</w:delText>
              </w:r>
              <w:r w:rsidRPr="00474EDA" w:rsidDel="004F63CF">
                <w:rPr>
                  <w:rFonts w:ascii="Times New Roman" w:hAnsi="Times New Roman" w:cs="Times New Roman"/>
                  <w:color w:val="000000"/>
                  <w:sz w:val="16"/>
                  <w:szCs w:val="16"/>
                </w:rPr>
                <w:delText xml:space="preserve"> (mg/L)</w:delText>
              </w:r>
            </w:del>
          </w:p>
        </w:tc>
        <w:tc>
          <w:tcPr>
            <w:tcW w:w="1115" w:type="dxa"/>
            <w:vAlign w:val="bottom"/>
          </w:tcPr>
          <w:p w14:paraId="206A3E02" w14:textId="35D9AFA9" w:rsidR="006F2E4F" w:rsidRPr="00474EDA" w:rsidDel="004F63CF" w:rsidRDefault="006F2E4F" w:rsidP="00F31B90">
            <w:pPr>
              <w:spacing w:line="480" w:lineRule="auto"/>
              <w:rPr>
                <w:del w:id="859" w:author="Meyer, Michael Frederick" w:date="2021-12-09T15:11:00Z"/>
                <w:rFonts w:ascii="Times New Roman" w:hAnsi="Times New Roman" w:cs="Times New Roman"/>
                <w:color w:val="000000"/>
                <w:sz w:val="16"/>
                <w:szCs w:val="16"/>
              </w:rPr>
            </w:pPr>
            <w:del w:id="860" w:author="Meyer, Michael Frederick" w:date="2021-12-09T15:11:00Z">
              <w:r w:rsidDel="004F63CF">
                <w:rPr>
                  <w:rFonts w:ascii="Times New Roman" w:hAnsi="Times New Roman" w:cs="Times New Roman"/>
                  <w:color w:val="000000"/>
                  <w:sz w:val="16"/>
                  <w:szCs w:val="16"/>
                </w:rPr>
                <w:delText>Nitrate</w:delText>
              </w:r>
              <w:r w:rsidRPr="00474EDA" w:rsidDel="004F63CF">
                <w:rPr>
                  <w:rFonts w:ascii="Times New Roman" w:hAnsi="Times New Roman" w:cs="Times New Roman"/>
                  <w:color w:val="000000"/>
                  <w:sz w:val="16"/>
                  <w:szCs w:val="16"/>
                </w:rPr>
                <w:delText xml:space="preserve"> (mg/L)</w:delText>
              </w:r>
            </w:del>
          </w:p>
        </w:tc>
        <w:tc>
          <w:tcPr>
            <w:tcW w:w="1179" w:type="dxa"/>
            <w:vAlign w:val="bottom"/>
          </w:tcPr>
          <w:p w14:paraId="47706535" w14:textId="7B34A52E" w:rsidR="006F2E4F" w:rsidRPr="00474EDA" w:rsidDel="004F63CF" w:rsidRDefault="006F2E4F" w:rsidP="00F31B90">
            <w:pPr>
              <w:spacing w:line="480" w:lineRule="auto"/>
              <w:rPr>
                <w:del w:id="861" w:author="Meyer, Michael Frederick" w:date="2021-12-09T15:11:00Z"/>
                <w:rFonts w:ascii="Times New Roman" w:hAnsi="Times New Roman" w:cs="Times New Roman"/>
                <w:color w:val="000000"/>
                <w:sz w:val="16"/>
                <w:szCs w:val="16"/>
              </w:rPr>
            </w:pPr>
            <w:del w:id="862" w:author="Meyer, Michael Frederick" w:date="2021-12-09T15:11:00Z">
              <w:r w:rsidRPr="00474EDA" w:rsidDel="004F63CF">
                <w:rPr>
                  <w:rFonts w:ascii="Times New Roman" w:hAnsi="Times New Roman" w:cs="Times New Roman"/>
                  <w:color w:val="000000"/>
                  <w:sz w:val="16"/>
                  <w:szCs w:val="16"/>
                </w:rPr>
                <w:delText>Total Phosphorus (mg/L)</w:delText>
              </w:r>
            </w:del>
          </w:p>
        </w:tc>
        <w:tc>
          <w:tcPr>
            <w:tcW w:w="911" w:type="dxa"/>
            <w:vAlign w:val="bottom"/>
          </w:tcPr>
          <w:p w14:paraId="3DC7981B" w14:textId="1BA47588" w:rsidR="006F2E4F" w:rsidRPr="00474EDA" w:rsidDel="004F63CF" w:rsidRDefault="006F2E4F" w:rsidP="00F31B90">
            <w:pPr>
              <w:spacing w:line="480" w:lineRule="auto"/>
              <w:rPr>
                <w:del w:id="863" w:author="Meyer, Michael Frederick" w:date="2021-12-09T15:11:00Z"/>
                <w:rFonts w:ascii="Times New Roman" w:hAnsi="Times New Roman" w:cs="Times New Roman"/>
                <w:sz w:val="16"/>
                <w:szCs w:val="16"/>
              </w:rPr>
            </w:pPr>
            <w:del w:id="864" w:author="Meyer, Michael Frederick" w:date="2021-12-09T15:11:00Z">
              <w:r w:rsidRPr="00474EDA" w:rsidDel="004F63CF">
                <w:rPr>
                  <w:rFonts w:ascii="Times New Roman" w:hAnsi="Times New Roman" w:cs="Times New Roman"/>
                  <w:color w:val="000000"/>
                  <w:sz w:val="16"/>
                  <w:szCs w:val="16"/>
                </w:rPr>
                <w:delText>Caffeine (µg/L)</w:delText>
              </w:r>
            </w:del>
          </w:p>
        </w:tc>
        <w:tc>
          <w:tcPr>
            <w:tcW w:w="1229" w:type="dxa"/>
            <w:vAlign w:val="bottom"/>
          </w:tcPr>
          <w:p w14:paraId="2D231C3A" w14:textId="0F3DA373" w:rsidR="006F2E4F" w:rsidRPr="00474EDA" w:rsidDel="004F63CF" w:rsidRDefault="006F2E4F" w:rsidP="00F31B90">
            <w:pPr>
              <w:spacing w:line="480" w:lineRule="auto"/>
              <w:rPr>
                <w:del w:id="865" w:author="Meyer, Michael Frederick" w:date="2021-12-09T15:11:00Z"/>
                <w:rFonts w:ascii="Times New Roman" w:hAnsi="Times New Roman" w:cs="Times New Roman"/>
                <w:color w:val="000000"/>
                <w:sz w:val="16"/>
                <w:szCs w:val="16"/>
              </w:rPr>
            </w:pPr>
            <w:del w:id="866" w:author="Meyer, Michael Frederick" w:date="2021-12-09T15:11:00Z">
              <w:r w:rsidRPr="00474EDA" w:rsidDel="004F63CF">
                <w:rPr>
                  <w:rFonts w:ascii="Times New Roman" w:hAnsi="Times New Roman" w:cs="Times New Roman"/>
                  <w:color w:val="000000"/>
                  <w:sz w:val="16"/>
                  <w:szCs w:val="16"/>
                </w:rPr>
                <w:delText>Acetaminophen</w:delText>
              </w:r>
            </w:del>
          </w:p>
          <w:p w14:paraId="36FE9D6F" w14:textId="7A3DF387" w:rsidR="006F2E4F" w:rsidRPr="00474EDA" w:rsidDel="004F63CF" w:rsidRDefault="006F2E4F" w:rsidP="00F31B90">
            <w:pPr>
              <w:spacing w:line="480" w:lineRule="auto"/>
              <w:rPr>
                <w:del w:id="867" w:author="Meyer, Michael Frederick" w:date="2021-12-09T15:11:00Z"/>
                <w:rFonts w:ascii="Times New Roman" w:hAnsi="Times New Roman" w:cs="Times New Roman"/>
                <w:sz w:val="16"/>
                <w:szCs w:val="16"/>
              </w:rPr>
            </w:pPr>
            <w:del w:id="868" w:author="Meyer, Michael Frederick" w:date="2021-12-09T15:11:00Z">
              <w:r w:rsidRPr="00474EDA" w:rsidDel="004F63CF">
                <w:rPr>
                  <w:rFonts w:ascii="Times New Roman" w:hAnsi="Times New Roman" w:cs="Times New Roman"/>
                  <w:color w:val="000000"/>
                  <w:sz w:val="16"/>
                  <w:szCs w:val="16"/>
                </w:rPr>
                <w:delText>(µg/L)</w:delText>
              </w:r>
            </w:del>
          </w:p>
        </w:tc>
        <w:tc>
          <w:tcPr>
            <w:tcW w:w="1052" w:type="dxa"/>
            <w:vAlign w:val="bottom"/>
          </w:tcPr>
          <w:p w14:paraId="60EA8649" w14:textId="35B46DB7" w:rsidR="006F2E4F" w:rsidRPr="00474EDA" w:rsidDel="004F63CF" w:rsidRDefault="006F2E4F" w:rsidP="00F31B90">
            <w:pPr>
              <w:spacing w:line="480" w:lineRule="auto"/>
              <w:rPr>
                <w:del w:id="869" w:author="Meyer, Michael Frederick" w:date="2021-12-09T15:11:00Z"/>
                <w:rFonts w:ascii="Times New Roman" w:hAnsi="Times New Roman" w:cs="Times New Roman"/>
                <w:color w:val="000000"/>
                <w:sz w:val="16"/>
                <w:szCs w:val="16"/>
              </w:rPr>
            </w:pPr>
            <w:del w:id="870" w:author="Meyer, Michael Frederick" w:date="2021-12-09T15:11:00Z">
              <w:r w:rsidRPr="00474EDA" w:rsidDel="004F63CF">
                <w:rPr>
                  <w:rFonts w:ascii="Times New Roman" w:hAnsi="Times New Roman" w:cs="Times New Roman"/>
                  <w:color w:val="000000"/>
                  <w:sz w:val="16"/>
                  <w:szCs w:val="16"/>
                </w:rPr>
                <w:delText>Paraxanthine</w:delText>
              </w:r>
            </w:del>
          </w:p>
          <w:p w14:paraId="202E8BFE" w14:textId="255DDD2B" w:rsidR="006F2E4F" w:rsidRPr="00474EDA" w:rsidDel="004F63CF" w:rsidRDefault="006F2E4F" w:rsidP="00F31B90">
            <w:pPr>
              <w:spacing w:line="480" w:lineRule="auto"/>
              <w:rPr>
                <w:del w:id="871" w:author="Meyer, Michael Frederick" w:date="2021-12-09T15:11:00Z"/>
                <w:rFonts w:ascii="Times New Roman" w:hAnsi="Times New Roman" w:cs="Times New Roman"/>
                <w:sz w:val="16"/>
                <w:szCs w:val="16"/>
              </w:rPr>
            </w:pPr>
            <w:del w:id="872" w:author="Meyer, Michael Frederick" w:date="2021-12-09T15:11:00Z">
              <w:r w:rsidRPr="00474EDA" w:rsidDel="004F63CF">
                <w:rPr>
                  <w:rFonts w:ascii="Times New Roman" w:hAnsi="Times New Roman" w:cs="Times New Roman"/>
                  <w:color w:val="000000"/>
                  <w:sz w:val="16"/>
                  <w:szCs w:val="16"/>
                </w:rPr>
                <w:delText>(µg/L)</w:delText>
              </w:r>
            </w:del>
          </w:p>
        </w:tc>
        <w:tc>
          <w:tcPr>
            <w:tcW w:w="768" w:type="dxa"/>
            <w:vAlign w:val="bottom"/>
          </w:tcPr>
          <w:p w14:paraId="34BD5136" w14:textId="1CFA912A" w:rsidR="006F2E4F" w:rsidRPr="00474EDA" w:rsidDel="004F63CF" w:rsidRDefault="006F2E4F" w:rsidP="00F31B90">
            <w:pPr>
              <w:spacing w:line="480" w:lineRule="auto"/>
              <w:rPr>
                <w:del w:id="873" w:author="Meyer, Michael Frederick" w:date="2021-12-09T15:11:00Z"/>
                <w:rFonts w:ascii="Times New Roman" w:hAnsi="Times New Roman" w:cs="Times New Roman"/>
                <w:color w:val="000000"/>
                <w:sz w:val="16"/>
                <w:szCs w:val="16"/>
              </w:rPr>
            </w:pPr>
            <w:del w:id="874" w:author="Meyer, Michael Frederick" w:date="2021-12-09T15:11:00Z">
              <w:r w:rsidRPr="00474EDA" w:rsidDel="004F63CF">
                <w:rPr>
                  <w:rFonts w:ascii="Times New Roman" w:hAnsi="Times New Roman" w:cs="Times New Roman"/>
                  <w:color w:val="000000"/>
                  <w:sz w:val="16"/>
                  <w:szCs w:val="16"/>
                </w:rPr>
                <w:delText>Cotinine</w:delText>
              </w:r>
            </w:del>
          </w:p>
          <w:p w14:paraId="5DE15876" w14:textId="341E0856" w:rsidR="006F2E4F" w:rsidRPr="00474EDA" w:rsidDel="004F63CF" w:rsidRDefault="006F2E4F" w:rsidP="00F31B90">
            <w:pPr>
              <w:spacing w:line="480" w:lineRule="auto"/>
              <w:rPr>
                <w:del w:id="875" w:author="Meyer, Michael Frederick" w:date="2021-12-09T15:11:00Z"/>
                <w:rFonts w:ascii="Times New Roman" w:hAnsi="Times New Roman" w:cs="Times New Roman"/>
                <w:sz w:val="16"/>
                <w:szCs w:val="16"/>
              </w:rPr>
            </w:pPr>
            <w:del w:id="876" w:author="Meyer, Michael Frederick" w:date="2021-12-09T15:11:00Z">
              <w:r w:rsidRPr="00474EDA" w:rsidDel="004F63CF">
                <w:rPr>
                  <w:rFonts w:ascii="Times New Roman" w:hAnsi="Times New Roman" w:cs="Times New Roman"/>
                  <w:color w:val="000000"/>
                  <w:sz w:val="16"/>
                  <w:szCs w:val="16"/>
                </w:rPr>
                <w:delText>(µg/L)</w:delText>
              </w:r>
            </w:del>
          </w:p>
        </w:tc>
        <w:tc>
          <w:tcPr>
            <w:tcW w:w="1245" w:type="dxa"/>
            <w:vAlign w:val="bottom"/>
          </w:tcPr>
          <w:p w14:paraId="3161CFAA" w14:textId="36E3765C" w:rsidR="006F2E4F" w:rsidRPr="00474EDA" w:rsidDel="004F63CF" w:rsidRDefault="009620FA" w:rsidP="00F31B90">
            <w:pPr>
              <w:spacing w:line="480" w:lineRule="auto"/>
              <w:rPr>
                <w:del w:id="877" w:author="Meyer, Michael Frederick" w:date="2021-12-09T15:11:00Z"/>
                <w:rFonts w:ascii="Times New Roman" w:hAnsi="Times New Roman" w:cs="Times New Roman"/>
                <w:color w:val="000000"/>
                <w:sz w:val="16"/>
                <w:szCs w:val="16"/>
              </w:rPr>
            </w:pPr>
            <w:ins w:id="878" w:author="Ted" w:date="2021-10-14T11:15:00Z">
              <w:del w:id="879" w:author="Meyer, Michael Frederick" w:date="2021-12-09T15:11:00Z">
                <w:r w:rsidDel="004F63CF">
                  <w:rPr>
                    <w:rFonts w:ascii="Times New Roman" w:hAnsi="Times New Roman" w:cs="Times New Roman"/>
                    <w:color w:val="000000"/>
                    <w:sz w:val="16"/>
                    <w:szCs w:val="16"/>
                  </w:rPr>
                  <w:delText xml:space="preserve">Microplastic </w:delText>
                </w:r>
              </w:del>
            </w:ins>
            <w:del w:id="880" w:author="Meyer, Michael Frederick" w:date="2021-12-09T15:11:00Z">
              <w:r w:rsidR="006F2E4F" w:rsidRPr="00474EDA" w:rsidDel="004F63CF">
                <w:rPr>
                  <w:rFonts w:ascii="Times New Roman" w:hAnsi="Times New Roman" w:cs="Times New Roman"/>
                  <w:color w:val="000000"/>
                  <w:sz w:val="16"/>
                  <w:szCs w:val="16"/>
                </w:rPr>
                <w:delText>Fragment</w:delText>
              </w:r>
            </w:del>
            <w:ins w:id="881" w:author="Ted" w:date="2021-10-14T11:15:00Z">
              <w:del w:id="882" w:author="Meyer, Michael Frederick" w:date="2021-12-09T15:11:00Z">
                <w:r w:rsidDel="004F63CF">
                  <w:rPr>
                    <w:rFonts w:ascii="Times New Roman" w:hAnsi="Times New Roman" w:cs="Times New Roman"/>
                    <w:color w:val="000000"/>
                    <w:sz w:val="16"/>
                    <w:szCs w:val="16"/>
                  </w:rPr>
                  <w:delText>s</w:delText>
                </w:r>
              </w:del>
            </w:ins>
            <w:del w:id="883"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65" w:type="dxa"/>
            <w:vAlign w:val="bottom"/>
          </w:tcPr>
          <w:p w14:paraId="6DF731A8" w14:textId="423A7D4B" w:rsidR="006F2E4F" w:rsidRPr="00474EDA" w:rsidDel="004F63CF" w:rsidRDefault="009620FA" w:rsidP="00F31B90">
            <w:pPr>
              <w:spacing w:line="480" w:lineRule="auto"/>
              <w:rPr>
                <w:del w:id="884" w:author="Meyer, Michael Frederick" w:date="2021-12-09T15:11:00Z"/>
                <w:rFonts w:ascii="Times New Roman" w:hAnsi="Times New Roman" w:cs="Times New Roman"/>
                <w:color w:val="000000"/>
                <w:sz w:val="16"/>
                <w:szCs w:val="16"/>
              </w:rPr>
            </w:pPr>
            <w:ins w:id="885" w:author="Ted" w:date="2021-10-14T11:16:00Z">
              <w:del w:id="886" w:author="Meyer, Michael Frederick" w:date="2021-12-09T15:11:00Z">
                <w:r w:rsidDel="004F63CF">
                  <w:rPr>
                    <w:rFonts w:ascii="Times New Roman" w:hAnsi="Times New Roman" w:cs="Times New Roman"/>
                    <w:color w:val="000000"/>
                    <w:sz w:val="16"/>
                    <w:szCs w:val="16"/>
                  </w:rPr>
                  <w:delText xml:space="preserve">Microplastic </w:delText>
                </w:r>
              </w:del>
            </w:ins>
            <w:del w:id="887" w:author="Meyer, Michael Frederick" w:date="2021-12-09T15:11:00Z">
              <w:r w:rsidR="006F2E4F" w:rsidRPr="00474EDA" w:rsidDel="004F63CF">
                <w:rPr>
                  <w:rFonts w:ascii="Times New Roman" w:hAnsi="Times New Roman" w:cs="Times New Roman"/>
                  <w:color w:val="000000"/>
                  <w:sz w:val="16"/>
                  <w:szCs w:val="16"/>
                </w:rPr>
                <w:delText>Fiber</w:delText>
              </w:r>
            </w:del>
            <w:ins w:id="888" w:author="Ted" w:date="2021-10-14T11:15:00Z">
              <w:del w:id="889" w:author="Meyer, Michael Frederick" w:date="2021-12-09T15:11:00Z">
                <w:r w:rsidDel="004F63CF">
                  <w:rPr>
                    <w:rFonts w:ascii="Times New Roman" w:hAnsi="Times New Roman" w:cs="Times New Roman"/>
                    <w:color w:val="000000"/>
                    <w:sz w:val="16"/>
                    <w:szCs w:val="16"/>
                  </w:rPr>
                  <w:delText>s</w:delText>
                </w:r>
              </w:del>
            </w:ins>
            <w:del w:id="890"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74" w:type="dxa"/>
            <w:vAlign w:val="bottom"/>
          </w:tcPr>
          <w:p w14:paraId="40EFB273" w14:textId="7133B1F8" w:rsidR="006F2E4F" w:rsidRPr="00474EDA" w:rsidDel="004F63CF" w:rsidRDefault="009620FA" w:rsidP="00F31B90">
            <w:pPr>
              <w:spacing w:line="480" w:lineRule="auto"/>
              <w:rPr>
                <w:del w:id="891" w:author="Meyer, Michael Frederick" w:date="2021-12-09T15:11:00Z"/>
                <w:rFonts w:ascii="Times New Roman" w:hAnsi="Times New Roman" w:cs="Times New Roman"/>
                <w:color w:val="000000"/>
                <w:sz w:val="16"/>
                <w:szCs w:val="16"/>
              </w:rPr>
            </w:pPr>
            <w:ins w:id="892" w:author="Ted" w:date="2021-10-14T11:16:00Z">
              <w:del w:id="893" w:author="Meyer, Michael Frederick" w:date="2021-12-09T15:11:00Z">
                <w:r w:rsidDel="004F63CF">
                  <w:rPr>
                    <w:rFonts w:ascii="Times New Roman" w:hAnsi="Times New Roman" w:cs="Times New Roman"/>
                    <w:color w:val="000000"/>
                    <w:sz w:val="16"/>
                    <w:szCs w:val="16"/>
                  </w:rPr>
                  <w:delText xml:space="preserve">Microplastic  </w:delText>
                </w:r>
              </w:del>
            </w:ins>
            <w:del w:id="894" w:author="Meyer, Michael Frederick" w:date="2021-12-09T15:11:00Z">
              <w:r w:rsidR="006F2E4F" w:rsidRPr="00474EDA" w:rsidDel="004F63CF">
                <w:rPr>
                  <w:rFonts w:ascii="Times New Roman" w:hAnsi="Times New Roman" w:cs="Times New Roman"/>
                  <w:color w:val="000000"/>
                  <w:sz w:val="16"/>
                  <w:szCs w:val="16"/>
                </w:rPr>
                <w:delText>Bead density</w:delText>
              </w:r>
            </w:del>
            <w:ins w:id="895" w:author="Ted" w:date="2021-10-14T11:15:00Z">
              <w:del w:id="896" w:author="Meyer, Michael Frederick" w:date="2021-12-09T15:11:00Z">
                <w:r w:rsidDel="004F63CF">
                  <w:rPr>
                    <w:rFonts w:ascii="Times New Roman" w:hAnsi="Times New Roman" w:cs="Times New Roman"/>
                    <w:color w:val="000000"/>
                    <w:sz w:val="16"/>
                    <w:szCs w:val="16"/>
                  </w:rPr>
                  <w:delText>s</w:delText>
                </w:r>
              </w:del>
            </w:ins>
            <w:del w:id="897" w:author="Meyer, Michael Frederick" w:date="2021-12-09T15:11:00Z">
              <w:r w:rsidR="006F2E4F" w:rsidRPr="00474EDA" w:rsidDel="004F63CF">
                <w:rPr>
                  <w:rFonts w:ascii="Times New Roman" w:hAnsi="Times New Roman" w:cs="Times New Roman"/>
                  <w:color w:val="000000"/>
                  <w:sz w:val="16"/>
                  <w:szCs w:val="16"/>
                </w:rPr>
                <w:delText xml:space="preserve"> (MPs/L)</w:delText>
              </w:r>
            </w:del>
          </w:p>
        </w:tc>
        <w:tc>
          <w:tcPr>
            <w:tcW w:w="1196" w:type="dxa"/>
            <w:vAlign w:val="bottom"/>
          </w:tcPr>
          <w:p w14:paraId="0C89DDB0" w14:textId="673F61B7" w:rsidR="006F2E4F" w:rsidRPr="00474EDA" w:rsidDel="004F63CF" w:rsidRDefault="006F2E4F" w:rsidP="00F31B90">
            <w:pPr>
              <w:spacing w:line="480" w:lineRule="auto"/>
              <w:rPr>
                <w:del w:id="898" w:author="Meyer, Michael Frederick" w:date="2021-12-09T15:11:00Z"/>
                <w:rFonts w:ascii="Times New Roman" w:hAnsi="Times New Roman" w:cs="Times New Roman"/>
                <w:color w:val="000000"/>
                <w:sz w:val="16"/>
                <w:szCs w:val="16"/>
              </w:rPr>
            </w:pPr>
            <w:del w:id="899" w:author="Meyer, Michael Frederick" w:date="2021-12-09T15:11:00Z">
              <w:r w:rsidRPr="00474EDA" w:rsidDel="004F63CF">
                <w:rPr>
                  <w:rFonts w:ascii="Times New Roman" w:hAnsi="Times New Roman" w:cs="Times New Roman"/>
                  <w:color w:val="000000"/>
                  <w:sz w:val="16"/>
                  <w:szCs w:val="16"/>
                </w:rPr>
                <w:delText>IDW population</w:delText>
              </w:r>
            </w:del>
          </w:p>
          <w:p w14:paraId="613031B2" w14:textId="303C12E8" w:rsidR="006F2E4F" w:rsidRPr="00474EDA" w:rsidDel="004F63CF" w:rsidRDefault="006F2E4F" w:rsidP="00F31B90">
            <w:pPr>
              <w:spacing w:line="480" w:lineRule="auto"/>
              <w:rPr>
                <w:del w:id="900" w:author="Meyer, Michael Frederick" w:date="2021-12-09T15:11:00Z"/>
                <w:rFonts w:ascii="Times New Roman" w:hAnsi="Times New Roman" w:cs="Times New Roman"/>
                <w:sz w:val="16"/>
                <w:szCs w:val="16"/>
              </w:rPr>
            </w:pPr>
            <w:del w:id="901" w:author="Meyer, Michael Frederick" w:date="2021-12-09T15:11:00Z">
              <w:r w:rsidDel="004F63CF">
                <w:rPr>
                  <w:rFonts w:ascii="Times New Roman" w:hAnsi="Times New Roman" w:cs="Times New Roman"/>
                  <w:sz w:val="16"/>
                  <w:szCs w:val="16"/>
                </w:rPr>
                <w:delText>(Number of People)</w:delText>
              </w:r>
            </w:del>
          </w:p>
        </w:tc>
        <w:tc>
          <w:tcPr>
            <w:tcW w:w="990" w:type="dxa"/>
            <w:vAlign w:val="bottom"/>
          </w:tcPr>
          <w:p w14:paraId="10EF6ACF" w14:textId="31FE4DAE" w:rsidR="006F2E4F" w:rsidRPr="00474EDA" w:rsidDel="004F63CF" w:rsidRDefault="006F2E4F" w:rsidP="00F31B90">
            <w:pPr>
              <w:spacing w:line="480" w:lineRule="auto"/>
              <w:rPr>
                <w:del w:id="902" w:author="Meyer, Michael Frederick" w:date="2021-12-09T15:11:00Z"/>
                <w:rFonts w:ascii="Times New Roman" w:hAnsi="Times New Roman" w:cs="Times New Roman"/>
                <w:sz w:val="16"/>
                <w:szCs w:val="16"/>
              </w:rPr>
            </w:pPr>
            <w:del w:id="903" w:author="Meyer, Michael Frederick" w:date="2021-12-09T15:11:00Z">
              <w:r w:rsidRPr="00474EDA" w:rsidDel="004F63CF">
                <w:rPr>
                  <w:rFonts w:ascii="Times New Roman" w:hAnsi="Times New Roman" w:cs="Times New Roman"/>
                  <w:color w:val="000000"/>
                  <w:sz w:val="16"/>
                  <w:szCs w:val="16"/>
                </w:rPr>
                <w:delText>Categorical IDW population</w:delText>
              </w:r>
            </w:del>
          </w:p>
        </w:tc>
      </w:tr>
      <w:tr w:rsidR="006F2E4F" w:rsidRPr="00474EDA" w:rsidDel="004F63CF" w14:paraId="4A41EE4C" w14:textId="4F533928" w:rsidTr="006F2E4F">
        <w:trPr>
          <w:del w:id="904" w:author="Meyer, Michael Frederick" w:date="2021-12-09T15:11:00Z"/>
        </w:trPr>
        <w:tc>
          <w:tcPr>
            <w:tcW w:w="706" w:type="dxa"/>
            <w:vAlign w:val="bottom"/>
          </w:tcPr>
          <w:p w14:paraId="1C2CFE28" w14:textId="4367A0F1" w:rsidR="006F2E4F" w:rsidRPr="00474EDA" w:rsidDel="004F63CF" w:rsidRDefault="006F2E4F" w:rsidP="006F2E4F">
            <w:pPr>
              <w:spacing w:line="480" w:lineRule="auto"/>
              <w:rPr>
                <w:del w:id="905" w:author="Meyer, Michael Frederick" w:date="2021-12-09T15:11:00Z"/>
                <w:rFonts w:ascii="Times New Roman" w:hAnsi="Times New Roman" w:cs="Times New Roman"/>
                <w:sz w:val="16"/>
                <w:szCs w:val="16"/>
              </w:rPr>
            </w:pPr>
            <w:del w:id="906" w:author="Meyer, Michael Frederick" w:date="2021-12-09T15:11:00Z">
              <w:r w:rsidRPr="00474EDA" w:rsidDel="004F63CF">
                <w:rPr>
                  <w:rFonts w:ascii="Times New Roman" w:hAnsi="Times New Roman" w:cs="Times New Roman"/>
                  <w:color w:val="000000"/>
                  <w:sz w:val="16"/>
                  <w:szCs w:val="16"/>
                </w:rPr>
                <w:delText>BK-1</w:delText>
              </w:r>
            </w:del>
          </w:p>
        </w:tc>
        <w:tc>
          <w:tcPr>
            <w:tcW w:w="1285" w:type="dxa"/>
            <w:vAlign w:val="bottom"/>
          </w:tcPr>
          <w:p w14:paraId="25CC2485" w14:textId="77F4AF81" w:rsidR="006F2E4F" w:rsidRPr="00474EDA" w:rsidDel="004F63CF" w:rsidRDefault="006F2E4F" w:rsidP="006F2E4F">
            <w:pPr>
              <w:spacing w:line="480" w:lineRule="auto"/>
              <w:rPr>
                <w:del w:id="907" w:author="Meyer, Michael Frederick" w:date="2021-12-09T15:11:00Z"/>
                <w:rFonts w:ascii="Times New Roman" w:hAnsi="Times New Roman" w:cs="Times New Roman"/>
                <w:sz w:val="16"/>
                <w:szCs w:val="16"/>
              </w:rPr>
            </w:pPr>
            <w:del w:id="908"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063CD9AE" w14:textId="64D985D5" w:rsidR="006F2E4F" w:rsidRPr="00474EDA" w:rsidDel="004F63CF" w:rsidRDefault="006F2E4F" w:rsidP="006F2E4F">
            <w:pPr>
              <w:spacing w:line="480" w:lineRule="auto"/>
              <w:rPr>
                <w:del w:id="909" w:author="Meyer, Michael Frederick" w:date="2021-12-09T15:11:00Z"/>
                <w:rFonts w:ascii="Times New Roman" w:hAnsi="Times New Roman" w:cs="Times New Roman"/>
                <w:color w:val="000000"/>
                <w:sz w:val="16"/>
                <w:szCs w:val="16"/>
              </w:rPr>
            </w:pPr>
            <w:del w:id="910"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72A20CA2" w14:textId="4259FC38" w:rsidR="006F2E4F" w:rsidRPr="007247D6" w:rsidDel="004F63CF" w:rsidRDefault="006F2E4F" w:rsidP="006F2E4F">
            <w:pPr>
              <w:spacing w:line="480" w:lineRule="auto"/>
              <w:rPr>
                <w:del w:id="911" w:author="Meyer, Michael Frederick" w:date="2021-12-09T15:11:00Z"/>
                <w:rFonts w:ascii="Times New Roman" w:hAnsi="Times New Roman" w:cs="Times New Roman"/>
                <w:color w:val="000000"/>
                <w:sz w:val="16"/>
                <w:szCs w:val="16"/>
              </w:rPr>
            </w:pPr>
            <w:del w:id="912" w:author="Meyer, Michael Frederick" w:date="2021-12-09T15:11:00Z">
              <w:r w:rsidRPr="00474EDA" w:rsidDel="004F63CF">
                <w:rPr>
                  <w:rFonts w:ascii="Times New Roman" w:hAnsi="Times New Roman" w:cs="Times New Roman"/>
                  <w:color w:val="000000"/>
                  <w:sz w:val="16"/>
                  <w:szCs w:val="16"/>
                </w:rPr>
                <w:delText>0.018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7B456FE0" w14:textId="247021B9" w:rsidR="006F2E4F" w:rsidRPr="00474EDA" w:rsidDel="004F63CF" w:rsidRDefault="006F2E4F" w:rsidP="006F2E4F">
            <w:pPr>
              <w:spacing w:line="480" w:lineRule="auto"/>
              <w:rPr>
                <w:del w:id="913" w:author="Meyer, Michael Frederick" w:date="2021-12-09T15:11:00Z"/>
                <w:rFonts w:ascii="Times New Roman" w:hAnsi="Times New Roman" w:cs="Times New Roman"/>
                <w:sz w:val="16"/>
                <w:szCs w:val="16"/>
              </w:rPr>
            </w:pPr>
            <w:del w:id="914" w:author="Meyer, Michael Frederick" w:date="2021-12-09T15:11:00Z">
              <w:r w:rsidRPr="00474EDA" w:rsidDel="004F63CF">
                <w:rPr>
                  <w:rFonts w:ascii="Times New Roman" w:hAnsi="Times New Roman" w:cs="Times New Roman"/>
                  <w:color w:val="000000"/>
                  <w:sz w:val="16"/>
                  <w:szCs w:val="16"/>
                </w:rPr>
                <w:delText>0.011</w:delText>
              </w:r>
            </w:del>
          </w:p>
        </w:tc>
        <w:tc>
          <w:tcPr>
            <w:tcW w:w="1229" w:type="dxa"/>
            <w:vAlign w:val="bottom"/>
          </w:tcPr>
          <w:p w14:paraId="31E1E913" w14:textId="7EE8B1DA" w:rsidR="006F2E4F" w:rsidRPr="00474EDA" w:rsidDel="004F63CF" w:rsidRDefault="006F2E4F" w:rsidP="006F2E4F">
            <w:pPr>
              <w:spacing w:line="480" w:lineRule="auto"/>
              <w:rPr>
                <w:del w:id="915" w:author="Meyer, Michael Frederick" w:date="2021-12-09T15:11:00Z"/>
                <w:rFonts w:ascii="Times New Roman" w:hAnsi="Times New Roman" w:cs="Times New Roman"/>
                <w:sz w:val="16"/>
                <w:szCs w:val="16"/>
              </w:rPr>
            </w:pPr>
            <w:del w:id="916"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2B74BC1" w14:textId="3EFF839D" w:rsidR="006F2E4F" w:rsidRPr="00474EDA" w:rsidDel="004F63CF" w:rsidRDefault="006F2E4F" w:rsidP="006F2E4F">
            <w:pPr>
              <w:spacing w:line="480" w:lineRule="auto"/>
              <w:rPr>
                <w:del w:id="917" w:author="Meyer, Michael Frederick" w:date="2021-12-09T15:11:00Z"/>
                <w:rFonts w:ascii="Times New Roman" w:hAnsi="Times New Roman" w:cs="Times New Roman"/>
                <w:sz w:val="16"/>
                <w:szCs w:val="16"/>
              </w:rPr>
            </w:pPr>
            <w:del w:id="918"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0CE1FA64" w14:textId="35C07520" w:rsidR="006F2E4F" w:rsidRPr="00474EDA" w:rsidDel="004F63CF" w:rsidRDefault="006F2E4F" w:rsidP="006F2E4F">
            <w:pPr>
              <w:spacing w:line="480" w:lineRule="auto"/>
              <w:rPr>
                <w:del w:id="919" w:author="Meyer, Michael Frederick" w:date="2021-12-09T15:11:00Z"/>
                <w:rFonts w:ascii="Times New Roman" w:hAnsi="Times New Roman" w:cs="Times New Roman"/>
                <w:sz w:val="16"/>
                <w:szCs w:val="16"/>
              </w:rPr>
            </w:pPr>
            <w:del w:id="920"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08E2078" w14:textId="6D11DF25" w:rsidR="006F2E4F" w:rsidRPr="007247D6" w:rsidDel="004F63CF" w:rsidRDefault="006F2E4F" w:rsidP="006F2E4F">
            <w:pPr>
              <w:spacing w:line="480" w:lineRule="auto"/>
              <w:rPr>
                <w:del w:id="921" w:author="Meyer, Michael Frederick" w:date="2021-12-09T15:11:00Z"/>
                <w:rFonts w:ascii="Times New Roman" w:hAnsi="Times New Roman" w:cs="Times New Roman"/>
                <w:color w:val="000000"/>
                <w:sz w:val="16"/>
                <w:szCs w:val="16"/>
              </w:rPr>
            </w:pPr>
            <w:del w:id="922"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6BC8ECB" w14:textId="0C7ADE80" w:rsidR="006F2E4F" w:rsidRPr="007247D6" w:rsidDel="004F63CF" w:rsidRDefault="006F2E4F" w:rsidP="006F2E4F">
            <w:pPr>
              <w:spacing w:line="480" w:lineRule="auto"/>
              <w:rPr>
                <w:del w:id="923" w:author="Meyer, Michael Frederick" w:date="2021-12-09T15:11:00Z"/>
                <w:rFonts w:ascii="Times New Roman" w:hAnsi="Times New Roman" w:cs="Times New Roman"/>
                <w:color w:val="000000"/>
                <w:sz w:val="16"/>
                <w:szCs w:val="16"/>
              </w:rPr>
            </w:pPr>
            <w:del w:id="924"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2A65BDBF" w14:textId="62B05EB0" w:rsidR="006F2E4F" w:rsidRPr="006F2E4F" w:rsidDel="004F63CF" w:rsidRDefault="006F2E4F" w:rsidP="006F2E4F">
            <w:pPr>
              <w:spacing w:line="480" w:lineRule="auto"/>
              <w:rPr>
                <w:del w:id="925" w:author="Meyer, Michael Frederick" w:date="2021-12-09T15:11:00Z"/>
                <w:rFonts w:ascii="Times New Roman" w:hAnsi="Times New Roman" w:cs="Times New Roman"/>
                <w:color w:val="000000"/>
                <w:sz w:val="16"/>
                <w:szCs w:val="16"/>
              </w:rPr>
            </w:pPr>
            <w:del w:id="92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6C1E6DF" w14:textId="22BC990E" w:rsidR="006F2E4F" w:rsidRPr="006F2E4F" w:rsidDel="004F63CF" w:rsidRDefault="006F2E4F" w:rsidP="006F2E4F">
            <w:pPr>
              <w:spacing w:line="480" w:lineRule="auto"/>
              <w:rPr>
                <w:del w:id="927" w:author="Meyer, Michael Frederick" w:date="2021-12-09T15:11:00Z"/>
                <w:rFonts w:ascii="Times New Roman" w:hAnsi="Times New Roman" w:cs="Times New Roman"/>
                <w:sz w:val="16"/>
                <w:szCs w:val="16"/>
              </w:rPr>
            </w:pPr>
            <w:del w:id="928" w:author="Meyer, Michael Frederick" w:date="2021-12-09T15:11:00Z">
              <w:r w:rsidRPr="006F2E4F" w:rsidDel="004F63CF">
                <w:rPr>
                  <w:rFonts w:ascii="Times New Roman" w:hAnsi="Times New Roman" w:cs="Times New Roman"/>
                  <w:color w:val="000000"/>
                  <w:sz w:val="16"/>
                  <w:szCs w:val="16"/>
                </w:rPr>
                <w:delText>1653.727</w:delText>
              </w:r>
            </w:del>
          </w:p>
        </w:tc>
        <w:tc>
          <w:tcPr>
            <w:tcW w:w="990" w:type="dxa"/>
            <w:vAlign w:val="bottom"/>
          </w:tcPr>
          <w:p w14:paraId="37C2E117" w14:textId="50BBCA78" w:rsidR="006F2E4F" w:rsidRPr="00474EDA" w:rsidDel="004F63CF" w:rsidRDefault="006F2E4F" w:rsidP="006F2E4F">
            <w:pPr>
              <w:spacing w:line="480" w:lineRule="auto"/>
              <w:rPr>
                <w:del w:id="929" w:author="Meyer, Michael Frederick" w:date="2021-12-09T15:11:00Z"/>
                <w:rFonts w:ascii="Times New Roman" w:hAnsi="Times New Roman" w:cs="Times New Roman"/>
                <w:sz w:val="16"/>
                <w:szCs w:val="16"/>
              </w:rPr>
            </w:pPr>
            <w:del w:id="930"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1E5EBA93" w14:textId="1429666A" w:rsidTr="006F2E4F">
        <w:trPr>
          <w:del w:id="931" w:author="Meyer, Michael Frederick" w:date="2021-12-09T15:11:00Z"/>
        </w:trPr>
        <w:tc>
          <w:tcPr>
            <w:tcW w:w="706" w:type="dxa"/>
            <w:vAlign w:val="bottom"/>
          </w:tcPr>
          <w:p w14:paraId="5E5FA343" w14:textId="7D3C8982" w:rsidR="006F2E4F" w:rsidRPr="00474EDA" w:rsidDel="004F63CF" w:rsidRDefault="006F2E4F" w:rsidP="006F2E4F">
            <w:pPr>
              <w:spacing w:line="480" w:lineRule="auto"/>
              <w:rPr>
                <w:del w:id="932" w:author="Meyer, Michael Frederick" w:date="2021-12-09T15:11:00Z"/>
                <w:rFonts w:ascii="Times New Roman" w:hAnsi="Times New Roman" w:cs="Times New Roman"/>
                <w:sz w:val="16"/>
                <w:szCs w:val="16"/>
              </w:rPr>
            </w:pPr>
            <w:del w:id="933" w:author="Meyer, Michael Frederick" w:date="2021-12-09T15:11:00Z">
              <w:r w:rsidRPr="00474EDA" w:rsidDel="004F63CF">
                <w:rPr>
                  <w:rFonts w:ascii="Times New Roman" w:hAnsi="Times New Roman" w:cs="Times New Roman"/>
                  <w:color w:val="000000"/>
                  <w:sz w:val="16"/>
                  <w:szCs w:val="16"/>
                </w:rPr>
                <w:delText>BK-2</w:delText>
              </w:r>
            </w:del>
          </w:p>
        </w:tc>
        <w:tc>
          <w:tcPr>
            <w:tcW w:w="1285" w:type="dxa"/>
            <w:vAlign w:val="bottom"/>
          </w:tcPr>
          <w:p w14:paraId="13767CFB" w14:textId="75B6C5F3" w:rsidR="006F2E4F" w:rsidRPr="00474EDA" w:rsidDel="004F63CF" w:rsidRDefault="006F2E4F" w:rsidP="006F2E4F">
            <w:pPr>
              <w:spacing w:line="480" w:lineRule="auto"/>
              <w:rPr>
                <w:del w:id="934" w:author="Meyer, Michael Frederick" w:date="2021-12-09T15:11:00Z"/>
                <w:rFonts w:ascii="Times New Roman" w:hAnsi="Times New Roman" w:cs="Times New Roman"/>
                <w:color w:val="000000"/>
                <w:sz w:val="16"/>
                <w:szCs w:val="16"/>
              </w:rPr>
            </w:pPr>
            <w:del w:id="935"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4CFE742" w14:textId="477F107B" w:rsidR="006F2E4F" w:rsidRPr="00474EDA" w:rsidDel="004F63CF" w:rsidRDefault="006F2E4F" w:rsidP="006F2E4F">
            <w:pPr>
              <w:spacing w:line="480" w:lineRule="auto"/>
              <w:rPr>
                <w:del w:id="936" w:author="Meyer, Michael Frederick" w:date="2021-12-09T15:11:00Z"/>
                <w:rFonts w:ascii="Times New Roman" w:hAnsi="Times New Roman" w:cs="Times New Roman"/>
                <w:color w:val="000000"/>
                <w:sz w:val="16"/>
                <w:szCs w:val="16"/>
              </w:rPr>
            </w:pPr>
            <w:del w:id="937"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15278545" w14:textId="483D8360" w:rsidR="006F2E4F" w:rsidRPr="007247D6" w:rsidDel="004F63CF" w:rsidRDefault="006F2E4F" w:rsidP="006F2E4F">
            <w:pPr>
              <w:spacing w:line="480" w:lineRule="auto"/>
              <w:rPr>
                <w:del w:id="938" w:author="Meyer, Michael Frederick" w:date="2021-12-09T15:11:00Z"/>
                <w:rFonts w:ascii="Times New Roman" w:hAnsi="Times New Roman" w:cs="Times New Roman"/>
                <w:color w:val="000000"/>
                <w:sz w:val="16"/>
                <w:szCs w:val="16"/>
              </w:rPr>
            </w:pPr>
            <w:del w:id="939" w:author="Meyer, Michael Frederick" w:date="2021-12-09T15:11:00Z">
              <w:r w:rsidRPr="00474EDA" w:rsidDel="004F63CF">
                <w:rPr>
                  <w:rFonts w:ascii="Times New Roman" w:hAnsi="Times New Roman" w:cs="Times New Roman"/>
                  <w:color w:val="000000"/>
                  <w:sz w:val="16"/>
                  <w:szCs w:val="16"/>
                </w:rPr>
                <w:delText>0.017</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5D35CE3" w14:textId="5E0EE41E" w:rsidR="006F2E4F" w:rsidRPr="00474EDA" w:rsidDel="004F63CF" w:rsidRDefault="006F2E4F" w:rsidP="006F2E4F">
            <w:pPr>
              <w:spacing w:line="480" w:lineRule="auto"/>
              <w:rPr>
                <w:del w:id="940" w:author="Meyer, Michael Frederick" w:date="2021-12-09T15:11:00Z"/>
                <w:rFonts w:ascii="Times New Roman" w:hAnsi="Times New Roman" w:cs="Times New Roman"/>
                <w:sz w:val="16"/>
                <w:szCs w:val="16"/>
              </w:rPr>
            </w:pPr>
            <w:del w:id="941" w:author="Meyer, Michael Frederick" w:date="2021-12-09T15:11:00Z">
              <w:r w:rsidRPr="00474EDA" w:rsidDel="004F63CF">
                <w:rPr>
                  <w:rFonts w:ascii="Times New Roman" w:hAnsi="Times New Roman" w:cs="Times New Roman"/>
                  <w:color w:val="000000"/>
                  <w:sz w:val="16"/>
                  <w:szCs w:val="16"/>
                </w:rPr>
                <w:delText>0.007</w:delText>
              </w:r>
            </w:del>
          </w:p>
        </w:tc>
        <w:tc>
          <w:tcPr>
            <w:tcW w:w="1229" w:type="dxa"/>
            <w:vAlign w:val="bottom"/>
          </w:tcPr>
          <w:p w14:paraId="189F16C2" w14:textId="784E9789" w:rsidR="006F2E4F" w:rsidRPr="00474EDA" w:rsidDel="004F63CF" w:rsidRDefault="006F2E4F" w:rsidP="006F2E4F">
            <w:pPr>
              <w:spacing w:line="480" w:lineRule="auto"/>
              <w:rPr>
                <w:del w:id="942" w:author="Meyer, Michael Frederick" w:date="2021-12-09T15:11:00Z"/>
                <w:rFonts w:ascii="Times New Roman" w:hAnsi="Times New Roman" w:cs="Times New Roman"/>
                <w:sz w:val="16"/>
                <w:szCs w:val="16"/>
              </w:rPr>
            </w:pPr>
            <w:del w:id="943"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2A38BCFC" w14:textId="12CDD0E6" w:rsidR="006F2E4F" w:rsidRPr="00474EDA" w:rsidDel="004F63CF" w:rsidRDefault="006F2E4F" w:rsidP="006F2E4F">
            <w:pPr>
              <w:spacing w:line="480" w:lineRule="auto"/>
              <w:rPr>
                <w:del w:id="944" w:author="Meyer, Michael Frederick" w:date="2021-12-09T15:11:00Z"/>
                <w:rFonts w:ascii="Times New Roman" w:hAnsi="Times New Roman" w:cs="Times New Roman"/>
                <w:sz w:val="16"/>
                <w:szCs w:val="16"/>
              </w:rPr>
            </w:pPr>
            <w:del w:id="945"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DB6E557" w14:textId="63CBDBC8" w:rsidR="006F2E4F" w:rsidRPr="00474EDA" w:rsidDel="004F63CF" w:rsidRDefault="006F2E4F" w:rsidP="006F2E4F">
            <w:pPr>
              <w:spacing w:line="480" w:lineRule="auto"/>
              <w:rPr>
                <w:del w:id="946" w:author="Meyer, Michael Frederick" w:date="2021-12-09T15:11:00Z"/>
                <w:rFonts w:ascii="Times New Roman" w:hAnsi="Times New Roman" w:cs="Times New Roman"/>
                <w:sz w:val="16"/>
                <w:szCs w:val="16"/>
              </w:rPr>
            </w:pPr>
            <w:del w:id="947"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36E544B" w14:textId="73CA972F" w:rsidR="006F2E4F" w:rsidRPr="007247D6" w:rsidDel="004F63CF" w:rsidRDefault="006F2E4F" w:rsidP="006F2E4F">
            <w:pPr>
              <w:spacing w:line="480" w:lineRule="auto"/>
              <w:rPr>
                <w:del w:id="948" w:author="Meyer, Michael Frederick" w:date="2021-12-09T15:11:00Z"/>
                <w:rFonts w:ascii="Times New Roman" w:hAnsi="Times New Roman" w:cs="Times New Roman"/>
                <w:color w:val="000000"/>
                <w:sz w:val="16"/>
                <w:szCs w:val="16"/>
              </w:rPr>
            </w:pPr>
            <w:del w:id="949"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5188B9E3" w14:textId="4E669F3D" w:rsidR="006F2E4F" w:rsidRPr="007247D6" w:rsidDel="004F63CF" w:rsidRDefault="006F2E4F" w:rsidP="006F2E4F">
            <w:pPr>
              <w:spacing w:line="480" w:lineRule="auto"/>
              <w:rPr>
                <w:del w:id="950" w:author="Meyer, Michael Frederick" w:date="2021-12-09T15:11:00Z"/>
                <w:rFonts w:ascii="Times New Roman" w:hAnsi="Times New Roman" w:cs="Times New Roman"/>
                <w:color w:val="000000"/>
                <w:sz w:val="16"/>
                <w:szCs w:val="16"/>
              </w:rPr>
            </w:pPr>
            <w:del w:id="951"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0A645E4C" w14:textId="6E465AD2" w:rsidR="006F2E4F" w:rsidRPr="006F2E4F" w:rsidDel="004F63CF" w:rsidRDefault="006F2E4F" w:rsidP="006F2E4F">
            <w:pPr>
              <w:spacing w:line="480" w:lineRule="auto"/>
              <w:rPr>
                <w:del w:id="952" w:author="Meyer, Michael Frederick" w:date="2021-12-09T15:11:00Z"/>
                <w:rFonts w:ascii="Times New Roman" w:hAnsi="Times New Roman" w:cs="Times New Roman"/>
                <w:color w:val="000000"/>
                <w:sz w:val="16"/>
                <w:szCs w:val="16"/>
              </w:rPr>
            </w:pPr>
            <w:del w:id="953"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A823F98" w14:textId="401F1196" w:rsidR="006F2E4F" w:rsidRPr="006F2E4F" w:rsidDel="004F63CF" w:rsidRDefault="006F2E4F" w:rsidP="006F2E4F">
            <w:pPr>
              <w:spacing w:line="480" w:lineRule="auto"/>
              <w:rPr>
                <w:del w:id="954" w:author="Meyer, Michael Frederick" w:date="2021-12-09T15:11:00Z"/>
                <w:rFonts w:ascii="Times New Roman" w:hAnsi="Times New Roman" w:cs="Times New Roman"/>
                <w:sz w:val="16"/>
                <w:szCs w:val="16"/>
              </w:rPr>
            </w:pPr>
            <w:del w:id="955" w:author="Meyer, Michael Frederick" w:date="2021-12-09T15:11:00Z">
              <w:r w:rsidRPr="006F2E4F" w:rsidDel="004F63CF">
                <w:rPr>
                  <w:rFonts w:ascii="Times New Roman" w:hAnsi="Times New Roman" w:cs="Times New Roman"/>
                  <w:color w:val="000000"/>
                  <w:sz w:val="16"/>
                  <w:szCs w:val="16"/>
                </w:rPr>
                <w:delText>1227.771</w:delText>
              </w:r>
            </w:del>
          </w:p>
        </w:tc>
        <w:tc>
          <w:tcPr>
            <w:tcW w:w="990" w:type="dxa"/>
            <w:vAlign w:val="bottom"/>
          </w:tcPr>
          <w:p w14:paraId="71CE9CB5" w14:textId="2C780A21" w:rsidR="006F2E4F" w:rsidRPr="00474EDA" w:rsidDel="004F63CF" w:rsidRDefault="006F2E4F" w:rsidP="006F2E4F">
            <w:pPr>
              <w:spacing w:line="480" w:lineRule="auto"/>
              <w:rPr>
                <w:del w:id="956" w:author="Meyer, Michael Frederick" w:date="2021-12-09T15:11:00Z"/>
                <w:rFonts w:ascii="Times New Roman" w:hAnsi="Times New Roman" w:cs="Times New Roman"/>
                <w:sz w:val="16"/>
                <w:szCs w:val="16"/>
              </w:rPr>
            </w:pPr>
            <w:del w:id="957"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836019" w14:textId="4F4C476E" w:rsidTr="006F2E4F">
        <w:trPr>
          <w:del w:id="958" w:author="Meyer, Michael Frederick" w:date="2021-12-09T15:11:00Z"/>
        </w:trPr>
        <w:tc>
          <w:tcPr>
            <w:tcW w:w="706" w:type="dxa"/>
            <w:vAlign w:val="bottom"/>
          </w:tcPr>
          <w:p w14:paraId="332865C1" w14:textId="33D4D173" w:rsidR="006F2E4F" w:rsidRPr="00474EDA" w:rsidDel="004F63CF" w:rsidRDefault="006F2E4F" w:rsidP="006F2E4F">
            <w:pPr>
              <w:spacing w:line="480" w:lineRule="auto"/>
              <w:rPr>
                <w:del w:id="959" w:author="Meyer, Michael Frederick" w:date="2021-12-09T15:11:00Z"/>
                <w:rFonts w:ascii="Times New Roman" w:hAnsi="Times New Roman" w:cs="Times New Roman"/>
                <w:sz w:val="16"/>
                <w:szCs w:val="16"/>
              </w:rPr>
            </w:pPr>
            <w:del w:id="960" w:author="Meyer, Michael Frederick" w:date="2021-12-09T15:11:00Z">
              <w:r w:rsidRPr="00474EDA" w:rsidDel="004F63CF">
                <w:rPr>
                  <w:rFonts w:ascii="Times New Roman" w:hAnsi="Times New Roman" w:cs="Times New Roman"/>
                  <w:color w:val="000000"/>
                  <w:sz w:val="16"/>
                  <w:szCs w:val="16"/>
                </w:rPr>
                <w:delText>BK-3</w:delText>
              </w:r>
            </w:del>
          </w:p>
        </w:tc>
        <w:tc>
          <w:tcPr>
            <w:tcW w:w="1285" w:type="dxa"/>
            <w:vAlign w:val="bottom"/>
          </w:tcPr>
          <w:p w14:paraId="3D83E72A" w14:textId="3B0D2BD4" w:rsidR="006F2E4F" w:rsidRPr="00474EDA" w:rsidDel="004F63CF" w:rsidRDefault="006F2E4F" w:rsidP="006F2E4F">
            <w:pPr>
              <w:spacing w:line="480" w:lineRule="auto"/>
              <w:rPr>
                <w:del w:id="961" w:author="Meyer, Michael Frederick" w:date="2021-12-09T15:11:00Z"/>
                <w:rFonts w:ascii="Times New Roman" w:hAnsi="Times New Roman" w:cs="Times New Roman"/>
                <w:color w:val="000000"/>
                <w:sz w:val="16"/>
                <w:szCs w:val="16"/>
              </w:rPr>
            </w:pPr>
            <w:del w:id="962" w:author="Meyer, Michael Frederick" w:date="2021-12-09T15:11:00Z">
              <w:r w:rsidRPr="00474EDA" w:rsidDel="004F63CF">
                <w:rPr>
                  <w:rFonts w:ascii="Times New Roman" w:hAnsi="Times New Roman" w:cs="Times New Roman"/>
                  <w:color w:val="000000"/>
                  <w:sz w:val="16"/>
                  <w:szCs w:val="16"/>
                </w:rPr>
                <w:delText>0.068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65A22DDA" w14:textId="2D90FB73" w:rsidR="006F2E4F" w:rsidRPr="00474EDA" w:rsidDel="004F63CF" w:rsidRDefault="006F2E4F" w:rsidP="006F2E4F">
            <w:pPr>
              <w:spacing w:line="480" w:lineRule="auto"/>
              <w:rPr>
                <w:del w:id="963" w:author="Meyer, Michael Frederick" w:date="2021-12-09T15:11:00Z"/>
                <w:rFonts w:ascii="Times New Roman" w:hAnsi="Times New Roman" w:cs="Times New Roman"/>
                <w:color w:val="000000"/>
                <w:sz w:val="16"/>
                <w:szCs w:val="16"/>
              </w:rPr>
            </w:pPr>
            <w:del w:id="964"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5ACED34" w14:textId="46D9DC7A" w:rsidR="006F2E4F" w:rsidRPr="007247D6" w:rsidDel="004F63CF" w:rsidRDefault="006F2E4F" w:rsidP="006F2E4F">
            <w:pPr>
              <w:spacing w:line="480" w:lineRule="auto"/>
              <w:rPr>
                <w:del w:id="965" w:author="Meyer, Michael Frederick" w:date="2021-12-09T15:11:00Z"/>
                <w:rFonts w:ascii="Times New Roman" w:hAnsi="Times New Roman" w:cs="Times New Roman"/>
                <w:color w:val="000000"/>
                <w:sz w:val="16"/>
                <w:szCs w:val="16"/>
              </w:rPr>
            </w:pPr>
            <w:del w:id="966"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860E7E5" w14:textId="3354F0A2" w:rsidR="006F2E4F" w:rsidRPr="00474EDA" w:rsidDel="004F63CF" w:rsidRDefault="006F2E4F" w:rsidP="006F2E4F">
            <w:pPr>
              <w:spacing w:line="480" w:lineRule="auto"/>
              <w:rPr>
                <w:del w:id="967" w:author="Meyer, Michael Frederick" w:date="2021-12-09T15:11:00Z"/>
                <w:rFonts w:ascii="Times New Roman" w:hAnsi="Times New Roman" w:cs="Times New Roman"/>
                <w:sz w:val="16"/>
                <w:szCs w:val="16"/>
              </w:rPr>
            </w:pPr>
            <w:del w:id="968"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18AD2240" w14:textId="0C083634" w:rsidR="006F2E4F" w:rsidRPr="00474EDA" w:rsidDel="004F63CF" w:rsidRDefault="006F2E4F" w:rsidP="006F2E4F">
            <w:pPr>
              <w:spacing w:line="480" w:lineRule="auto"/>
              <w:rPr>
                <w:del w:id="969" w:author="Meyer, Michael Frederick" w:date="2021-12-09T15:11:00Z"/>
                <w:rFonts w:ascii="Times New Roman" w:hAnsi="Times New Roman" w:cs="Times New Roman"/>
                <w:sz w:val="16"/>
                <w:szCs w:val="16"/>
              </w:rPr>
            </w:pPr>
            <w:del w:id="970"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507A480" w14:textId="4771A0C1" w:rsidR="006F2E4F" w:rsidRPr="00474EDA" w:rsidDel="004F63CF" w:rsidRDefault="006F2E4F" w:rsidP="006F2E4F">
            <w:pPr>
              <w:spacing w:line="480" w:lineRule="auto"/>
              <w:rPr>
                <w:del w:id="971" w:author="Meyer, Michael Frederick" w:date="2021-12-09T15:11:00Z"/>
                <w:rFonts w:ascii="Times New Roman" w:hAnsi="Times New Roman" w:cs="Times New Roman"/>
                <w:sz w:val="16"/>
                <w:szCs w:val="16"/>
              </w:rPr>
            </w:pPr>
            <w:del w:id="972"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13EA5A1" w14:textId="0665E52A" w:rsidR="006F2E4F" w:rsidRPr="00474EDA" w:rsidDel="004F63CF" w:rsidRDefault="006F2E4F" w:rsidP="006F2E4F">
            <w:pPr>
              <w:spacing w:line="480" w:lineRule="auto"/>
              <w:rPr>
                <w:del w:id="973" w:author="Meyer, Michael Frederick" w:date="2021-12-09T15:11:00Z"/>
                <w:rFonts w:ascii="Times New Roman" w:hAnsi="Times New Roman" w:cs="Times New Roman"/>
                <w:sz w:val="16"/>
                <w:szCs w:val="16"/>
              </w:rPr>
            </w:pPr>
            <w:del w:id="97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7C76DB3" w14:textId="1F0427C3" w:rsidR="006F2E4F" w:rsidRPr="007247D6" w:rsidDel="004F63CF" w:rsidRDefault="006F2E4F" w:rsidP="006F2E4F">
            <w:pPr>
              <w:spacing w:line="480" w:lineRule="auto"/>
              <w:rPr>
                <w:del w:id="975" w:author="Meyer, Michael Frederick" w:date="2021-12-09T15:11:00Z"/>
                <w:rFonts w:ascii="Times New Roman" w:hAnsi="Times New Roman" w:cs="Times New Roman"/>
                <w:color w:val="000000"/>
                <w:sz w:val="16"/>
                <w:szCs w:val="16"/>
              </w:rPr>
            </w:pPr>
            <w:del w:id="976" w:author="Meyer, Michael Frederick" w:date="2021-12-09T15:11:00Z">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65" w:type="dxa"/>
            <w:vAlign w:val="bottom"/>
          </w:tcPr>
          <w:p w14:paraId="6C82C330" w14:textId="54BBFFB9" w:rsidR="006F2E4F" w:rsidRPr="007247D6" w:rsidDel="004F63CF" w:rsidRDefault="006F2E4F" w:rsidP="006F2E4F">
            <w:pPr>
              <w:spacing w:line="480" w:lineRule="auto"/>
              <w:rPr>
                <w:del w:id="977" w:author="Meyer, Michael Frederick" w:date="2021-12-09T15:11:00Z"/>
                <w:rFonts w:ascii="Times New Roman" w:hAnsi="Times New Roman" w:cs="Times New Roman"/>
                <w:color w:val="000000"/>
                <w:sz w:val="16"/>
                <w:szCs w:val="16"/>
              </w:rPr>
            </w:pPr>
            <w:del w:id="978"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6C06744C" w14:textId="4D59C11E" w:rsidR="006F2E4F" w:rsidRPr="006F2E4F" w:rsidDel="004F63CF" w:rsidRDefault="006F2E4F" w:rsidP="006F2E4F">
            <w:pPr>
              <w:spacing w:line="480" w:lineRule="auto"/>
              <w:rPr>
                <w:del w:id="979" w:author="Meyer, Michael Frederick" w:date="2021-12-09T15:11:00Z"/>
                <w:rFonts w:ascii="Times New Roman" w:hAnsi="Times New Roman" w:cs="Times New Roman"/>
                <w:color w:val="000000"/>
                <w:sz w:val="16"/>
                <w:szCs w:val="16"/>
              </w:rPr>
            </w:pPr>
            <w:del w:id="98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9A4245A" w14:textId="01256937" w:rsidR="006F2E4F" w:rsidRPr="006F2E4F" w:rsidDel="004F63CF" w:rsidRDefault="006F2E4F" w:rsidP="006F2E4F">
            <w:pPr>
              <w:spacing w:line="480" w:lineRule="auto"/>
              <w:rPr>
                <w:del w:id="981" w:author="Meyer, Michael Frederick" w:date="2021-12-09T15:11:00Z"/>
                <w:rFonts w:ascii="Times New Roman" w:hAnsi="Times New Roman" w:cs="Times New Roman"/>
                <w:sz w:val="16"/>
                <w:szCs w:val="16"/>
              </w:rPr>
            </w:pPr>
            <w:del w:id="982" w:author="Meyer, Michael Frederick" w:date="2021-12-09T15:11:00Z">
              <w:r w:rsidRPr="006F2E4F" w:rsidDel="004F63CF">
                <w:rPr>
                  <w:rFonts w:ascii="Times New Roman" w:hAnsi="Times New Roman" w:cs="Times New Roman"/>
                  <w:color w:val="000000"/>
                  <w:sz w:val="16"/>
                  <w:szCs w:val="16"/>
                </w:rPr>
                <w:delText>639.411</w:delText>
              </w:r>
            </w:del>
          </w:p>
        </w:tc>
        <w:tc>
          <w:tcPr>
            <w:tcW w:w="990" w:type="dxa"/>
            <w:vAlign w:val="bottom"/>
          </w:tcPr>
          <w:p w14:paraId="691367D6" w14:textId="6A9ACA35" w:rsidR="006F2E4F" w:rsidRPr="00474EDA" w:rsidDel="004F63CF" w:rsidRDefault="006F2E4F" w:rsidP="006F2E4F">
            <w:pPr>
              <w:spacing w:line="480" w:lineRule="auto"/>
              <w:rPr>
                <w:del w:id="983" w:author="Meyer, Michael Frederick" w:date="2021-12-09T15:11:00Z"/>
                <w:rFonts w:ascii="Times New Roman" w:hAnsi="Times New Roman" w:cs="Times New Roman"/>
                <w:sz w:val="16"/>
                <w:szCs w:val="16"/>
              </w:rPr>
            </w:pPr>
            <w:del w:id="984"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373333FE" w14:textId="3882B581" w:rsidTr="006F2E4F">
        <w:trPr>
          <w:del w:id="985" w:author="Meyer, Michael Frederick" w:date="2021-12-09T15:11:00Z"/>
        </w:trPr>
        <w:tc>
          <w:tcPr>
            <w:tcW w:w="706" w:type="dxa"/>
            <w:vAlign w:val="bottom"/>
          </w:tcPr>
          <w:p w14:paraId="530A7360" w14:textId="5C868138" w:rsidR="006F2E4F" w:rsidRPr="00474EDA" w:rsidDel="004F63CF" w:rsidRDefault="006F2E4F" w:rsidP="006F2E4F">
            <w:pPr>
              <w:spacing w:line="480" w:lineRule="auto"/>
              <w:rPr>
                <w:del w:id="986" w:author="Meyer, Michael Frederick" w:date="2021-12-09T15:11:00Z"/>
                <w:rFonts w:ascii="Times New Roman" w:hAnsi="Times New Roman" w:cs="Times New Roman"/>
                <w:sz w:val="16"/>
                <w:szCs w:val="16"/>
              </w:rPr>
            </w:pPr>
            <w:del w:id="987" w:author="Meyer, Michael Frederick" w:date="2021-12-09T15:11:00Z">
              <w:r w:rsidRPr="00474EDA" w:rsidDel="004F63CF">
                <w:rPr>
                  <w:rFonts w:ascii="Times New Roman" w:hAnsi="Times New Roman" w:cs="Times New Roman"/>
                  <w:color w:val="000000"/>
                  <w:sz w:val="16"/>
                  <w:szCs w:val="16"/>
                </w:rPr>
                <w:delText>BGO-1</w:delText>
              </w:r>
            </w:del>
          </w:p>
        </w:tc>
        <w:tc>
          <w:tcPr>
            <w:tcW w:w="1285" w:type="dxa"/>
            <w:vAlign w:val="bottom"/>
          </w:tcPr>
          <w:p w14:paraId="50AC9499" w14:textId="4EAA96EC" w:rsidR="006F2E4F" w:rsidRPr="00474EDA" w:rsidDel="004F63CF" w:rsidRDefault="006F2E4F" w:rsidP="006F2E4F">
            <w:pPr>
              <w:spacing w:line="480" w:lineRule="auto"/>
              <w:rPr>
                <w:del w:id="988" w:author="Meyer, Michael Frederick" w:date="2021-12-09T15:11:00Z"/>
                <w:rFonts w:ascii="Times New Roman" w:hAnsi="Times New Roman" w:cs="Times New Roman"/>
                <w:color w:val="000000"/>
                <w:sz w:val="16"/>
                <w:szCs w:val="16"/>
              </w:rPr>
            </w:pPr>
            <w:del w:id="989"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B9DFA7E" w14:textId="638E9DD2" w:rsidR="006F2E4F" w:rsidRPr="00474EDA" w:rsidDel="004F63CF" w:rsidRDefault="006F2E4F" w:rsidP="006F2E4F">
            <w:pPr>
              <w:spacing w:line="480" w:lineRule="auto"/>
              <w:rPr>
                <w:del w:id="990" w:author="Meyer, Michael Frederick" w:date="2021-12-09T15:11:00Z"/>
                <w:rFonts w:ascii="Times New Roman" w:hAnsi="Times New Roman" w:cs="Times New Roman"/>
                <w:color w:val="000000"/>
                <w:sz w:val="16"/>
                <w:szCs w:val="16"/>
              </w:rPr>
            </w:pPr>
            <w:del w:id="991"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9516BF8" w14:textId="1062D069" w:rsidR="006F2E4F" w:rsidRPr="007247D6" w:rsidDel="004F63CF" w:rsidRDefault="006F2E4F" w:rsidP="006F2E4F">
            <w:pPr>
              <w:spacing w:line="480" w:lineRule="auto"/>
              <w:rPr>
                <w:del w:id="992" w:author="Meyer, Michael Frederick" w:date="2021-12-09T15:11:00Z"/>
                <w:rFonts w:ascii="Times New Roman" w:hAnsi="Times New Roman" w:cs="Times New Roman"/>
                <w:color w:val="000000"/>
                <w:sz w:val="16"/>
                <w:szCs w:val="16"/>
              </w:rPr>
            </w:pPr>
            <w:del w:id="993"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B89BA10" w14:textId="2FDB9421" w:rsidR="006F2E4F" w:rsidRPr="00474EDA" w:rsidDel="004F63CF" w:rsidRDefault="006F2E4F" w:rsidP="006F2E4F">
            <w:pPr>
              <w:spacing w:line="480" w:lineRule="auto"/>
              <w:rPr>
                <w:del w:id="994" w:author="Meyer, Michael Frederick" w:date="2021-12-09T15:11:00Z"/>
                <w:rFonts w:ascii="Times New Roman" w:hAnsi="Times New Roman" w:cs="Times New Roman"/>
                <w:sz w:val="16"/>
                <w:szCs w:val="16"/>
              </w:rPr>
            </w:pPr>
            <w:del w:id="995"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DB3E06A" w14:textId="3125A18B" w:rsidR="006F2E4F" w:rsidRPr="00474EDA" w:rsidDel="004F63CF" w:rsidRDefault="006F2E4F" w:rsidP="006F2E4F">
            <w:pPr>
              <w:spacing w:line="480" w:lineRule="auto"/>
              <w:rPr>
                <w:del w:id="996" w:author="Meyer, Michael Frederick" w:date="2021-12-09T15:11:00Z"/>
                <w:rFonts w:ascii="Times New Roman" w:hAnsi="Times New Roman" w:cs="Times New Roman"/>
                <w:sz w:val="16"/>
                <w:szCs w:val="16"/>
              </w:rPr>
            </w:pPr>
            <w:del w:id="997"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18B50BDE" w14:textId="6F176783" w:rsidR="006F2E4F" w:rsidRPr="00474EDA" w:rsidDel="004F63CF" w:rsidRDefault="006F2E4F" w:rsidP="006F2E4F">
            <w:pPr>
              <w:spacing w:line="480" w:lineRule="auto"/>
              <w:rPr>
                <w:del w:id="998" w:author="Meyer, Michael Frederick" w:date="2021-12-09T15:11:00Z"/>
                <w:rFonts w:ascii="Times New Roman" w:hAnsi="Times New Roman" w:cs="Times New Roman"/>
                <w:sz w:val="16"/>
                <w:szCs w:val="16"/>
              </w:rPr>
            </w:pPr>
            <w:del w:id="999"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494F074" w14:textId="26794387" w:rsidR="006F2E4F" w:rsidRPr="00474EDA" w:rsidDel="004F63CF" w:rsidRDefault="006F2E4F" w:rsidP="006F2E4F">
            <w:pPr>
              <w:spacing w:line="480" w:lineRule="auto"/>
              <w:rPr>
                <w:del w:id="1000" w:author="Meyer, Michael Frederick" w:date="2021-12-09T15:11:00Z"/>
                <w:rFonts w:ascii="Times New Roman" w:hAnsi="Times New Roman" w:cs="Times New Roman"/>
                <w:sz w:val="16"/>
                <w:szCs w:val="16"/>
              </w:rPr>
            </w:pPr>
            <w:del w:id="1001"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54CF169" w14:textId="0FD2C95D" w:rsidR="006F2E4F" w:rsidRPr="007247D6" w:rsidDel="004F63CF" w:rsidRDefault="006F2E4F" w:rsidP="006F2E4F">
            <w:pPr>
              <w:spacing w:line="480" w:lineRule="auto"/>
              <w:rPr>
                <w:del w:id="1002" w:author="Meyer, Michael Frederick" w:date="2021-12-09T15:11:00Z"/>
                <w:rFonts w:ascii="Times New Roman" w:hAnsi="Times New Roman" w:cs="Times New Roman"/>
                <w:color w:val="000000"/>
                <w:sz w:val="16"/>
                <w:szCs w:val="16"/>
              </w:rPr>
            </w:pPr>
            <w:del w:id="1003"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2586A566" w14:textId="385DD6D3" w:rsidR="006F2E4F" w:rsidRPr="007247D6" w:rsidDel="004F63CF" w:rsidRDefault="006F2E4F" w:rsidP="006F2E4F">
            <w:pPr>
              <w:spacing w:line="480" w:lineRule="auto"/>
              <w:rPr>
                <w:del w:id="1004" w:author="Meyer, Michael Frederick" w:date="2021-12-09T15:11:00Z"/>
                <w:rFonts w:ascii="Times New Roman" w:hAnsi="Times New Roman" w:cs="Times New Roman"/>
                <w:color w:val="000000"/>
                <w:sz w:val="16"/>
                <w:szCs w:val="16"/>
              </w:rPr>
            </w:pPr>
            <w:del w:id="100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0E819E6" w14:textId="5F655B11" w:rsidR="006F2E4F" w:rsidRPr="006F2E4F" w:rsidDel="004F63CF" w:rsidRDefault="006F2E4F" w:rsidP="006F2E4F">
            <w:pPr>
              <w:spacing w:line="480" w:lineRule="auto"/>
              <w:rPr>
                <w:del w:id="1006" w:author="Meyer, Michael Frederick" w:date="2021-12-09T15:11:00Z"/>
                <w:rFonts w:ascii="Times New Roman" w:hAnsi="Times New Roman" w:cs="Times New Roman"/>
                <w:color w:val="000000"/>
                <w:sz w:val="16"/>
                <w:szCs w:val="16"/>
              </w:rPr>
            </w:pPr>
            <w:del w:id="1007"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1BB79DF" w14:textId="5CEB19D1" w:rsidR="006F2E4F" w:rsidRPr="006F2E4F" w:rsidDel="004F63CF" w:rsidRDefault="006F2E4F" w:rsidP="006F2E4F">
            <w:pPr>
              <w:spacing w:line="480" w:lineRule="auto"/>
              <w:rPr>
                <w:del w:id="1008" w:author="Meyer, Michael Frederick" w:date="2021-12-09T15:11:00Z"/>
                <w:rFonts w:ascii="Times New Roman" w:hAnsi="Times New Roman" w:cs="Times New Roman"/>
                <w:sz w:val="16"/>
                <w:szCs w:val="16"/>
              </w:rPr>
            </w:pPr>
            <w:del w:id="1009" w:author="Meyer, Michael Frederick" w:date="2021-12-09T15:11:00Z">
              <w:r w:rsidRPr="006F2E4F" w:rsidDel="004F63CF">
                <w:rPr>
                  <w:rFonts w:ascii="Times New Roman" w:hAnsi="Times New Roman" w:cs="Times New Roman"/>
                  <w:color w:val="000000"/>
                  <w:sz w:val="16"/>
                  <w:szCs w:val="16"/>
                </w:rPr>
                <w:delText>601.355</w:delText>
              </w:r>
            </w:del>
          </w:p>
        </w:tc>
        <w:tc>
          <w:tcPr>
            <w:tcW w:w="990" w:type="dxa"/>
            <w:vAlign w:val="bottom"/>
          </w:tcPr>
          <w:p w14:paraId="203F4B29" w14:textId="36CB838E" w:rsidR="006F2E4F" w:rsidRPr="00474EDA" w:rsidDel="004F63CF" w:rsidRDefault="006F2E4F" w:rsidP="006F2E4F">
            <w:pPr>
              <w:spacing w:line="480" w:lineRule="auto"/>
              <w:rPr>
                <w:del w:id="1010" w:author="Meyer, Michael Frederick" w:date="2021-12-09T15:11:00Z"/>
                <w:rFonts w:ascii="Times New Roman" w:hAnsi="Times New Roman" w:cs="Times New Roman"/>
                <w:sz w:val="16"/>
                <w:szCs w:val="16"/>
              </w:rPr>
            </w:pPr>
            <w:del w:id="1011"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7B6B44C3" w14:textId="30A47183" w:rsidTr="006F2E4F">
        <w:trPr>
          <w:del w:id="1012" w:author="Meyer, Michael Frederick" w:date="2021-12-09T15:11:00Z"/>
        </w:trPr>
        <w:tc>
          <w:tcPr>
            <w:tcW w:w="706" w:type="dxa"/>
            <w:vAlign w:val="bottom"/>
          </w:tcPr>
          <w:p w14:paraId="425E77C8" w14:textId="2438B1B9" w:rsidR="006F2E4F" w:rsidRPr="00474EDA" w:rsidDel="004F63CF" w:rsidRDefault="006F2E4F" w:rsidP="006F2E4F">
            <w:pPr>
              <w:spacing w:line="480" w:lineRule="auto"/>
              <w:rPr>
                <w:del w:id="1013" w:author="Meyer, Michael Frederick" w:date="2021-12-09T15:11:00Z"/>
                <w:rFonts w:ascii="Times New Roman" w:hAnsi="Times New Roman" w:cs="Times New Roman"/>
                <w:sz w:val="16"/>
                <w:szCs w:val="16"/>
              </w:rPr>
            </w:pPr>
            <w:del w:id="1014" w:author="Meyer, Michael Frederick" w:date="2021-12-09T15:11:00Z">
              <w:r w:rsidRPr="00474EDA" w:rsidDel="004F63CF">
                <w:rPr>
                  <w:rFonts w:ascii="Times New Roman" w:hAnsi="Times New Roman" w:cs="Times New Roman"/>
                  <w:color w:val="000000"/>
                  <w:sz w:val="16"/>
                  <w:szCs w:val="16"/>
                </w:rPr>
                <w:delText>BGO-2</w:delText>
              </w:r>
            </w:del>
          </w:p>
        </w:tc>
        <w:tc>
          <w:tcPr>
            <w:tcW w:w="1285" w:type="dxa"/>
            <w:vAlign w:val="bottom"/>
          </w:tcPr>
          <w:p w14:paraId="72C98725" w14:textId="0FAF9959" w:rsidR="006F2E4F" w:rsidRPr="00474EDA" w:rsidDel="004F63CF" w:rsidRDefault="006F2E4F" w:rsidP="006F2E4F">
            <w:pPr>
              <w:spacing w:line="480" w:lineRule="auto"/>
              <w:rPr>
                <w:del w:id="1015" w:author="Meyer, Michael Frederick" w:date="2021-12-09T15:11:00Z"/>
                <w:rFonts w:ascii="Times New Roman" w:hAnsi="Times New Roman" w:cs="Times New Roman"/>
                <w:color w:val="000000"/>
                <w:sz w:val="16"/>
                <w:szCs w:val="16"/>
              </w:rPr>
            </w:pPr>
            <w:del w:id="1016"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66C7F24" w14:textId="0B890BE3" w:rsidR="006F2E4F" w:rsidRPr="00474EDA" w:rsidDel="004F63CF" w:rsidRDefault="006F2E4F" w:rsidP="006F2E4F">
            <w:pPr>
              <w:spacing w:line="480" w:lineRule="auto"/>
              <w:rPr>
                <w:del w:id="1017" w:author="Meyer, Michael Frederick" w:date="2021-12-09T15:11:00Z"/>
                <w:rFonts w:ascii="Times New Roman" w:hAnsi="Times New Roman" w:cs="Times New Roman"/>
                <w:color w:val="000000"/>
                <w:sz w:val="16"/>
                <w:szCs w:val="16"/>
              </w:rPr>
            </w:pPr>
            <w:del w:id="1018"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C438AC6" w14:textId="1FD2ACAB" w:rsidR="006F2E4F" w:rsidRPr="007247D6" w:rsidDel="004F63CF" w:rsidRDefault="006F2E4F" w:rsidP="006F2E4F">
            <w:pPr>
              <w:spacing w:line="480" w:lineRule="auto"/>
              <w:rPr>
                <w:del w:id="1019" w:author="Meyer, Michael Frederick" w:date="2021-12-09T15:11:00Z"/>
                <w:rFonts w:ascii="Times New Roman" w:hAnsi="Times New Roman" w:cs="Times New Roman"/>
                <w:color w:val="000000"/>
                <w:sz w:val="16"/>
                <w:szCs w:val="16"/>
              </w:rPr>
            </w:pPr>
            <w:del w:id="1020"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06FC324B" w14:textId="042B36B6" w:rsidR="006F2E4F" w:rsidRPr="00474EDA" w:rsidDel="004F63CF" w:rsidRDefault="006F2E4F" w:rsidP="006F2E4F">
            <w:pPr>
              <w:spacing w:line="480" w:lineRule="auto"/>
              <w:rPr>
                <w:del w:id="1021" w:author="Meyer, Michael Frederick" w:date="2021-12-09T15:11:00Z"/>
                <w:rFonts w:ascii="Times New Roman" w:hAnsi="Times New Roman" w:cs="Times New Roman"/>
                <w:sz w:val="16"/>
                <w:szCs w:val="16"/>
              </w:rPr>
            </w:pPr>
            <w:del w:id="1022"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4221B66" w14:textId="5F0B6CA6" w:rsidR="006F2E4F" w:rsidRPr="00474EDA" w:rsidDel="004F63CF" w:rsidRDefault="006F2E4F" w:rsidP="006F2E4F">
            <w:pPr>
              <w:spacing w:line="480" w:lineRule="auto"/>
              <w:rPr>
                <w:del w:id="1023" w:author="Meyer, Michael Frederick" w:date="2021-12-09T15:11:00Z"/>
                <w:rFonts w:ascii="Times New Roman" w:hAnsi="Times New Roman" w:cs="Times New Roman"/>
                <w:sz w:val="16"/>
                <w:szCs w:val="16"/>
              </w:rPr>
            </w:pPr>
            <w:del w:id="1024"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B81DBB6" w14:textId="33EE7CED" w:rsidR="006F2E4F" w:rsidRPr="00474EDA" w:rsidDel="004F63CF" w:rsidRDefault="006F2E4F" w:rsidP="006F2E4F">
            <w:pPr>
              <w:spacing w:line="480" w:lineRule="auto"/>
              <w:rPr>
                <w:del w:id="1025" w:author="Meyer, Michael Frederick" w:date="2021-12-09T15:11:00Z"/>
                <w:rFonts w:ascii="Times New Roman" w:hAnsi="Times New Roman" w:cs="Times New Roman"/>
                <w:sz w:val="16"/>
                <w:szCs w:val="16"/>
              </w:rPr>
            </w:pPr>
            <w:del w:id="1026"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FD6D625" w14:textId="02708F7D" w:rsidR="006F2E4F" w:rsidRPr="00474EDA" w:rsidDel="004F63CF" w:rsidRDefault="006F2E4F" w:rsidP="006F2E4F">
            <w:pPr>
              <w:spacing w:line="480" w:lineRule="auto"/>
              <w:rPr>
                <w:del w:id="1027" w:author="Meyer, Michael Frederick" w:date="2021-12-09T15:11:00Z"/>
                <w:rFonts w:ascii="Times New Roman" w:hAnsi="Times New Roman" w:cs="Times New Roman"/>
                <w:sz w:val="16"/>
                <w:szCs w:val="16"/>
              </w:rPr>
            </w:pPr>
            <w:del w:id="102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5659920" w14:textId="45C134F5" w:rsidR="006F2E4F" w:rsidRPr="007247D6" w:rsidDel="004F63CF" w:rsidRDefault="006F2E4F" w:rsidP="006F2E4F">
            <w:pPr>
              <w:spacing w:line="480" w:lineRule="auto"/>
              <w:rPr>
                <w:del w:id="1029" w:author="Meyer, Michael Frederick" w:date="2021-12-09T15:11:00Z"/>
                <w:rFonts w:ascii="Times New Roman" w:hAnsi="Times New Roman" w:cs="Times New Roman"/>
                <w:color w:val="000000"/>
                <w:sz w:val="16"/>
                <w:szCs w:val="16"/>
              </w:rPr>
            </w:pPr>
            <w:del w:id="1030"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1A3892A9" w14:textId="70F3BBF0" w:rsidR="006F2E4F" w:rsidRPr="007247D6" w:rsidDel="004F63CF" w:rsidRDefault="006F2E4F" w:rsidP="006F2E4F">
            <w:pPr>
              <w:spacing w:line="480" w:lineRule="auto"/>
              <w:rPr>
                <w:del w:id="1031" w:author="Meyer, Michael Frederick" w:date="2021-12-09T15:11:00Z"/>
                <w:rFonts w:ascii="Times New Roman" w:hAnsi="Times New Roman" w:cs="Times New Roman"/>
                <w:color w:val="000000"/>
                <w:sz w:val="16"/>
                <w:szCs w:val="16"/>
              </w:rPr>
            </w:pPr>
            <w:del w:id="1032"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w:delText>
              </w:r>
            </w:del>
          </w:p>
        </w:tc>
        <w:tc>
          <w:tcPr>
            <w:tcW w:w="1274" w:type="dxa"/>
            <w:vAlign w:val="bottom"/>
          </w:tcPr>
          <w:p w14:paraId="67BE30FA" w14:textId="3FA92217" w:rsidR="006F2E4F" w:rsidRPr="006F2E4F" w:rsidDel="004F63CF" w:rsidRDefault="006F2E4F" w:rsidP="006F2E4F">
            <w:pPr>
              <w:spacing w:line="480" w:lineRule="auto"/>
              <w:rPr>
                <w:del w:id="1033" w:author="Meyer, Michael Frederick" w:date="2021-12-09T15:11:00Z"/>
                <w:rFonts w:ascii="Times New Roman" w:hAnsi="Times New Roman" w:cs="Times New Roman"/>
                <w:color w:val="000000"/>
                <w:sz w:val="16"/>
                <w:szCs w:val="16"/>
              </w:rPr>
            </w:pPr>
            <w:del w:id="103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014E561D" w14:textId="1510881D" w:rsidR="006F2E4F" w:rsidRPr="006F2E4F" w:rsidDel="004F63CF" w:rsidRDefault="006F2E4F" w:rsidP="006F2E4F">
            <w:pPr>
              <w:spacing w:line="480" w:lineRule="auto"/>
              <w:rPr>
                <w:del w:id="1035" w:author="Meyer, Michael Frederick" w:date="2021-12-09T15:11:00Z"/>
                <w:rFonts w:ascii="Times New Roman" w:hAnsi="Times New Roman" w:cs="Times New Roman"/>
                <w:sz w:val="16"/>
                <w:szCs w:val="16"/>
              </w:rPr>
            </w:pPr>
            <w:del w:id="1036" w:author="Meyer, Michael Frederick" w:date="2021-12-09T15:11:00Z">
              <w:r w:rsidRPr="006F2E4F" w:rsidDel="004F63CF">
                <w:rPr>
                  <w:rFonts w:ascii="Times New Roman" w:hAnsi="Times New Roman" w:cs="Times New Roman"/>
                  <w:color w:val="000000"/>
                  <w:sz w:val="16"/>
                  <w:szCs w:val="16"/>
                </w:rPr>
                <w:delText>363.704</w:delText>
              </w:r>
            </w:del>
          </w:p>
        </w:tc>
        <w:tc>
          <w:tcPr>
            <w:tcW w:w="990" w:type="dxa"/>
            <w:vAlign w:val="bottom"/>
          </w:tcPr>
          <w:p w14:paraId="354A38A1" w14:textId="2E132CA5" w:rsidR="006F2E4F" w:rsidRPr="00474EDA" w:rsidDel="004F63CF" w:rsidRDefault="006F2E4F" w:rsidP="006F2E4F">
            <w:pPr>
              <w:spacing w:line="480" w:lineRule="auto"/>
              <w:rPr>
                <w:del w:id="1037" w:author="Meyer, Michael Frederick" w:date="2021-12-09T15:11:00Z"/>
                <w:rFonts w:ascii="Times New Roman" w:hAnsi="Times New Roman" w:cs="Times New Roman"/>
                <w:sz w:val="16"/>
                <w:szCs w:val="16"/>
              </w:rPr>
            </w:pPr>
            <w:del w:id="1038"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F89A1B" w14:textId="70CF0A68" w:rsidTr="006F2E4F">
        <w:trPr>
          <w:del w:id="1039" w:author="Meyer, Michael Frederick" w:date="2021-12-09T15:11:00Z"/>
        </w:trPr>
        <w:tc>
          <w:tcPr>
            <w:tcW w:w="706" w:type="dxa"/>
            <w:vAlign w:val="bottom"/>
          </w:tcPr>
          <w:p w14:paraId="5D39F518" w14:textId="2C48FD14" w:rsidR="006F2E4F" w:rsidRPr="00474EDA" w:rsidDel="004F63CF" w:rsidRDefault="006F2E4F" w:rsidP="006F2E4F">
            <w:pPr>
              <w:spacing w:line="480" w:lineRule="auto"/>
              <w:rPr>
                <w:del w:id="1040" w:author="Meyer, Michael Frederick" w:date="2021-12-09T15:11:00Z"/>
                <w:rFonts w:ascii="Times New Roman" w:hAnsi="Times New Roman" w:cs="Times New Roman"/>
                <w:sz w:val="16"/>
                <w:szCs w:val="16"/>
              </w:rPr>
            </w:pPr>
            <w:del w:id="1041" w:author="Meyer, Michael Frederick" w:date="2021-12-09T15:11:00Z">
              <w:r w:rsidRPr="00474EDA" w:rsidDel="004F63CF">
                <w:rPr>
                  <w:rFonts w:ascii="Times New Roman" w:hAnsi="Times New Roman" w:cs="Times New Roman"/>
                  <w:color w:val="000000"/>
                  <w:sz w:val="16"/>
                  <w:szCs w:val="16"/>
                </w:rPr>
                <w:delText>BGO-3</w:delText>
              </w:r>
            </w:del>
          </w:p>
        </w:tc>
        <w:tc>
          <w:tcPr>
            <w:tcW w:w="1285" w:type="dxa"/>
            <w:vAlign w:val="bottom"/>
          </w:tcPr>
          <w:p w14:paraId="536FC96E" w14:textId="1711CBF5" w:rsidR="006F2E4F" w:rsidRPr="00474EDA" w:rsidDel="004F63CF" w:rsidRDefault="006F2E4F" w:rsidP="006F2E4F">
            <w:pPr>
              <w:spacing w:line="480" w:lineRule="auto"/>
              <w:rPr>
                <w:del w:id="1042" w:author="Meyer, Michael Frederick" w:date="2021-12-09T15:11:00Z"/>
                <w:rFonts w:ascii="Times New Roman" w:hAnsi="Times New Roman" w:cs="Times New Roman"/>
                <w:color w:val="000000"/>
                <w:sz w:val="16"/>
                <w:szCs w:val="16"/>
              </w:rPr>
            </w:pPr>
            <w:del w:id="1043"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BE326F3" w14:textId="283FCDE9" w:rsidR="006F2E4F" w:rsidRPr="00474EDA" w:rsidDel="004F63CF" w:rsidRDefault="006F2E4F" w:rsidP="006F2E4F">
            <w:pPr>
              <w:spacing w:line="480" w:lineRule="auto"/>
              <w:rPr>
                <w:del w:id="1044" w:author="Meyer, Michael Frederick" w:date="2021-12-09T15:11:00Z"/>
                <w:rFonts w:ascii="Times New Roman" w:hAnsi="Times New Roman" w:cs="Times New Roman"/>
                <w:color w:val="000000"/>
                <w:sz w:val="16"/>
                <w:szCs w:val="16"/>
              </w:rPr>
            </w:pPr>
            <w:del w:id="1045"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34934E33" w14:textId="7ABBD1B4" w:rsidR="006F2E4F" w:rsidRPr="007247D6" w:rsidDel="004F63CF" w:rsidRDefault="006F2E4F" w:rsidP="006F2E4F">
            <w:pPr>
              <w:spacing w:line="480" w:lineRule="auto"/>
              <w:rPr>
                <w:del w:id="1046" w:author="Meyer, Michael Frederick" w:date="2021-12-09T15:11:00Z"/>
                <w:rFonts w:ascii="Times New Roman" w:hAnsi="Times New Roman" w:cs="Times New Roman"/>
                <w:color w:val="000000"/>
                <w:sz w:val="16"/>
                <w:szCs w:val="16"/>
              </w:rPr>
            </w:pPr>
            <w:del w:id="1047"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5B2A26" w14:textId="5AB425CC" w:rsidR="006F2E4F" w:rsidRPr="00474EDA" w:rsidDel="004F63CF" w:rsidRDefault="006F2E4F" w:rsidP="006F2E4F">
            <w:pPr>
              <w:spacing w:line="480" w:lineRule="auto"/>
              <w:rPr>
                <w:del w:id="1048" w:author="Meyer, Michael Frederick" w:date="2021-12-09T15:11:00Z"/>
                <w:rFonts w:ascii="Times New Roman" w:hAnsi="Times New Roman" w:cs="Times New Roman"/>
                <w:sz w:val="16"/>
                <w:szCs w:val="16"/>
              </w:rPr>
            </w:pPr>
            <w:del w:id="1049" w:author="Meyer, Michael Frederick" w:date="2021-12-09T15:11:00Z">
              <w:r w:rsidRPr="00474EDA" w:rsidDel="004F63CF">
                <w:rPr>
                  <w:rFonts w:ascii="Times New Roman" w:hAnsi="Times New Roman" w:cs="Times New Roman"/>
                  <w:color w:val="000000"/>
                  <w:sz w:val="16"/>
                  <w:szCs w:val="16"/>
                </w:rPr>
                <w:delText>0.005</w:delText>
              </w:r>
            </w:del>
          </w:p>
        </w:tc>
        <w:tc>
          <w:tcPr>
            <w:tcW w:w="1229" w:type="dxa"/>
            <w:vAlign w:val="bottom"/>
          </w:tcPr>
          <w:p w14:paraId="0F6CD7B0" w14:textId="41699C1C" w:rsidR="006F2E4F" w:rsidRPr="00474EDA" w:rsidDel="004F63CF" w:rsidRDefault="006F2E4F" w:rsidP="006F2E4F">
            <w:pPr>
              <w:spacing w:line="480" w:lineRule="auto"/>
              <w:rPr>
                <w:del w:id="1050" w:author="Meyer, Michael Frederick" w:date="2021-12-09T15:11:00Z"/>
                <w:rFonts w:ascii="Times New Roman" w:hAnsi="Times New Roman" w:cs="Times New Roman"/>
                <w:sz w:val="16"/>
                <w:szCs w:val="16"/>
              </w:rPr>
            </w:pPr>
            <w:del w:id="1051" w:author="Meyer, Michael Frederick" w:date="2021-12-09T15:11:00Z">
              <w:r w:rsidRPr="00474EDA" w:rsidDel="004F63CF">
                <w:rPr>
                  <w:rFonts w:ascii="Times New Roman" w:hAnsi="Times New Roman" w:cs="Times New Roman"/>
                  <w:color w:val="000000"/>
                  <w:sz w:val="16"/>
                  <w:szCs w:val="16"/>
                </w:rPr>
                <w:delText>0.003</w:delText>
              </w:r>
            </w:del>
          </w:p>
        </w:tc>
        <w:tc>
          <w:tcPr>
            <w:tcW w:w="1052" w:type="dxa"/>
            <w:vAlign w:val="bottom"/>
          </w:tcPr>
          <w:p w14:paraId="5D9B3348" w14:textId="2DA89916" w:rsidR="006F2E4F" w:rsidRPr="00474EDA" w:rsidDel="004F63CF" w:rsidRDefault="006F2E4F" w:rsidP="006F2E4F">
            <w:pPr>
              <w:spacing w:line="480" w:lineRule="auto"/>
              <w:rPr>
                <w:del w:id="1052" w:author="Meyer, Michael Frederick" w:date="2021-12-09T15:11:00Z"/>
                <w:rFonts w:ascii="Times New Roman" w:hAnsi="Times New Roman" w:cs="Times New Roman"/>
                <w:sz w:val="16"/>
                <w:szCs w:val="16"/>
              </w:rPr>
            </w:pPr>
            <w:del w:id="1053"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60B41C6" w14:textId="4C118F41" w:rsidR="006F2E4F" w:rsidRPr="00474EDA" w:rsidDel="004F63CF" w:rsidRDefault="006F2E4F" w:rsidP="006F2E4F">
            <w:pPr>
              <w:spacing w:line="480" w:lineRule="auto"/>
              <w:rPr>
                <w:del w:id="1054" w:author="Meyer, Michael Frederick" w:date="2021-12-09T15:11:00Z"/>
                <w:rFonts w:ascii="Times New Roman" w:hAnsi="Times New Roman" w:cs="Times New Roman"/>
                <w:sz w:val="16"/>
                <w:szCs w:val="16"/>
              </w:rPr>
            </w:pPr>
            <w:del w:id="1055"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7DCF48D2" w14:textId="61A970A9" w:rsidR="006F2E4F" w:rsidRPr="007247D6" w:rsidDel="004F63CF" w:rsidRDefault="006F2E4F" w:rsidP="006F2E4F">
            <w:pPr>
              <w:spacing w:line="480" w:lineRule="auto"/>
              <w:rPr>
                <w:del w:id="1056" w:author="Meyer, Michael Frederick" w:date="2021-12-09T15:11:00Z"/>
                <w:rFonts w:ascii="Times New Roman" w:hAnsi="Times New Roman" w:cs="Times New Roman"/>
                <w:color w:val="000000"/>
                <w:sz w:val="16"/>
                <w:szCs w:val="16"/>
              </w:rPr>
            </w:pPr>
            <w:del w:id="1057"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66C63948" w14:textId="6482FDC8" w:rsidR="006F2E4F" w:rsidRPr="007247D6" w:rsidDel="004F63CF" w:rsidRDefault="006F2E4F" w:rsidP="006F2E4F">
            <w:pPr>
              <w:spacing w:line="480" w:lineRule="auto"/>
              <w:rPr>
                <w:del w:id="1058" w:author="Meyer, Michael Frederick" w:date="2021-12-09T15:11:00Z"/>
                <w:rFonts w:ascii="Times New Roman" w:hAnsi="Times New Roman" w:cs="Times New Roman"/>
                <w:color w:val="000000"/>
                <w:sz w:val="16"/>
                <w:szCs w:val="16"/>
              </w:rPr>
            </w:pPr>
            <w:del w:id="105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CBBCAA" w14:textId="5B4477A1" w:rsidR="006F2E4F" w:rsidRPr="006F2E4F" w:rsidDel="004F63CF" w:rsidRDefault="006F2E4F" w:rsidP="006F2E4F">
            <w:pPr>
              <w:spacing w:line="480" w:lineRule="auto"/>
              <w:rPr>
                <w:del w:id="1060" w:author="Meyer, Michael Frederick" w:date="2021-12-09T15:11:00Z"/>
                <w:rFonts w:ascii="Times New Roman" w:hAnsi="Times New Roman" w:cs="Times New Roman"/>
                <w:color w:val="000000"/>
                <w:sz w:val="16"/>
                <w:szCs w:val="16"/>
              </w:rPr>
            </w:pPr>
            <w:del w:id="1061"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41EC20E" w14:textId="715AB388" w:rsidR="006F2E4F" w:rsidRPr="006F2E4F" w:rsidDel="004F63CF" w:rsidRDefault="006F2E4F" w:rsidP="006F2E4F">
            <w:pPr>
              <w:spacing w:line="480" w:lineRule="auto"/>
              <w:rPr>
                <w:del w:id="1062" w:author="Meyer, Michael Frederick" w:date="2021-12-09T15:11:00Z"/>
                <w:rFonts w:ascii="Times New Roman" w:hAnsi="Times New Roman" w:cs="Times New Roman"/>
                <w:sz w:val="16"/>
                <w:szCs w:val="16"/>
              </w:rPr>
            </w:pPr>
            <w:del w:id="1063" w:author="Meyer, Michael Frederick" w:date="2021-12-09T15:11:00Z">
              <w:r w:rsidRPr="006F2E4F" w:rsidDel="004F63CF">
                <w:rPr>
                  <w:rFonts w:ascii="Times New Roman" w:hAnsi="Times New Roman" w:cs="Times New Roman"/>
                  <w:color w:val="000000"/>
                  <w:sz w:val="16"/>
                  <w:szCs w:val="16"/>
                </w:rPr>
                <w:delText>398.838</w:delText>
              </w:r>
            </w:del>
          </w:p>
        </w:tc>
        <w:tc>
          <w:tcPr>
            <w:tcW w:w="990" w:type="dxa"/>
            <w:vAlign w:val="bottom"/>
          </w:tcPr>
          <w:p w14:paraId="3B077AA3" w14:textId="6BA695D5" w:rsidR="006F2E4F" w:rsidRPr="00474EDA" w:rsidDel="004F63CF" w:rsidRDefault="006F2E4F" w:rsidP="006F2E4F">
            <w:pPr>
              <w:spacing w:line="480" w:lineRule="auto"/>
              <w:rPr>
                <w:del w:id="1064" w:author="Meyer, Michael Frederick" w:date="2021-12-09T15:11:00Z"/>
                <w:rFonts w:ascii="Times New Roman" w:hAnsi="Times New Roman" w:cs="Times New Roman"/>
                <w:sz w:val="16"/>
                <w:szCs w:val="16"/>
              </w:rPr>
            </w:pPr>
            <w:del w:id="1065"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E03EF6B" w14:textId="1996D453" w:rsidTr="006F2E4F">
        <w:trPr>
          <w:del w:id="1066" w:author="Meyer, Michael Frederick" w:date="2021-12-09T15:11:00Z"/>
        </w:trPr>
        <w:tc>
          <w:tcPr>
            <w:tcW w:w="706" w:type="dxa"/>
            <w:vAlign w:val="bottom"/>
          </w:tcPr>
          <w:p w14:paraId="643CBDF2" w14:textId="12E62FDA" w:rsidR="006F2E4F" w:rsidRPr="00474EDA" w:rsidDel="004F63CF" w:rsidRDefault="006F2E4F" w:rsidP="006F2E4F">
            <w:pPr>
              <w:spacing w:line="480" w:lineRule="auto"/>
              <w:rPr>
                <w:del w:id="1067" w:author="Meyer, Michael Frederick" w:date="2021-12-09T15:11:00Z"/>
                <w:rFonts w:ascii="Times New Roman" w:hAnsi="Times New Roman" w:cs="Times New Roman"/>
                <w:sz w:val="16"/>
                <w:szCs w:val="16"/>
              </w:rPr>
            </w:pPr>
            <w:del w:id="1068" w:author="Meyer, Michael Frederick" w:date="2021-12-09T15:11:00Z">
              <w:r w:rsidRPr="00474EDA" w:rsidDel="004F63CF">
                <w:rPr>
                  <w:rFonts w:ascii="Times New Roman" w:hAnsi="Times New Roman" w:cs="Times New Roman"/>
                  <w:color w:val="000000"/>
                  <w:sz w:val="16"/>
                  <w:szCs w:val="16"/>
                </w:rPr>
                <w:delText>OS-1</w:delText>
              </w:r>
            </w:del>
          </w:p>
        </w:tc>
        <w:tc>
          <w:tcPr>
            <w:tcW w:w="1285" w:type="dxa"/>
            <w:vAlign w:val="bottom"/>
          </w:tcPr>
          <w:p w14:paraId="50591F1E" w14:textId="65175D12" w:rsidR="006F2E4F" w:rsidRPr="00474EDA" w:rsidDel="004F63CF" w:rsidRDefault="006F2E4F" w:rsidP="006F2E4F">
            <w:pPr>
              <w:spacing w:line="480" w:lineRule="auto"/>
              <w:rPr>
                <w:del w:id="1069" w:author="Meyer, Michael Frederick" w:date="2021-12-09T15:11:00Z"/>
                <w:rFonts w:ascii="Times New Roman" w:hAnsi="Times New Roman" w:cs="Times New Roman"/>
                <w:color w:val="000000"/>
                <w:sz w:val="16"/>
                <w:szCs w:val="16"/>
              </w:rPr>
            </w:pPr>
            <w:del w:id="1070"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CF78BC5" w14:textId="3952B65E" w:rsidR="006F2E4F" w:rsidRPr="00474EDA" w:rsidDel="004F63CF" w:rsidRDefault="006F2E4F" w:rsidP="006F2E4F">
            <w:pPr>
              <w:spacing w:line="480" w:lineRule="auto"/>
              <w:rPr>
                <w:del w:id="1071" w:author="Meyer, Michael Frederick" w:date="2021-12-09T15:11:00Z"/>
                <w:rFonts w:ascii="Times New Roman" w:hAnsi="Times New Roman" w:cs="Times New Roman"/>
                <w:color w:val="000000"/>
                <w:sz w:val="16"/>
                <w:szCs w:val="16"/>
              </w:rPr>
            </w:pPr>
            <w:del w:id="1072"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329323B" w14:textId="1C81A0AE" w:rsidR="006F2E4F" w:rsidRPr="007247D6" w:rsidDel="004F63CF" w:rsidRDefault="006F2E4F" w:rsidP="006F2E4F">
            <w:pPr>
              <w:spacing w:line="480" w:lineRule="auto"/>
              <w:rPr>
                <w:del w:id="1073" w:author="Meyer, Michael Frederick" w:date="2021-12-09T15:11:00Z"/>
                <w:rFonts w:ascii="Times New Roman" w:hAnsi="Times New Roman" w:cs="Times New Roman"/>
                <w:color w:val="000000"/>
                <w:sz w:val="16"/>
                <w:szCs w:val="16"/>
              </w:rPr>
            </w:pPr>
            <w:del w:id="1074" w:author="Meyer, Michael Frederick" w:date="2021-12-09T15:11:00Z">
              <w:r w:rsidRPr="00474EDA" w:rsidDel="004F63CF">
                <w:rPr>
                  <w:rFonts w:ascii="Times New Roman" w:hAnsi="Times New Roman" w:cs="Times New Roman"/>
                  <w:color w:val="000000"/>
                  <w:sz w:val="16"/>
                  <w:szCs w:val="16"/>
                </w:rPr>
                <w:delText>0.020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70397A7" w14:textId="32D78DF3" w:rsidR="006F2E4F" w:rsidRPr="00474EDA" w:rsidDel="004F63CF" w:rsidRDefault="006F2E4F" w:rsidP="006F2E4F">
            <w:pPr>
              <w:spacing w:line="480" w:lineRule="auto"/>
              <w:rPr>
                <w:del w:id="1075" w:author="Meyer, Michael Frederick" w:date="2021-12-09T15:11:00Z"/>
                <w:rFonts w:ascii="Times New Roman" w:hAnsi="Times New Roman" w:cs="Times New Roman"/>
                <w:sz w:val="16"/>
                <w:szCs w:val="16"/>
              </w:rPr>
            </w:pPr>
            <w:del w:id="1076"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0FDDDCC7" w14:textId="0BE48AE7" w:rsidR="006F2E4F" w:rsidRPr="00474EDA" w:rsidDel="004F63CF" w:rsidRDefault="006F2E4F" w:rsidP="006F2E4F">
            <w:pPr>
              <w:spacing w:line="480" w:lineRule="auto"/>
              <w:rPr>
                <w:del w:id="1077" w:author="Meyer, Michael Frederick" w:date="2021-12-09T15:11:00Z"/>
                <w:rFonts w:ascii="Times New Roman" w:hAnsi="Times New Roman" w:cs="Times New Roman"/>
                <w:sz w:val="16"/>
                <w:szCs w:val="16"/>
              </w:rPr>
            </w:pPr>
            <w:del w:id="1078"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D6B827A" w14:textId="09D82205" w:rsidR="006F2E4F" w:rsidRPr="00474EDA" w:rsidDel="004F63CF" w:rsidRDefault="006F2E4F" w:rsidP="006F2E4F">
            <w:pPr>
              <w:spacing w:line="480" w:lineRule="auto"/>
              <w:rPr>
                <w:del w:id="1079" w:author="Meyer, Michael Frederick" w:date="2021-12-09T15:11:00Z"/>
                <w:rFonts w:ascii="Times New Roman" w:hAnsi="Times New Roman" w:cs="Times New Roman"/>
                <w:sz w:val="16"/>
                <w:szCs w:val="16"/>
              </w:rPr>
            </w:pPr>
            <w:del w:id="108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0796766" w14:textId="1777CC51" w:rsidR="006F2E4F" w:rsidRPr="00474EDA" w:rsidDel="004F63CF" w:rsidRDefault="006F2E4F" w:rsidP="006F2E4F">
            <w:pPr>
              <w:spacing w:line="480" w:lineRule="auto"/>
              <w:rPr>
                <w:del w:id="1081" w:author="Meyer, Michael Frederick" w:date="2021-12-09T15:11:00Z"/>
                <w:rFonts w:ascii="Times New Roman" w:hAnsi="Times New Roman" w:cs="Times New Roman"/>
                <w:sz w:val="16"/>
                <w:szCs w:val="16"/>
              </w:rPr>
            </w:pPr>
            <w:del w:id="1082" w:author="Meyer, Michael Frederick" w:date="2021-12-09T15:11:00Z">
              <w:r w:rsidRPr="00474EDA" w:rsidDel="004F63CF">
                <w:rPr>
                  <w:rFonts w:ascii="Times New Roman" w:hAnsi="Times New Roman" w:cs="Times New Roman"/>
                  <w:color w:val="000000"/>
                  <w:sz w:val="16"/>
                  <w:szCs w:val="16"/>
                </w:rPr>
                <w:delText>0.001</w:delText>
              </w:r>
            </w:del>
          </w:p>
        </w:tc>
        <w:tc>
          <w:tcPr>
            <w:tcW w:w="1245" w:type="dxa"/>
            <w:vAlign w:val="bottom"/>
          </w:tcPr>
          <w:p w14:paraId="1E26BAB1" w14:textId="103E7F52" w:rsidR="006F2E4F" w:rsidRPr="007247D6" w:rsidDel="004F63CF" w:rsidRDefault="006F2E4F" w:rsidP="006F2E4F">
            <w:pPr>
              <w:spacing w:line="480" w:lineRule="auto"/>
              <w:rPr>
                <w:del w:id="1083" w:author="Meyer, Michael Frederick" w:date="2021-12-09T15:11:00Z"/>
                <w:rFonts w:ascii="Times New Roman" w:hAnsi="Times New Roman" w:cs="Times New Roman"/>
                <w:color w:val="000000"/>
                <w:sz w:val="16"/>
                <w:szCs w:val="16"/>
              </w:rPr>
            </w:pPr>
            <w:del w:id="1084" w:author="Meyer, Michael Frederick" w:date="2021-12-09T15:11:00Z">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ABAC660" w14:textId="696A1367" w:rsidR="006F2E4F" w:rsidRPr="007247D6" w:rsidDel="004F63CF" w:rsidRDefault="006F2E4F" w:rsidP="006F2E4F">
            <w:pPr>
              <w:spacing w:line="480" w:lineRule="auto"/>
              <w:rPr>
                <w:del w:id="1085" w:author="Meyer, Michael Frederick" w:date="2021-12-09T15:11:00Z"/>
                <w:rFonts w:ascii="Times New Roman" w:hAnsi="Times New Roman" w:cs="Times New Roman"/>
                <w:color w:val="000000"/>
                <w:sz w:val="16"/>
                <w:szCs w:val="16"/>
              </w:rPr>
            </w:pPr>
            <w:del w:id="1086"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6D6415" w14:textId="17015BA8" w:rsidR="006F2E4F" w:rsidRPr="006F2E4F" w:rsidDel="004F63CF" w:rsidRDefault="006F2E4F" w:rsidP="006F2E4F">
            <w:pPr>
              <w:spacing w:line="480" w:lineRule="auto"/>
              <w:rPr>
                <w:del w:id="1087" w:author="Meyer, Michael Frederick" w:date="2021-12-09T15:11:00Z"/>
                <w:rFonts w:ascii="Times New Roman" w:hAnsi="Times New Roman" w:cs="Times New Roman"/>
                <w:color w:val="000000"/>
                <w:sz w:val="16"/>
                <w:szCs w:val="16"/>
              </w:rPr>
            </w:pPr>
            <w:del w:id="108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B5B3C85" w14:textId="0BB2C7CA" w:rsidR="006F2E4F" w:rsidRPr="006F2E4F" w:rsidDel="004F63CF" w:rsidRDefault="006F2E4F" w:rsidP="006F2E4F">
            <w:pPr>
              <w:spacing w:line="480" w:lineRule="auto"/>
              <w:rPr>
                <w:del w:id="1089" w:author="Meyer, Michael Frederick" w:date="2021-12-09T15:11:00Z"/>
                <w:rFonts w:ascii="Times New Roman" w:hAnsi="Times New Roman" w:cs="Times New Roman"/>
                <w:sz w:val="16"/>
                <w:szCs w:val="16"/>
              </w:rPr>
            </w:pPr>
            <w:del w:id="1090" w:author="Meyer, Michael Frederick" w:date="2021-12-09T15:11:00Z">
              <w:r w:rsidRPr="006F2E4F" w:rsidDel="004F63CF">
                <w:rPr>
                  <w:rFonts w:ascii="Times New Roman" w:hAnsi="Times New Roman" w:cs="Times New Roman"/>
                  <w:color w:val="000000"/>
                  <w:sz w:val="16"/>
                  <w:szCs w:val="16"/>
                </w:rPr>
                <w:delText>233.208</w:delText>
              </w:r>
            </w:del>
          </w:p>
        </w:tc>
        <w:tc>
          <w:tcPr>
            <w:tcW w:w="990" w:type="dxa"/>
            <w:vAlign w:val="bottom"/>
          </w:tcPr>
          <w:p w14:paraId="562D96ED" w14:textId="02FF5CC6" w:rsidR="006F2E4F" w:rsidRPr="00474EDA" w:rsidDel="004F63CF" w:rsidRDefault="006F2E4F" w:rsidP="006F2E4F">
            <w:pPr>
              <w:spacing w:line="480" w:lineRule="auto"/>
              <w:rPr>
                <w:del w:id="1091" w:author="Meyer, Michael Frederick" w:date="2021-12-09T15:11:00Z"/>
                <w:rFonts w:ascii="Times New Roman" w:hAnsi="Times New Roman" w:cs="Times New Roman"/>
                <w:sz w:val="16"/>
                <w:szCs w:val="16"/>
              </w:rPr>
            </w:pPr>
            <w:del w:id="1092"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DE90127" w14:textId="67BE2BB2" w:rsidTr="006F2E4F">
        <w:trPr>
          <w:del w:id="1093" w:author="Meyer, Michael Frederick" w:date="2021-12-09T15:11:00Z"/>
        </w:trPr>
        <w:tc>
          <w:tcPr>
            <w:tcW w:w="706" w:type="dxa"/>
            <w:vAlign w:val="bottom"/>
          </w:tcPr>
          <w:p w14:paraId="6804B63C" w14:textId="4EB95985" w:rsidR="006F2E4F" w:rsidRPr="00474EDA" w:rsidDel="004F63CF" w:rsidRDefault="006F2E4F" w:rsidP="006F2E4F">
            <w:pPr>
              <w:spacing w:line="480" w:lineRule="auto"/>
              <w:rPr>
                <w:del w:id="1094" w:author="Meyer, Michael Frederick" w:date="2021-12-09T15:11:00Z"/>
                <w:rFonts w:ascii="Times New Roman" w:hAnsi="Times New Roman" w:cs="Times New Roman"/>
                <w:sz w:val="16"/>
                <w:szCs w:val="16"/>
              </w:rPr>
            </w:pPr>
            <w:del w:id="1095" w:author="Meyer, Michael Frederick" w:date="2021-12-09T15:11:00Z">
              <w:r w:rsidRPr="00474EDA" w:rsidDel="004F63CF">
                <w:rPr>
                  <w:rFonts w:ascii="Times New Roman" w:hAnsi="Times New Roman" w:cs="Times New Roman"/>
                  <w:color w:val="000000"/>
                  <w:sz w:val="16"/>
                  <w:szCs w:val="16"/>
                </w:rPr>
                <w:delText>KD-1</w:delText>
              </w:r>
            </w:del>
          </w:p>
        </w:tc>
        <w:tc>
          <w:tcPr>
            <w:tcW w:w="1285" w:type="dxa"/>
            <w:vAlign w:val="bottom"/>
          </w:tcPr>
          <w:p w14:paraId="09060BF2" w14:textId="0EFF9311" w:rsidR="006F2E4F" w:rsidRPr="00474EDA" w:rsidDel="004F63CF" w:rsidRDefault="006F2E4F" w:rsidP="006F2E4F">
            <w:pPr>
              <w:spacing w:line="480" w:lineRule="auto"/>
              <w:rPr>
                <w:del w:id="1096" w:author="Meyer, Michael Frederick" w:date="2021-12-09T15:11:00Z"/>
                <w:rFonts w:ascii="Times New Roman" w:hAnsi="Times New Roman" w:cs="Times New Roman"/>
                <w:color w:val="000000"/>
                <w:sz w:val="16"/>
                <w:szCs w:val="16"/>
              </w:rPr>
            </w:pPr>
            <w:del w:id="1097"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4A2B5B38" w14:textId="44141CDD" w:rsidR="006F2E4F" w:rsidRPr="00474EDA" w:rsidDel="004F63CF" w:rsidRDefault="006F2E4F" w:rsidP="006F2E4F">
            <w:pPr>
              <w:spacing w:line="480" w:lineRule="auto"/>
              <w:rPr>
                <w:del w:id="1098" w:author="Meyer, Michael Frederick" w:date="2021-12-09T15:11:00Z"/>
                <w:rFonts w:ascii="Times New Roman" w:hAnsi="Times New Roman" w:cs="Times New Roman"/>
                <w:color w:val="000000"/>
                <w:sz w:val="16"/>
                <w:szCs w:val="16"/>
              </w:rPr>
            </w:pPr>
            <w:del w:id="1099" w:author="Meyer, Michael Frederick" w:date="2021-12-09T15:11:00Z">
              <w:r w:rsidRPr="00474EDA" w:rsidDel="004F63CF">
                <w:rPr>
                  <w:rFonts w:ascii="Times New Roman" w:hAnsi="Times New Roman" w:cs="Times New Roman"/>
                  <w:color w:val="000000"/>
                  <w:sz w:val="16"/>
                  <w:szCs w:val="16"/>
                </w:rPr>
                <w:delText>0.065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0CE2C538" w14:textId="2CFCAC54" w:rsidR="006F2E4F" w:rsidRPr="007247D6" w:rsidDel="004F63CF" w:rsidRDefault="006F2E4F" w:rsidP="006F2E4F">
            <w:pPr>
              <w:spacing w:line="480" w:lineRule="auto"/>
              <w:rPr>
                <w:del w:id="1100" w:author="Meyer, Michael Frederick" w:date="2021-12-09T15:11:00Z"/>
                <w:rFonts w:ascii="Times New Roman" w:hAnsi="Times New Roman" w:cs="Times New Roman"/>
                <w:color w:val="000000"/>
                <w:sz w:val="16"/>
                <w:szCs w:val="16"/>
              </w:rPr>
            </w:pPr>
            <w:del w:id="1101" w:author="Meyer, Michael Frederick" w:date="2021-12-09T15:11:00Z">
              <w:r w:rsidRPr="00474EDA" w:rsidDel="004F63CF">
                <w:rPr>
                  <w:rFonts w:ascii="Times New Roman" w:hAnsi="Times New Roman" w:cs="Times New Roman"/>
                  <w:color w:val="000000"/>
                  <w:sz w:val="16"/>
                  <w:szCs w:val="16"/>
                </w:rPr>
                <w:delText>0.012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416EC5DE" w14:textId="1F315B08" w:rsidR="006F2E4F" w:rsidRPr="00474EDA" w:rsidDel="004F63CF" w:rsidRDefault="006F2E4F" w:rsidP="006F2E4F">
            <w:pPr>
              <w:spacing w:line="480" w:lineRule="auto"/>
              <w:rPr>
                <w:del w:id="1102" w:author="Meyer, Michael Frederick" w:date="2021-12-09T15:11:00Z"/>
                <w:rFonts w:ascii="Times New Roman" w:hAnsi="Times New Roman" w:cs="Times New Roman"/>
                <w:sz w:val="16"/>
                <w:szCs w:val="16"/>
              </w:rPr>
            </w:pPr>
            <w:del w:id="1103"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51A9AAFE" w14:textId="5734E8FB" w:rsidR="006F2E4F" w:rsidRPr="00474EDA" w:rsidDel="004F63CF" w:rsidRDefault="006F2E4F" w:rsidP="006F2E4F">
            <w:pPr>
              <w:spacing w:line="480" w:lineRule="auto"/>
              <w:rPr>
                <w:del w:id="1104" w:author="Meyer, Michael Frederick" w:date="2021-12-09T15:11:00Z"/>
                <w:rFonts w:ascii="Times New Roman" w:hAnsi="Times New Roman" w:cs="Times New Roman"/>
                <w:sz w:val="16"/>
                <w:szCs w:val="16"/>
              </w:rPr>
            </w:pPr>
            <w:del w:id="1105"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511A7D7" w14:textId="1C2C6058" w:rsidR="006F2E4F" w:rsidRPr="00474EDA" w:rsidDel="004F63CF" w:rsidRDefault="006F2E4F" w:rsidP="006F2E4F">
            <w:pPr>
              <w:spacing w:line="480" w:lineRule="auto"/>
              <w:rPr>
                <w:del w:id="1106" w:author="Meyer, Michael Frederick" w:date="2021-12-09T15:11:00Z"/>
                <w:rFonts w:ascii="Times New Roman" w:hAnsi="Times New Roman" w:cs="Times New Roman"/>
                <w:sz w:val="16"/>
                <w:szCs w:val="16"/>
              </w:rPr>
            </w:pPr>
            <w:del w:id="1107"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4160CD94" w14:textId="4CBDE049" w:rsidR="006F2E4F" w:rsidRPr="00474EDA" w:rsidDel="004F63CF" w:rsidRDefault="006F2E4F" w:rsidP="006F2E4F">
            <w:pPr>
              <w:spacing w:line="480" w:lineRule="auto"/>
              <w:rPr>
                <w:del w:id="1108" w:author="Meyer, Michael Frederick" w:date="2021-12-09T15:11:00Z"/>
                <w:rFonts w:ascii="Times New Roman" w:hAnsi="Times New Roman" w:cs="Times New Roman"/>
                <w:sz w:val="16"/>
                <w:szCs w:val="16"/>
              </w:rPr>
            </w:pPr>
            <w:del w:id="1109"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7BC5EE2" w14:textId="37E4D346" w:rsidR="006F2E4F" w:rsidRPr="007247D6" w:rsidDel="004F63CF" w:rsidRDefault="006F2E4F" w:rsidP="006F2E4F">
            <w:pPr>
              <w:spacing w:line="480" w:lineRule="auto"/>
              <w:rPr>
                <w:del w:id="1110" w:author="Meyer, Michael Frederick" w:date="2021-12-09T15:11:00Z"/>
                <w:rFonts w:ascii="Times New Roman" w:hAnsi="Times New Roman" w:cs="Times New Roman"/>
                <w:color w:val="000000"/>
                <w:sz w:val="16"/>
                <w:szCs w:val="16"/>
              </w:rPr>
            </w:pPr>
            <w:del w:id="111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33F8B6D" w14:textId="176F14BA" w:rsidR="006F2E4F" w:rsidRPr="007247D6" w:rsidDel="004F63CF" w:rsidRDefault="006F2E4F" w:rsidP="006F2E4F">
            <w:pPr>
              <w:spacing w:line="480" w:lineRule="auto"/>
              <w:rPr>
                <w:del w:id="1112" w:author="Meyer, Michael Frederick" w:date="2021-12-09T15:11:00Z"/>
                <w:rFonts w:ascii="Times New Roman" w:hAnsi="Times New Roman" w:cs="Times New Roman"/>
                <w:color w:val="000000"/>
                <w:sz w:val="16"/>
                <w:szCs w:val="16"/>
              </w:rPr>
            </w:pPr>
            <w:del w:id="1113"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4974A41" w14:textId="3C59AB06" w:rsidR="006F2E4F" w:rsidRPr="006F2E4F" w:rsidDel="004F63CF" w:rsidRDefault="006F2E4F" w:rsidP="006F2E4F">
            <w:pPr>
              <w:spacing w:line="480" w:lineRule="auto"/>
              <w:rPr>
                <w:del w:id="1114" w:author="Meyer, Michael Frederick" w:date="2021-12-09T15:11:00Z"/>
                <w:rFonts w:ascii="Times New Roman" w:hAnsi="Times New Roman" w:cs="Times New Roman"/>
                <w:color w:val="000000"/>
                <w:sz w:val="16"/>
                <w:szCs w:val="16"/>
              </w:rPr>
            </w:pPr>
            <w:del w:id="111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5B0263" w14:textId="23A5BAD4" w:rsidR="006F2E4F" w:rsidRPr="006F2E4F" w:rsidDel="004F63CF" w:rsidRDefault="006F2E4F" w:rsidP="006F2E4F">
            <w:pPr>
              <w:spacing w:line="480" w:lineRule="auto"/>
              <w:rPr>
                <w:del w:id="1116" w:author="Meyer, Michael Frederick" w:date="2021-12-09T15:11:00Z"/>
                <w:rFonts w:ascii="Times New Roman" w:hAnsi="Times New Roman" w:cs="Times New Roman"/>
                <w:sz w:val="16"/>
                <w:szCs w:val="16"/>
              </w:rPr>
            </w:pPr>
            <w:del w:id="1117" w:author="Meyer, Michael Frederick" w:date="2021-12-09T15:11:00Z">
              <w:r w:rsidRPr="006F2E4F" w:rsidDel="004F63CF">
                <w:rPr>
                  <w:rFonts w:ascii="Times New Roman" w:hAnsi="Times New Roman" w:cs="Times New Roman"/>
                  <w:color w:val="000000"/>
                  <w:sz w:val="16"/>
                  <w:szCs w:val="16"/>
                </w:rPr>
                <w:delText>300.634</w:delText>
              </w:r>
            </w:del>
          </w:p>
        </w:tc>
        <w:tc>
          <w:tcPr>
            <w:tcW w:w="990" w:type="dxa"/>
            <w:vAlign w:val="bottom"/>
          </w:tcPr>
          <w:p w14:paraId="1C7775A5" w14:textId="32FB24C3" w:rsidR="006F2E4F" w:rsidRPr="00474EDA" w:rsidDel="004F63CF" w:rsidRDefault="006F2E4F" w:rsidP="006F2E4F">
            <w:pPr>
              <w:spacing w:line="480" w:lineRule="auto"/>
              <w:rPr>
                <w:del w:id="1118" w:author="Meyer, Michael Frederick" w:date="2021-12-09T15:11:00Z"/>
                <w:rFonts w:ascii="Times New Roman" w:hAnsi="Times New Roman" w:cs="Times New Roman"/>
                <w:sz w:val="16"/>
                <w:szCs w:val="16"/>
              </w:rPr>
            </w:pPr>
            <w:del w:id="1119"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E4E414A" w14:textId="21AB1185" w:rsidTr="006F2E4F">
        <w:trPr>
          <w:del w:id="1120" w:author="Meyer, Michael Frederick" w:date="2021-12-09T15:11:00Z"/>
        </w:trPr>
        <w:tc>
          <w:tcPr>
            <w:tcW w:w="706" w:type="dxa"/>
            <w:vAlign w:val="bottom"/>
          </w:tcPr>
          <w:p w14:paraId="5EDDF036" w14:textId="4AEF182A" w:rsidR="006F2E4F" w:rsidRPr="00474EDA" w:rsidDel="004F63CF" w:rsidRDefault="006F2E4F" w:rsidP="006F2E4F">
            <w:pPr>
              <w:spacing w:line="480" w:lineRule="auto"/>
              <w:rPr>
                <w:del w:id="1121" w:author="Meyer, Michael Frederick" w:date="2021-12-09T15:11:00Z"/>
                <w:rFonts w:ascii="Times New Roman" w:hAnsi="Times New Roman" w:cs="Times New Roman"/>
                <w:sz w:val="16"/>
                <w:szCs w:val="16"/>
              </w:rPr>
            </w:pPr>
            <w:del w:id="1122" w:author="Meyer, Michael Frederick" w:date="2021-12-09T15:11:00Z">
              <w:r w:rsidRPr="00474EDA" w:rsidDel="004F63CF">
                <w:rPr>
                  <w:rFonts w:ascii="Times New Roman" w:hAnsi="Times New Roman" w:cs="Times New Roman"/>
                  <w:color w:val="000000"/>
                  <w:sz w:val="16"/>
                  <w:szCs w:val="16"/>
                </w:rPr>
                <w:delText>KD-2</w:delText>
              </w:r>
            </w:del>
          </w:p>
        </w:tc>
        <w:tc>
          <w:tcPr>
            <w:tcW w:w="1285" w:type="dxa"/>
            <w:vAlign w:val="bottom"/>
          </w:tcPr>
          <w:p w14:paraId="04588A61" w14:textId="64934D86" w:rsidR="006F2E4F" w:rsidRPr="00474EDA" w:rsidDel="004F63CF" w:rsidRDefault="006F2E4F" w:rsidP="006F2E4F">
            <w:pPr>
              <w:spacing w:line="480" w:lineRule="auto"/>
              <w:rPr>
                <w:del w:id="1123" w:author="Meyer, Michael Frederick" w:date="2021-12-09T15:11:00Z"/>
                <w:rFonts w:ascii="Times New Roman" w:hAnsi="Times New Roman" w:cs="Times New Roman"/>
                <w:color w:val="000000"/>
                <w:sz w:val="16"/>
                <w:szCs w:val="16"/>
              </w:rPr>
            </w:pPr>
            <w:del w:id="112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B52E018" w14:textId="6A2803C5" w:rsidR="006F2E4F" w:rsidRPr="00474EDA" w:rsidDel="004F63CF" w:rsidRDefault="006F2E4F" w:rsidP="006F2E4F">
            <w:pPr>
              <w:spacing w:line="480" w:lineRule="auto"/>
              <w:rPr>
                <w:del w:id="1125" w:author="Meyer, Michael Frederick" w:date="2021-12-09T15:11:00Z"/>
                <w:rFonts w:ascii="Times New Roman" w:hAnsi="Times New Roman" w:cs="Times New Roman"/>
                <w:color w:val="000000"/>
                <w:sz w:val="16"/>
                <w:szCs w:val="16"/>
              </w:rPr>
            </w:pPr>
            <w:del w:id="1126" w:author="Meyer, Michael Frederick" w:date="2021-12-09T15:11:00Z">
              <w:r w:rsidRPr="00474EDA" w:rsidDel="004F63CF">
                <w:rPr>
                  <w:rFonts w:ascii="Times New Roman" w:hAnsi="Times New Roman" w:cs="Times New Roman"/>
                  <w:color w:val="000000"/>
                  <w:sz w:val="16"/>
                  <w:szCs w:val="16"/>
                </w:rPr>
                <w:delText>0.1</w:delText>
              </w:r>
              <w:r w:rsidDel="004F63CF">
                <w:rPr>
                  <w:rFonts w:ascii="Times New Roman" w:hAnsi="Times New Roman" w:cs="Times New Roman"/>
                  <w:color w:val="000000"/>
                  <w:sz w:val="16"/>
                  <w:szCs w:val="16"/>
                </w:rPr>
                <w:delText>00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724F8D1" w14:textId="77AF785C" w:rsidR="006F2E4F" w:rsidRPr="007247D6" w:rsidDel="004F63CF" w:rsidRDefault="006F2E4F" w:rsidP="006F2E4F">
            <w:pPr>
              <w:spacing w:line="480" w:lineRule="auto"/>
              <w:rPr>
                <w:del w:id="1127" w:author="Meyer, Michael Frederick" w:date="2021-12-09T15:11:00Z"/>
                <w:rFonts w:ascii="Times New Roman" w:hAnsi="Times New Roman" w:cs="Times New Roman"/>
                <w:color w:val="000000"/>
                <w:sz w:val="16"/>
                <w:szCs w:val="16"/>
              </w:rPr>
            </w:pPr>
            <w:del w:id="1128" w:author="Meyer, Michael Frederick" w:date="2021-12-09T15:11:00Z">
              <w:r w:rsidRPr="00474EDA" w:rsidDel="004F63CF">
                <w:rPr>
                  <w:rFonts w:ascii="Times New Roman" w:hAnsi="Times New Roman" w:cs="Times New Roman"/>
                  <w:color w:val="000000"/>
                  <w:sz w:val="16"/>
                  <w:szCs w:val="16"/>
                </w:rPr>
                <w:delText>0.015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58AEAFAD" w14:textId="7AF61EBA" w:rsidR="006F2E4F" w:rsidRPr="00474EDA" w:rsidDel="004F63CF" w:rsidRDefault="006F2E4F" w:rsidP="006F2E4F">
            <w:pPr>
              <w:spacing w:line="480" w:lineRule="auto"/>
              <w:rPr>
                <w:del w:id="1129" w:author="Meyer, Michael Frederick" w:date="2021-12-09T15:11:00Z"/>
                <w:rFonts w:ascii="Times New Roman" w:hAnsi="Times New Roman" w:cs="Times New Roman"/>
                <w:sz w:val="16"/>
                <w:szCs w:val="16"/>
              </w:rPr>
            </w:pPr>
            <w:del w:id="1130"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0965F9B" w14:textId="2ABAB7AD" w:rsidR="006F2E4F" w:rsidRPr="00474EDA" w:rsidDel="004F63CF" w:rsidRDefault="006F2E4F" w:rsidP="006F2E4F">
            <w:pPr>
              <w:spacing w:line="480" w:lineRule="auto"/>
              <w:rPr>
                <w:del w:id="1131" w:author="Meyer, Michael Frederick" w:date="2021-12-09T15:11:00Z"/>
                <w:rFonts w:ascii="Times New Roman" w:hAnsi="Times New Roman" w:cs="Times New Roman"/>
                <w:sz w:val="16"/>
                <w:szCs w:val="16"/>
              </w:rPr>
            </w:pPr>
            <w:del w:id="113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63DE9C64" w14:textId="26F9FE42" w:rsidR="006F2E4F" w:rsidRPr="00474EDA" w:rsidDel="004F63CF" w:rsidRDefault="006F2E4F" w:rsidP="006F2E4F">
            <w:pPr>
              <w:spacing w:line="480" w:lineRule="auto"/>
              <w:rPr>
                <w:del w:id="1133" w:author="Meyer, Michael Frederick" w:date="2021-12-09T15:11:00Z"/>
                <w:rFonts w:ascii="Times New Roman" w:hAnsi="Times New Roman" w:cs="Times New Roman"/>
                <w:sz w:val="16"/>
                <w:szCs w:val="16"/>
              </w:rPr>
            </w:pPr>
            <w:del w:id="113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6E22956C" w14:textId="7F371B80" w:rsidR="006F2E4F" w:rsidRPr="00474EDA" w:rsidDel="004F63CF" w:rsidRDefault="006F2E4F" w:rsidP="006F2E4F">
            <w:pPr>
              <w:spacing w:line="480" w:lineRule="auto"/>
              <w:rPr>
                <w:del w:id="1135" w:author="Meyer, Michael Frederick" w:date="2021-12-09T15:11:00Z"/>
                <w:rFonts w:ascii="Times New Roman" w:hAnsi="Times New Roman" w:cs="Times New Roman"/>
                <w:sz w:val="16"/>
                <w:szCs w:val="16"/>
              </w:rPr>
            </w:pPr>
            <w:del w:id="1136"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0B91710" w14:textId="77ED7E25" w:rsidR="006F2E4F" w:rsidRPr="007247D6" w:rsidDel="004F63CF" w:rsidRDefault="006F2E4F" w:rsidP="006F2E4F">
            <w:pPr>
              <w:spacing w:line="480" w:lineRule="auto"/>
              <w:rPr>
                <w:del w:id="1137" w:author="Meyer, Michael Frederick" w:date="2021-12-09T15:11:00Z"/>
                <w:rFonts w:ascii="Times New Roman" w:hAnsi="Times New Roman" w:cs="Times New Roman"/>
                <w:color w:val="000000"/>
                <w:sz w:val="16"/>
                <w:szCs w:val="16"/>
              </w:rPr>
            </w:pPr>
            <w:del w:id="1138"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6CA0B32A" w14:textId="7A327DAE" w:rsidR="006F2E4F" w:rsidRPr="007247D6" w:rsidDel="004F63CF" w:rsidRDefault="006F2E4F" w:rsidP="006F2E4F">
            <w:pPr>
              <w:spacing w:line="480" w:lineRule="auto"/>
              <w:rPr>
                <w:del w:id="1139" w:author="Meyer, Michael Frederick" w:date="2021-12-09T15:11:00Z"/>
                <w:rFonts w:ascii="Times New Roman" w:hAnsi="Times New Roman" w:cs="Times New Roman"/>
                <w:color w:val="000000"/>
                <w:sz w:val="16"/>
                <w:szCs w:val="16"/>
              </w:rPr>
            </w:pPr>
            <w:del w:id="1140"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7AD85A78" w14:textId="25965DFF" w:rsidR="006F2E4F" w:rsidRPr="006F2E4F" w:rsidDel="004F63CF" w:rsidRDefault="006F2E4F" w:rsidP="006F2E4F">
            <w:pPr>
              <w:spacing w:line="480" w:lineRule="auto"/>
              <w:rPr>
                <w:del w:id="1141" w:author="Meyer, Michael Frederick" w:date="2021-12-09T15:11:00Z"/>
                <w:rFonts w:ascii="Times New Roman" w:hAnsi="Times New Roman" w:cs="Times New Roman"/>
                <w:color w:val="000000"/>
                <w:sz w:val="16"/>
                <w:szCs w:val="16"/>
              </w:rPr>
            </w:pPr>
            <w:del w:id="114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57E80AC" w14:textId="76C47185" w:rsidR="006F2E4F" w:rsidRPr="006F2E4F" w:rsidDel="004F63CF" w:rsidRDefault="006F2E4F" w:rsidP="006F2E4F">
            <w:pPr>
              <w:spacing w:line="480" w:lineRule="auto"/>
              <w:rPr>
                <w:del w:id="1143" w:author="Meyer, Michael Frederick" w:date="2021-12-09T15:11:00Z"/>
                <w:rFonts w:ascii="Times New Roman" w:hAnsi="Times New Roman" w:cs="Times New Roman"/>
                <w:sz w:val="16"/>
                <w:szCs w:val="16"/>
              </w:rPr>
            </w:pPr>
            <w:del w:id="1144" w:author="Meyer, Michael Frederick" w:date="2021-12-09T15:11:00Z">
              <w:r w:rsidRPr="006F2E4F" w:rsidDel="004F63CF">
                <w:rPr>
                  <w:rFonts w:ascii="Times New Roman" w:hAnsi="Times New Roman" w:cs="Times New Roman"/>
                  <w:color w:val="000000"/>
                  <w:sz w:val="16"/>
                  <w:szCs w:val="16"/>
                </w:rPr>
                <w:delText>325.488</w:delText>
              </w:r>
            </w:del>
          </w:p>
        </w:tc>
        <w:tc>
          <w:tcPr>
            <w:tcW w:w="990" w:type="dxa"/>
            <w:vAlign w:val="bottom"/>
          </w:tcPr>
          <w:p w14:paraId="411B45B6" w14:textId="6E2F24FE" w:rsidR="006F2E4F" w:rsidRPr="00474EDA" w:rsidDel="004F63CF" w:rsidRDefault="006F2E4F" w:rsidP="006F2E4F">
            <w:pPr>
              <w:spacing w:line="480" w:lineRule="auto"/>
              <w:rPr>
                <w:del w:id="1145" w:author="Meyer, Michael Frederick" w:date="2021-12-09T15:11:00Z"/>
                <w:rFonts w:ascii="Times New Roman" w:hAnsi="Times New Roman" w:cs="Times New Roman"/>
                <w:sz w:val="16"/>
                <w:szCs w:val="16"/>
              </w:rPr>
            </w:pPr>
            <w:del w:id="1146"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B53F499" w14:textId="2B827165" w:rsidTr="006F2E4F">
        <w:trPr>
          <w:del w:id="1147" w:author="Meyer, Michael Frederick" w:date="2021-12-09T15:11:00Z"/>
        </w:trPr>
        <w:tc>
          <w:tcPr>
            <w:tcW w:w="706" w:type="dxa"/>
            <w:vAlign w:val="bottom"/>
          </w:tcPr>
          <w:p w14:paraId="2B2B9C7C" w14:textId="3C975C11" w:rsidR="006F2E4F" w:rsidRPr="00474EDA" w:rsidDel="004F63CF" w:rsidRDefault="006F2E4F" w:rsidP="006F2E4F">
            <w:pPr>
              <w:spacing w:line="480" w:lineRule="auto"/>
              <w:rPr>
                <w:del w:id="1148" w:author="Meyer, Michael Frederick" w:date="2021-12-09T15:11:00Z"/>
                <w:rFonts w:ascii="Times New Roman" w:hAnsi="Times New Roman" w:cs="Times New Roman"/>
                <w:sz w:val="16"/>
                <w:szCs w:val="16"/>
              </w:rPr>
            </w:pPr>
            <w:del w:id="1149" w:author="Meyer, Michael Frederick" w:date="2021-12-09T15:11:00Z">
              <w:r w:rsidRPr="00474EDA" w:rsidDel="004F63CF">
                <w:rPr>
                  <w:rFonts w:ascii="Times New Roman" w:hAnsi="Times New Roman" w:cs="Times New Roman"/>
                  <w:color w:val="000000"/>
                  <w:sz w:val="16"/>
                  <w:szCs w:val="16"/>
                </w:rPr>
                <w:delText>MS-1</w:delText>
              </w:r>
            </w:del>
          </w:p>
        </w:tc>
        <w:tc>
          <w:tcPr>
            <w:tcW w:w="1285" w:type="dxa"/>
            <w:vAlign w:val="bottom"/>
          </w:tcPr>
          <w:p w14:paraId="3CB1A046" w14:textId="7BE76C53" w:rsidR="006F2E4F" w:rsidRPr="00474EDA" w:rsidDel="004F63CF" w:rsidRDefault="006F2E4F" w:rsidP="006F2E4F">
            <w:pPr>
              <w:spacing w:line="480" w:lineRule="auto"/>
              <w:rPr>
                <w:del w:id="1150" w:author="Meyer, Michael Frederick" w:date="2021-12-09T15:11:00Z"/>
                <w:rFonts w:ascii="Times New Roman" w:hAnsi="Times New Roman" w:cs="Times New Roman"/>
                <w:color w:val="000000"/>
                <w:sz w:val="16"/>
                <w:szCs w:val="16"/>
              </w:rPr>
            </w:pPr>
            <w:del w:id="1151"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218250A" w14:textId="559F7B76" w:rsidR="006F2E4F" w:rsidRPr="00474EDA" w:rsidDel="004F63CF" w:rsidRDefault="006F2E4F" w:rsidP="006F2E4F">
            <w:pPr>
              <w:spacing w:line="480" w:lineRule="auto"/>
              <w:rPr>
                <w:del w:id="1152" w:author="Meyer, Michael Frederick" w:date="2021-12-09T15:11:00Z"/>
                <w:rFonts w:ascii="Times New Roman" w:hAnsi="Times New Roman" w:cs="Times New Roman"/>
                <w:color w:val="000000"/>
                <w:sz w:val="16"/>
                <w:szCs w:val="16"/>
              </w:rPr>
            </w:pPr>
            <w:del w:id="1153"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05E4DCD4" w14:textId="1FB17C10" w:rsidR="006F2E4F" w:rsidRPr="007247D6" w:rsidDel="004F63CF" w:rsidRDefault="006F2E4F" w:rsidP="006F2E4F">
            <w:pPr>
              <w:spacing w:line="480" w:lineRule="auto"/>
              <w:rPr>
                <w:del w:id="1154" w:author="Meyer, Michael Frederick" w:date="2021-12-09T15:11:00Z"/>
                <w:rFonts w:ascii="Times New Roman" w:hAnsi="Times New Roman" w:cs="Times New Roman"/>
                <w:color w:val="000000"/>
                <w:sz w:val="16"/>
                <w:szCs w:val="16"/>
              </w:rPr>
            </w:pPr>
            <w:del w:id="1155" w:author="Meyer, Michael Frederick" w:date="2021-12-09T15:11:00Z">
              <w:r w:rsidRPr="00474EDA" w:rsidDel="004F63CF">
                <w:rPr>
                  <w:rFonts w:ascii="Times New Roman" w:hAnsi="Times New Roman" w:cs="Times New Roman"/>
                  <w:color w:val="000000"/>
                  <w:sz w:val="16"/>
                  <w:szCs w:val="16"/>
                </w:rPr>
                <w:delText>0.02</w:delText>
              </w:r>
              <w:r w:rsidDel="004F63CF">
                <w:rPr>
                  <w:rFonts w:ascii="Times New Roman" w:hAnsi="Times New Roman" w:cs="Times New Roman"/>
                  <w:color w:val="000000"/>
                  <w:sz w:val="16"/>
                  <w:szCs w:val="16"/>
                </w:rPr>
                <w:delText>0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A4E2D6C" w14:textId="20100CF1" w:rsidR="006F2E4F" w:rsidRPr="00474EDA" w:rsidDel="004F63CF" w:rsidRDefault="006F2E4F" w:rsidP="006F2E4F">
            <w:pPr>
              <w:spacing w:line="480" w:lineRule="auto"/>
              <w:rPr>
                <w:del w:id="1156" w:author="Meyer, Michael Frederick" w:date="2021-12-09T15:11:00Z"/>
                <w:rFonts w:ascii="Times New Roman" w:hAnsi="Times New Roman" w:cs="Times New Roman"/>
                <w:sz w:val="16"/>
                <w:szCs w:val="16"/>
              </w:rPr>
            </w:pPr>
            <w:del w:id="1157" w:author="Meyer, Michael Frederick" w:date="2021-12-09T15:11:00Z">
              <w:r w:rsidRPr="00474EDA" w:rsidDel="004F63CF">
                <w:rPr>
                  <w:rFonts w:ascii="Times New Roman" w:hAnsi="Times New Roman" w:cs="Times New Roman"/>
                  <w:color w:val="000000"/>
                  <w:sz w:val="16"/>
                  <w:szCs w:val="16"/>
                </w:rPr>
                <w:delText>0.064</w:delText>
              </w:r>
            </w:del>
          </w:p>
        </w:tc>
        <w:tc>
          <w:tcPr>
            <w:tcW w:w="1229" w:type="dxa"/>
            <w:vAlign w:val="bottom"/>
          </w:tcPr>
          <w:p w14:paraId="543181D8" w14:textId="33DDBBDF" w:rsidR="006F2E4F" w:rsidRPr="00474EDA" w:rsidDel="004F63CF" w:rsidRDefault="006F2E4F" w:rsidP="006F2E4F">
            <w:pPr>
              <w:spacing w:line="480" w:lineRule="auto"/>
              <w:rPr>
                <w:del w:id="1158" w:author="Meyer, Michael Frederick" w:date="2021-12-09T15:11:00Z"/>
                <w:rFonts w:ascii="Times New Roman" w:hAnsi="Times New Roman" w:cs="Times New Roman"/>
                <w:sz w:val="16"/>
                <w:szCs w:val="16"/>
              </w:rPr>
            </w:pPr>
            <w:del w:id="1159" w:author="Meyer, Michael Frederick" w:date="2021-12-09T15:11:00Z">
              <w:r w:rsidRPr="00474EDA" w:rsidDel="004F63CF">
                <w:rPr>
                  <w:rFonts w:ascii="Times New Roman" w:hAnsi="Times New Roman" w:cs="Times New Roman"/>
                  <w:color w:val="000000"/>
                  <w:sz w:val="16"/>
                  <w:szCs w:val="16"/>
                </w:rPr>
                <w:delText>0.035</w:delText>
              </w:r>
            </w:del>
          </w:p>
        </w:tc>
        <w:tc>
          <w:tcPr>
            <w:tcW w:w="1052" w:type="dxa"/>
            <w:vAlign w:val="bottom"/>
          </w:tcPr>
          <w:p w14:paraId="0A4F0DBE" w14:textId="74B59920" w:rsidR="006F2E4F" w:rsidRPr="00474EDA" w:rsidDel="004F63CF" w:rsidRDefault="006F2E4F" w:rsidP="006F2E4F">
            <w:pPr>
              <w:spacing w:line="480" w:lineRule="auto"/>
              <w:rPr>
                <w:del w:id="1160" w:author="Meyer, Michael Frederick" w:date="2021-12-09T15:11:00Z"/>
                <w:rFonts w:ascii="Times New Roman" w:hAnsi="Times New Roman" w:cs="Times New Roman"/>
                <w:sz w:val="16"/>
                <w:szCs w:val="16"/>
              </w:rPr>
            </w:pPr>
            <w:del w:id="1161" w:author="Meyer, Michael Frederick" w:date="2021-12-09T15:11:00Z">
              <w:r w:rsidRPr="00474EDA" w:rsidDel="004F63CF">
                <w:rPr>
                  <w:rFonts w:ascii="Times New Roman" w:hAnsi="Times New Roman" w:cs="Times New Roman"/>
                  <w:color w:val="000000"/>
                  <w:sz w:val="16"/>
                  <w:szCs w:val="16"/>
                </w:rPr>
                <w:delText>0.015</w:delText>
              </w:r>
            </w:del>
          </w:p>
        </w:tc>
        <w:tc>
          <w:tcPr>
            <w:tcW w:w="768" w:type="dxa"/>
            <w:vAlign w:val="bottom"/>
          </w:tcPr>
          <w:p w14:paraId="15CEF670" w14:textId="702A1884" w:rsidR="006F2E4F" w:rsidRPr="00474EDA" w:rsidDel="004F63CF" w:rsidRDefault="006F2E4F" w:rsidP="006F2E4F">
            <w:pPr>
              <w:spacing w:line="480" w:lineRule="auto"/>
              <w:rPr>
                <w:del w:id="1162" w:author="Meyer, Michael Frederick" w:date="2021-12-09T15:11:00Z"/>
                <w:rFonts w:ascii="Times New Roman" w:hAnsi="Times New Roman" w:cs="Times New Roman"/>
                <w:sz w:val="16"/>
                <w:szCs w:val="16"/>
              </w:rPr>
            </w:pPr>
            <w:del w:id="1163"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DBA8B02" w14:textId="1318A854" w:rsidR="006F2E4F" w:rsidRPr="007247D6" w:rsidDel="004F63CF" w:rsidRDefault="006F2E4F" w:rsidP="006F2E4F">
            <w:pPr>
              <w:spacing w:line="480" w:lineRule="auto"/>
              <w:rPr>
                <w:del w:id="1164" w:author="Meyer, Michael Frederick" w:date="2021-12-09T15:11:00Z"/>
                <w:rFonts w:ascii="Times New Roman" w:hAnsi="Times New Roman" w:cs="Times New Roman"/>
                <w:color w:val="000000"/>
                <w:sz w:val="16"/>
                <w:szCs w:val="16"/>
              </w:rPr>
            </w:pPr>
            <w:del w:id="1165"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479F412C" w14:textId="64325127" w:rsidR="006F2E4F" w:rsidRPr="007247D6" w:rsidDel="004F63CF" w:rsidRDefault="006F2E4F" w:rsidP="006F2E4F">
            <w:pPr>
              <w:spacing w:line="480" w:lineRule="auto"/>
              <w:rPr>
                <w:del w:id="1166" w:author="Meyer, Michael Frederick" w:date="2021-12-09T15:11:00Z"/>
                <w:rFonts w:ascii="Times New Roman" w:hAnsi="Times New Roman" w:cs="Times New Roman"/>
                <w:color w:val="000000"/>
                <w:sz w:val="16"/>
                <w:szCs w:val="16"/>
              </w:rPr>
            </w:pPr>
            <w:del w:id="1167"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645DED14" w14:textId="521720FB" w:rsidR="006F2E4F" w:rsidRPr="006F2E4F" w:rsidDel="004F63CF" w:rsidRDefault="006F2E4F" w:rsidP="006F2E4F">
            <w:pPr>
              <w:spacing w:line="480" w:lineRule="auto"/>
              <w:rPr>
                <w:del w:id="1168" w:author="Meyer, Michael Frederick" w:date="2021-12-09T15:11:00Z"/>
                <w:rFonts w:ascii="Times New Roman" w:hAnsi="Times New Roman" w:cs="Times New Roman"/>
                <w:color w:val="000000"/>
                <w:sz w:val="16"/>
                <w:szCs w:val="16"/>
              </w:rPr>
            </w:pPr>
            <w:del w:id="1169"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924D96" w14:textId="64056E1F" w:rsidR="006F2E4F" w:rsidRPr="006F2E4F" w:rsidDel="004F63CF" w:rsidRDefault="006F2E4F" w:rsidP="006F2E4F">
            <w:pPr>
              <w:spacing w:line="480" w:lineRule="auto"/>
              <w:rPr>
                <w:del w:id="1170" w:author="Meyer, Michael Frederick" w:date="2021-12-09T15:11:00Z"/>
                <w:rFonts w:ascii="Times New Roman" w:hAnsi="Times New Roman" w:cs="Times New Roman"/>
                <w:sz w:val="16"/>
                <w:szCs w:val="16"/>
              </w:rPr>
            </w:pPr>
            <w:del w:id="1171" w:author="Meyer, Michael Frederick" w:date="2021-12-09T15:11:00Z">
              <w:r w:rsidRPr="006F2E4F" w:rsidDel="004F63CF">
                <w:rPr>
                  <w:rFonts w:ascii="Times New Roman" w:hAnsi="Times New Roman" w:cs="Times New Roman"/>
                  <w:color w:val="000000"/>
                  <w:sz w:val="16"/>
                  <w:szCs w:val="16"/>
                </w:rPr>
                <w:delText>412.517</w:delText>
              </w:r>
            </w:del>
          </w:p>
        </w:tc>
        <w:tc>
          <w:tcPr>
            <w:tcW w:w="990" w:type="dxa"/>
            <w:vAlign w:val="bottom"/>
          </w:tcPr>
          <w:p w14:paraId="65B77D6F" w14:textId="2882584E" w:rsidR="006F2E4F" w:rsidRPr="00474EDA" w:rsidDel="004F63CF" w:rsidRDefault="006F2E4F" w:rsidP="006F2E4F">
            <w:pPr>
              <w:spacing w:line="480" w:lineRule="auto"/>
              <w:rPr>
                <w:del w:id="1172" w:author="Meyer, Michael Frederick" w:date="2021-12-09T15:11:00Z"/>
                <w:rFonts w:ascii="Times New Roman" w:hAnsi="Times New Roman" w:cs="Times New Roman"/>
                <w:sz w:val="16"/>
                <w:szCs w:val="16"/>
              </w:rPr>
            </w:pPr>
            <w:del w:id="1173"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1DB59C1" w14:textId="32F8B7CE" w:rsidTr="006F2E4F">
        <w:trPr>
          <w:del w:id="1174" w:author="Meyer, Michael Frederick" w:date="2021-12-09T15:11:00Z"/>
        </w:trPr>
        <w:tc>
          <w:tcPr>
            <w:tcW w:w="706" w:type="dxa"/>
            <w:vAlign w:val="bottom"/>
          </w:tcPr>
          <w:p w14:paraId="6EDB7349" w14:textId="5C5E53B2" w:rsidR="006F2E4F" w:rsidRPr="00474EDA" w:rsidDel="004F63CF" w:rsidRDefault="006F2E4F" w:rsidP="006F2E4F">
            <w:pPr>
              <w:spacing w:line="480" w:lineRule="auto"/>
              <w:rPr>
                <w:del w:id="1175" w:author="Meyer, Michael Frederick" w:date="2021-12-09T15:11:00Z"/>
                <w:rFonts w:ascii="Times New Roman" w:hAnsi="Times New Roman" w:cs="Times New Roman"/>
                <w:sz w:val="16"/>
                <w:szCs w:val="16"/>
              </w:rPr>
            </w:pPr>
            <w:del w:id="1176" w:author="Meyer, Michael Frederick" w:date="2021-12-09T15:11:00Z">
              <w:r w:rsidRPr="00474EDA" w:rsidDel="004F63CF">
                <w:rPr>
                  <w:rFonts w:ascii="Times New Roman" w:hAnsi="Times New Roman" w:cs="Times New Roman"/>
                  <w:color w:val="000000"/>
                  <w:sz w:val="16"/>
                  <w:szCs w:val="16"/>
                </w:rPr>
                <w:delText>SM-1</w:delText>
              </w:r>
            </w:del>
          </w:p>
        </w:tc>
        <w:tc>
          <w:tcPr>
            <w:tcW w:w="1285" w:type="dxa"/>
            <w:vAlign w:val="bottom"/>
          </w:tcPr>
          <w:p w14:paraId="12B97343" w14:textId="4F9F2F10" w:rsidR="006F2E4F" w:rsidRPr="00474EDA" w:rsidDel="004F63CF" w:rsidRDefault="006F2E4F" w:rsidP="006F2E4F">
            <w:pPr>
              <w:spacing w:line="480" w:lineRule="auto"/>
              <w:rPr>
                <w:del w:id="1177" w:author="Meyer, Michael Frederick" w:date="2021-12-09T15:11:00Z"/>
                <w:rFonts w:ascii="Times New Roman" w:hAnsi="Times New Roman" w:cs="Times New Roman"/>
                <w:color w:val="000000"/>
                <w:sz w:val="16"/>
                <w:szCs w:val="16"/>
              </w:rPr>
            </w:pPr>
            <w:del w:id="1178"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2786525" w14:textId="024C9D0F" w:rsidR="006F2E4F" w:rsidRPr="00474EDA" w:rsidDel="004F63CF" w:rsidRDefault="006F2E4F" w:rsidP="006F2E4F">
            <w:pPr>
              <w:spacing w:line="480" w:lineRule="auto"/>
              <w:rPr>
                <w:del w:id="1179" w:author="Meyer, Michael Frederick" w:date="2021-12-09T15:11:00Z"/>
                <w:rFonts w:ascii="Times New Roman" w:hAnsi="Times New Roman" w:cs="Times New Roman"/>
                <w:color w:val="000000"/>
                <w:sz w:val="16"/>
                <w:szCs w:val="16"/>
              </w:rPr>
            </w:pPr>
            <w:del w:id="1180"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172F914" w14:textId="19E046A8" w:rsidR="006F2E4F" w:rsidRPr="007247D6" w:rsidDel="004F63CF" w:rsidRDefault="006F2E4F" w:rsidP="006F2E4F">
            <w:pPr>
              <w:spacing w:line="480" w:lineRule="auto"/>
              <w:rPr>
                <w:del w:id="1181" w:author="Meyer, Michael Frederick" w:date="2021-12-09T15:11:00Z"/>
                <w:rFonts w:ascii="Times New Roman" w:hAnsi="Times New Roman" w:cs="Times New Roman"/>
                <w:color w:val="000000"/>
                <w:sz w:val="16"/>
                <w:szCs w:val="16"/>
              </w:rPr>
            </w:pPr>
            <w:del w:id="1182" w:author="Meyer, Michael Frederick" w:date="2021-12-09T15:11:00Z">
              <w:r w:rsidRPr="00474EDA" w:rsidDel="004F63CF">
                <w:rPr>
                  <w:rFonts w:ascii="Times New Roman" w:hAnsi="Times New Roman" w:cs="Times New Roman"/>
                  <w:color w:val="000000"/>
                  <w:sz w:val="16"/>
                  <w:szCs w:val="16"/>
                </w:rPr>
                <w:delText>0.048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3711560" w14:textId="360A2159" w:rsidR="006F2E4F" w:rsidRPr="00474EDA" w:rsidDel="004F63CF" w:rsidRDefault="006F2E4F" w:rsidP="006F2E4F">
            <w:pPr>
              <w:spacing w:line="480" w:lineRule="auto"/>
              <w:rPr>
                <w:del w:id="1183" w:author="Meyer, Michael Frederick" w:date="2021-12-09T15:11:00Z"/>
                <w:rFonts w:ascii="Times New Roman" w:hAnsi="Times New Roman" w:cs="Times New Roman"/>
                <w:sz w:val="16"/>
                <w:szCs w:val="16"/>
              </w:rPr>
            </w:pPr>
            <w:del w:id="1184" w:author="Meyer, Michael Frederick" w:date="2021-12-09T15:11:00Z">
              <w:r w:rsidRPr="00474EDA" w:rsidDel="004F63CF">
                <w:rPr>
                  <w:rFonts w:ascii="Times New Roman" w:hAnsi="Times New Roman" w:cs="Times New Roman"/>
                  <w:color w:val="000000"/>
                  <w:sz w:val="16"/>
                  <w:szCs w:val="16"/>
                </w:rPr>
                <w:delText>0.042</w:delText>
              </w:r>
            </w:del>
          </w:p>
        </w:tc>
        <w:tc>
          <w:tcPr>
            <w:tcW w:w="1229" w:type="dxa"/>
            <w:vAlign w:val="bottom"/>
          </w:tcPr>
          <w:p w14:paraId="344DE342" w14:textId="5C4D1692" w:rsidR="006F2E4F" w:rsidRPr="00474EDA" w:rsidDel="004F63CF" w:rsidRDefault="006F2E4F" w:rsidP="006F2E4F">
            <w:pPr>
              <w:spacing w:line="480" w:lineRule="auto"/>
              <w:rPr>
                <w:del w:id="1185" w:author="Meyer, Michael Frederick" w:date="2021-12-09T15:11:00Z"/>
                <w:rFonts w:ascii="Times New Roman" w:hAnsi="Times New Roman" w:cs="Times New Roman"/>
                <w:sz w:val="16"/>
                <w:szCs w:val="16"/>
              </w:rPr>
            </w:pPr>
            <w:del w:id="1186" w:author="Meyer, Michael Frederick" w:date="2021-12-09T15:11:00Z">
              <w:r w:rsidRPr="00474EDA" w:rsidDel="004F63CF">
                <w:rPr>
                  <w:rFonts w:ascii="Times New Roman" w:hAnsi="Times New Roman" w:cs="Times New Roman"/>
                  <w:color w:val="000000"/>
                  <w:sz w:val="16"/>
                  <w:szCs w:val="16"/>
                </w:rPr>
                <w:delText>0.012</w:delText>
              </w:r>
            </w:del>
          </w:p>
        </w:tc>
        <w:tc>
          <w:tcPr>
            <w:tcW w:w="1052" w:type="dxa"/>
            <w:vAlign w:val="bottom"/>
          </w:tcPr>
          <w:p w14:paraId="2B143D95" w14:textId="6D3A3E3B" w:rsidR="006F2E4F" w:rsidRPr="00474EDA" w:rsidDel="004F63CF" w:rsidRDefault="006F2E4F" w:rsidP="006F2E4F">
            <w:pPr>
              <w:spacing w:line="480" w:lineRule="auto"/>
              <w:rPr>
                <w:del w:id="1187" w:author="Meyer, Michael Frederick" w:date="2021-12-09T15:11:00Z"/>
                <w:rFonts w:ascii="Times New Roman" w:hAnsi="Times New Roman" w:cs="Times New Roman"/>
                <w:sz w:val="16"/>
                <w:szCs w:val="16"/>
              </w:rPr>
            </w:pPr>
            <w:del w:id="1188" w:author="Meyer, Michael Frederick" w:date="2021-12-09T15:11:00Z">
              <w:r w:rsidRPr="00474EDA" w:rsidDel="004F63CF">
                <w:rPr>
                  <w:rFonts w:ascii="Times New Roman" w:hAnsi="Times New Roman" w:cs="Times New Roman"/>
                  <w:color w:val="000000"/>
                  <w:sz w:val="16"/>
                  <w:szCs w:val="16"/>
                </w:rPr>
                <w:delText>0.005</w:delText>
              </w:r>
            </w:del>
          </w:p>
        </w:tc>
        <w:tc>
          <w:tcPr>
            <w:tcW w:w="768" w:type="dxa"/>
            <w:vAlign w:val="bottom"/>
          </w:tcPr>
          <w:p w14:paraId="428B5877" w14:textId="332BD739" w:rsidR="006F2E4F" w:rsidRPr="00474EDA" w:rsidDel="004F63CF" w:rsidRDefault="006F2E4F" w:rsidP="006F2E4F">
            <w:pPr>
              <w:spacing w:line="480" w:lineRule="auto"/>
              <w:rPr>
                <w:del w:id="1189" w:author="Meyer, Michael Frederick" w:date="2021-12-09T15:11:00Z"/>
                <w:rFonts w:ascii="Times New Roman" w:hAnsi="Times New Roman" w:cs="Times New Roman"/>
                <w:sz w:val="16"/>
                <w:szCs w:val="16"/>
              </w:rPr>
            </w:pPr>
            <w:del w:id="1190"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1E0DFB2" w14:textId="7E382536" w:rsidR="006F2E4F" w:rsidRPr="007247D6" w:rsidDel="004F63CF" w:rsidRDefault="006F2E4F" w:rsidP="006F2E4F">
            <w:pPr>
              <w:spacing w:line="480" w:lineRule="auto"/>
              <w:rPr>
                <w:del w:id="1191" w:author="Meyer, Michael Frederick" w:date="2021-12-09T15:11:00Z"/>
                <w:rFonts w:ascii="Times New Roman" w:hAnsi="Times New Roman" w:cs="Times New Roman"/>
                <w:color w:val="000000"/>
                <w:sz w:val="16"/>
                <w:szCs w:val="16"/>
              </w:rPr>
            </w:pPr>
            <w:del w:id="1192"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20D3144B" w14:textId="50CC769D" w:rsidR="006F2E4F" w:rsidRPr="007247D6" w:rsidDel="004F63CF" w:rsidRDefault="006F2E4F" w:rsidP="006F2E4F">
            <w:pPr>
              <w:spacing w:line="480" w:lineRule="auto"/>
              <w:rPr>
                <w:del w:id="1193" w:author="Meyer, Michael Frederick" w:date="2021-12-09T15:11:00Z"/>
                <w:rFonts w:ascii="Times New Roman" w:hAnsi="Times New Roman" w:cs="Times New Roman"/>
                <w:color w:val="000000"/>
                <w:sz w:val="16"/>
                <w:szCs w:val="16"/>
              </w:rPr>
            </w:pPr>
            <w:del w:id="1194"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431FA336" w14:textId="27C20821" w:rsidR="006F2E4F" w:rsidRPr="006F2E4F" w:rsidDel="004F63CF" w:rsidRDefault="006F2E4F" w:rsidP="006F2E4F">
            <w:pPr>
              <w:spacing w:line="480" w:lineRule="auto"/>
              <w:rPr>
                <w:del w:id="1195" w:author="Meyer, Michael Frederick" w:date="2021-12-09T15:11:00Z"/>
                <w:rFonts w:ascii="Times New Roman" w:hAnsi="Times New Roman" w:cs="Times New Roman"/>
                <w:color w:val="000000"/>
                <w:sz w:val="16"/>
                <w:szCs w:val="16"/>
              </w:rPr>
            </w:pPr>
            <w:del w:id="119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23A7CA6B" w14:textId="038163A4" w:rsidR="006F2E4F" w:rsidRPr="006F2E4F" w:rsidDel="004F63CF" w:rsidRDefault="006F2E4F" w:rsidP="006F2E4F">
            <w:pPr>
              <w:spacing w:line="480" w:lineRule="auto"/>
              <w:rPr>
                <w:del w:id="1197" w:author="Meyer, Michael Frederick" w:date="2021-12-09T15:11:00Z"/>
                <w:rFonts w:ascii="Times New Roman" w:hAnsi="Times New Roman" w:cs="Times New Roman"/>
                <w:sz w:val="16"/>
                <w:szCs w:val="16"/>
              </w:rPr>
            </w:pPr>
            <w:del w:id="1198" w:author="Meyer, Michael Frederick" w:date="2021-12-09T15:11:00Z">
              <w:r w:rsidRPr="006F2E4F" w:rsidDel="004F63CF">
                <w:rPr>
                  <w:rFonts w:ascii="Times New Roman" w:hAnsi="Times New Roman" w:cs="Times New Roman"/>
                  <w:color w:val="000000"/>
                  <w:sz w:val="16"/>
                  <w:szCs w:val="16"/>
                </w:rPr>
                <w:delText>893.950</w:delText>
              </w:r>
            </w:del>
          </w:p>
        </w:tc>
        <w:tc>
          <w:tcPr>
            <w:tcW w:w="990" w:type="dxa"/>
            <w:vAlign w:val="bottom"/>
          </w:tcPr>
          <w:p w14:paraId="770D3C9D" w14:textId="2369F56A" w:rsidR="006F2E4F" w:rsidRPr="00474EDA" w:rsidDel="004F63CF" w:rsidRDefault="006F2E4F" w:rsidP="006F2E4F">
            <w:pPr>
              <w:spacing w:line="480" w:lineRule="auto"/>
              <w:rPr>
                <w:del w:id="1199" w:author="Meyer, Michael Frederick" w:date="2021-12-09T15:11:00Z"/>
                <w:rFonts w:ascii="Times New Roman" w:hAnsi="Times New Roman" w:cs="Times New Roman"/>
                <w:sz w:val="16"/>
                <w:szCs w:val="16"/>
              </w:rPr>
            </w:pPr>
            <w:del w:id="1200"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B902881" w14:textId="1EA8A827" w:rsidTr="006F2E4F">
        <w:trPr>
          <w:del w:id="1201" w:author="Meyer, Michael Frederick" w:date="2021-12-09T15:11:00Z"/>
        </w:trPr>
        <w:tc>
          <w:tcPr>
            <w:tcW w:w="706" w:type="dxa"/>
            <w:vAlign w:val="bottom"/>
          </w:tcPr>
          <w:p w14:paraId="670F31BA" w14:textId="20F850D9" w:rsidR="006F2E4F" w:rsidRPr="00474EDA" w:rsidDel="004F63CF" w:rsidRDefault="006F2E4F" w:rsidP="006F2E4F">
            <w:pPr>
              <w:spacing w:line="480" w:lineRule="auto"/>
              <w:rPr>
                <w:del w:id="1202" w:author="Meyer, Michael Frederick" w:date="2021-12-09T15:11:00Z"/>
                <w:rFonts w:ascii="Times New Roman" w:hAnsi="Times New Roman" w:cs="Times New Roman"/>
                <w:sz w:val="16"/>
                <w:szCs w:val="16"/>
              </w:rPr>
            </w:pPr>
            <w:del w:id="1203" w:author="Meyer, Michael Frederick" w:date="2021-12-09T15:11:00Z">
              <w:r w:rsidRPr="00474EDA" w:rsidDel="004F63CF">
                <w:rPr>
                  <w:rFonts w:ascii="Times New Roman" w:hAnsi="Times New Roman" w:cs="Times New Roman"/>
                  <w:color w:val="000000"/>
                  <w:sz w:val="16"/>
                  <w:szCs w:val="16"/>
                </w:rPr>
                <w:delText>LI-1</w:delText>
              </w:r>
            </w:del>
          </w:p>
        </w:tc>
        <w:tc>
          <w:tcPr>
            <w:tcW w:w="1285" w:type="dxa"/>
            <w:vAlign w:val="bottom"/>
          </w:tcPr>
          <w:p w14:paraId="3C4CDF9E" w14:textId="74049A49" w:rsidR="006F2E4F" w:rsidRPr="00474EDA" w:rsidDel="004F63CF" w:rsidRDefault="006F2E4F" w:rsidP="006F2E4F">
            <w:pPr>
              <w:spacing w:line="480" w:lineRule="auto"/>
              <w:rPr>
                <w:del w:id="1204" w:author="Meyer, Michael Frederick" w:date="2021-12-09T15:11:00Z"/>
                <w:rFonts w:ascii="Times New Roman" w:hAnsi="Times New Roman" w:cs="Times New Roman"/>
                <w:color w:val="000000"/>
                <w:sz w:val="16"/>
                <w:szCs w:val="16"/>
              </w:rPr>
            </w:pPr>
            <w:del w:id="1205" w:author="Meyer, Michael Frederick" w:date="2021-12-09T15:11:00Z">
              <w:r w:rsidRPr="00474EDA"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EEA1FA2" w14:textId="35296775" w:rsidR="006F2E4F" w:rsidRPr="00474EDA" w:rsidDel="004F63CF" w:rsidRDefault="006F2E4F" w:rsidP="006F2E4F">
            <w:pPr>
              <w:spacing w:line="480" w:lineRule="auto"/>
              <w:rPr>
                <w:del w:id="1206" w:author="Meyer, Michael Frederick" w:date="2021-12-09T15:11:00Z"/>
                <w:rFonts w:ascii="Times New Roman" w:hAnsi="Times New Roman" w:cs="Times New Roman"/>
                <w:color w:val="000000"/>
                <w:sz w:val="16"/>
                <w:szCs w:val="16"/>
              </w:rPr>
            </w:pPr>
            <w:del w:id="1207"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457482C" w14:textId="2C2421B9" w:rsidR="006F2E4F" w:rsidRPr="007247D6" w:rsidDel="004F63CF" w:rsidRDefault="006F2E4F" w:rsidP="006F2E4F">
            <w:pPr>
              <w:spacing w:line="480" w:lineRule="auto"/>
              <w:rPr>
                <w:del w:id="1208" w:author="Meyer, Michael Frederick" w:date="2021-12-09T15:11:00Z"/>
                <w:rFonts w:ascii="Times New Roman" w:hAnsi="Times New Roman" w:cs="Times New Roman"/>
                <w:color w:val="000000"/>
                <w:sz w:val="16"/>
                <w:szCs w:val="16"/>
              </w:rPr>
            </w:pPr>
            <w:del w:id="1209"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F013C13" w14:textId="6F4DF113" w:rsidR="006F2E4F" w:rsidRPr="00474EDA" w:rsidDel="004F63CF" w:rsidRDefault="006F2E4F" w:rsidP="006F2E4F">
            <w:pPr>
              <w:spacing w:line="480" w:lineRule="auto"/>
              <w:rPr>
                <w:del w:id="1210" w:author="Meyer, Michael Frederick" w:date="2021-12-09T15:11:00Z"/>
                <w:rFonts w:ascii="Times New Roman" w:hAnsi="Times New Roman" w:cs="Times New Roman"/>
                <w:sz w:val="16"/>
                <w:szCs w:val="16"/>
              </w:rPr>
            </w:pPr>
            <w:del w:id="1211" w:author="Meyer, Michael Frederick" w:date="2021-12-09T15:11:00Z">
              <w:r w:rsidRPr="00474EDA" w:rsidDel="004F63CF">
                <w:rPr>
                  <w:rFonts w:ascii="Times New Roman" w:hAnsi="Times New Roman" w:cs="Times New Roman"/>
                  <w:color w:val="000000"/>
                  <w:sz w:val="16"/>
                  <w:szCs w:val="16"/>
                </w:rPr>
                <w:delText>0.05</w:delText>
              </w:r>
            </w:del>
          </w:p>
        </w:tc>
        <w:tc>
          <w:tcPr>
            <w:tcW w:w="1229" w:type="dxa"/>
            <w:vAlign w:val="bottom"/>
          </w:tcPr>
          <w:p w14:paraId="1D6A8C75" w14:textId="08BA906D" w:rsidR="006F2E4F" w:rsidRPr="00474EDA" w:rsidDel="004F63CF" w:rsidRDefault="006F2E4F" w:rsidP="006F2E4F">
            <w:pPr>
              <w:spacing w:line="480" w:lineRule="auto"/>
              <w:rPr>
                <w:del w:id="1212" w:author="Meyer, Michael Frederick" w:date="2021-12-09T15:11:00Z"/>
                <w:rFonts w:ascii="Times New Roman" w:hAnsi="Times New Roman" w:cs="Times New Roman"/>
                <w:sz w:val="16"/>
                <w:szCs w:val="16"/>
              </w:rPr>
            </w:pPr>
            <w:del w:id="1213" w:author="Meyer, Michael Frederick" w:date="2021-12-09T15:11:00Z">
              <w:r w:rsidRPr="00474EDA" w:rsidDel="004F63CF">
                <w:rPr>
                  <w:rFonts w:ascii="Times New Roman" w:hAnsi="Times New Roman" w:cs="Times New Roman"/>
                  <w:color w:val="000000"/>
                  <w:sz w:val="16"/>
                  <w:szCs w:val="16"/>
                </w:rPr>
                <w:delText>0.04</w:delText>
              </w:r>
            </w:del>
          </w:p>
        </w:tc>
        <w:tc>
          <w:tcPr>
            <w:tcW w:w="1052" w:type="dxa"/>
            <w:vAlign w:val="bottom"/>
          </w:tcPr>
          <w:p w14:paraId="1B9B192E" w14:textId="4D82FFA1" w:rsidR="006F2E4F" w:rsidRPr="00474EDA" w:rsidDel="004F63CF" w:rsidRDefault="006F2E4F" w:rsidP="006F2E4F">
            <w:pPr>
              <w:spacing w:line="480" w:lineRule="auto"/>
              <w:rPr>
                <w:del w:id="1214" w:author="Meyer, Michael Frederick" w:date="2021-12-09T15:11:00Z"/>
                <w:rFonts w:ascii="Times New Roman" w:hAnsi="Times New Roman" w:cs="Times New Roman"/>
                <w:sz w:val="16"/>
                <w:szCs w:val="16"/>
              </w:rPr>
            </w:pPr>
            <w:del w:id="1215" w:author="Meyer, Michael Frederick" w:date="2021-12-09T15:11:00Z">
              <w:r w:rsidRPr="00474EDA" w:rsidDel="004F63CF">
                <w:rPr>
                  <w:rFonts w:ascii="Times New Roman" w:hAnsi="Times New Roman" w:cs="Times New Roman"/>
                  <w:color w:val="000000"/>
                  <w:sz w:val="16"/>
                  <w:szCs w:val="16"/>
                </w:rPr>
                <w:delText>0.006</w:delText>
              </w:r>
            </w:del>
          </w:p>
        </w:tc>
        <w:tc>
          <w:tcPr>
            <w:tcW w:w="768" w:type="dxa"/>
            <w:vAlign w:val="bottom"/>
          </w:tcPr>
          <w:p w14:paraId="2821C7CA" w14:textId="2F7CE23E" w:rsidR="006F2E4F" w:rsidRPr="00474EDA" w:rsidDel="004F63CF" w:rsidRDefault="006F2E4F" w:rsidP="006F2E4F">
            <w:pPr>
              <w:spacing w:line="480" w:lineRule="auto"/>
              <w:rPr>
                <w:del w:id="1216" w:author="Meyer, Michael Frederick" w:date="2021-12-09T15:11:00Z"/>
                <w:rFonts w:ascii="Times New Roman" w:hAnsi="Times New Roman" w:cs="Times New Roman"/>
                <w:sz w:val="16"/>
                <w:szCs w:val="16"/>
              </w:rPr>
            </w:pPr>
            <w:del w:id="1217" w:author="Meyer, Michael Frederick" w:date="2021-12-09T15:11:00Z">
              <w:r w:rsidRPr="00474EDA" w:rsidDel="004F63CF">
                <w:rPr>
                  <w:rFonts w:ascii="Times New Roman" w:hAnsi="Times New Roman" w:cs="Times New Roman"/>
                  <w:color w:val="000000"/>
                  <w:sz w:val="16"/>
                  <w:szCs w:val="16"/>
                </w:rPr>
                <w:delText>0.002</w:delText>
              </w:r>
            </w:del>
          </w:p>
        </w:tc>
        <w:tc>
          <w:tcPr>
            <w:tcW w:w="1245" w:type="dxa"/>
            <w:vAlign w:val="bottom"/>
          </w:tcPr>
          <w:p w14:paraId="405F076A" w14:textId="2517114E" w:rsidR="006F2E4F" w:rsidRPr="007247D6" w:rsidDel="004F63CF" w:rsidRDefault="006F2E4F" w:rsidP="006F2E4F">
            <w:pPr>
              <w:spacing w:line="480" w:lineRule="auto"/>
              <w:rPr>
                <w:del w:id="1218" w:author="Meyer, Michael Frederick" w:date="2021-12-09T15:11:00Z"/>
                <w:rFonts w:ascii="Times New Roman" w:hAnsi="Times New Roman" w:cs="Times New Roman"/>
                <w:color w:val="000000"/>
                <w:sz w:val="16"/>
                <w:szCs w:val="16"/>
              </w:rPr>
            </w:pPr>
            <w:del w:id="1219" w:author="Meyer, Michael Frederick" w:date="2021-12-09T15:11:00Z">
              <w:r w:rsidRPr="007247D6"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B5D87D3" w14:textId="0C009C06" w:rsidR="006F2E4F" w:rsidRPr="007247D6" w:rsidDel="004F63CF" w:rsidRDefault="006F2E4F" w:rsidP="006F2E4F">
            <w:pPr>
              <w:spacing w:line="480" w:lineRule="auto"/>
              <w:rPr>
                <w:del w:id="1220" w:author="Meyer, Michael Frederick" w:date="2021-12-09T15:11:00Z"/>
                <w:rFonts w:ascii="Times New Roman" w:hAnsi="Times New Roman" w:cs="Times New Roman"/>
                <w:color w:val="000000"/>
                <w:sz w:val="16"/>
                <w:szCs w:val="16"/>
              </w:rPr>
            </w:pPr>
            <w:del w:id="1221"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3A7BD3" w14:textId="0301AD13" w:rsidR="006F2E4F" w:rsidRPr="006F2E4F" w:rsidDel="004F63CF" w:rsidRDefault="006F2E4F" w:rsidP="006F2E4F">
            <w:pPr>
              <w:spacing w:line="480" w:lineRule="auto"/>
              <w:rPr>
                <w:del w:id="1222" w:author="Meyer, Michael Frederick" w:date="2021-12-09T15:11:00Z"/>
                <w:rFonts w:ascii="Times New Roman" w:hAnsi="Times New Roman" w:cs="Times New Roman"/>
                <w:color w:val="000000"/>
                <w:sz w:val="16"/>
                <w:szCs w:val="16"/>
              </w:rPr>
            </w:pPr>
            <w:del w:id="1223"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5F8BAAE1" w14:textId="6942BB0B" w:rsidR="006F2E4F" w:rsidRPr="006F2E4F" w:rsidDel="004F63CF" w:rsidRDefault="006F2E4F" w:rsidP="006F2E4F">
            <w:pPr>
              <w:spacing w:line="480" w:lineRule="auto"/>
              <w:rPr>
                <w:del w:id="1224" w:author="Meyer, Michael Frederick" w:date="2021-12-09T15:11:00Z"/>
                <w:rFonts w:ascii="Times New Roman" w:hAnsi="Times New Roman" w:cs="Times New Roman"/>
                <w:sz w:val="16"/>
                <w:szCs w:val="16"/>
              </w:rPr>
            </w:pPr>
            <w:del w:id="1225" w:author="Meyer, Michael Frederick" w:date="2021-12-09T15:11:00Z">
              <w:r w:rsidRPr="006F2E4F" w:rsidDel="004F63CF">
                <w:rPr>
                  <w:rFonts w:ascii="Times New Roman" w:hAnsi="Times New Roman" w:cs="Times New Roman"/>
                  <w:color w:val="000000"/>
                  <w:sz w:val="16"/>
                  <w:szCs w:val="16"/>
                </w:rPr>
                <w:delText>2179.963</w:delText>
              </w:r>
            </w:del>
          </w:p>
        </w:tc>
        <w:tc>
          <w:tcPr>
            <w:tcW w:w="990" w:type="dxa"/>
            <w:vAlign w:val="bottom"/>
          </w:tcPr>
          <w:p w14:paraId="0C275262" w14:textId="05A4CF12" w:rsidR="006F2E4F" w:rsidRPr="00474EDA" w:rsidDel="004F63CF" w:rsidRDefault="006F2E4F" w:rsidP="006F2E4F">
            <w:pPr>
              <w:spacing w:line="480" w:lineRule="auto"/>
              <w:rPr>
                <w:del w:id="1226" w:author="Meyer, Michael Frederick" w:date="2021-12-09T15:11:00Z"/>
                <w:rFonts w:ascii="Times New Roman" w:hAnsi="Times New Roman" w:cs="Times New Roman"/>
                <w:sz w:val="16"/>
                <w:szCs w:val="16"/>
              </w:rPr>
            </w:pPr>
            <w:del w:id="1227"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828041B" w14:textId="15326130" w:rsidTr="006F2E4F">
        <w:trPr>
          <w:del w:id="1228" w:author="Meyer, Michael Frederick" w:date="2021-12-09T15:11:00Z"/>
        </w:trPr>
        <w:tc>
          <w:tcPr>
            <w:tcW w:w="706" w:type="dxa"/>
            <w:vAlign w:val="bottom"/>
          </w:tcPr>
          <w:p w14:paraId="446ED1D4" w14:textId="22B832EE" w:rsidR="006F2E4F" w:rsidRPr="00474EDA" w:rsidDel="004F63CF" w:rsidRDefault="006F2E4F" w:rsidP="006F2E4F">
            <w:pPr>
              <w:spacing w:line="480" w:lineRule="auto"/>
              <w:rPr>
                <w:del w:id="1229" w:author="Meyer, Michael Frederick" w:date="2021-12-09T15:11:00Z"/>
                <w:rFonts w:ascii="Times New Roman" w:hAnsi="Times New Roman" w:cs="Times New Roman"/>
                <w:sz w:val="16"/>
                <w:szCs w:val="16"/>
              </w:rPr>
            </w:pPr>
            <w:del w:id="1230" w:author="Meyer, Michael Frederick" w:date="2021-12-09T15:11:00Z">
              <w:r w:rsidRPr="00474EDA" w:rsidDel="004F63CF">
                <w:rPr>
                  <w:rFonts w:ascii="Times New Roman" w:hAnsi="Times New Roman" w:cs="Times New Roman"/>
                  <w:color w:val="000000"/>
                  <w:sz w:val="16"/>
                  <w:szCs w:val="16"/>
                </w:rPr>
                <w:delText>LI-2</w:delText>
              </w:r>
            </w:del>
          </w:p>
        </w:tc>
        <w:tc>
          <w:tcPr>
            <w:tcW w:w="1285" w:type="dxa"/>
            <w:vAlign w:val="bottom"/>
          </w:tcPr>
          <w:p w14:paraId="5B5DAF1C" w14:textId="455B6933" w:rsidR="006F2E4F" w:rsidRPr="00474EDA" w:rsidDel="004F63CF" w:rsidRDefault="006F2E4F" w:rsidP="006F2E4F">
            <w:pPr>
              <w:spacing w:line="480" w:lineRule="auto"/>
              <w:rPr>
                <w:del w:id="1231" w:author="Meyer, Michael Frederick" w:date="2021-12-09T15:11:00Z"/>
                <w:rFonts w:ascii="Times New Roman" w:hAnsi="Times New Roman" w:cs="Times New Roman"/>
                <w:color w:val="000000"/>
                <w:sz w:val="16"/>
                <w:szCs w:val="16"/>
              </w:rPr>
            </w:pPr>
            <w:del w:id="1232" w:author="Meyer, Michael Frederick" w:date="2021-12-09T15:11:00Z">
              <w:r w:rsidRPr="00474EDA" w:rsidDel="004F63CF">
                <w:rPr>
                  <w:rFonts w:ascii="Times New Roman" w:hAnsi="Times New Roman" w:cs="Times New Roman"/>
                  <w:color w:val="000000"/>
                  <w:sz w:val="16"/>
                  <w:szCs w:val="16"/>
                </w:rPr>
                <w:delText>0.091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813E640" w14:textId="7795DAAA" w:rsidR="006F2E4F" w:rsidRPr="00474EDA" w:rsidDel="004F63CF" w:rsidRDefault="006F2E4F" w:rsidP="006F2E4F">
            <w:pPr>
              <w:spacing w:line="480" w:lineRule="auto"/>
              <w:rPr>
                <w:del w:id="1233" w:author="Meyer, Michael Frederick" w:date="2021-12-09T15:11:00Z"/>
                <w:rFonts w:ascii="Times New Roman" w:hAnsi="Times New Roman" w:cs="Times New Roman"/>
                <w:color w:val="000000"/>
                <w:sz w:val="16"/>
                <w:szCs w:val="16"/>
              </w:rPr>
            </w:pPr>
            <w:del w:id="1234" w:author="Meyer, Michael Frederick" w:date="2021-12-09T15:11:00Z">
              <w:r w:rsidRPr="00474EDA" w:rsidDel="004F63CF">
                <w:rPr>
                  <w:rFonts w:ascii="Times New Roman" w:hAnsi="Times New Roman" w:cs="Times New Roman"/>
                  <w:color w:val="000000"/>
                  <w:sz w:val="16"/>
                  <w:szCs w:val="16"/>
                </w:rPr>
                <w:delText>0.095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45B4B9AF" w14:textId="7C78DEC3" w:rsidR="006F2E4F" w:rsidRPr="007247D6" w:rsidDel="004F63CF" w:rsidRDefault="006F2E4F" w:rsidP="006F2E4F">
            <w:pPr>
              <w:spacing w:line="480" w:lineRule="auto"/>
              <w:rPr>
                <w:del w:id="1235" w:author="Meyer, Michael Frederick" w:date="2021-12-09T15:11:00Z"/>
                <w:rFonts w:ascii="Times New Roman" w:hAnsi="Times New Roman" w:cs="Times New Roman"/>
                <w:color w:val="000000"/>
                <w:sz w:val="16"/>
                <w:szCs w:val="16"/>
              </w:rPr>
            </w:pPr>
            <w:del w:id="1236"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7A2A6F39" w14:textId="585C7E03" w:rsidR="006F2E4F" w:rsidRPr="00474EDA" w:rsidDel="004F63CF" w:rsidRDefault="006F2E4F" w:rsidP="006F2E4F">
            <w:pPr>
              <w:spacing w:line="480" w:lineRule="auto"/>
              <w:rPr>
                <w:del w:id="1237" w:author="Meyer, Michael Frederick" w:date="2021-12-09T15:11:00Z"/>
                <w:rFonts w:ascii="Times New Roman" w:hAnsi="Times New Roman" w:cs="Times New Roman"/>
                <w:sz w:val="16"/>
                <w:szCs w:val="16"/>
              </w:rPr>
            </w:pPr>
            <w:del w:id="1238"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8F9E5C7" w14:textId="1661CA12" w:rsidR="006F2E4F" w:rsidRPr="00474EDA" w:rsidDel="004F63CF" w:rsidRDefault="006F2E4F" w:rsidP="006F2E4F">
            <w:pPr>
              <w:spacing w:line="480" w:lineRule="auto"/>
              <w:rPr>
                <w:del w:id="1239" w:author="Meyer, Michael Frederick" w:date="2021-12-09T15:11:00Z"/>
                <w:rFonts w:ascii="Times New Roman" w:hAnsi="Times New Roman" w:cs="Times New Roman"/>
                <w:sz w:val="16"/>
                <w:szCs w:val="16"/>
              </w:rPr>
            </w:pPr>
            <w:del w:id="1240" w:author="Meyer, Michael Frederick" w:date="2021-12-09T15:11:00Z">
              <w:r w:rsidRPr="00474EDA" w:rsidDel="004F63CF">
                <w:rPr>
                  <w:rFonts w:ascii="Times New Roman" w:hAnsi="Times New Roman" w:cs="Times New Roman"/>
                  <w:color w:val="000000"/>
                  <w:sz w:val="16"/>
                  <w:szCs w:val="16"/>
                </w:rPr>
                <w:delText>0.007</w:delText>
              </w:r>
            </w:del>
          </w:p>
        </w:tc>
        <w:tc>
          <w:tcPr>
            <w:tcW w:w="1052" w:type="dxa"/>
            <w:vAlign w:val="bottom"/>
          </w:tcPr>
          <w:p w14:paraId="35F0D7BD" w14:textId="379B661F" w:rsidR="006F2E4F" w:rsidRPr="00474EDA" w:rsidDel="004F63CF" w:rsidRDefault="006F2E4F" w:rsidP="006F2E4F">
            <w:pPr>
              <w:spacing w:line="480" w:lineRule="auto"/>
              <w:rPr>
                <w:del w:id="1241" w:author="Meyer, Michael Frederick" w:date="2021-12-09T15:11:00Z"/>
                <w:rFonts w:ascii="Times New Roman" w:hAnsi="Times New Roman" w:cs="Times New Roman"/>
                <w:sz w:val="16"/>
                <w:szCs w:val="16"/>
              </w:rPr>
            </w:pPr>
            <w:del w:id="1242"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3913C55" w14:textId="04524A3F" w:rsidR="006F2E4F" w:rsidRPr="00474EDA" w:rsidDel="004F63CF" w:rsidRDefault="006F2E4F" w:rsidP="006F2E4F">
            <w:pPr>
              <w:spacing w:line="480" w:lineRule="auto"/>
              <w:rPr>
                <w:del w:id="1243" w:author="Meyer, Michael Frederick" w:date="2021-12-09T15:11:00Z"/>
                <w:rFonts w:ascii="Times New Roman" w:hAnsi="Times New Roman" w:cs="Times New Roman"/>
                <w:sz w:val="16"/>
                <w:szCs w:val="16"/>
              </w:rPr>
            </w:pPr>
            <w:del w:id="124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2A7851D" w14:textId="2E295096" w:rsidR="006F2E4F" w:rsidRPr="007247D6" w:rsidDel="004F63CF" w:rsidRDefault="006F2E4F" w:rsidP="006F2E4F">
            <w:pPr>
              <w:spacing w:line="480" w:lineRule="auto"/>
              <w:rPr>
                <w:del w:id="1245" w:author="Meyer, Michael Frederick" w:date="2021-12-09T15:11:00Z"/>
                <w:rFonts w:ascii="Times New Roman" w:hAnsi="Times New Roman" w:cs="Times New Roman"/>
                <w:color w:val="000000"/>
                <w:sz w:val="16"/>
                <w:szCs w:val="16"/>
              </w:rPr>
            </w:pPr>
            <w:del w:id="1246"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43966873" w14:textId="04555479" w:rsidR="006F2E4F" w:rsidRPr="007247D6" w:rsidDel="004F63CF" w:rsidRDefault="006F2E4F" w:rsidP="006F2E4F">
            <w:pPr>
              <w:spacing w:line="480" w:lineRule="auto"/>
              <w:rPr>
                <w:del w:id="1247" w:author="Meyer, Michael Frederick" w:date="2021-12-09T15:11:00Z"/>
                <w:rFonts w:ascii="Times New Roman" w:hAnsi="Times New Roman" w:cs="Times New Roman"/>
                <w:color w:val="000000"/>
                <w:sz w:val="16"/>
                <w:szCs w:val="16"/>
              </w:rPr>
            </w:pPr>
            <w:del w:id="1248"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4C2D8859" w14:textId="26B9439E" w:rsidR="006F2E4F" w:rsidRPr="006F2E4F" w:rsidDel="004F63CF" w:rsidRDefault="006F2E4F" w:rsidP="006F2E4F">
            <w:pPr>
              <w:spacing w:line="480" w:lineRule="auto"/>
              <w:rPr>
                <w:del w:id="1249" w:author="Meyer, Michael Frederick" w:date="2021-12-09T15:11:00Z"/>
                <w:rFonts w:ascii="Times New Roman" w:hAnsi="Times New Roman" w:cs="Times New Roman"/>
                <w:color w:val="000000"/>
                <w:sz w:val="16"/>
                <w:szCs w:val="16"/>
              </w:rPr>
            </w:pPr>
            <w:del w:id="125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05D3E1C" w14:textId="0C54D2BA" w:rsidR="006F2E4F" w:rsidRPr="006F2E4F" w:rsidDel="004F63CF" w:rsidRDefault="006F2E4F" w:rsidP="006F2E4F">
            <w:pPr>
              <w:spacing w:line="480" w:lineRule="auto"/>
              <w:rPr>
                <w:del w:id="1251" w:author="Meyer, Michael Frederick" w:date="2021-12-09T15:11:00Z"/>
                <w:rFonts w:ascii="Times New Roman" w:hAnsi="Times New Roman" w:cs="Times New Roman"/>
                <w:sz w:val="16"/>
                <w:szCs w:val="16"/>
              </w:rPr>
            </w:pPr>
            <w:del w:id="1252" w:author="Meyer, Michael Frederick" w:date="2021-12-09T15:11:00Z">
              <w:r w:rsidRPr="006F2E4F" w:rsidDel="004F63CF">
                <w:rPr>
                  <w:rFonts w:ascii="Times New Roman" w:hAnsi="Times New Roman" w:cs="Times New Roman"/>
                  <w:color w:val="000000"/>
                  <w:sz w:val="16"/>
                  <w:szCs w:val="16"/>
                </w:rPr>
                <w:delText>5937.413</w:delText>
              </w:r>
            </w:del>
          </w:p>
        </w:tc>
        <w:tc>
          <w:tcPr>
            <w:tcW w:w="990" w:type="dxa"/>
            <w:vAlign w:val="bottom"/>
          </w:tcPr>
          <w:p w14:paraId="042485A7" w14:textId="7A43C6E6" w:rsidR="006F2E4F" w:rsidRPr="00474EDA" w:rsidDel="004F63CF" w:rsidRDefault="006F2E4F" w:rsidP="006F2E4F">
            <w:pPr>
              <w:spacing w:line="480" w:lineRule="auto"/>
              <w:rPr>
                <w:del w:id="1253" w:author="Meyer, Michael Frederick" w:date="2021-12-09T15:11:00Z"/>
                <w:rFonts w:ascii="Times New Roman" w:hAnsi="Times New Roman" w:cs="Times New Roman"/>
                <w:sz w:val="16"/>
                <w:szCs w:val="16"/>
              </w:rPr>
            </w:pPr>
            <w:del w:id="1254"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5891D14D" w14:textId="3772AEDF" w:rsidTr="006F2E4F">
        <w:trPr>
          <w:del w:id="1255" w:author="Meyer, Michael Frederick" w:date="2021-12-09T15:11:00Z"/>
        </w:trPr>
        <w:tc>
          <w:tcPr>
            <w:tcW w:w="706" w:type="dxa"/>
            <w:vAlign w:val="bottom"/>
          </w:tcPr>
          <w:p w14:paraId="02322846" w14:textId="1E83309B" w:rsidR="006F2E4F" w:rsidRPr="00474EDA" w:rsidDel="004F63CF" w:rsidRDefault="006F2E4F" w:rsidP="006F2E4F">
            <w:pPr>
              <w:spacing w:line="480" w:lineRule="auto"/>
              <w:rPr>
                <w:del w:id="1256" w:author="Meyer, Michael Frederick" w:date="2021-12-09T15:11:00Z"/>
                <w:rFonts w:ascii="Times New Roman" w:hAnsi="Times New Roman" w:cs="Times New Roman"/>
                <w:sz w:val="16"/>
                <w:szCs w:val="16"/>
              </w:rPr>
            </w:pPr>
            <w:del w:id="1257" w:author="Meyer, Michael Frederick" w:date="2021-12-09T15:11:00Z">
              <w:r w:rsidRPr="00474EDA" w:rsidDel="004F63CF">
                <w:rPr>
                  <w:rFonts w:ascii="Times New Roman" w:hAnsi="Times New Roman" w:cs="Times New Roman"/>
                  <w:color w:val="000000"/>
                  <w:sz w:val="16"/>
                  <w:szCs w:val="16"/>
                </w:rPr>
                <w:delText>LI-3</w:delText>
              </w:r>
            </w:del>
          </w:p>
        </w:tc>
        <w:tc>
          <w:tcPr>
            <w:tcW w:w="1285" w:type="dxa"/>
            <w:vAlign w:val="bottom"/>
          </w:tcPr>
          <w:p w14:paraId="71AAF208" w14:textId="2AE99031" w:rsidR="006F2E4F" w:rsidRPr="00474EDA" w:rsidDel="004F63CF" w:rsidRDefault="006F2E4F" w:rsidP="006F2E4F">
            <w:pPr>
              <w:spacing w:line="480" w:lineRule="auto"/>
              <w:rPr>
                <w:del w:id="1258" w:author="Meyer, Michael Frederick" w:date="2021-12-09T15:11:00Z"/>
                <w:rFonts w:ascii="Times New Roman" w:hAnsi="Times New Roman" w:cs="Times New Roman"/>
                <w:color w:val="000000"/>
                <w:sz w:val="16"/>
                <w:szCs w:val="16"/>
              </w:rPr>
            </w:pPr>
            <w:del w:id="1259"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3B48118F" w14:textId="307EB7C2" w:rsidR="006F2E4F" w:rsidRPr="00474EDA" w:rsidDel="004F63CF" w:rsidRDefault="006F2E4F" w:rsidP="006F2E4F">
            <w:pPr>
              <w:spacing w:line="480" w:lineRule="auto"/>
              <w:rPr>
                <w:del w:id="1260" w:author="Meyer, Michael Frederick" w:date="2021-12-09T15:11:00Z"/>
                <w:rFonts w:ascii="Times New Roman" w:hAnsi="Times New Roman" w:cs="Times New Roman"/>
                <w:color w:val="000000"/>
                <w:sz w:val="16"/>
                <w:szCs w:val="16"/>
              </w:rPr>
            </w:pPr>
            <w:del w:id="1261"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57246F8" w14:textId="255F9FCD" w:rsidR="006F2E4F" w:rsidRPr="007247D6" w:rsidDel="004F63CF" w:rsidRDefault="006F2E4F" w:rsidP="006F2E4F">
            <w:pPr>
              <w:spacing w:line="480" w:lineRule="auto"/>
              <w:rPr>
                <w:del w:id="1262" w:author="Meyer, Michael Frederick" w:date="2021-12-09T15:11:00Z"/>
                <w:rFonts w:ascii="Times New Roman" w:hAnsi="Times New Roman" w:cs="Times New Roman"/>
                <w:color w:val="000000"/>
                <w:sz w:val="16"/>
                <w:szCs w:val="16"/>
              </w:rPr>
            </w:pPr>
            <w:del w:id="1263"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38A9595A" w14:textId="7F721960" w:rsidR="006F2E4F" w:rsidRPr="00474EDA" w:rsidDel="004F63CF" w:rsidRDefault="006F2E4F" w:rsidP="006F2E4F">
            <w:pPr>
              <w:spacing w:line="480" w:lineRule="auto"/>
              <w:rPr>
                <w:del w:id="1264" w:author="Meyer, Michael Frederick" w:date="2021-12-09T15:11:00Z"/>
                <w:rFonts w:ascii="Times New Roman" w:hAnsi="Times New Roman" w:cs="Times New Roman"/>
                <w:sz w:val="16"/>
                <w:szCs w:val="16"/>
              </w:rPr>
            </w:pPr>
            <w:del w:id="1265" w:author="Meyer, Michael Frederick" w:date="2021-12-09T15:11:00Z">
              <w:r w:rsidRPr="00474EDA" w:rsidDel="004F63CF">
                <w:rPr>
                  <w:rFonts w:ascii="Times New Roman" w:hAnsi="Times New Roman" w:cs="Times New Roman"/>
                  <w:color w:val="000000"/>
                  <w:sz w:val="16"/>
                  <w:szCs w:val="16"/>
                </w:rPr>
                <w:delText>0.027</w:delText>
              </w:r>
            </w:del>
          </w:p>
        </w:tc>
        <w:tc>
          <w:tcPr>
            <w:tcW w:w="1229" w:type="dxa"/>
            <w:vAlign w:val="bottom"/>
          </w:tcPr>
          <w:p w14:paraId="53D59CC6" w14:textId="765284F2" w:rsidR="006F2E4F" w:rsidRPr="00474EDA" w:rsidDel="004F63CF" w:rsidRDefault="006F2E4F" w:rsidP="006F2E4F">
            <w:pPr>
              <w:spacing w:line="480" w:lineRule="auto"/>
              <w:rPr>
                <w:del w:id="1266" w:author="Meyer, Michael Frederick" w:date="2021-12-09T15:11:00Z"/>
                <w:rFonts w:ascii="Times New Roman" w:hAnsi="Times New Roman" w:cs="Times New Roman"/>
                <w:sz w:val="16"/>
                <w:szCs w:val="16"/>
              </w:rPr>
            </w:pPr>
            <w:del w:id="1267"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44EC31EB" w14:textId="16B1F23D" w:rsidR="006F2E4F" w:rsidRPr="00474EDA" w:rsidDel="004F63CF" w:rsidRDefault="006F2E4F" w:rsidP="006F2E4F">
            <w:pPr>
              <w:spacing w:line="480" w:lineRule="auto"/>
              <w:rPr>
                <w:del w:id="1268" w:author="Meyer, Michael Frederick" w:date="2021-12-09T15:11:00Z"/>
                <w:rFonts w:ascii="Times New Roman" w:hAnsi="Times New Roman" w:cs="Times New Roman"/>
                <w:sz w:val="16"/>
                <w:szCs w:val="16"/>
              </w:rPr>
            </w:pPr>
            <w:del w:id="1269"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3443E3FB" w14:textId="6E6B06E0" w:rsidR="006F2E4F" w:rsidRPr="00474EDA" w:rsidDel="004F63CF" w:rsidRDefault="006F2E4F" w:rsidP="006F2E4F">
            <w:pPr>
              <w:spacing w:line="480" w:lineRule="auto"/>
              <w:rPr>
                <w:del w:id="1270" w:author="Meyer, Michael Frederick" w:date="2021-12-09T15:11:00Z"/>
                <w:rFonts w:ascii="Times New Roman" w:hAnsi="Times New Roman" w:cs="Times New Roman"/>
                <w:sz w:val="16"/>
                <w:szCs w:val="16"/>
              </w:rPr>
            </w:pPr>
            <w:del w:id="1271"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15E74BF4" w14:textId="5CAAF250" w:rsidR="006F2E4F" w:rsidRPr="007247D6" w:rsidDel="004F63CF" w:rsidRDefault="006F2E4F" w:rsidP="006F2E4F">
            <w:pPr>
              <w:spacing w:line="480" w:lineRule="auto"/>
              <w:rPr>
                <w:del w:id="1272" w:author="Meyer, Michael Frederick" w:date="2021-12-09T15:11:00Z"/>
                <w:rFonts w:ascii="Times New Roman" w:hAnsi="Times New Roman" w:cs="Times New Roman"/>
                <w:color w:val="000000"/>
                <w:sz w:val="16"/>
                <w:szCs w:val="16"/>
              </w:rPr>
            </w:pPr>
            <w:del w:id="1273"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1F8B8E06" w14:textId="2C928FEA" w:rsidR="006F2E4F" w:rsidRPr="007247D6" w:rsidDel="004F63CF" w:rsidRDefault="006F2E4F" w:rsidP="006F2E4F">
            <w:pPr>
              <w:spacing w:line="480" w:lineRule="auto"/>
              <w:rPr>
                <w:del w:id="1274" w:author="Meyer, Michael Frederick" w:date="2021-12-09T15:11:00Z"/>
                <w:rFonts w:ascii="Times New Roman" w:hAnsi="Times New Roman" w:cs="Times New Roman"/>
                <w:color w:val="000000"/>
                <w:sz w:val="16"/>
                <w:szCs w:val="16"/>
              </w:rPr>
            </w:pPr>
            <w:del w:id="127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AADEF5E" w14:textId="2460878A" w:rsidR="006F2E4F" w:rsidRPr="006F2E4F" w:rsidDel="004F63CF" w:rsidRDefault="006F2E4F" w:rsidP="006F2E4F">
            <w:pPr>
              <w:spacing w:line="480" w:lineRule="auto"/>
              <w:rPr>
                <w:del w:id="1276" w:author="Meyer, Michael Frederick" w:date="2021-12-09T15:11:00Z"/>
                <w:rFonts w:ascii="Times New Roman" w:hAnsi="Times New Roman" w:cs="Times New Roman"/>
                <w:color w:val="000000"/>
                <w:sz w:val="16"/>
                <w:szCs w:val="16"/>
              </w:rPr>
            </w:pPr>
            <w:del w:id="1277"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0A453A46" w14:textId="79195794" w:rsidR="006F2E4F" w:rsidRPr="006F2E4F" w:rsidDel="004F63CF" w:rsidRDefault="006F2E4F" w:rsidP="006F2E4F">
            <w:pPr>
              <w:spacing w:line="480" w:lineRule="auto"/>
              <w:rPr>
                <w:del w:id="1278" w:author="Meyer, Michael Frederick" w:date="2021-12-09T15:11:00Z"/>
                <w:rFonts w:ascii="Times New Roman" w:hAnsi="Times New Roman" w:cs="Times New Roman"/>
                <w:sz w:val="16"/>
                <w:szCs w:val="16"/>
              </w:rPr>
            </w:pPr>
            <w:del w:id="1279" w:author="Meyer, Michael Frederick" w:date="2021-12-09T15:11:00Z">
              <w:r w:rsidRPr="006F2E4F" w:rsidDel="004F63CF">
                <w:rPr>
                  <w:rFonts w:ascii="Times New Roman" w:hAnsi="Times New Roman" w:cs="Times New Roman"/>
                  <w:color w:val="000000"/>
                  <w:sz w:val="16"/>
                  <w:szCs w:val="16"/>
                </w:rPr>
                <w:delText>11824.748</w:delText>
              </w:r>
            </w:del>
          </w:p>
        </w:tc>
        <w:tc>
          <w:tcPr>
            <w:tcW w:w="990" w:type="dxa"/>
            <w:vAlign w:val="bottom"/>
          </w:tcPr>
          <w:p w14:paraId="1CD954AA" w14:textId="63405E68" w:rsidR="006F2E4F" w:rsidRPr="00474EDA" w:rsidDel="004F63CF" w:rsidRDefault="006F2E4F" w:rsidP="006F2E4F">
            <w:pPr>
              <w:spacing w:line="480" w:lineRule="auto"/>
              <w:rPr>
                <w:del w:id="1280" w:author="Meyer, Michael Frederick" w:date="2021-12-09T15:11:00Z"/>
                <w:rFonts w:ascii="Times New Roman" w:hAnsi="Times New Roman" w:cs="Times New Roman"/>
                <w:sz w:val="16"/>
                <w:szCs w:val="16"/>
              </w:rPr>
            </w:pPr>
            <w:del w:id="1281"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28DC3B7B" w14:textId="7BFCB613" w:rsidTr="006F2E4F">
        <w:trPr>
          <w:del w:id="1282" w:author="Meyer, Michael Frederick" w:date="2021-12-09T15:11:00Z"/>
        </w:trPr>
        <w:tc>
          <w:tcPr>
            <w:tcW w:w="706" w:type="dxa"/>
            <w:vAlign w:val="bottom"/>
          </w:tcPr>
          <w:p w14:paraId="6D17651D" w14:textId="5E94CEDE" w:rsidR="006F2E4F" w:rsidRPr="00474EDA" w:rsidDel="004F63CF" w:rsidRDefault="006F2E4F" w:rsidP="006F2E4F">
            <w:pPr>
              <w:spacing w:line="480" w:lineRule="auto"/>
              <w:rPr>
                <w:del w:id="1283" w:author="Meyer, Michael Frederick" w:date="2021-12-09T15:11:00Z"/>
                <w:rFonts w:ascii="Times New Roman" w:hAnsi="Times New Roman" w:cs="Times New Roman"/>
                <w:sz w:val="16"/>
                <w:szCs w:val="16"/>
              </w:rPr>
            </w:pPr>
            <w:del w:id="1284" w:author="Meyer, Michael Frederick" w:date="2021-12-09T15:11:00Z">
              <w:r w:rsidRPr="00474EDA" w:rsidDel="004F63CF">
                <w:rPr>
                  <w:rFonts w:ascii="Times New Roman" w:hAnsi="Times New Roman" w:cs="Times New Roman"/>
                  <w:color w:val="000000"/>
                  <w:sz w:val="16"/>
                  <w:szCs w:val="16"/>
                </w:rPr>
                <w:delText>EM-1</w:delText>
              </w:r>
            </w:del>
          </w:p>
        </w:tc>
        <w:tc>
          <w:tcPr>
            <w:tcW w:w="1285" w:type="dxa"/>
            <w:vAlign w:val="bottom"/>
          </w:tcPr>
          <w:p w14:paraId="0C5750CD" w14:textId="58A52789" w:rsidR="006F2E4F" w:rsidRPr="00474EDA" w:rsidDel="004F63CF" w:rsidRDefault="006F2E4F" w:rsidP="006F2E4F">
            <w:pPr>
              <w:spacing w:line="480" w:lineRule="auto"/>
              <w:rPr>
                <w:del w:id="1285" w:author="Meyer, Michael Frederick" w:date="2021-12-09T15:11:00Z"/>
                <w:rFonts w:ascii="Times New Roman" w:hAnsi="Times New Roman" w:cs="Times New Roman"/>
                <w:color w:val="000000"/>
                <w:sz w:val="16"/>
                <w:szCs w:val="16"/>
              </w:rPr>
            </w:pPr>
            <w:del w:id="1286" w:author="Meyer, Michael Frederick" w:date="2021-12-09T15:11:00Z">
              <w:r w:rsidRPr="00474EDA" w:rsidDel="004F63CF">
                <w:rPr>
                  <w:rFonts w:ascii="Times New Roman" w:hAnsi="Times New Roman" w:cs="Times New Roman"/>
                  <w:color w:val="000000"/>
                  <w:sz w:val="16"/>
                  <w:szCs w:val="16"/>
                </w:rPr>
                <w:delText>0.11</w:delText>
              </w:r>
              <w:r w:rsidDel="004F63CF">
                <w:rPr>
                  <w:rFonts w:ascii="Times New Roman" w:hAnsi="Times New Roman" w:cs="Times New Roman"/>
                  <w:color w:val="000000"/>
                  <w:sz w:val="16"/>
                  <w:szCs w:val="16"/>
                </w:rPr>
                <w:delText>3 (</w:delText>
              </w:r>
              <w:r w:rsidRPr="00474EDA"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115" w:type="dxa"/>
            <w:vAlign w:val="bottom"/>
          </w:tcPr>
          <w:p w14:paraId="7D3130B5" w14:textId="5B4822EF" w:rsidR="006F2E4F" w:rsidRPr="00474EDA" w:rsidDel="004F63CF" w:rsidRDefault="006F2E4F" w:rsidP="006F2E4F">
            <w:pPr>
              <w:spacing w:line="480" w:lineRule="auto"/>
              <w:rPr>
                <w:del w:id="1287" w:author="Meyer, Michael Frederick" w:date="2021-12-09T15:11:00Z"/>
                <w:rFonts w:ascii="Times New Roman" w:hAnsi="Times New Roman" w:cs="Times New Roman"/>
                <w:color w:val="000000"/>
                <w:sz w:val="16"/>
                <w:szCs w:val="16"/>
              </w:rPr>
            </w:pPr>
            <w:del w:id="1288" w:author="Meyer, Michael Frederick" w:date="2021-12-09T15:11:00Z">
              <w:r w:rsidRPr="00474EDA" w:rsidDel="004F63CF">
                <w:rPr>
                  <w:rFonts w:ascii="Times New Roman" w:hAnsi="Times New Roman" w:cs="Times New Roman"/>
                  <w:color w:val="000000"/>
                  <w:sz w:val="16"/>
                  <w:szCs w:val="16"/>
                </w:rPr>
                <w:delText>0.185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956D700" w14:textId="06E9E152" w:rsidR="006F2E4F" w:rsidRPr="007247D6" w:rsidDel="004F63CF" w:rsidRDefault="006F2E4F" w:rsidP="006F2E4F">
            <w:pPr>
              <w:spacing w:line="480" w:lineRule="auto"/>
              <w:rPr>
                <w:del w:id="1289" w:author="Meyer, Michael Frederick" w:date="2021-12-09T15:11:00Z"/>
                <w:rFonts w:ascii="Times New Roman" w:hAnsi="Times New Roman" w:cs="Times New Roman"/>
                <w:color w:val="000000"/>
                <w:sz w:val="16"/>
                <w:szCs w:val="16"/>
              </w:rPr>
            </w:pPr>
            <w:del w:id="1290" w:author="Meyer, Michael Frederick" w:date="2021-12-09T15:11:00Z">
              <w:r w:rsidRPr="00474EDA" w:rsidDel="004F63CF">
                <w:rPr>
                  <w:rFonts w:ascii="Times New Roman" w:hAnsi="Times New Roman" w:cs="Times New Roman"/>
                  <w:color w:val="000000"/>
                  <w:sz w:val="16"/>
                  <w:szCs w:val="16"/>
                </w:rPr>
                <w:delText>0.030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66B5F67" w14:textId="1DC2D38B" w:rsidR="006F2E4F" w:rsidRPr="00474EDA" w:rsidDel="004F63CF" w:rsidRDefault="006F2E4F" w:rsidP="006F2E4F">
            <w:pPr>
              <w:spacing w:line="480" w:lineRule="auto"/>
              <w:rPr>
                <w:del w:id="1291" w:author="Meyer, Michael Frederick" w:date="2021-12-09T15:11:00Z"/>
                <w:rFonts w:ascii="Times New Roman" w:hAnsi="Times New Roman" w:cs="Times New Roman"/>
                <w:sz w:val="16"/>
                <w:szCs w:val="16"/>
              </w:rPr>
            </w:pPr>
            <w:del w:id="1292" w:author="Meyer, Michael Frederick" w:date="2021-12-09T15:11:00Z">
              <w:r w:rsidRPr="00474EDA" w:rsidDel="004F63CF">
                <w:rPr>
                  <w:rFonts w:ascii="Times New Roman" w:hAnsi="Times New Roman" w:cs="Times New Roman"/>
                  <w:color w:val="000000"/>
                  <w:sz w:val="16"/>
                  <w:szCs w:val="16"/>
                </w:rPr>
                <w:delText>0.029</w:delText>
              </w:r>
            </w:del>
          </w:p>
        </w:tc>
        <w:tc>
          <w:tcPr>
            <w:tcW w:w="1229" w:type="dxa"/>
            <w:vAlign w:val="bottom"/>
          </w:tcPr>
          <w:p w14:paraId="6037A96A" w14:textId="16337E10" w:rsidR="006F2E4F" w:rsidRPr="00474EDA" w:rsidDel="004F63CF" w:rsidRDefault="006F2E4F" w:rsidP="006F2E4F">
            <w:pPr>
              <w:spacing w:line="480" w:lineRule="auto"/>
              <w:rPr>
                <w:del w:id="1293" w:author="Meyer, Michael Frederick" w:date="2021-12-09T15:11:00Z"/>
                <w:rFonts w:ascii="Times New Roman" w:hAnsi="Times New Roman" w:cs="Times New Roman"/>
                <w:sz w:val="16"/>
                <w:szCs w:val="16"/>
              </w:rPr>
            </w:pPr>
            <w:del w:id="1294" w:author="Meyer, Michael Frederick" w:date="2021-12-09T15:11:00Z">
              <w:r w:rsidRPr="00474EDA" w:rsidDel="004F63CF">
                <w:rPr>
                  <w:rFonts w:ascii="Times New Roman" w:hAnsi="Times New Roman" w:cs="Times New Roman"/>
                  <w:color w:val="000000"/>
                  <w:sz w:val="16"/>
                  <w:szCs w:val="16"/>
                </w:rPr>
                <w:delText>0.014</w:delText>
              </w:r>
            </w:del>
          </w:p>
        </w:tc>
        <w:tc>
          <w:tcPr>
            <w:tcW w:w="1052" w:type="dxa"/>
            <w:vAlign w:val="bottom"/>
          </w:tcPr>
          <w:p w14:paraId="526B2DC9" w14:textId="26165982" w:rsidR="006F2E4F" w:rsidRPr="00474EDA" w:rsidDel="004F63CF" w:rsidRDefault="006F2E4F" w:rsidP="006F2E4F">
            <w:pPr>
              <w:spacing w:line="480" w:lineRule="auto"/>
              <w:rPr>
                <w:del w:id="1295" w:author="Meyer, Michael Frederick" w:date="2021-12-09T15:11:00Z"/>
                <w:rFonts w:ascii="Times New Roman" w:hAnsi="Times New Roman" w:cs="Times New Roman"/>
                <w:sz w:val="16"/>
                <w:szCs w:val="16"/>
              </w:rPr>
            </w:pPr>
            <w:del w:id="1296"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74C84F88" w14:textId="0D51A685" w:rsidR="006F2E4F" w:rsidRPr="00474EDA" w:rsidDel="004F63CF" w:rsidRDefault="006F2E4F" w:rsidP="006F2E4F">
            <w:pPr>
              <w:spacing w:line="480" w:lineRule="auto"/>
              <w:rPr>
                <w:del w:id="1297" w:author="Meyer, Michael Frederick" w:date="2021-12-09T15:11:00Z"/>
                <w:rFonts w:ascii="Times New Roman" w:hAnsi="Times New Roman" w:cs="Times New Roman"/>
                <w:sz w:val="16"/>
                <w:szCs w:val="16"/>
              </w:rPr>
            </w:pPr>
            <w:del w:id="129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38D0C780" w14:textId="18FE05CD" w:rsidR="006F2E4F" w:rsidRPr="007247D6" w:rsidDel="004F63CF" w:rsidRDefault="006F2E4F" w:rsidP="006F2E4F">
            <w:pPr>
              <w:spacing w:line="480" w:lineRule="auto"/>
              <w:rPr>
                <w:del w:id="1299" w:author="Meyer, Michael Frederick" w:date="2021-12-09T15:11:00Z"/>
                <w:rFonts w:ascii="Times New Roman" w:hAnsi="Times New Roman" w:cs="Times New Roman"/>
                <w:color w:val="000000"/>
                <w:sz w:val="16"/>
                <w:szCs w:val="16"/>
              </w:rPr>
            </w:pPr>
            <w:del w:id="1300"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1CD965C" w14:textId="4FC523DA" w:rsidR="006F2E4F" w:rsidRPr="007247D6" w:rsidDel="004F63CF" w:rsidRDefault="006F2E4F" w:rsidP="006F2E4F">
            <w:pPr>
              <w:spacing w:line="480" w:lineRule="auto"/>
              <w:rPr>
                <w:del w:id="1301" w:author="Meyer, Michael Frederick" w:date="2021-12-09T15:11:00Z"/>
                <w:rFonts w:ascii="Times New Roman" w:hAnsi="Times New Roman" w:cs="Times New Roman"/>
                <w:color w:val="000000"/>
                <w:sz w:val="16"/>
                <w:szCs w:val="16"/>
              </w:rPr>
            </w:pPr>
            <w:del w:id="1302"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E15EF7" w14:textId="4DD19750" w:rsidR="006F2E4F" w:rsidRPr="006F2E4F" w:rsidDel="004F63CF" w:rsidRDefault="006F2E4F" w:rsidP="006F2E4F">
            <w:pPr>
              <w:spacing w:line="480" w:lineRule="auto"/>
              <w:rPr>
                <w:del w:id="1303" w:author="Meyer, Michael Frederick" w:date="2021-12-09T15:11:00Z"/>
                <w:rFonts w:ascii="Times New Roman" w:hAnsi="Times New Roman" w:cs="Times New Roman"/>
                <w:color w:val="000000"/>
                <w:sz w:val="16"/>
                <w:szCs w:val="16"/>
              </w:rPr>
            </w:pPr>
            <w:del w:id="130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B1AFCE8" w14:textId="2109A7D8" w:rsidR="006F2E4F" w:rsidRPr="006F2E4F" w:rsidDel="004F63CF" w:rsidRDefault="006F2E4F" w:rsidP="006F2E4F">
            <w:pPr>
              <w:spacing w:line="480" w:lineRule="auto"/>
              <w:rPr>
                <w:del w:id="1305" w:author="Meyer, Michael Frederick" w:date="2021-12-09T15:11:00Z"/>
                <w:rFonts w:ascii="Times New Roman" w:hAnsi="Times New Roman" w:cs="Times New Roman"/>
                <w:sz w:val="16"/>
                <w:szCs w:val="16"/>
              </w:rPr>
            </w:pPr>
            <w:del w:id="1306" w:author="Meyer, Michael Frederick" w:date="2021-12-09T15:11:00Z">
              <w:r w:rsidRPr="006F2E4F" w:rsidDel="004F63CF">
                <w:rPr>
                  <w:rFonts w:ascii="Times New Roman" w:hAnsi="Times New Roman" w:cs="Times New Roman"/>
                  <w:color w:val="000000"/>
                  <w:sz w:val="16"/>
                  <w:szCs w:val="16"/>
                </w:rPr>
                <w:delText>1383.160</w:delText>
              </w:r>
            </w:del>
          </w:p>
        </w:tc>
        <w:tc>
          <w:tcPr>
            <w:tcW w:w="990" w:type="dxa"/>
            <w:vAlign w:val="bottom"/>
          </w:tcPr>
          <w:p w14:paraId="55654385" w14:textId="56E3CB57" w:rsidR="006F2E4F" w:rsidRPr="00474EDA" w:rsidDel="004F63CF" w:rsidRDefault="006F2E4F" w:rsidP="006F2E4F">
            <w:pPr>
              <w:spacing w:line="480" w:lineRule="auto"/>
              <w:rPr>
                <w:del w:id="1307" w:author="Meyer, Michael Frederick" w:date="2021-12-09T15:11:00Z"/>
                <w:rFonts w:ascii="Times New Roman" w:hAnsi="Times New Roman" w:cs="Times New Roman"/>
                <w:sz w:val="16"/>
                <w:szCs w:val="16"/>
              </w:rPr>
            </w:pPr>
            <w:del w:id="1308"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4E3842C1" w14:textId="6D096A00" w:rsidTr="006F2E4F">
        <w:trPr>
          <w:del w:id="1309" w:author="Meyer, Michael Frederick" w:date="2021-12-09T15:11:00Z"/>
        </w:trPr>
        <w:tc>
          <w:tcPr>
            <w:tcW w:w="706" w:type="dxa"/>
            <w:vAlign w:val="bottom"/>
          </w:tcPr>
          <w:p w14:paraId="23E2A252" w14:textId="7C3CA1BB" w:rsidR="006F2E4F" w:rsidRPr="00474EDA" w:rsidDel="004F63CF" w:rsidRDefault="006F2E4F" w:rsidP="006F2E4F">
            <w:pPr>
              <w:spacing w:line="480" w:lineRule="auto"/>
              <w:rPr>
                <w:del w:id="1310" w:author="Meyer, Michael Frederick" w:date="2021-12-09T15:11:00Z"/>
                <w:rFonts w:ascii="Times New Roman" w:hAnsi="Times New Roman" w:cs="Times New Roman"/>
                <w:sz w:val="16"/>
                <w:szCs w:val="16"/>
              </w:rPr>
            </w:pPr>
            <w:del w:id="1311" w:author="Meyer, Michael Frederick" w:date="2021-12-09T15:11:00Z">
              <w:r w:rsidRPr="00474EDA" w:rsidDel="004F63CF">
                <w:rPr>
                  <w:rFonts w:ascii="Times New Roman" w:hAnsi="Times New Roman" w:cs="Times New Roman"/>
                  <w:color w:val="000000"/>
                  <w:sz w:val="16"/>
                  <w:szCs w:val="16"/>
                </w:rPr>
                <w:delText>OS-2</w:delText>
              </w:r>
            </w:del>
          </w:p>
        </w:tc>
        <w:tc>
          <w:tcPr>
            <w:tcW w:w="1285" w:type="dxa"/>
            <w:vAlign w:val="bottom"/>
          </w:tcPr>
          <w:p w14:paraId="44B8B0F4" w14:textId="4F7408C2" w:rsidR="006F2E4F" w:rsidRPr="00474EDA" w:rsidDel="004F63CF" w:rsidRDefault="006F2E4F" w:rsidP="006F2E4F">
            <w:pPr>
              <w:spacing w:line="480" w:lineRule="auto"/>
              <w:rPr>
                <w:del w:id="1312" w:author="Meyer, Michael Frederick" w:date="2021-12-09T15:11:00Z"/>
                <w:rFonts w:ascii="Times New Roman" w:hAnsi="Times New Roman" w:cs="Times New Roman"/>
                <w:color w:val="000000"/>
                <w:sz w:val="16"/>
                <w:szCs w:val="16"/>
              </w:rPr>
            </w:pPr>
            <w:del w:id="1313"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55F263D7" w14:textId="0F9A12F4" w:rsidR="006F2E4F" w:rsidRPr="00474EDA" w:rsidDel="004F63CF" w:rsidRDefault="006F2E4F" w:rsidP="006F2E4F">
            <w:pPr>
              <w:spacing w:line="480" w:lineRule="auto"/>
              <w:rPr>
                <w:del w:id="1314" w:author="Meyer, Michael Frederick" w:date="2021-12-09T15:11:00Z"/>
                <w:rFonts w:ascii="Times New Roman" w:hAnsi="Times New Roman" w:cs="Times New Roman"/>
                <w:color w:val="000000"/>
                <w:sz w:val="16"/>
                <w:szCs w:val="16"/>
              </w:rPr>
            </w:pPr>
            <w:del w:id="1315"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0961DAF" w14:textId="14B66A20" w:rsidR="006F2E4F" w:rsidRPr="007247D6" w:rsidDel="004F63CF" w:rsidRDefault="006F2E4F" w:rsidP="006F2E4F">
            <w:pPr>
              <w:spacing w:line="480" w:lineRule="auto"/>
              <w:rPr>
                <w:del w:id="1316" w:author="Meyer, Michael Frederick" w:date="2021-12-09T15:11:00Z"/>
                <w:rFonts w:ascii="Times New Roman" w:hAnsi="Times New Roman" w:cs="Times New Roman"/>
                <w:color w:val="000000"/>
                <w:sz w:val="16"/>
                <w:szCs w:val="16"/>
              </w:rPr>
            </w:pPr>
            <w:del w:id="1317"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1434F7AC" w14:textId="0D56E46A" w:rsidR="006F2E4F" w:rsidRPr="00474EDA" w:rsidDel="004F63CF" w:rsidRDefault="006F2E4F" w:rsidP="006F2E4F">
            <w:pPr>
              <w:spacing w:line="480" w:lineRule="auto"/>
              <w:rPr>
                <w:del w:id="1318" w:author="Meyer, Michael Frederick" w:date="2021-12-09T15:11:00Z"/>
                <w:rFonts w:ascii="Times New Roman" w:hAnsi="Times New Roman" w:cs="Times New Roman"/>
                <w:sz w:val="16"/>
                <w:szCs w:val="16"/>
              </w:rPr>
            </w:pPr>
            <w:del w:id="1319" w:author="Meyer, Michael Frederick" w:date="2021-12-09T15:11:00Z">
              <w:r w:rsidRPr="00474EDA" w:rsidDel="004F63CF">
                <w:rPr>
                  <w:rFonts w:ascii="Times New Roman" w:hAnsi="Times New Roman" w:cs="Times New Roman"/>
                  <w:color w:val="000000"/>
                  <w:sz w:val="16"/>
                  <w:szCs w:val="16"/>
                </w:rPr>
                <w:delText>0.033</w:delText>
              </w:r>
            </w:del>
          </w:p>
        </w:tc>
        <w:tc>
          <w:tcPr>
            <w:tcW w:w="1229" w:type="dxa"/>
            <w:vAlign w:val="bottom"/>
          </w:tcPr>
          <w:p w14:paraId="4F0E4D89" w14:textId="7142178F" w:rsidR="006F2E4F" w:rsidRPr="00474EDA" w:rsidDel="004F63CF" w:rsidRDefault="006F2E4F" w:rsidP="006F2E4F">
            <w:pPr>
              <w:spacing w:line="480" w:lineRule="auto"/>
              <w:rPr>
                <w:del w:id="1320" w:author="Meyer, Michael Frederick" w:date="2021-12-09T15:11:00Z"/>
                <w:rFonts w:ascii="Times New Roman" w:hAnsi="Times New Roman" w:cs="Times New Roman"/>
                <w:sz w:val="16"/>
                <w:szCs w:val="16"/>
              </w:rPr>
            </w:pPr>
            <w:del w:id="1321"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2C1689E" w14:textId="6F2D23F0" w:rsidR="006F2E4F" w:rsidRPr="00474EDA" w:rsidDel="004F63CF" w:rsidRDefault="006F2E4F" w:rsidP="006F2E4F">
            <w:pPr>
              <w:spacing w:line="480" w:lineRule="auto"/>
              <w:rPr>
                <w:del w:id="1322" w:author="Meyer, Michael Frederick" w:date="2021-12-09T15:11:00Z"/>
                <w:rFonts w:ascii="Times New Roman" w:hAnsi="Times New Roman" w:cs="Times New Roman"/>
                <w:sz w:val="16"/>
                <w:szCs w:val="16"/>
              </w:rPr>
            </w:pPr>
            <w:del w:id="1323" w:author="Meyer, Michael Frederick" w:date="2021-12-09T15:11:00Z">
              <w:r w:rsidRPr="00474EDA" w:rsidDel="004F63CF">
                <w:rPr>
                  <w:rFonts w:ascii="Times New Roman" w:hAnsi="Times New Roman" w:cs="Times New Roman"/>
                  <w:color w:val="000000"/>
                  <w:sz w:val="16"/>
                  <w:szCs w:val="16"/>
                </w:rPr>
                <w:delText>0.004</w:delText>
              </w:r>
            </w:del>
          </w:p>
        </w:tc>
        <w:tc>
          <w:tcPr>
            <w:tcW w:w="768" w:type="dxa"/>
            <w:vAlign w:val="bottom"/>
          </w:tcPr>
          <w:p w14:paraId="00D76C2A" w14:textId="7650981E" w:rsidR="006F2E4F" w:rsidRPr="00474EDA" w:rsidDel="004F63CF" w:rsidRDefault="006F2E4F" w:rsidP="006F2E4F">
            <w:pPr>
              <w:spacing w:line="480" w:lineRule="auto"/>
              <w:rPr>
                <w:del w:id="1324" w:author="Meyer, Michael Frederick" w:date="2021-12-09T15:11:00Z"/>
                <w:rFonts w:ascii="Times New Roman" w:hAnsi="Times New Roman" w:cs="Times New Roman"/>
                <w:sz w:val="16"/>
                <w:szCs w:val="16"/>
              </w:rPr>
            </w:pPr>
            <w:del w:id="1325"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6B03ED78" w14:textId="24FF723F" w:rsidR="006F2E4F" w:rsidRPr="007247D6" w:rsidDel="004F63CF" w:rsidRDefault="006F2E4F" w:rsidP="006F2E4F">
            <w:pPr>
              <w:spacing w:line="480" w:lineRule="auto"/>
              <w:rPr>
                <w:del w:id="1326" w:author="Meyer, Michael Frederick" w:date="2021-12-09T15:11:00Z"/>
                <w:rFonts w:ascii="Times New Roman" w:hAnsi="Times New Roman" w:cs="Times New Roman"/>
                <w:color w:val="000000"/>
                <w:sz w:val="16"/>
                <w:szCs w:val="16"/>
              </w:rPr>
            </w:pPr>
            <w:del w:id="1327"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34A2295" w14:textId="5BACC935" w:rsidR="006F2E4F" w:rsidRPr="007247D6" w:rsidDel="004F63CF" w:rsidRDefault="006F2E4F" w:rsidP="006F2E4F">
            <w:pPr>
              <w:spacing w:line="480" w:lineRule="auto"/>
              <w:rPr>
                <w:del w:id="1328" w:author="Meyer, Michael Frederick" w:date="2021-12-09T15:11:00Z"/>
                <w:rFonts w:ascii="Times New Roman" w:hAnsi="Times New Roman" w:cs="Times New Roman"/>
                <w:color w:val="000000"/>
                <w:sz w:val="16"/>
                <w:szCs w:val="16"/>
              </w:rPr>
            </w:pPr>
            <w:del w:id="1329"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367D71A8" w14:textId="3C4AF337" w:rsidR="006F2E4F" w:rsidRPr="006F2E4F" w:rsidDel="004F63CF" w:rsidRDefault="006F2E4F" w:rsidP="006F2E4F">
            <w:pPr>
              <w:spacing w:line="480" w:lineRule="auto"/>
              <w:rPr>
                <w:del w:id="1330" w:author="Meyer, Michael Frederick" w:date="2021-12-09T15:11:00Z"/>
                <w:rFonts w:ascii="Times New Roman" w:hAnsi="Times New Roman" w:cs="Times New Roman"/>
                <w:color w:val="000000"/>
                <w:sz w:val="16"/>
                <w:szCs w:val="16"/>
              </w:rPr>
            </w:pPr>
            <w:del w:id="1331"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2A66359" w14:textId="09B96FE8" w:rsidR="006F2E4F" w:rsidRPr="006F2E4F" w:rsidDel="004F63CF" w:rsidRDefault="006F2E4F" w:rsidP="006F2E4F">
            <w:pPr>
              <w:spacing w:line="480" w:lineRule="auto"/>
              <w:rPr>
                <w:del w:id="1332" w:author="Meyer, Michael Frederick" w:date="2021-12-09T15:11:00Z"/>
                <w:rFonts w:ascii="Times New Roman" w:hAnsi="Times New Roman" w:cs="Times New Roman"/>
                <w:sz w:val="16"/>
                <w:szCs w:val="16"/>
              </w:rPr>
            </w:pPr>
            <w:del w:id="1333" w:author="Meyer, Michael Frederick" w:date="2021-12-09T15:11:00Z">
              <w:r w:rsidRPr="006F2E4F" w:rsidDel="004F63CF">
                <w:rPr>
                  <w:rFonts w:ascii="Times New Roman" w:hAnsi="Times New Roman" w:cs="Times New Roman"/>
                  <w:color w:val="000000"/>
                  <w:sz w:val="16"/>
                  <w:szCs w:val="16"/>
                </w:rPr>
                <w:delText>1753.554</w:delText>
              </w:r>
            </w:del>
          </w:p>
        </w:tc>
        <w:tc>
          <w:tcPr>
            <w:tcW w:w="990" w:type="dxa"/>
            <w:vAlign w:val="bottom"/>
          </w:tcPr>
          <w:p w14:paraId="343E1F01" w14:textId="649CC39E" w:rsidR="006F2E4F" w:rsidRPr="00474EDA" w:rsidDel="004F63CF" w:rsidRDefault="006F2E4F" w:rsidP="006F2E4F">
            <w:pPr>
              <w:spacing w:line="480" w:lineRule="auto"/>
              <w:rPr>
                <w:del w:id="1334" w:author="Meyer, Michael Frederick" w:date="2021-12-09T15:11:00Z"/>
                <w:rFonts w:ascii="Times New Roman" w:hAnsi="Times New Roman" w:cs="Times New Roman"/>
                <w:sz w:val="16"/>
                <w:szCs w:val="16"/>
              </w:rPr>
            </w:pPr>
            <w:del w:id="1335"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A8EDACD" w14:textId="526CE5A9" w:rsidTr="006F2E4F">
        <w:trPr>
          <w:del w:id="1336" w:author="Meyer, Michael Frederick" w:date="2021-12-09T15:11:00Z"/>
        </w:trPr>
        <w:tc>
          <w:tcPr>
            <w:tcW w:w="706" w:type="dxa"/>
            <w:vAlign w:val="bottom"/>
          </w:tcPr>
          <w:p w14:paraId="5F65B456" w14:textId="7E7484AD" w:rsidR="006F2E4F" w:rsidRPr="00474EDA" w:rsidDel="004F63CF" w:rsidRDefault="006F2E4F" w:rsidP="006F2E4F">
            <w:pPr>
              <w:spacing w:line="480" w:lineRule="auto"/>
              <w:rPr>
                <w:del w:id="1337" w:author="Meyer, Michael Frederick" w:date="2021-12-09T15:11:00Z"/>
                <w:rFonts w:ascii="Times New Roman" w:hAnsi="Times New Roman" w:cs="Times New Roman"/>
                <w:sz w:val="16"/>
                <w:szCs w:val="16"/>
              </w:rPr>
            </w:pPr>
            <w:del w:id="1338" w:author="Meyer, Michael Frederick" w:date="2021-12-09T15:11:00Z">
              <w:r w:rsidRPr="00474EDA" w:rsidDel="004F63CF">
                <w:rPr>
                  <w:rFonts w:ascii="Times New Roman" w:hAnsi="Times New Roman" w:cs="Times New Roman"/>
                  <w:color w:val="000000"/>
                  <w:sz w:val="16"/>
                  <w:szCs w:val="16"/>
                </w:rPr>
                <w:delText>OS-3</w:delText>
              </w:r>
            </w:del>
          </w:p>
        </w:tc>
        <w:tc>
          <w:tcPr>
            <w:tcW w:w="1285" w:type="dxa"/>
            <w:vAlign w:val="bottom"/>
          </w:tcPr>
          <w:p w14:paraId="73087819" w14:textId="6AE5ABA6" w:rsidR="006F2E4F" w:rsidRPr="00474EDA" w:rsidDel="004F63CF" w:rsidRDefault="006F2E4F" w:rsidP="006F2E4F">
            <w:pPr>
              <w:spacing w:line="480" w:lineRule="auto"/>
              <w:rPr>
                <w:del w:id="1339" w:author="Meyer, Michael Frederick" w:date="2021-12-09T15:11:00Z"/>
                <w:rFonts w:ascii="Times New Roman" w:hAnsi="Times New Roman" w:cs="Times New Roman"/>
                <w:color w:val="000000"/>
                <w:sz w:val="16"/>
                <w:szCs w:val="16"/>
              </w:rPr>
            </w:pPr>
            <w:del w:id="1340"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931BE6A" w14:textId="4CDBA0B9" w:rsidR="006F2E4F" w:rsidRPr="00474EDA" w:rsidDel="004F63CF" w:rsidRDefault="006F2E4F" w:rsidP="006F2E4F">
            <w:pPr>
              <w:spacing w:line="480" w:lineRule="auto"/>
              <w:rPr>
                <w:del w:id="1341" w:author="Meyer, Michael Frederick" w:date="2021-12-09T15:11:00Z"/>
                <w:rFonts w:ascii="Times New Roman" w:hAnsi="Times New Roman" w:cs="Times New Roman"/>
                <w:color w:val="000000"/>
                <w:sz w:val="16"/>
                <w:szCs w:val="16"/>
              </w:rPr>
            </w:pPr>
            <w:del w:id="1342"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28E72DD" w14:textId="1F3B57F8" w:rsidR="006F2E4F" w:rsidRPr="007247D6" w:rsidDel="004F63CF" w:rsidRDefault="006F2E4F" w:rsidP="006F2E4F">
            <w:pPr>
              <w:spacing w:line="480" w:lineRule="auto"/>
              <w:rPr>
                <w:del w:id="1343" w:author="Meyer, Michael Frederick" w:date="2021-12-09T15:11:00Z"/>
                <w:rFonts w:ascii="Times New Roman" w:hAnsi="Times New Roman" w:cs="Times New Roman"/>
                <w:color w:val="000000"/>
                <w:sz w:val="16"/>
                <w:szCs w:val="16"/>
              </w:rPr>
            </w:pPr>
            <w:del w:id="1344" w:author="Meyer, Michael Frederick" w:date="2021-12-09T15:11:00Z">
              <w:r w:rsidRPr="00474EDA" w:rsidDel="004F63CF">
                <w:rPr>
                  <w:rFonts w:ascii="Times New Roman" w:hAnsi="Times New Roman" w:cs="Times New Roman"/>
                  <w:color w:val="000000"/>
                  <w:sz w:val="16"/>
                  <w:szCs w:val="16"/>
                </w:rPr>
                <w:delText>0.026</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BECAB5" w14:textId="23055203" w:rsidR="006F2E4F" w:rsidRPr="00474EDA" w:rsidDel="004F63CF" w:rsidRDefault="006F2E4F" w:rsidP="006F2E4F">
            <w:pPr>
              <w:spacing w:line="480" w:lineRule="auto"/>
              <w:rPr>
                <w:del w:id="1345" w:author="Meyer, Michael Frederick" w:date="2021-12-09T15:11:00Z"/>
                <w:rFonts w:ascii="Times New Roman" w:hAnsi="Times New Roman" w:cs="Times New Roman"/>
                <w:sz w:val="16"/>
                <w:szCs w:val="16"/>
              </w:rPr>
            </w:pPr>
            <w:del w:id="1346"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7D735765" w14:textId="7FF97D2D" w:rsidR="006F2E4F" w:rsidRPr="00474EDA" w:rsidDel="004F63CF" w:rsidRDefault="006F2E4F" w:rsidP="006F2E4F">
            <w:pPr>
              <w:spacing w:line="480" w:lineRule="auto"/>
              <w:rPr>
                <w:del w:id="1347" w:author="Meyer, Michael Frederick" w:date="2021-12-09T15:11:00Z"/>
                <w:rFonts w:ascii="Times New Roman" w:hAnsi="Times New Roman" w:cs="Times New Roman"/>
                <w:sz w:val="16"/>
                <w:szCs w:val="16"/>
              </w:rPr>
            </w:pPr>
            <w:del w:id="1348"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CECAF22" w14:textId="4F40B773" w:rsidR="006F2E4F" w:rsidRPr="00474EDA" w:rsidDel="004F63CF" w:rsidRDefault="006F2E4F" w:rsidP="006F2E4F">
            <w:pPr>
              <w:spacing w:line="480" w:lineRule="auto"/>
              <w:rPr>
                <w:del w:id="1349" w:author="Meyer, Michael Frederick" w:date="2021-12-09T15:11:00Z"/>
                <w:rFonts w:ascii="Times New Roman" w:hAnsi="Times New Roman" w:cs="Times New Roman"/>
                <w:sz w:val="16"/>
                <w:szCs w:val="16"/>
              </w:rPr>
            </w:pPr>
            <w:del w:id="135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F07857E" w14:textId="755FF779" w:rsidR="006F2E4F" w:rsidRPr="00474EDA" w:rsidDel="004F63CF" w:rsidRDefault="006F2E4F" w:rsidP="006F2E4F">
            <w:pPr>
              <w:spacing w:line="480" w:lineRule="auto"/>
              <w:rPr>
                <w:del w:id="1351" w:author="Meyer, Michael Frederick" w:date="2021-12-09T15:11:00Z"/>
                <w:rFonts w:ascii="Times New Roman" w:hAnsi="Times New Roman" w:cs="Times New Roman"/>
                <w:sz w:val="16"/>
                <w:szCs w:val="16"/>
              </w:rPr>
            </w:pPr>
            <w:del w:id="135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4CF930A6" w14:textId="091B66C2" w:rsidR="006F2E4F" w:rsidRPr="007247D6" w:rsidDel="004F63CF" w:rsidRDefault="006F2E4F" w:rsidP="006F2E4F">
            <w:pPr>
              <w:spacing w:line="480" w:lineRule="auto"/>
              <w:rPr>
                <w:del w:id="1353" w:author="Meyer, Michael Frederick" w:date="2021-12-09T15:11:00Z"/>
                <w:rFonts w:ascii="Times New Roman" w:hAnsi="Times New Roman" w:cs="Times New Roman"/>
                <w:color w:val="000000"/>
                <w:sz w:val="16"/>
                <w:szCs w:val="16"/>
              </w:rPr>
            </w:pPr>
            <w:del w:id="1354"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D9A0AE8" w14:textId="4B46023E" w:rsidR="006F2E4F" w:rsidRPr="007247D6" w:rsidDel="004F63CF" w:rsidRDefault="006F2E4F" w:rsidP="006F2E4F">
            <w:pPr>
              <w:spacing w:line="480" w:lineRule="auto"/>
              <w:rPr>
                <w:del w:id="1355" w:author="Meyer, Michael Frederick" w:date="2021-12-09T15:11:00Z"/>
                <w:rFonts w:ascii="Times New Roman" w:hAnsi="Times New Roman" w:cs="Times New Roman"/>
                <w:color w:val="000000"/>
                <w:sz w:val="16"/>
                <w:szCs w:val="16"/>
              </w:rPr>
            </w:pPr>
            <w:del w:id="1356"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50D8A32A" w14:textId="3688B20B" w:rsidR="006F2E4F" w:rsidRPr="006F2E4F" w:rsidDel="004F63CF" w:rsidRDefault="006F2E4F" w:rsidP="006F2E4F">
            <w:pPr>
              <w:spacing w:line="480" w:lineRule="auto"/>
              <w:rPr>
                <w:del w:id="1357" w:author="Meyer, Michael Frederick" w:date="2021-12-09T15:11:00Z"/>
                <w:rFonts w:ascii="Times New Roman" w:hAnsi="Times New Roman" w:cs="Times New Roman"/>
                <w:color w:val="000000"/>
                <w:sz w:val="16"/>
                <w:szCs w:val="16"/>
              </w:rPr>
            </w:pPr>
            <w:del w:id="135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D32202D" w14:textId="20CC6B22" w:rsidR="006F2E4F" w:rsidRPr="006F2E4F" w:rsidDel="004F63CF" w:rsidRDefault="006F2E4F" w:rsidP="006F2E4F">
            <w:pPr>
              <w:spacing w:line="480" w:lineRule="auto"/>
              <w:rPr>
                <w:del w:id="1359" w:author="Meyer, Michael Frederick" w:date="2021-12-09T15:11:00Z"/>
                <w:rFonts w:ascii="Times New Roman" w:hAnsi="Times New Roman" w:cs="Times New Roman"/>
                <w:sz w:val="16"/>
                <w:szCs w:val="16"/>
              </w:rPr>
            </w:pPr>
            <w:del w:id="1360" w:author="Meyer, Michael Frederick" w:date="2021-12-09T15:11:00Z">
              <w:r w:rsidRPr="006F2E4F" w:rsidDel="004F63CF">
                <w:rPr>
                  <w:rFonts w:ascii="Times New Roman" w:hAnsi="Times New Roman" w:cs="Times New Roman"/>
                  <w:color w:val="000000"/>
                  <w:sz w:val="16"/>
                  <w:szCs w:val="16"/>
                </w:rPr>
                <w:delText>537.304</w:delText>
              </w:r>
            </w:del>
          </w:p>
        </w:tc>
        <w:tc>
          <w:tcPr>
            <w:tcW w:w="990" w:type="dxa"/>
            <w:vAlign w:val="bottom"/>
          </w:tcPr>
          <w:p w14:paraId="07094AFF" w14:textId="16ABA886" w:rsidR="006F2E4F" w:rsidRPr="00474EDA" w:rsidDel="004F63CF" w:rsidRDefault="006F2E4F" w:rsidP="006F2E4F">
            <w:pPr>
              <w:spacing w:line="480" w:lineRule="auto"/>
              <w:rPr>
                <w:del w:id="1361" w:author="Meyer, Michael Frederick" w:date="2021-12-09T15:11:00Z"/>
                <w:rFonts w:ascii="Times New Roman" w:hAnsi="Times New Roman" w:cs="Times New Roman"/>
                <w:sz w:val="16"/>
                <w:szCs w:val="16"/>
              </w:rPr>
            </w:pPr>
            <w:del w:id="1362" w:author="Meyer, Michael Frederick" w:date="2021-12-09T15:11:00Z">
              <w:r w:rsidRPr="00474EDA" w:rsidDel="004F63CF">
                <w:rPr>
                  <w:rFonts w:ascii="Times New Roman" w:hAnsi="Times New Roman" w:cs="Times New Roman"/>
                  <w:color w:val="000000"/>
                  <w:sz w:val="16"/>
                  <w:szCs w:val="16"/>
                </w:rPr>
                <w:delText>Mod/Low</w:delText>
              </w:r>
            </w:del>
          </w:p>
        </w:tc>
      </w:tr>
    </w:tbl>
    <w:p w14:paraId="004D8F45" w14:textId="77777777" w:rsidR="00824F1A" w:rsidDel="002839B9" w:rsidRDefault="00824F1A" w:rsidP="00F31B90">
      <w:pPr>
        <w:spacing w:line="480" w:lineRule="auto"/>
        <w:rPr>
          <w:del w:id="1363" w:author="Meyer, Michael Frederick" w:date="2022-01-10T10:51:00Z"/>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5691E280" w:rsidR="00715D55" w:rsidRPr="007418CF" w:rsidRDefault="002B2F89"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5AB3F6A" wp14:editId="76B76DF8">
            <wp:extent cx="493776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6E8B0857"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1364" w:author="Meyer, Michael Frederick" w:date="2021-09-23T16:33:00Z">
        <w:r w:rsidR="00FF6B7A">
          <w:rPr>
            <w:rFonts w:ascii="Times New Roman" w:eastAsia="Times New Roman" w:hAnsi="Times New Roman" w:cs="Times New Roman"/>
            <w:sz w:val="24"/>
            <w:szCs w:val="24"/>
          </w:rPr>
          <w:t>2</w:t>
        </w:r>
      </w:ins>
      <w:del w:id="1365"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1366"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1367" w:author="Meyer, Michael Frederick" w:date="2021-09-20T14:56:00Z">
        <w:del w:id="1368" w:author="Ted" w:date="2021-10-14T11:18:00Z">
          <w:r w:rsidR="00B610AD" w:rsidDel="009620FA">
            <w:rPr>
              <w:rFonts w:ascii="Times New Roman" w:eastAsia="Times New Roman" w:hAnsi="Times New Roman" w:cs="Times New Roman"/>
              <w:sz w:val="24"/>
              <w:szCs w:val="24"/>
            </w:rPr>
            <w:delText>n</w:delText>
          </w:r>
        </w:del>
      </w:ins>
      <w:ins w:id="1369" w:author="Ted" w:date="2021-10-14T11:18:00Z">
        <w:r w:rsidR="009620FA">
          <w:rPr>
            <w:rFonts w:ascii="Times New Roman" w:eastAsia="Times New Roman" w:hAnsi="Times New Roman" w:cs="Times New Roman"/>
            <w:sz w:val="24"/>
            <w:szCs w:val="24"/>
          </w:rPr>
          <w:t>N</w:t>
        </w:r>
      </w:ins>
      <w:ins w:id="1370" w:author="Meyer, Michael Frederick" w:date="2021-09-20T14:56:00Z">
        <w:r w:rsidR="00B610AD">
          <w:rPr>
            <w:rFonts w:ascii="Times New Roman" w:eastAsia="Times New Roman" w:hAnsi="Times New Roman" w:cs="Times New Roman"/>
            <w:sz w:val="24"/>
            <w:szCs w:val="24"/>
          </w:rPr>
          <w:t>itrate</w:t>
        </w:r>
      </w:ins>
      <w:ins w:id="1371" w:author="Meyer, Michael Frederick" w:date="2021-09-20T14:57:00Z">
        <w:r w:rsidR="00B610AD">
          <w:rPr>
            <w:rFonts w:ascii="Times New Roman" w:eastAsia="Times New Roman" w:hAnsi="Times New Roman" w:cs="Times New Roman"/>
            <w:sz w:val="24"/>
            <w:szCs w:val="24"/>
          </w:rPr>
          <w:t xml:space="preserve"> (A)</w:t>
        </w:r>
      </w:ins>
      <w:ins w:id="1372" w:author="Meyer, Michael Frederick" w:date="2021-09-20T14:56:00Z">
        <w:r w:rsidR="00B610AD">
          <w:rPr>
            <w:rFonts w:ascii="Times New Roman" w:eastAsia="Times New Roman" w:hAnsi="Times New Roman" w:cs="Times New Roman"/>
            <w:sz w:val="24"/>
            <w:szCs w:val="24"/>
          </w:rPr>
          <w:t>, ammonium</w:t>
        </w:r>
      </w:ins>
      <w:ins w:id="1373" w:author="Meyer, Michael Frederick" w:date="2021-09-20T14:57:00Z">
        <w:r w:rsidR="00B610AD">
          <w:rPr>
            <w:rFonts w:ascii="Times New Roman" w:eastAsia="Times New Roman" w:hAnsi="Times New Roman" w:cs="Times New Roman"/>
            <w:sz w:val="24"/>
            <w:szCs w:val="24"/>
          </w:rPr>
          <w:t xml:space="preserve"> (B)</w:t>
        </w:r>
      </w:ins>
      <w:ins w:id="1374" w:author="Meyer, Michael Frederick" w:date="2021-09-20T14:56:00Z">
        <w:r w:rsidR="00B610AD">
          <w:rPr>
            <w:rFonts w:ascii="Times New Roman" w:eastAsia="Times New Roman" w:hAnsi="Times New Roman" w:cs="Times New Roman"/>
            <w:sz w:val="24"/>
            <w:szCs w:val="24"/>
          </w:rPr>
          <w:t>, total phosphorus</w:t>
        </w:r>
      </w:ins>
      <w:ins w:id="1375" w:author="Meyer, Michael Frederick" w:date="2021-09-20T14:57:00Z">
        <w:r w:rsidR="00B610AD">
          <w:rPr>
            <w:rFonts w:ascii="Times New Roman" w:eastAsia="Times New Roman" w:hAnsi="Times New Roman" w:cs="Times New Roman"/>
            <w:sz w:val="24"/>
            <w:szCs w:val="24"/>
          </w:rPr>
          <w:t xml:space="preserve"> (C)</w:t>
        </w:r>
      </w:ins>
      <w:ins w:id="1376" w:author="Meyer, Michael Frederick" w:date="2021-09-20T14:56:00Z">
        <w:r w:rsidR="00B610AD">
          <w:rPr>
            <w:rFonts w:ascii="Times New Roman" w:eastAsia="Times New Roman" w:hAnsi="Times New Roman" w:cs="Times New Roman"/>
            <w:sz w:val="24"/>
            <w:szCs w:val="24"/>
          </w:rPr>
          <w:t>, chlorophyll a</w:t>
        </w:r>
      </w:ins>
      <w:ins w:id="1377" w:author="Meyer, Michael Frederick" w:date="2021-09-20T14:57:00Z">
        <w:r w:rsidR="00B610AD">
          <w:rPr>
            <w:rFonts w:ascii="Times New Roman" w:eastAsia="Times New Roman" w:hAnsi="Times New Roman" w:cs="Times New Roman"/>
            <w:sz w:val="24"/>
            <w:szCs w:val="24"/>
          </w:rPr>
          <w:t xml:space="preserve"> (D)</w:t>
        </w:r>
      </w:ins>
      <w:ins w:id="1378" w:author="Meyer, Michael Frederick" w:date="2021-09-20T14:56:00Z">
        <w:r w:rsidR="00B610AD">
          <w:rPr>
            <w:rFonts w:ascii="Times New Roman" w:eastAsia="Times New Roman" w:hAnsi="Times New Roman" w:cs="Times New Roman"/>
            <w:sz w:val="24"/>
            <w:szCs w:val="24"/>
          </w:rPr>
          <w:t>,</w:t>
        </w:r>
      </w:ins>
      <w:ins w:id="1379" w:author="Meyer, Michael Frederick" w:date="2021-09-20T14:57:00Z">
        <w:r w:rsidR="00B610AD">
          <w:rPr>
            <w:rFonts w:ascii="Times New Roman" w:eastAsia="Times New Roman" w:hAnsi="Times New Roman" w:cs="Times New Roman"/>
            <w:sz w:val="24"/>
            <w:szCs w:val="24"/>
          </w:rPr>
          <w:t xml:space="preserve"> total PPCP (E), </w:t>
        </w:r>
      </w:ins>
      <w:del w:id="1380"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1381"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1382" w:author="Meyer, Michael Frederick" w:date="2021-09-20T14:58:00Z">
        <w:r w:rsidR="00D8535D" w:rsidRPr="007418CF" w:rsidDel="00B610AD">
          <w:rPr>
            <w:rFonts w:ascii="Times New Roman" w:eastAsia="Times New Roman" w:hAnsi="Times New Roman" w:cs="Times New Roman"/>
            <w:sz w:val="24"/>
            <w:szCs w:val="24"/>
          </w:rPr>
          <w:delText>(</w:delText>
        </w:r>
      </w:del>
      <w:del w:id="1383" w:author="Meyer, Michael Frederick" w:date="2021-09-20T14:57:00Z">
        <w:r w:rsidR="00D8535D" w:rsidRPr="007418CF" w:rsidDel="00B610AD">
          <w:rPr>
            <w:rFonts w:ascii="Times New Roman" w:eastAsia="Times New Roman" w:hAnsi="Times New Roman" w:cs="Times New Roman"/>
            <w:sz w:val="24"/>
            <w:szCs w:val="24"/>
          </w:rPr>
          <w:delText>A</w:delText>
        </w:r>
      </w:del>
      <w:del w:id="1384"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1385" w:author="Meyer, Michael Frederick" w:date="2021-09-20T14:58:00Z">
        <w:r w:rsidR="00B610AD">
          <w:rPr>
            <w:rFonts w:ascii="Times New Roman" w:eastAsia="Times New Roman" w:hAnsi="Times New Roman" w:cs="Times New Roman"/>
            <w:sz w:val="24"/>
            <w:szCs w:val="24"/>
          </w:rPr>
          <w:t>F</w:t>
        </w:r>
      </w:ins>
      <w:del w:id="1386"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1387"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del w:id="1388" w:author="Meyer, Michael Frederick" w:date="2022-01-06T10:15:00Z">
        <w:r w:rsidR="00AD7A0D" w:rsidRPr="007418CF" w:rsidDel="002B2F89">
          <w:rPr>
            <w:rFonts w:ascii="Times New Roman" w:eastAsia="Times New Roman" w:hAnsi="Times New Roman" w:cs="Times New Roman"/>
            <w:sz w:val="24"/>
            <w:szCs w:val="24"/>
          </w:rPr>
          <w:delText>t</w:delText>
        </w:r>
        <w:r w:rsidR="00D8535D" w:rsidRPr="007418CF" w:rsidDel="002B2F89">
          <w:rPr>
            <w:rFonts w:ascii="Times New Roman" w:eastAsia="Times New Roman" w:hAnsi="Times New Roman" w:cs="Times New Roman"/>
            <w:sz w:val="24"/>
            <w:szCs w:val="24"/>
          </w:rPr>
          <w:delText xml:space="preserve">otal </w:delText>
        </w:r>
      </w:del>
      <w:ins w:id="1389" w:author="Meyer, Michael Frederick" w:date="2022-01-06T10:16:00Z">
        <w:r w:rsidR="002B2F89">
          <w:rPr>
            <w:rFonts w:ascii="Times New Roman" w:eastAsia="Times New Roman" w:hAnsi="Times New Roman" w:cs="Times New Roman"/>
            <w:sz w:val="24"/>
            <w:szCs w:val="24"/>
          </w:rPr>
          <w:t xml:space="preserve">as well as </w:t>
        </w:r>
      </w:ins>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w:t>
      </w:r>
      <w:ins w:id="1390" w:author="Meyer, Michael Frederick" w:date="2022-01-06T10:16:00Z">
        <w:r w:rsidR="002B2F89">
          <w:rPr>
            <w:rFonts w:ascii="Times New Roman" w:eastAsia="Times New Roman" w:hAnsi="Times New Roman" w:cs="Times New Roman"/>
            <w:sz w:val="24"/>
            <w:szCs w:val="24"/>
          </w:rPr>
          <w:t xml:space="preserve"> density</w:t>
        </w:r>
      </w:ins>
      <w:del w:id="1391" w:author="Meyer, Michael Frederick" w:date="2022-01-06T10:16:00Z">
        <w:r w:rsidR="00D8535D" w:rsidRPr="007418CF" w:rsidDel="002B2F89">
          <w:rPr>
            <w:rFonts w:ascii="Times New Roman" w:eastAsia="Times New Roman" w:hAnsi="Times New Roman" w:cs="Times New Roman"/>
            <w:sz w:val="24"/>
            <w:szCs w:val="24"/>
          </w:rPr>
          <w:delText>s</w:delText>
        </w:r>
      </w:del>
      <w:r w:rsidR="00D8535D" w:rsidRPr="007418CF">
        <w:rPr>
          <w:rFonts w:ascii="Times New Roman" w:eastAsia="Times New Roman" w:hAnsi="Times New Roman" w:cs="Times New Roman"/>
          <w:sz w:val="24"/>
          <w:szCs w:val="24"/>
        </w:rPr>
        <w:t xml:space="preserve"> (</w:t>
      </w:r>
      <w:ins w:id="1392" w:author="Meyer, Michael Frederick" w:date="2021-09-20T14:58:00Z">
        <w:r w:rsidR="00B610AD">
          <w:rPr>
            <w:rFonts w:ascii="Times New Roman" w:eastAsia="Times New Roman" w:hAnsi="Times New Roman" w:cs="Times New Roman"/>
            <w:sz w:val="24"/>
            <w:szCs w:val="24"/>
          </w:rPr>
          <w:t>G</w:t>
        </w:r>
      </w:ins>
      <w:del w:id="1393"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1394" w:author="Meyer, Michael Frederick" w:date="2021-09-20T14:58:00Z">
        <w:r w:rsidR="00B610AD">
          <w:rPr>
            <w:rFonts w:ascii="Times New Roman" w:eastAsia="Times New Roman" w:hAnsi="Times New Roman" w:cs="Times New Roman"/>
            <w:sz w:val="24"/>
            <w:szCs w:val="24"/>
          </w:rPr>
          <w:t xml:space="preserve"> values</w:t>
        </w:r>
      </w:ins>
      <w:ins w:id="1395" w:author="Meyer, Michael Frederick" w:date="2022-01-06T10:17:00Z">
        <w:r w:rsidR="002B2F89">
          <w:rPr>
            <w:rFonts w:ascii="Times New Roman" w:eastAsia="Times New Roman" w:hAnsi="Times New Roman" w:cs="Times New Roman"/>
            <w:sz w:val="24"/>
            <w:szCs w:val="24"/>
          </w:rPr>
          <w:t xml:space="preserve"> </w:t>
        </w:r>
      </w:ins>
      <w:del w:id="1396"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1397"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del w:id="1398" w:author="Meyer, Michael Frederick" w:date="2022-01-06T10:16:00Z">
        <w:r w:rsidR="00D8535D" w:rsidRPr="007418CF" w:rsidDel="002B2F89">
          <w:rPr>
            <w:rFonts w:ascii="Times New Roman" w:eastAsia="Times New Roman" w:hAnsi="Times New Roman" w:cs="Times New Roman"/>
            <w:sz w:val="24"/>
            <w:szCs w:val="24"/>
          </w:rPr>
          <w:delText xml:space="preserve">and </w:delText>
        </w:r>
        <w:r w:rsidR="00AD7A0D" w:rsidRPr="007418CF" w:rsidDel="002B2F89">
          <w:rPr>
            <w:rFonts w:ascii="Times New Roman" w:eastAsia="Times New Roman" w:hAnsi="Times New Roman" w:cs="Times New Roman"/>
            <w:sz w:val="24"/>
            <w:szCs w:val="24"/>
          </w:rPr>
          <w:delText>m</w:delText>
        </w:r>
        <w:r w:rsidR="00D8535D" w:rsidRPr="007418CF" w:rsidDel="002B2F89">
          <w:rPr>
            <w:rFonts w:ascii="Times New Roman" w:eastAsia="Times New Roman" w:hAnsi="Times New Roman" w:cs="Times New Roman"/>
            <w:sz w:val="24"/>
            <w:szCs w:val="24"/>
          </w:rPr>
          <w:delText xml:space="preserve">icroplastic </w:delText>
        </w:r>
        <w:r w:rsidR="00AD7A0D" w:rsidRPr="007418CF" w:rsidDel="002B2F89">
          <w:rPr>
            <w:rFonts w:ascii="Times New Roman" w:eastAsia="Times New Roman" w:hAnsi="Times New Roman" w:cs="Times New Roman"/>
            <w:sz w:val="24"/>
            <w:szCs w:val="24"/>
          </w:rPr>
          <w:delText>d</w:delText>
        </w:r>
        <w:r w:rsidR="00D8535D" w:rsidRPr="007418CF" w:rsidDel="002B2F89">
          <w:rPr>
            <w:rFonts w:ascii="Times New Roman" w:eastAsia="Times New Roman" w:hAnsi="Times New Roman" w:cs="Times New Roman"/>
            <w:sz w:val="24"/>
            <w:szCs w:val="24"/>
          </w:rPr>
          <w:delText xml:space="preserve">ensity (H) </w:delText>
        </w:r>
      </w:del>
      <w:r w:rsidR="00D8535D" w:rsidRPr="007418CF">
        <w:rPr>
          <w:rFonts w:ascii="Times New Roman" w:eastAsia="Times New Roman" w:hAnsi="Times New Roman" w:cs="Times New Roman"/>
          <w:sz w:val="24"/>
          <w:szCs w:val="24"/>
        </w:rPr>
        <w:t xml:space="preserve">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1399" w:author="Ted" w:date="2021-10-14T11:19:00Z">
        <w:r w:rsidR="009620FA">
          <w:rPr>
            <w:rFonts w:ascii="Times New Roman" w:eastAsia="Times New Roman" w:hAnsi="Times New Roman" w:cs="Times New Roman"/>
            <w:sz w:val="24"/>
            <w:szCs w:val="24"/>
          </w:rPr>
          <w:t xml:space="preserve"> Statistical results are from </w:t>
        </w:r>
        <w:del w:id="1400"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1401" w:author="Meyer, Michael Frederick" w:date="2021-09-23T16:33:00Z">
        <w:r w:rsidR="00FF6B7A">
          <w:rPr>
            <w:rFonts w:ascii="Times New Roman" w:eastAsia="Times New Roman" w:hAnsi="Times New Roman" w:cs="Times New Roman"/>
            <w:sz w:val="24"/>
            <w:szCs w:val="24"/>
          </w:rPr>
          <w:t>3</w:t>
        </w:r>
      </w:ins>
      <w:del w:id="1402"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1403"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39874275" w:rsidR="00715D55" w:rsidRPr="007418CF" w:rsidRDefault="00C80A4D" w:rsidP="00F31B90">
      <w:pPr>
        <w:spacing w:line="480" w:lineRule="auto"/>
        <w:rPr>
          <w:rFonts w:ascii="Times New Roman" w:eastAsia="Times New Roman" w:hAnsi="Times New Roman" w:cs="Times New Roman"/>
          <w:sz w:val="24"/>
          <w:szCs w:val="24"/>
        </w:rPr>
      </w:pPr>
      <w:del w:id="1404" w:author="Meyer, Michael Frederick" w:date="2022-01-11T14:45:00Z">
        <w:r w:rsidDel="00433762">
          <w:rPr>
            <w:rFonts w:ascii="Times New Roman" w:eastAsia="Times New Roman" w:hAnsi="Times New Roman" w:cs="Times New Roman"/>
            <w:noProof/>
            <w:sz w:val="24"/>
            <w:szCs w:val="24"/>
          </w:rPr>
          <w:drawing>
            <wp:inline distT="0" distB="0" distL="0" distR="0" wp14:anchorId="46C6E135" wp14:editId="5D96A57B">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del>
      <w:ins w:id="1405" w:author="Meyer, Michael Frederick" w:date="2022-01-11T14:46:00Z">
        <w:r w:rsidR="00433762">
          <w:rPr>
            <w:rFonts w:ascii="Times New Roman" w:eastAsia="Times New Roman" w:hAnsi="Times New Roman" w:cs="Times New Roman"/>
            <w:noProof/>
            <w:sz w:val="24"/>
            <w:szCs w:val="24"/>
          </w:rPr>
          <w:drawing>
            <wp:inline distT="0" distB="0" distL="0" distR="0" wp14:anchorId="150D4F75" wp14:editId="34D6E672">
              <wp:extent cx="8229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a_mixsiar_resul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06" w:author="Meyer, Michael Frederick" w:date="2021-09-23T16:33:00Z">
        <w:r w:rsidR="00FF6B7A">
          <w:rPr>
            <w:rFonts w:ascii="Times New Roman" w:eastAsia="Times New Roman" w:hAnsi="Times New Roman" w:cs="Times New Roman"/>
            <w:sz w:val="24"/>
            <w:szCs w:val="24"/>
          </w:rPr>
          <w:t>4</w:t>
        </w:r>
      </w:ins>
      <w:del w:id="1407"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1408"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00E7E3DE"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w:t>
            </w:r>
            <w:ins w:id="1409" w:author="Meyer, Michael Frederick" w:date="2022-01-10T12:18:00Z">
              <w:r w:rsidR="0063498C">
                <w:rPr>
                  <w:rFonts w:ascii="Times New Roman" w:hAnsi="Times New Roman" w:cs="Times New Roman"/>
                  <w:color w:val="000000"/>
                  <w:sz w:val="24"/>
                  <w:szCs w:val="24"/>
                </w:rPr>
                <w:t>1</w:t>
              </w:r>
            </w:ins>
            <w:del w:id="1410" w:author="Meyer, Michael Frederick" w:date="2022-01-10T12:18:00Z">
              <w:r w:rsidRPr="00FF0E73" w:rsidDel="0063498C">
                <w:rPr>
                  <w:rFonts w:ascii="Times New Roman" w:hAnsi="Times New Roman" w:cs="Times New Roman"/>
                  <w:color w:val="000000"/>
                  <w:sz w:val="24"/>
                  <w:szCs w:val="24"/>
                </w:rPr>
                <w:delText>3</w:delText>
              </w:r>
            </w:del>
            <w:r w:rsidRPr="00FF0E73">
              <w:rPr>
                <w:rFonts w:ascii="Times New Roman" w:hAnsi="Times New Roman" w:cs="Times New Roman"/>
                <w:color w:val="000000"/>
                <w:sz w:val="24"/>
                <w:szCs w:val="24"/>
              </w:rPr>
              <w:t xml:space="preserve">: Mean inter-site fatty acid proportion of </w:t>
            </w:r>
            <w:ins w:id="1411" w:author="Meyer, Michael Frederick" w:date="2021-09-20T14:46:00Z">
              <w:r w:rsidRPr="00FF0E73">
                <w:rPr>
                  <w:rFonts w:ascii="Times New Roman" w:hAnsi="Times New Roman" w:cs="Times New Roman"/>
                  <w:color w:val="000000"/>
                  <w:sz w:val="24"/>
                  <w:szCs w:val="24"/>
                </w:rPr>
                <w:t xml:space="preserve">each </w:t>
              </w:r>
            </w:ins>
            <w:del w:id="1412"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1413"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1414" w:author="Meyer, Michael Frederick" w:date="2021-09-20T17:41:00Z">
              <w:r>
                <w:rPr>
                  <w:rFonts w:ascii="Times New Roman" w:hAnsi="Times New Roman" w:cs="Times New Roman"/>
                  <w:color w:val="000000"/>
                  <w:sz w:val="24"/>
                  <w:szCs w:val="24"/>
                </w:rPr>
                <w:t xml:space="preserve">Standard deviations are reported in parentheses. </w:t>
              </w:r>
            </w:ins>
            <w:ins w:id="1415" w:author="Meyer, Michael Frederick" w:date="2021-09-01T17:32:00Z">
              <w:r w:rsidRPr="00FF0E73">
                <w:rPr>
                  <w:rFonts w:ascii="Times New Roman" w:hAnsi="Times New Roman" w:cs="Times New Roman"/>
                  <w:color w:val="000000"/>
                  <w:sz w:val="24"/>
                  <w:szCs w:val="24"/>
                </w:rPr>
                <w:t xml:space="preserve">These groups include </w:t>
              </w:r>
            </w:ins>
            <w:ins w:id="1416" w:author="Meyer, Michael Frederick" w:date="2021-09-20T14:46:00Z">
              <w:r w:rsidRPr="00FF0E73">
                <w:rPr>
                  <w:rFonts w:ascii="Times New Roman" w:hAnsi="Times New Roman" w:cs="Times New Roman"/>
                  <w:color w:val="000000"/>
                  <w:sz w:val="24"/>
                  <w:szCs w:val="24"/>
                </w:rPr>
                <w:t>s</w:t>
              </w:r>
            </w:ins>
            <w:ins w:id="1417" w:author="Meyer, Michael Frederick" w:date="2021-09-01T17:32:00Z">
              <w:r w:rsidRPr="00FF0E73">
                <w:rPr>
                  <w:rFonts w:ascii="Times New Roman" w:hAnsi="Times New Roman" w:cs="Times New Roman"/>
                  <w:color w:val="000000"/>
                  <w:sz w:val="24"/>
                  <w:szCs w:val="24"/>
                </w:rPr>
                <w:t xml:space="preserve">aturated (SAFA), monounsaturated (MUFA), </w:t>
              </w:r>
            </w:ins>
            <w:ins w:id="1418" w:author="Meyer, Michael Frederick" w:date="2021-09-01T17:33:00Z">
              <w:r w:rsidRPr="00FF0E73">
                <w:rPr>
                  <w:rFonts w:ascii="Times New Roman" w:hAnsi="Times New Roman" w:cs="Times New Roman"/>
                  <w:color w:val="000000"/>
                  <w:sz w:val="24"/>
                  <w:szCs w:val="24"/>
                </w:rPr>
                <w:t xml:space="preserve">and </w:t>
              </w:r>
            </w:ins>
            <w:ins w:id="1419" w:author="Meyer, Michael Frederick" w:date="2021-09-01T17:32:00Z">
              <w:r w:rsidRPr="00FF0E73">
                <w:rPr>
                  <w:rFonts w:ascii="Times New Roman" w:hAnsi="Times New Roman" w:cs="Times New Roman"/>
                  <w:color w:val="000000"/>
                  <w:sz w:val="24"/>
                  <w:szCs w:val="24"/>
                </w:rPr>
                <w:t>short-chain</w:t>
              </w:r>
            </w:ins>
            <w:ins w:id="1420"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1421"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22" w:author="Meyer, Michael Frederick" w:date="2021-09-23T16:33:00Z">
        <w:r w:rsidR="00FF6B7A">
          <w:rPr>
            <w:rFonts w:ascii="Times New Roman" w:eastAsia="Times New Roman" w:hAnsi="Times New Roman" w:cs="Times New Roman"/>
            <w:sz w:val="24"/>
            <w:szCs w:val="24"/>
          </w:rPr>
          <w:t>5</w:t>
        </w:r>
      </w:ins>
      <w:del w:id="1423"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1424"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1425" w:author="Meyer, Michael Frederick" w:date="2021-09-23T16:34:00Z">
        <w:r w:rsidR="009B3B57" w:rsidRPr="007418CF" w:rsidDel="00FF6B7A">
          <w:rPr>
            <w:rFonts w:ascii="Times New Roman" w:eastAsia="Times New Roman" w:hAnsi="Times New Roman" w:cs="Times New Roman"/>
            <w:sz w:val="24"/>
            <w:szCs w:val="24"/>
          </w:rPr>
          <w:delText>4</w:delText>
        </w:r>
      </w:del>
      <w:del w:id="1426" w:author="Meyer, Michael Frederick" w:date="2021-11-19T15:39:00Z">
        <w:r w:rsidR="00A57CA6" w:rsidRPr="007418CF" w:rsidDel="00F9141C">
          <w:rPr>
            <w:rFonts w:ascii="Times New Roman" w:eastAsia="Times New Roman" w:hAnsi="Times New Roman" w:cs="Times New Roman"/>
            <w:sz w:val="24"/>
            <w:szCs w:val="24"/>
          </w:rPr>
          <w:delText xml:space="preserve">). While periphyton 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1427"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274985FD" w:rsidR="004F63CF" w:rsidRDefault="000372A9" w:rsidP="000372A9">
      <w:pPr>
        <w:spacing w:line="480" w:lineRule="auto"/>
        <w:rPr>
          <w:rFonts w:ascii="Times New Roman" w:eastAsia="Times New Roman" w:hAnsi="Times New Roman" w:cs="Times New Roman"/>
          <w:sz w:val="24"/>
          <w:szCs w:val="24"/>
        </w:r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r>
        <w:rPr>
          <w:rFonts w:ascii="Times New Roman" w:eastAsia="Times New Roman" w:hAnsi="Times New Roman" w:cs="Times New Roman"/>
          <w:sz w:val="24"/>
          <w:szCs w:val="24"/>
        </w:rPr>
        <w:t>Surface temperatures correspond to water temperatures just below the water’s surface (i.e., depth of ~0.025 m).</w:t>
      </w:r>
    </w:p>
    <w:p w14:paraId="4AA603BE" w14:textId="77777777"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14215" w:type="dxa"/>
        <w:tblLook w:val="04A0" w:firstRow="1" w:lastRow="0" w:firstColumn="1" w:lastColumn="0" w:noHBand="0" w:noVBand="1"/>
      </w:tblPr>
      <w:tblGrid>
        <w:gridCol w:w="697"/>
        <w:gridCol w:w="1257"/>
        <w:gridCol w:w="1074"/>
        <w:gridCol w:w="1159"/>
        <w:gridCol w:w="897"/>
        <w:gridCol w:w="1229"/>
        <w:gridCol w:w="1052"/>
        <w:gridCol w:w="768"/>
        <w:gridCol w:w="1434"/>
        <w:gridCol w:w="1242"/>
        <w:gridCol w:w="1251"/>
        <w:gridCol w:w="1168"/>
        <w:gridCol w:w="987"/>
      </w:tblGrid>
      <w:tr w:rsidR="004F63CF" w:rsidRPr="00474EDA" w14:paraId="28DBF7AE" w14:textId="77777777" w:rsidTr="004A3C48">
        <w:tc>
          <w:tcPr>
            <w:tcW w:w="14215" w:type="dxa"/>
            <w:gridSpan w:val="13"/>
          </w:tcPr>
          <w:p w14:paraId="6D6DD046" w14:textId="454FC6F5" w:rsidR="004F63CF" w:rsidRPr="006F2E4F" w:rsidRDefault="004F63CF" w:rsidP="004A3C48">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 xml:space="preserve">Table </w:t>
            </w:r>
            <w:r>
              <w:rPr>
                <w:rFonts w:ascii="Times New Roman" w:eastAsia="Times New Roman" w:hAnsi="Times New Roman" w:cs="Times New Roman"/>
                <w:sz w:val="24"/>
                <w:szCs w:val="24"/>
              </w:rPr>
              <w:t>S</w:t>
            </w:r>
            <w:r w:rsidRPr="006F2E4F">
              <w:rPr>
                <w:rFonts w:ascii="Times New Roman" w:eastAsia="Times New Roman" w:hAnsi="Times New Roman" w:cs="Times New Roman"/>
                <w:sz w:val="24"/>
                <w:szCs w:val="24"/>
              </w:rPr>
              <w:t>2: Average</w:t>
            </w:r>
            <w:r>
              <w:rPr>
                <w:rFonts w:ascii="Times New Roman" w:eastAsia="Times New Roman" w:hAnsi="Times New Roman" w:cs="Times New Roman"/>
                <w:sz w:val="24"/>
                <w:szCs w:val="24"/>
              </w:rPr>
              <w:t xml:space="preserve"> potential</w:t>
            </w:r>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4F63CF" w:rsidRPr="00474EDA" w14:paraId="0BE78175" w14:textId="77777777" w:rsidTr="004A3C48">
        <w:tc>
          <w:tcPr>
            <w:tcW w:w="706" w:type="dxa"/>
            <w:vAlign w:val="bottom"/>
          </w:tcPr>
          <w:p w14:paraId="19B9979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7FF868D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77DB1822"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2B39BF5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616D871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41E3DF6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5DFD99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4FB85F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4F0B5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137365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4D097EE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0055F52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proofErr w:type="gramStart"/>
            <w:r w:rsidRPr="00474EDA">
              <w:rPr>
                <w:rFonts w:ascii="Times New Roman" w:hAnsi="Times New Roman" w:cs="Times New Roman"/>
                <w:color w:val="000000"/>
                <w:sz w:val="16"/>
                <w:szCs w:val="16"/>
              </w:rPr>
              <w:t>Fragment</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w:t>
            </w:r>
            <w:proofErr w:type="gramEnd"/>
            <w:r w:rsidRPr="00474EDA">
              <w:rPr>
                <w:rFonts w:ascii="Times New Roman" w:hAnsi="Times New Roman" w:cs="Times New Roman"/>
                <w:color w:val="000000"/>
                <w:sz w:val="16"/>
                <w:szCs w:val="16"/>
              </w:rPr>
              <w:t>MPs/L)</w:t>
            </w:r>
          </w:p>
        </w:tc>
        <w:tc>
          <w:tcPr>
            <w:tcW w:w="1265" w:type="dxa"/>
            <w:vAlign w:val="bottom"/>
          </w:tcPr>
          <w:p w14:paraId="7CAAAA76"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Fiber</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 xml:space="preserve"> (MPs/L)</w:t>
            </w:r>
          </w:p>
        </w:tc>
        <w:tc>
          <w:tcPr>
            <w:tcW w:w="1274" w:type="dxa"/>
            <w:vAlign w:val="bottom"/>
          </w:tcPr>
          <w:p w14:paraId="3A5A7425" w14:textId="77777777" w:rsidR="004F63CF" w:rsidRPr="00474EDA" w:rsidRDefault="004F63CF" w:rsidP="004A3C48">
            <w:pPr>
              <w:spacing w:line="480" w:lineRule="auto"/>
              <w:rPr>
                <w:rFonts w:ascii="Times New Roman" w:hAnsi="Times New Roman" w:cs="Times New Roman"/>
                <w:color w:val="000000"/>
                <w:sz w:val="16"/>
                <w:szCs w:val="16"/>
              </w:rPr>
            </w:pPr>
            <w:proofErr w:type="gramStart"/>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Bead</w:t>
            </w:r>
            <w:r>
              <w:rPr>
                <w:rFonts w:ascii="Times New Roman" w:hAnsi="Times New Roman" w:cs="Times New Roman"/>
                <w:color w:val="000000"/>
                <w:sz w:val="16"/>
                <w:szCs w:val="16"/>
              </w:rPr>
              <w:t>s</w:t>
            </w:r>
            <w:proofErr w:type="gramEnd"/>
            <w:r w:rsidRPr="00474EDA">
              <w:rPr>
                <w:rFonts w:ascii="Times New Roman" w:hAnsi="Times New Roman" w:cs="Times New Roman"/>
                <w:color w:val="000000"/>
                <w:sz w:val="16"/>
                <w:szCs w:val="16"/>
              </w:rPr>
              <w:t xml:space="preserve"> (MPs/L)</w:t>
            </w:r>
          </w:p>
        </w:tc>
        <w:tc>
          <w:tcPr>
            <w:tcW w:w="1196" w:type="dxa"/>
            <w:vAlign w:val="bottom"/>
          </w:tcPr>
          <w:p w14:paraId="3B267A4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4E2E7AB1" w14:textId="77777777" w:rsidR="004F63CF" w:rsidRPr="00474EDA" w:rsidRDefault="004F63CF" w:rsidP="004A3C48">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6825C4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4F63CF" w:rsidRPr="00474EDA" w14:paraId="71407A0A" w14:textId="77777777" w:rsidTr="004A3C48">
        <w:tc>
          <w:tcPr>
            <w:tcW w:w="706" w:type="dxa"/>
            <w:vAlign w:val="bottom"/>
          </w:tcPr>
          <w:p w14:paraId="4B5E18A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73E5A75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C52D16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20378FC5"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E93330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4018C7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1AFB85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1D3FD2A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481EDF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7941D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083C13B0"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3CC0150"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445AFA4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25AE89A9" w14:textId="77777777" w:rsidTr="004A3C48">
        <w:tc>
          <w:tcPr>
            <w:tcW w:w="706" w:type="dxa"/>
            <w:vAlign w:val="bottom"/>
          </w:tcPr>
          <w:p w14:paraId="5196C25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FA9CB3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FE4AC88"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2BBAACF"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494930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2D9467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472062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15639AE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9397BDD"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D5183C3"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B38855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260289C"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5E029F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45CDFD79" w14:textId="77777777" w:rsidTr="004A3C48">
        <w:tc>
          <w:tcPr>
            <w:tcW w:w="706" w:type="dxa"/>
            <w:vAlign w:val="bottom"/>
          </w:tcPr>
          <w:p w14:paraId="33E3D1C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45F4117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F4EEF5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2402EF9"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356EEE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39181C1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CF96D3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7E014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A840DC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271141FE"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C1D77A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1850FD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18BDD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867F968" w14:textId="77777777" w:rsidTr="004A3C48">
        <w:tc>
          <w:tcPr>
            <w:tcW w:w="706" w:type="dxa"/>
            <w:vAlign w:val="bottom"/>
          </w:tcPr>
          <w:p w14:paraId="0A81DA3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329DEA0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F277A7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891E6FE"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0578E4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69FA9BE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E3CB4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9E2B7E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9B6E26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817709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6462F8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1D9A71D7"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490DFB2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04A9706" w14:textId="77777777" w:rsidTr="004A3C48">
        <w:tc>
          <w:tcPr>
            <w:tcW w:w="706" w:type="dxa"/>
            <w:vAlign w:val="bottom"/>
          </w:tcPr>
          <w:p w14:paraId="07D7CB26"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C99256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1A3CCD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29B365D7"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56C3E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35A6ED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001A77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822C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F03C41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E858CD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247873E3"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C02A14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4BF139F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B03D16C" w14:textId="77777777" w:rsidTr="004A3C48">
        <w:tc>
          <w:tcPr>
            <w:tcW w:w="706" w:type="dxa"/>
            <w:vAlign w:val="bottom"/>
          </w:tcPr>
          <w:p w14:paraId="48907B2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69D2377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0A637A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3B1EBB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BABBF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26F03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68ADC0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CCF89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0DC1825"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697397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283F447"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3F192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0EB5442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21DF80" w14:textId="77777777" w:rsidTr="004A3C48">
        <w:tc>
          <w:tcPr>
            <w:tcW w:w="706" w:type="dxa"/>
            <w:vAlign w:val="bottom"/>
          </w:tcPr>
          <w:p w14:paraId="3C860CD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7DA7E1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C79878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D521FB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296794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41B6960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4A6FF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59B69F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63CB3D3"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31CB54A2"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07AA06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69135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6917F51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E3C97ED" w14:textId="77777777" w:rsidTr="004A3C48">
        <w:tc>
          <w:tcPr>
            <w:tcW w:w="706" w:type="dxa"/>
            <w:vAlign w:val="bottom"/>
          </w:tcPr>
          <w:p w14:paraId="49880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261833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1F324B9"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7D4CE5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9FB9C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24A6C84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D5F05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163871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242A45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1A8A5A1"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DE6F884"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0D8B06D"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53F522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37F7E5" w14:textId="77777777" w:rsidTr="004A3C48">
        <w:tc>
          <w:tcPr>
            <w:tcW w:w="706" w:type="dxa"/>
            <w:vAlign w:val="bottom"/>
          </w:tcPr>
          <w:p w14:paraId="759D4B3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2E5B816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77F3E95"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790938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0785AC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643ED7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9EED7A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D3BD6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815871C"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CED189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4ED4FD0C"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FC84EF"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01849AE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27CED75" w14:textId="77777777" w:rsidTr="004A3C48">
        <w:tc>
          <w:tcPr>
            <w:tcW w:w="706" w:type="dxa"/>
            <w:vAlign w:val="bottom"/>
          </w:tcPr>
          <w:p w14:paraId="192DF3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lastRenderedPageBreak/>
              <w:t>MS-1</w:t>
            </w:r>
          </w:p>
        </w:tc>
        <w:tc>
          <w:tcPr>
            <w:tcW w:w="1285" w:type="dxa"/>
            <w:vAlign w:val="bottom"/>
          </w:tcPr>
          <w:p w14:paraId="12EF864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9FDF9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F4FE85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910E2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42D898A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65182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635BA58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DEAB37E"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FF4B52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9D569F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4FCED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3FBE4C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5270F0E" w14:textId="77777777" w:rsidTr="004A3C48">
        <w:tc>
          <w:tcPr>
            <w:tcW w:w="706" w:type="dxa"/>
            <w:vAlign w:val="bottom"/>
          </w:tcPr>
          <w:p w14:paraId="0DAE613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75D37DC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D8D182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8E385ED"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B95AA1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07AA27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5B1346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1A34C91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61401A6"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8902C45"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DFF53B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73B8F0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22EB3A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CE67750" w14:textId="77777777" w:rsidTr="004A3C48">
        <w:tc>
          <w:tcPr>
            <w:tcW w:w="706" w:type="dxa"/>
            <w:vAlign w:val="bottom"/>
          </w:tcPr>
          <w:p w14:paraId="3679697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6ACF20B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725FDD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7871AC2"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51A6A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3175A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0974936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584740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6FA76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6750A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31FED2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1AD983D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25A318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76639BE9" w14:textId="77777777" w:rsidTr="004A3C48">
        <w:tc>
          <w:tcPr>
            <w:tcW w:w="706" w:type="dxa"/>
            <w:vAlign w:val="bottom"/>
          </w:tcPr>
          <w:p w14:paraId="307C22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2531A0F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F7D47A"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6D9F3C7C"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0E05E1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0A86EB6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7502A8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20A633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38D6EB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DDBA6D"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2C45C4CF"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9C118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7D59BAE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3381114F" w14:textId="77777777" w:rsidTr="004A3C48">
        <w:tc>
          <w:tcPr>
            <w:tcW w:w="706" w:type="dxa"/>
            <w:vAlign w:val="bottom"/>
          </w:tcPr>
          <w:p w14:paraId="666126D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381AEC6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ECFC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DAEBB3A"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351786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278533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3C25040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317611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2F4C18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2B1B3A8"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56461CC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ACAFBF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3830643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4584520D" w14:textId="77777777" w:rsidTr="004A3C48">
        <w:tc>
          <w:tcPr>
            <w:tcW w:w="706" w:type="dxa"/>
            <w:vAlign w:val="bottom"/>
          </w:tcPr>
          <w:p w14:paraId="7981C52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27692D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19EBF1D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BA96D4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DD1C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73FF3DA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21EDAC6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5FBB8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4EE1C1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B97DD9"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01DA43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C32405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1EDAA8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578B0B36" w14:textId="77777777" w:rsidTr="004A3C48">
        <w:tc>
          <w:tcPr>
            <w:tcW w:w="706" w:type="dxa"/>
            <w:vAlign w:val="bottom"/>
          </w:tcPr>
          <w:p w14:paraId="004C989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158680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3FC3EF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F09304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E8D107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04BCAF4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59DADF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1D2858F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2FE8D87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2C5089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BE6C3D9"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EF42A8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080F8C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0B23468A" w14:textId="77777777" w:rsidTr="004A3C48">
        <w:tc>
          <w:tcPr>
            <w:tcW w:w="706" w:type="dxa"/>
            <w:vAlign w:val="bottom"/>
          </w:tcPr>
          <w:p w14:paraId="0C39F9C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272EFA2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03F042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C902F08"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6902F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1A3E5B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7B0A6D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EFCC48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20CE4D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3B2AAA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84966C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2F92DF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6C65741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BE8038" w14:textId="4DF455DB"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18E7F70" w14:textId="77777777"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1BF8C2AB"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ins w:id="1428" w:author="Meyer, Michael Frederick" w:date="2022-01-10T12:21:00Z">
              <w:r w:rsidR="0016193A">
                <w:rPr>
                  <w:rFonts w:ascii="Times New Roman" w:eastAsia="Times New Roman" w:hAnsi="Times New Roman" w:cs="Times New Roman"/>
                </w:rPr>
                <w:t>3</w:t>
              </w:r>
            </w:ins>
            <w:del w:id="1429" w:author="Meyer, Michael Frederick" w:date="2022-01-10T12:21:00Z">
              <w:r w:rsidR="000372A9" w:rsidDel="0016193A">
                <w:rPr>
                  <w:rFonts w:ascii="Times New Roman" w:eastAsia="Times New Roman" w:hAnsi="Times New Roman" w:cs="Times New Roman"/>
                </w:rPr>
                <w:delText>2</w:delText>
              </w:r>
            </w:del>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Amphipoda</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Hirudinea</w:t>
            </w:r>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inflatus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069D2905"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A14DE7" w14:textId="78F5113B" w:rsidR="003C783D" w:rsidRDefault="00AB1D42"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DC07A" wp14:editId="19A0BB3A">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77997">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sidR="00C77997">
        <w:rPr>
          <w:rFonts w:ascii="Times New Roman" w:eastAsia="Times New Roman" w:hAnsi="Times New Roman" w:cs="Times New Roman"/>
          <w:sz w:val="24"/>
          <w:szCs w:val="24"/>
        </w:rPr>
        <w:t>: A</w:t>
      </w:r>
      <w:ins w:id="1430" w:author="Meyer, Michael Frederick" w:date="2021-12-09T15:27:00Z">
        <w:r w:rsidR="003E1D16">
          <w:rPr>
            <w:rFonts w:ascii="Times New Roman" w:eastAsia="Times New Roman" w:hAnsi="Times New Roman" w:cs="Times New Roman"/>
            <w:sz w:val="24"/>
            <w:szCs w:val="24"/>
          </w:rPr>
          <w:t>verage a</w:t>
        </w:r>
      </w:ins>
      <w:r w:rsidR="00C77997">
        <w:rPr>
          <w:rFonts w:ascii="Times New Roman" w:eastAsia="Times New Roman" w:hAnsi="Times New Roman" w:cs="Times New Roman"/>
          <w:sz w:val="24"/>
          <w:szCs w:val="24"/>
        </w:rPr>
        <w:t xml:space="preserve">bundance of </w:t>
      </w:r>
      <w:r w:rsidR="00C62023">
        <w:rPr>
          <w:rFonts w:ascii="Times New Roman" w:eastAsia="Times New Roman" w:hAnsi="Times New Roman" w:cs="Times New Roman"/>
          <w:sz w:val="24"/>
          <w:szCs w:val="24"/>
        </w:rPr>
        <w:t xml:space="preserve">main benthic macroinvertebrate </w:t>
      </w:r>
      <w:r w:rsidR="00C77997">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sidR="00C77997">
        <w:rPr>
          <w:rFonts w:ascii="Times New Roman" w:eastAsia="Times New Roman" w:hAnsi="Times New Roman" w:cs="Times New Roman"/>
          <w:sz w:val="24"/>
          <w:szCs w:val="24"/>
        </w:rPr>
        <w:t xml:space="preserve"> across sampling transect. Sites are ordered left-to-right by increasing inverse distance weighted population. </w:t>
      </w:r>
      <w:del w:id="1431" w:author="Meyer, Michael Frederick" w:date="2021-12-09T15:30:00Z">
        <w:r w:rsidR="00C77997" w:rsidDel="00AB1D42">
          <w:rPr>
            <w:rFonts w:ascii="Times New Roman" w:eastAsia="Times New Roman" w:hAnsi="Times New Roman" w:cs="Times New Roman"/>
            <w:sz w:val="24"/>
            <w:szCs w:val="24"/>
          </w:rPr>
          <w:delText xml:space="preserve">Colored-bars represent the number of individuals counted of a particular taxon, whereas grey bars represent the total number of macroinvertebrates counted at a sampling site. </w:delText>
        </w:r>
      </w:del>
      <w:r w:rsidR="00C77997">
        <w:rPr>
          <w:rFonts w:ascii="Times New Roman" w:eastAsia="Times New Roman" w:hAnsi="Times New Roman" w:cs="Times New Roman"/>
          <w:sz w:val="24"/>
          <w:szCs w:val="24"/>
        </w:rPr>
        <w:t xml:space="preserve">Each distinct color represents a broad taxon (‘Orange’ = </w:t>
      </w:r>
      <w:proofErr w:type="spellStart"/>
      <w:r w:rsidR="00C77997">
        <w:rPr>
          <w:rFonts w:ascii="Times New Roman" w:eastAsia="Times New Roman" w:hAnsi="Times New Roman" w:cs="Times New Roman"/>
          <w:sz w:val="24"/>
          <w:szCs w:val="24"/>
        </w:rPr>
        <w:t>Amphipoda</w:t>
      </w:r>
      <w:proofErr w:type="spellEnd"/>
      <w:r w:rsidR="00C77997">
        <w:rPr>
          <w:rFonts w:ascii="Times New Roman" w:eastAsia="Times New Roman" w:hAnsi="Times New Roman" w:cs="Times New Roman"/>
          <w:sz w:val="24"/>
          <w:szCs w:val="24"/>
        </w:rPr>
        <w:t xml:space="preserve">; ‘Yellow’ = </w:t>
      </w:r>
      <w:proofErr w:type="spellStart"/>
      <w:r w:rsidR="00C77997">
        <w:rPr>
          <w:rFonts w:ascii="Times New Roman" w:eastAsia="Times New Roman" w:hAnsi="Times New Roman" w:cs="Times New Roman"/>
          <w:sz w:val="24"/>
          <w:szCs w:val="24"/>
        </w:rPr>
        <w:t>Molluska</w:t>
      </w:r>
      <w:proofErr w:type="spellEnd"/>
      <w:r w:rsidR="00C77997">
        <w:rPr>
          <w:rFonts w:ascii="Times New Roman" w:eastAsia="Times New Roman" w:hAnsi="Times New Roman" w:cs="Times New Roman"/>
          <w:sz w:val="24"/>
          <w:szCs w:val="24"/>
        </w:rPr>
        <w:t xml:space="preserve">; ‘Black’ = </w:t>
      </w:r>
      <w:proofErr w:type="spellStart"/>
      <w:r w:rsidR="00C77997">
        <w:rPr>
          <w:rFonts w:ascii="Times New Roman" w:eastAsia="Times New Roman" w:hAnsi="Times New Roman" w:cs="Times New Roman"/>
          <w:sz w:val="24"/>
          <w:szCs w:val="24"/>
        </w:rPr>
        <w:t>Aseillidae</w:t>
      </w:r>
      <w:proofErr w:type="spellEnd"/>
      <w:r w:rsidR="00C77997">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potential</w:t>
      </w:r>
      <w:ins w:id="1432" w:author="Ted" w:date="2021-10-14T11:27:00Z">
        <w:r w:rsidR="004562A7">
          <w:rPr>
            <w:rFonts w:ascii="Times New Roman" w:hAnsi="Times New Roman" w:cs="Times New Roman"/>
            <w:sz w:val="24"/>
            <w:szCs w:val="24"/>
          </w:rPr>
          <w:t>ly</w:t>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1433" w:author="Ted" w:date="2021-10-14T11:29:00Z">
        <w:r w:rsidRPr="007418CF" w:rsidDel="004562A7">
          <w:rPr>
            <w:rFonts w:ascii="Times New Roman" w:hAnsi="Times New Roman" w:cs="Times New Roman"/>
            <w:sz w:val="24"/>
            <w:szCs w:val="24"/>
          </w:rPr>
          <w:delText>mediod</w:delText>
        </w:r>
      </w:del>
      <w:ins w:id="1434"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1435" w:author="Ted" w:date="2021-10-14T11:31:00Z">
        <w:r w:rsidR="004562A7">
          <w:rPr>
            <w:rFonts w:ascii="Times New Roman" w:hAnsi="Times New Roman" w:cs="Times New Roman"/>
            <w:sz w:val="24"/>
            <w:szCs w:val="24"/>
          </w:rPr>
          <w:t>d</w:t>
        </w:r>
      </w:ins>
      <w:del w:id="1436"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1437"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54D0E01F" w:rsidR="00F838AB" w:rsidRDefault="009257F2" w:rsidP="0077674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32F042" wp14:editId="2A09DA43">
            <wp:extent cx="5943600" cy="705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047C6947" w:rsidR="0047366A" w:rsidRDefault="00F838AB" w:rsidP="00F838AB">
      <w:pPr>
        <w:spacing w:line="480" w:lineRule="auto"/>
        <w:rPr>
          <w:ins w:id="1438" w:author="Meyer, Michael Frederick" w:date="2022-01-03T19:0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4A6ED199" w14:textId="0E6E7C0F" w:rsidR="006B44DB" w:rsidRDefault="006B44DB">
      <w:pPr>
        <w:rPr>
          <w:ins w:id="1439" w:author="Meyer, Michael Frederick" w:date="2022-01-10T12:36:00Z"/>
          <w:rFonts w:ascii="Times New Roman" w:eastAsia="Times New Roman" w:hAnsi="Times New Roman" w:cs="Times New Roman"/>
          <w:sz w:val="24"/>
          <w:szCs w:val="24"/>
        </w:rPr>
      </w:pPr>
      <w:ins w:id="1440" w:author="Meyer, Michael Frederick" w:date="2022-01-10T12:36:00Z">
        <w:r>
          <w:rPr>
            <w:rFonts w:ascii="Times New Roman" w:eastAsia="Times New Roman" w:hAnsi="Times New Roman" w:cs="Times New Roman"/>
            <w:sz w:val="24"/>
            <w:szCs w:val="24"/>
          </w:rPr>
          <w:br w:type="page"/>
        </w:r>
      </w:ins>
    </w:p>
    <w:p w14:paraId="3F9A151B" w14:textId="77777777" w:rsidR="0047366A" w:rsidRDefault="0047366A">
      <w:pPr>
        <w:rPr>
          <w:ins w:id="1441" w:author="Meyer, Michael Frederick" w:date="2022-01-03T19:02:00Z"/>
          <w:rFonts w:ascii="Times New Roman" w:eastAsia="Times New Roman" w:hAnsi="Times New Roman" w:cs="Times New Roman"/>
          <w:sz w:val="24"/>
          <w:szCs w:val="24"/>
        </w:rPr>
        <w:sectPr w:rsidR="0047366A" w:rsidSect="00F838AB">
          <w:pgSz w:w="15840" w:h="12240" w:orient="landscape"/>
          <w:pgMar w:top="1440" w:right="1440" w:bottom="1440" w:left="1440" w:header="720" w:footer="720" w:gutter="0"/>
          <w:lnNumType w:countBy="1" w:restart="continuous"/>
          <w:pgNumType w:start="1"/>
          <w:cols w:space="720"/>
          <w:docGrid w:linePitch="299"/>
        </w:sectPr>
      </w:pPr>
    </w:p>
    <w:p w14:paraId="33DF8AA8" w14:textId="149D7634" w:rsidR="0047366A" w:rsidRDefault="00433762">
      <w:pPr>
        <w:rPr>
          <w:ins w:id="1442" w:author="Meyer, Michael Frederick" w:date="2022-01-03T19:01:00Z"/>
          <w:rFonts w:ascii="Times New Roman" w:eastAsia="Times New Roman" w:hAnsi="Times New Roman" w:cs="Times New Roman"/>
          <w:sz w:val="24"/>
          <w:szCs w:val="24"/>
        </w:rPr>
      </w:pPr>
      <w:ins w:id="1443" w:author="Meyer, Michael Frederick" w:date="2022-01-11T14:39:00Z">
        <w:r>
          <w:rPr>
            <w:rFonts w:ascii="Times New Roman" w:eastAsia="Times New Roman" w:hAnsi="Times New Roman" w:cs="Times New Roman"/>
            <w:noProof/>
            <w:sz w:val="24"/>
            <w:szCs w:val="24"/>
          </w:rPr>
          <w:lastRenderedPageBreak/>
          <w:drawing>
            <wp:inline distT="0" distB="0" distL="0" distR="0" wp14:anchorId="77CC61E8" wp14:editId="52DDA884">
              <wp:extent cx="57607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one_one_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ins>
    </w:p>
    <w:p w14:paraId="446DABAA" w14:textId="4845FDD8" w:rsidR="00857126" w:rsidRDefault="00857126">
      <w:pPr>
        <w:rPr>
          <w:ins w:id="1444" w:author="Meyer, Michael Frederick" w:date="2022-01-03T19:04:00Z"/>
          <w:rFonts w:ascii="Times New Roman" w:eastAsia="Times New Roman" w:hAnsi="Times New Roman" w:cs="Times New Roman"/>
          <w:sz w:val="24"/>
          <w:szCs w:val="24"/>
        </w:rPr>
      </w:pPr>
    </w:p>
    <w:p w14:paraId="1C766138" w14:textId="5466FC59" w:rsidR="0047366A" w:rsidRDefault="00857126" w:rsidP="00F516FD">
      <w:pPr>
        <w:spacing w:line="480" w:lineRule="auto"/>
        <w:rPr>
          <w:ins w:id="1445" w:author="Meyer, Michael Frederick" w:date="2022-01-03T19:01:00Z"/>
          <w:rFonts w:ascii="Times New Roman" w:eastAsia="Times New Roman" w:hAnsi="Times New Roman" w:cs="Times New Roman"/>
          <w:sz w:val="24"/>
          <w:szCs w:val="24"/>
        </w:rPr>
        <w:pPrChange w:id="1446" w:author="Meyer, Michael Frederick" w:date="2022-02-04T14:11:00Z">
          <w:pPr/>
        </w:pPrChange>
      </w:pPr>
      <w:ins w:id="1447" w:author="Meyer, Michael Frederick" w:date="2022-01-03T19:04:00Z">
        <w:r>
          <w:rPr>
            <w:rFonts w:ascii="Times New Roman" w:eastAsia="Times New Roman" w:hAnsi="Times New Roman" w:cs="Times New Roman"/>
            <w:sz w:val="24"/>
            <w:szCs w:val="24"/>
          </w:rPr>
          <w:t>Figure S11: 1:</w:t>
        </w:r>
        <w:proofErr w:type="gramStart"/>
        <w:r>
          <w:rPr>
            <w:rFonts w:ascii="Times New Roman" w:eastAsia="Times New Roman" w:hAnsi="Times New Roman" w:cs="Times New Roman"/>
            <w:sz w:val="24"/>
            <w:szCs w:val="24"/>
          </w:rPr>
          <w:t xml:space="preserve">1 </w:t>
        </w:r>
      </w:ins>
      <w:ins w:id="1448" w:author="Meyer, Michael Frederick" w:date="2022-01-03T19:06:00Z">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(black) </w:t>
        </w:r>
      </w:ins>
      <w:ins w:id="1449" w:author="Meyer, Michael Frederick" w:date="2022-01-03T19:04:00Z">
        <w:r>
          <w:rPr>
            <w:rFonts w:ascii="Times New Roman" w:eastAsia="Times New Roman" w:hAnsi="Times New Roman" w:cs="Times New Roman"/>
            <w:sz w:val="24"/>
            <w:szCs w:val="24"/>
          </w:rPr>
          <w:t xml:space="preserve">of Predicted vs. </w:t>
        </w:r>
      </w:ins>
      <w:ins w:id="1450" w:author="Meyer, Michael Frederick" w:date="2022-01-03T19:05:00Z">
        <w:r>
          <w:rPr>
            <w:rFonts w:ascii="Times New Roman" w:eastAsia="Times New Roman" w:hAnsi="Times New Roman" w:cs="Times New Roman"/>
            <w:sz w:val="24"/>
            <w:szCs w:val="24"/>
          </w:rPr>
          <w:t>Actual consumer fatty acid proportions</w:t>
        </w:r>
      </w:ins>
      <w:ins w:id="1451" w:author="Meyer, Michael Frederick" w:date="2022-01-12T13:41:00Z">
        <w:r w:rsidR="00236C28">
          <w:rPr>
            <w:rFonts w:ascii="Times New Roman" w:eastAsia="Times New Roman" w:hAnsi="Times New Roman" w:cs="Times New Roman"/>
            <w:sz w:val="24"/>
            <w:szCs w:val="24"/>
          </w:rPr>
          <w:t xml:space="preserve"> for (A) individual samples and (B) sample averages</w:t>
        </w:r>
      </w:ins>
      <w:ins w:id="1452" w:author="Meyer, Michael Frederick" w:date="2022-01-03T19:05:00Z">
        <w:r>
          <w:rPr>
            <w:rFonts w:ascii="Times New Roman" w:eastAsia="Times New Roman" w:hAnsi="Times New Roman" w:cs="Times New Roman"/>
            <w:sz w:val="24"/>
            <w:szCs w:val="24"/>
          </w:rPr>
          <w:t>.</w:t>
        </w:r>
      </w:ins>
      <w:ins w:id="1453" w:author="Meyer, Michael Frederick" w:date="2022-01-03T19:06:00Z">
        <w:r>
          <w:rPr>
            <w:rFonts w:ascii="Times New Roman" w:eastAsia="Times New Roman" w:hAnsi="Times New Roman" w:cs="Times New Roman"/>
            <w:sz w:val="24"/>
            <w:szCs w:val="24"/>
          </w:rPr>
          <w:t xml:space="preserve"> A linear model (blue) is also plotted to demonstrate deviation from the 1:1 line.</w:t>
        </w:r>
      </w:ins>
      <w:ins w:id="1454" w:author="Meyer, Michael Frederick" w:date="2022-01-03T19:05:00Z">
        <w:r>
          <w:rPr>
            <w:rFonts w:ascii="Times New Roman" w:eastAsia="Times New Roman" w:hAnsi="Times New Roman" w:cs="Times New Roman"/>
            <w:sz w:val="24"/>
            <w:szCs w:val="24"/>
          </w:rPr>
          <w:t xml:space="preserve"> Essential fatty acids included in this analysis as well as fatty acids deviating exceptionally from the 1:1 line</w:t>
        </w:r>
      </w:ins>
      <w:ins w:id="1455" w:author="Meyer, Michael Frederick" w:date="2022-01-03T19:06:00Z">
        <w:r>
          <w:rPr>
            <w:rFonts w:ascii="Times New Roman" w:eastAsia="Times New Roman" w:hAnsi="Times New Roman" w:cs="Times New Roman"/>
            <w:sz w:val="24"/>
            <w:szCs w:val="24"/>
          </w:rPr>
          <w:t xml:space="preserve">, such as </w:t>
        </w:r>
      </w:ins>
      <w:ins w:id="1456" w:author="Meyer, Michael Frederick" w:date="2022-01-03T19:07:00Z">
        <w:r>
          <w:rPr>
            <w:rFonts w:ascii="Times New Roman" w:eastAsia="Times New Roman" w:hAnsi="Times New Roman" w:cs="Times New Roman"/>
            <w:sz w:val="24"/>
            <w:szCs w:val="24"/>
          </w:rPr>
          <w:t>18:1ω9, are labelled</w:t>
        </w:r>
        <w:bookmarkStart w:id="1457" w:name="_GoBack"/>
        <w:bookmarkEnd w:id="1457"/>
        <w:r>
          <w:rPr>
            <w:rFonts w:ascii="Times New Roman" w:eastAsia="Times New Roman" w:hAnsi="Times New Roman" w:cs="Times New Roman"/>
            <w:sz w:val="24"/>
            <w:szCs w:val="24"/>
          </w:rPr>
          <w:t xml:space="preserve">. </w:t>
        </w:r>
      </w:ins>
      <w:ins w:id="1458" w:author="Meyer, Michael Frederick" w:date="2022-01-03T19:01:00Z">
        <w:r w:rsidR="0047366A">
          <w:rPr>
            <w:rFonts w:ascii="Times New Roman" w:eastAsia="Times New Roman" w:hAnsi="Times New Roman" w:cs="Times New Roman"/>
            <w:sz w:val="24"/>
            <w:szCs w:val="24"/>
          </w:rPr>
          <w:br w:type="page"/>
        </w:r>
      </w:ins>
    </w:p>
    <w:p w14:paraId="0CE8FF28" w14:textId="77777777" w:rsidR="00F838AB" w:rsidRDefault="00F838AB" w:rsidP="00F838AB">
      <w:pPr>
        <w:spacing w:line="480" w:lineRule="auto"/>
        <w:rPr>
          <w:rFonts w:ascii="Times New Roman" w:eastAsia="Times New Roman" w:hAnsi="Times New Roman" w:cs="Times New Roman"/>
          <w:sz w:val="24"/>
          <w:szCs w:val="24"/>
        </w:rPr>
        <w:sectPr w:rsidR="00F838AB" w:rsidSect="00857126">
          <w:pgSz w:w="12240" w:h="15840"/>
          <w:pgMar w:top="1440" w:right="1440" w:bottom="1440" w:left="1440" w:header="720" w:footer="720" w:gutter="0"/>
          <w:lnNumType w:countBy="1" w:restart="continuous"/>
          <w:pgNumType w:start="1"/>
          <w:cols w:space="720"/>
          <w:docGrid w:linePitch="299"/>
        </w:sectPr>
      </w:pP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1BF0CE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ins w:id="1459" w:author="Meyer, Michael Frederick" w:date="2022-01-10T12:39:00Z">
        <w:r w:rsidR="006B44DB">
          <w:rPr>
            <w:rFonts w:ascii="Times New Roman" w:hAnsi="Times New Roman" w:cs="Times New Roman"/>
            <w:noProof/>
            <w:sz w:val="24"/>
            <w:szCs w:val="24"/>
          </w:rPr>
          <w:t>2</w:t>
        </w:r>
      </w:ins>
      <w:del w:id="1460" w:author="Meyer, Michael Frederick" w:date="2022-01-10T12:39:00Z">
        <w:r w:rsidR="00F838AB" w:rsidDel="006B44DB">
          <w:rPr>
            <w:rFonts w:ascii="Times New Roman" w:hAnsi="Times New Roman" w:cs="Times New Roman"/>
            <w:noProof/>
            <w:sz w:val="24"/>
            <w:szCs w:val="24"/>
          </w:rPr>
          <w:delText>1</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6C7B1EF6"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61" w:author="Meyer, Michael Frederick" w:date="2022-01-10T12:39:00Z">
        <w:r w:rsidR="006B44DB">
          <w:rPr>
            <w:rFonts w:ascii="Times New Roman" w:hAnsi="Times New Roman" w:cs="Times New Roman"/>
            <w:noProof/>
            <w:sz w:val="24"/>
            <w:szCs w:val="24"/>
          </w:rPr>
          <w:t>3</w:t>
        </w:r>
      </w:ins>
      <w:del w:id="1462" w:author="Meyer, Michael Frederick" w:date="2022-01-10T12:39:00Z">
        <w:r w:rsidR="00383728" w:rsidDel="006B44DB">
          <w:rPr>
            <w:rFonts w:ascii="Times New Roman" w:hAnsi="Times New Roman" w:cs="Times New Roman"/>
            <w:noProof/>
            <w:sz w:val="24"/>
            <w:szCs w:val="24"/>
          </w:rPr>
          <w:delText>2</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3462C4A2"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ins w:id="1463" w:author="Meyer, Michael Frederick" w:date="2022-01-10T12:40:00Z">
        <w:r w:rsidR="006B44DB">
          <w:rPr>
            <w:rFonts w:ascii="Times New Roman" w:hAnsi="Times New Roman" w:cs="Times New Roman"/>
            <w:noProof/>
            <w:sz w:val="24"/>
            <w:szCs w:val="24"/>
          </w:rPr>
          <w:t>4</w:t>
        </w:r>
      </w:ins>
      <w:del w:id="1464" w:author="Meyer, Michael Frederick" w:date="2022-01-10T12:40:00Z">
        <w:r w:rsidR="00383728" w:rsidDel="006B44DB">
          <w:rPr>
            <w:rFonts w:ascii="Times New Roman" w:hAnsi="Times New Roman" w:cs="Times New Roman"/>
            <w:noProof/>
            <w:sz w:val="24"/>
            <w:szCs w:val="24"/>
          </w:rPr>
          <w:delText>3</w:delText>
        </w:r>
      </w:del>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650EACA5"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65" w:author="Meyer, Michael Frederick" w:date="2022-01-10T12:40:00Z">
        <w:r w:rsidR="006B44DB">
          <w:rPr>
            <w:rFonts w:ascii="Times New Roman" w:hAnsi="Times New Roman" w:cs="Times New Roman"/>
            <w:noProof/>
            <w:sz w:val="24"/>
            <w:szCs w:val="24"/>
          </w:rPr>
          <w:t>5</w:t>
        </w:r>
      </w:ins>
      <w:del w:id="1466" w:author="Meyer, Michael Frederick" w:date="2022-01-10T12:40:00Z">
        <w:r w:rsidR="00383728" w:rsidDel="006B44DB">
          <w:rPr>
            <w:rFonts w:ascii="Times New Roman" w:hAnsi="Times New Roman" w:cs="Times New Roman"/>
            <w:noProof/>
            <w:sz w:val="24"/>
            <w:szCs w:val="24"/>
          </w:rPr>
          <w:delText>4</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E6EF842"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67" w:author="Meyer, Michael Frederick" w:date="2022-01-10T12:41:00Z">
        <w:r w:rsidR="006B44DB">
          <w:rPr>
            <w:rFonts w:ascii="Times New Roman" w:hAnsi="Times New Roman" w:cs="Times New Roman"/>
            <w:noProof/>
            <w:sz w:val="24"/>
            <w:szCs w:val="24"/>
          </w:rPr>
          <w:t>6</w:t>
        </w:r>
      </w:ins>
      <w:del w:id="1468" w:author="Meyer, Michael Frederick" w:date="2022-01-10T12:41:00Z">
        <w:r w:rsidR="00383728" w:rsidDel="006B44DB">
          <w:rPr>
            <w:rFonts w:ascii="Times New Roman" w:hAnsi="Times New Roman" w:cs="Times New Roman"/>
            <w:noProof/>
            <w:sz w:val="24"/>
            <w:szCs w:val="24"/>
          </w:rPr>
          <w:delText>5</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50D38DC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ins w:id="1469" w:author="Meyer, Michael Frederick" w:date="2022-01-10T12:41:00Z">
              <w:r w:rsidR="006B44DB">
                <w:rPr>
                  <w:rFonts w:ascii="Times New Roman" w:hAnsi="Times New Roman" w:cs="Times New Roman"/>
                  <w:color w:val="000000"/>
                  <w:sz w:val="24"/>
                  <w:szCs w:val="24"/>
                </w:rPr>
                <w:t>4</w:t>
              </w:r>
            </w:ins>
            <w:del w:id="1470" w:author="Meyer, Michael Frederick" w:date="2022-01-10T12:41:00Z">
              <w:r w:rsidR="000372A9" w:rsidDel="006B44DB">
                <w:rPr>
                  <w:rFonts w:ascii="Times New Roman" w:hAnsi="Times New Roman" w:cs="Times New Roman"/>
                  <w:color w:val="000000"/>
                  <w:sz w:val="24"/>
                  <w:szCs w:val="24"/>
                </w:rPr>
                <w:delText>3</w:delText>
              </w:r>
            </w:del>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eyer, Michael Frederick" w:date="2021-11-19T14:12:00Z" w:initials="MMF">
    <w:p w14:paraId="7805F4E0" w14:textId="48B2D6A6" w:rsidR="00C745FF" w:rsidRDefault="00C745FF">
      <w:pPr>
        <w:pStyle w:val="CommentText"/>
      </w:pPr>
      <w:r>
        <w:rPr>
          <w:rStyle w:val="CommentReference"/>
        </w:rPr>
        <w:annotationRef/>
      </w:r>
      <w:r>
        <w:t>Just a reminder – these don’t get published in L&amp;O</w:t>
      </w:r>
    </w:p>
  </w:comment>
  <w:comment w:id="852" w:author="Hampton, Stephanie" w:date="2021-12-08T19:46:00Z" w:initials="HS">
    <w:p w14:paraId="4978E6F2" w14:textId="246C4A72" w:rsidR="00C745FF" w:rsidRDefault="00C745FF">
      <w:pPr>
        <w:pStyle w:val="CommentText"/>
      </w:pPr>
      <w:r>
        <w:rPr>
          <w:rStyle w:val="CommentReference"/>
        </w:rPr>
        <w:annotationRef/>
      </w:r>
      <w:r>
        <w:t>Where’s table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05F4E0" w15:done="0"/>
  <w15:commentEx w15:paraId="4978E6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05F4E0" w16cid:durableId="25422F5F"/>
  <w16cid:commentId w16cid:paraId="4978E6F2" w16cid:durableId="255B8A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8412EF" w14:textId="77777777" w:rsidR="00DE4D31" w:rsidRDefault="00DE4D31" w:rsidP="00150A0F">
      <w:pPr>
        <w:spacing w:line="240" w:lineRule="auto"/>
      </w:pPr>
      <w:r>
        <w:separator/>
      </w:r>
    </w:p>
  </w:endnote>
  <w:endnote w:type="continuationSeparator" w:id="0">
    <w:p w14:paraId="39AE2D40" w14:textId="77777777" w:rsidR="00DE4D31" w:rsidRDefault="00DE4D31"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DB2586" w14:textId="77777777" w:rsidR="00DE4D31" w:rsidRDefault="00DE4D31" w:rsidP="00150A0F">
      <w:pPr>
        <w:spacing w:line="240" w:lineRule="auto"/>
      </w:pPr>
      <w:r>
        <w:separator/>
      </w:r>
    </w:p>
  </w:footnote>
  <w:footnote w:type="continuationSeparator" w:id="0">
    <w:p w14:paraId="4076B4E9" w14:textId="77777777" w:rsidR="00DE4D31" w:rsidRDefault="00DE4D31"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rson w15:author="Ted">
    <w15:presenceInfo w15:providerId="None" w15:userId="T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1905"/>
    <w:rsid w:val="00032809"/>
    <w:rsid w:val="00032E3C"/>
    <w:rsid w:val="000338BF"/>
    <w:rsid w:val="00034CE9"/>
    <w:rsid w:val="0003627B"/>
    <w:rsid w:val="00036CEC"/>
    <w:rsid w:val="000372A9"/>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1187"/>
    <w:rsid w:val="000A3259"/>
    <w:rsid w:val="000A39D9"/>
    <w:rsid w:val="000A49FA"/>
    <w:rsid w:val="000A6208"/>
    <w:rsid w:val="000A76EA"/>
    <w:rsid w:val="000B2F8A"/>
    <w:rsid w:val="000B4975"/>
    <w:rsid w:val="000B5308"/>
    <w:rsid w:val="000B5B9E"/>
    <w:rsid w:val="000B623F"/>
    <w:rsid w:val="000C21A6"/>
    <w:rsid w:val="000C2BD6"/>
    <w:rsid w:val="000C2C76"/>
    <w:rsid w:val="000C4430"/>
    <w:rsid w:val="000C51CF"/>
    <w:rsid w:val="000C5619"/>
    <w:rsid w:val="000D00B7"/>
    <w:rsid w:val="000D0804"/>
    <w:rsid w:val="000D139F"/>
    <w:rsid w:val="000D194E"/>
    <w:rsid w:val="000D4AC4"/>
    <w:rsid w:val="000D5888"/>
    <w:rsid w:val="000D6577"/>
    <w:rsid w:val="000E056C"/>
    <w:rsid w:val="000E346D"/>
    <w:rsid w:val="000E5A9F"/>
    <w:rsid w:val="000E6DEE"/>
    <w:rsid w:val="000E7380"/>
    <w:rsid w:val="000E7D02"/>
    <w:rsid w:val="000E7EE0"/>
    <w:rsid w:val="000F0453"/>
    <w:rsid w:val="000F223A"/>
    <w:rsid w:val="000F2398"/>
    <w:rsid w:val="000F601A"/>
    <w:rsid w:val="000F6830"/>
    <w:rsid w:val="000F6F93"/>
    <w:rsid w:val="000F7575"/>
    <w:rsid w:val="000F7A09"/>
    <w:rsid w:val="00102EC9"/>
    <w:rsid w:val="00102EE6"/>
    <w:rsid w:val="0010322E"/>
    <w:rsid w:val="00104280"/>
    <w:rsid w:val="0010466A"/>
    <w:rsid w:val="00104F77"/>
    <w:rsid w:val="00106752"/>
    <w:rsid w:val="00110977"/>
    <w:rsid w:val="001123C2"/>
    <w:rsid w:val="00113126"/>
    <w:rsid w:val="0011485F"/>
    <w:rsid w:val="00115FCB"/>
    <w:rsid w:val="0011776C"/>
    <w:rsid w:val="001227D1"/>
    <w:rsid w:val="00123693"/>
    <w:rsid w:val="001249C1"/>
    <w:rsid w:val="001254AC"/>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6998"/>
    <w:rsid w:val="00156C75"/>
    <w:rsid w:val="00157F57"/>
    <w:rsid w:val="0016137F"/>
    <w:rsid w:val="0016193A"/>
    <w:rsid w:val="00163D35"/>
    <w:rsid w:val="00166551"/>
    <w:rsid w:val="001716F7"/>
    <w:rsid w:val="00171A65"/>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5A9"/>
    <w:rsid w:val="001A17BE"/>
    <w:rsid w:val="001A1BBB"/>
    <w:rsid w:val="001A1F9C"/>
    <w:rsid w:val="001A250E"/>
    <w:rsid w:val="001A386E"/>
    <w:rsid w:val="001A726E"/>
    <w:rsid w:val="001B1644"/>
    <w:rsid w:val="001B3C18"/>
    <w:rsid w:val="001B3EB7"/>
    <w:rsid w:val="001B3ED5"/>
    <w:rsid w:val="001B7B02"/>
    <w:rsid w:val="001C179C"/>
    <w:rsid w:val="001C6C30"/>
    <w:rsid w:val="001C6CA2"/>
    <w:rsid w:val="001C70B0"/>
    <w:rsid w:val="001C71DC"/>
    <w:rsid w:val="001D0AA5"/>
    <w:rsid w:val="001D3F95"/>
    <w:rsid w:val="001D454C"/>
    <w:rsid w:val="001D6B93"/>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14E3"/>
    <w:rsid w:val="00222599"/>
    <w:rsid w:val="00222A8A"/>
    <w:rsid w:val="002249CB"/>
    <w:rsid w:val="00224E1E"/>
    <w:rsid w:val="00225EC8"/>
    <w:rsid w:val="002309D1"/>
    <w:rsid w:val="002313BC"/>
    <w:rsid w:val="00232F99"/>
    <w:rsid w:val="00233A64"/>
    <w:rsid w:val="00233CA3"/>
    <w:rsid w:val="002351C4"/>
    <w:rsid w:val="00235800"/>
    <w:rsid w:val="00236C28"/>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0456"/>
    <w:rsid w:val="002839B9"/>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2DD"/>
    <w:rsid w:val="002B08FB"/>
    <w:rsid w:val="002B0C1E"/>
    <w:rsid w:val="002B2F89"/>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06AD9"/>
    <w:rsid w:val="00306AFB"/>
    <w:rsid w:val="00312AA7"/>
    <w:rsid w:val="003143FA"/>
    <w:rsid w:val="00324922"/>
    <w:rsid w:val="00324C64"/>
    <w:rsid w:val="0032523D"/>
    <w:rsid w:val="003257CA"/>
    <w:rsid w:val="00326AA4"/>
    <w:rsid w:val="00326E1F"/>
    <w:rsid w:val="00326EC3"/>
    <w:rsid w:val="0033274E"/>
    <w:rsid w:val="003334F2"/>
    <w:rsid w:val="00337791"/>
    <w:rsid w:val="00340607"/>
    <w:rsid w:val="003411DE"/>
    <w:rsid w:val="00341CDF"/>
    <w:rsid w:val="00345D03"/>
    <w:rsid w:val="00355375"/>
    <w:rsid w:val="003561CD"/>
    <w:rsid w:val="00357863"/>
    <w:rsid w:val="00357C12"/>
    <w:rsid w:val="00357CA5"/>
    <w:rsid w:val="00360477"/>
    <w:rsid w:val="00361037"/>
    <w:rsid w:val="00362BC4"/>
    <w:rsid w:val="00363613"/>
    <w:rsid w:val="00364444"/>
    <w:rsid w:val="0036551D"/>
    <w:rsid w:val="00365CC9"/>
    <w:rsid w:val="00365E16"/>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1D16"/>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762"/>
    <w:rsid w:val="00433A07"/>
    <w:rsid w:val="00433FA2"/>
    <w:rsid w:val="00434F66"/>
    <w:rsid w:val="004361D1"/>
    <w:rsid w:val="004364E4"/>
    <w:rsid w:val="00436E9A"/>
    <w:rsid w:val="00440246"/>
    <w:rsid w:val="00440CF3"/>
    <w:rsid w:val="0044127F"/>
    <w:rsid w:val="00443249"/>
    <w:rsid w:val="00445027"/>
    <w:rsid w:val="00446481"/>
    <w:rsid w:val="00447CA5"/>
    <w:rsid w:val="00447FAC"/>
    <w:rsid w:val="0045011B"/>
    <w:rsid w:val="004514AB"/>
    <w:rsid w:val="00451767"/>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0B29"/>
    <w:rsid w:val="0047135F"/>
    <w:rsid w:val="0047366A"/>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3C48"/>
    <w:rsid w:val="004A4873"/>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81A"/>
    <w:rsid w:val="004E61B8"/>
    <w:rsid w:val="004F0CA5"/>
    <w:rsid w:val="004F4467"/>
    <w:rsid w:val="004F4D99"/>
    <w:rsid w:val="004F577D"/>
    <w:rsid w:val="004F63CF"/>
    <w:rsid w:val="004F75EE"/>
    <w:rsid w:val="005068F3"/>
    <w:rsid w:val="00511B81"/>
    <w:rsid w:val="00512766"/>
    <w:rsid w:val="00514479"/>
    <w:rsid w:val="00517C7C"/>
    <w:rsid w:val="00522D5F"/>
    <w:rsid w:val="00523EF4"/>
    <w:rsid w:val="00525154"/>
    <w:rsid w:val="005308B4"/>
    <w:rsid w:val="00532033"/>
    <w:rsid w:val="00532522"/>
    <w:rsid w:val="00536BE1"/>
    <w:rsid w:val="00537FA0"/>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028"/>
    <w:rsid w:val="005767ED"/>
    <w:rsid w:val="005855F7"/>
    <w:rsid w:val="00585EED"/>
    <w:rsid w:val="00587BE1"/>
    <w:rsid w:val="005948B3"/>
    <w:rsid w:val="00595E12"/>
    <w:rsid w:val="0059652C"/>
    <w:rsid w:val="00596F8F"/>
    <w:rsid w:val="005973E7"/>
    <w:rsid w:val="00597E12"/>
    <w:rsid w:val="00597F34"/>
    <w:rsid w:val="005A42A7"/>
    <w:rsid w:val="005A573D"/>
    <w:rsid w:val="005A6C99"/>
    <w:rsid w:val="005B250E"/>
    <w:rsid w:val="005B362F"/>
    <w:rsid w:val="005B3851"/>
    <w:rsid w:val="005B464E"/>
    <w:rsid w:val="005B468E"/>
    <w:rsid w:val="005B76D0"/>
    <w:rsid w:val="005C01F1"/>
    <w:rsid w:val="005C1322"/>
    <w:rsid w:val="005C4615"/>
    <w:rsid w:val="005C4AD8"/>
    <w:rsid w:val="005D0D44"/>
    <w:rsid w:val="005D17C7"/>
    <w:rsid w:val="005D275C"/>
    <w:rsid w:val="005D3D2A"/>
    <w:rsid w:val="005D6949"/>
    <w:rsid w:val="005D6C73"/>
    <w:rsid w:val="005E16D0"/>
    <w:rsid w:val="005E2F6F"/>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17155"/>
    <w:rsid w:val="006256FC"/>
    <w:rsid w:val="00626543"/>
    <w:rsid w:val="006265CB"/>
    <w:rsid w:val="006267B0"/>
    <w:rsid w:val="00627DF1"/>
    <w:rsid w:val="006300F4"/>
    <w:rsid w:val="0063125B"/>
    <w:rsid w:val="00631661"/>
    <w:rsid w:val="0063498C"/>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7759B"/>
    <w:rsid w:val="00685120"/>
    <w:rsid w:val="00685D80"/>
    <w:rsid w:val="00690E7D"/>
    <w:rsid w:val="00695885"/>
    <w:rsid w:val="00696CFC"/>
    <w:rsid w:val="006979AD"/>
    <w:rsid w:val="006A4EC6"/>
    <w:rsid w:val="006A547B"/>
    <w:rsid w:val="006A7A61"/>
    <w:rsid w:val="006B1D2B"/>
    <w:rsid w:val="006B3ABE"/>
    <w:rsid w:val="006B3C60"/>
    <w:rsid w:val="006B44DB"/>
    <w:rsid w:val="006B4A02"/>
    <w:rsid w:val="006B6041"/>
    <w:rsid w:val="006B6225"/>
    <w:rsid w:val="006C2138"/>
    <w:rsid w:val="006C26D7"/>
    <w:rsid w:val="006C6420"/>
    <w:rsid w:val="006D05F8"/>
    <w:rsid w:val="006D1C9C"/>
    <w:rsid w:val="006D2328"/>
    <w:rsid w:val="006D249F"/>
    <w:rsid w:val="006D26E7"/>
    <w:rsid w:val="006D2849"/>
    <w:rsid w:val="006D35AC"/>
    <w:rsid w:val="006D3918"/>
    <w:rsid w:val="006D3B5B"/>
    <w:rsid w:val="006D4ADB"/>
    <w:rsid w:val="006D5521"/>
    <w:rsid w:val="006D7603"/>
    <w:rsid w:val="006E0A52"/>
    <w:rsid w:val="006E31A2"/>
    <w:rsid w:val="006E42C8"/>
    <w:rsid w:val="006E5C66"/>
    <w:rsid w:val="006F1DAD"/>
    <w:rsid w:val="006F1FBE"/>
    <w:rsid w:val="006F2E4F"/>
    <w:rsid w:val="006F3250"/>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0BEA"/>
    <w:rsid w:val="007715CA"/>
    <w:rsid w:val="007722BA"/>
    <w:rsid w:val="00776746"/>
    <w:rsid w:val="007769AE"/>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C4C"/>
    <w:rsid w:val="007C3FBB"/>
    <w:rsid w:val="007C5DC6"/>
    <w:rsid w:val="007C7305"/>
    <w:rsid w:val="007C7B8B"/>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57126"/>
    <w:rsid w:val="008601A5"/>
    <w:rsid w:val="00861ABD"/>
    <w:rsid w:val="00863C77"/>
    <w:rsid w:val="0086405A"/>
    <w:rsid w:val="0086504F"/>
    <w:rsid w:val="00870717"/>
    <w:rsid w:val="00871C8D"/>
    <w:rsid w:val="008727D2"/>
    <w:rsid w:val="0087487F"/>
    <w:rsid w:val="00874EDD"/>
    <w:rsid w:val="00877064"/>
    <w:rsid w:val="008815FB"/>
    <w:rsid w:val="00884A37"/>
    <w:rsid w:val="00885BA6"/>
    <w:rsid w:val="00891C71"/>
    <w:rsid w:val="008935BD"/>
    <w:rsid w:val="008935EA"/>
    <w:rsid w:val="008938E4"/>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0D1F"/>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57F2"/>
    <w:rsid w:val="00926704"/>
    <w:rsid w:val="009268CF"/>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B7A10"/>
    <w:rsid w:val="009C2711"/>
    <w:rsid w:val="009C3612"/>
    <w:rsid w:val="009C3886"/>
    <w:rsid w:val="009C6B78"/>
    <w:rsid w:val="009C78FF"/>
    <w:rsid w:val="009C7C7D"/>
    <w:rsid w:val="009D0DDD"/>
    <w:rsid w:val="009D1A3A"/>
    <w:rsid w:val="009D5F26"/>
    <w:rsid w:val="009D6033"/>
    <w:rsid w:val="009D6A53"/>
    <w:rsid w:val="009E35A7"/>
    <w:rsid w:val="009E5138"/>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0734"/>
    <w:rsid w:val="00A61327"/>
    <w:rsid w:val="00A61367"/>
    <w:rsid w:val="00A6158C"/>
    <w:rsid w:val="00A61F66"/>
    <w:rsid w:val="00A6227C"/>
    <w:rsid w:val="00A62602"/>
    <w:rsid w:val="00A6440C"/>
    <w:rsid w:val="00A66A7F"/>
    <w:rsid w:val="00A66BE9"/>
    <w:rsid w:val="00A70F4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1D42"/>
    <w:rsid w:val="00AB40EC"/>
    <w:rsid w:val="00AB73B7"/>
    <w:rsid w:val="00AB78C7"/>
    <w:rsid w:val="00AB7989"/>
    <w:rsid w:val="00AC0177"/>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38B"/>
    <w:rsid w:val="00B30AD4"/>
    <w:rsid w:val="00B33C7E"/>
    <w:rsid w:val="00B33F8E"/>
    <w:rsid w:val="00B37098"/>
    <w:rsid w:val="00B37411"/>
    <w:rsid w:val="00B417BC"/>
    <w:rsid w:val="00B41CA5"/>
    <w:rsid w:val="00B420AF"/>
    <w:rsid w:val="00B46B3E"/>
    <w:rsid w:val="00B46F42"/>
    <w:rsid w:val="00B5149B"/>
    <w:rsid w:val="00B515A2"/>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BC9"/>
    <w:rsid w:val="00C06CE5"/>
    <w:rsid w:val="00C07BD3"/>
    <w:rsid w:val="00C10024"/>
    <w:rsid w:val="00C12E50"/>
    <w:rsid w:val="00C131EF"/>
    <w:rsid w:val="00C1398B"/>
    <w:rsid w:val="00C1411E"/>
    <w:rsid w:val="00C17120"/>
    <w:rsid w:val="00C20321"/>
    <w:rsid w:val="00C20BAC"/>
    <w:rsid w:val="00C20FD0"/>
    <w:rsid w:val="00C239E7"/>
    <w:rsid w:val="00C25AB9"/>
    <w:rsid w:val="00C2668C"/>
    <w:rsid w:val="00C30C70"/>
    <w:rsid w:val="00C332CF"/>
    <w:rsid w:val="00C33B57"/>
    <w:rsid w:val="00C33FF9"/>
    <w:rsid w:val="00C345FA"/>
    <w:rsid w:val="00C34AFE"/>
    <w:rsid w:val="00C34B80"/>
    <w:rsid w:val="00C37812"/>
    <w:rsid w:val="00C403D1"/>
    <w:rsid w:val="00C421DB"/>
    <w:rsid w:val="00C422E1"/>
    <w:rsid w:val="00C44829"/>
    <w:rsid w:val="00C44886"/>
    <w:rsid w:val="00C451C6"/>
    <w:rsid w:val="00C46617"/>
    <w:rsid w:val="00C505A1"/>
    <w:rsid w:val="00C52786"/>
    <w:rsid w:val="00C53384"/>
    <w:rsid w:val="00C53DAE"/>
    <w:rsid w:val="00C55568"/>
    <w:rsid w:val="00C561A5"/>
    <w:rsid w:val="00C57A14"/>
    <w:rsid w:val="00C61212"/>
    <w:rsid w:val="00C62023"/>
    <w:rsid w:val="00C62CCF"/>
    <w:rsid w:val="00C674E6"/>
    <w:rsid w:val="00C70351"/>
    <w:rsid w:val="00C72655"/>
    <w:rsid w:val="00C739BD"/>
    <w:rsid w:val="00C745FF"/>
    <w:rsid w:val="00C74DF4"/>
    <w:rsid w:val="00C77997"/>
    <w:rsid w:val="00C80A4D"/>
    <w:rsid w:val="00C80A60"/>
    <w:rsid w:val="00C815A8"/>
    <w:rsid w:val="00C83767"/>
    <w:rsid w:val="00C842B9"/>
    <w:rsid w:val="00C863D8"/>
    <w:rsid w:val="00C872C8"/>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D5DC8"/>
    <w:rsid w:val="00CE2B5E"/>
    <w:rsid w:val="00CE329A"/>
    <w:rsid w:val="00CE567A"/>
    <w:rsid w:val="00CE5B37"/>
    <w:rsid w:val="00CE6655"/>
    <w:rsid w:val="00CE6E65"/>
    <w:rsid w:val="00CE7008"/>
    <w:rsid w:val="00CE7C0C"/>
    <w:rsid w:val="00CF2299"/>
    <w:rsid w:val="00CF2D8E"/>
    <w:rsid w:val="00CF2E44"/>
    <w:rsid w:val="00CF3363"/>
    <w:rsid w:val="00CF47F0"/>
    <w:rsid w:val="00CF5EC2"/>
    <w:rsid w:val="00CF7803"/>
    <w:rsid w:val="00D008F7"/>
    <w:rsid w:val="00D04577"/>
    <w:rsid w:val="00D05946"/>
    <w:rsid w:val="00D0773C"/>
    <w:rsid w:val="00D07B41"/>
    <w:rsid w:val="00D11CA4"/>
    <w:rsid w:val="00D13058"/>
    <w:rsid w:val="00D144A9"/>
    <w:rsid w:val="00D14D10"/>
    <w:rsid w:val="00D1507C"/>
    <w:rsid w:val="00D167BD"/>
    <w:rsid w:val="00D169DD"/>
    <w:rsid w:val="00D16F86"/>
    <w:rsid w:val="00D20ACE"/>
    <w:rsid w:val="00D22D4D"/>
    <w:rsid w:val="00D2401B"/>
    <w:rsid w:val="00D2684E"/>
    <w:rsid w:val="00D271DE"/>
    <w:rsid w:val="00D3161D"/>
    <w:rsid w:val="00D31838"/>
    <w:rsid w:val="00D34404"/>
    <w:rsid w:val="00D34921"/>
    <w:rsid w:val="00D36C68"/>
    <w:rsid w:val="00D37BB9"/>
    <w:rsid w:val="00D401B9"/>
    <w:rsid w:val="00D42161"/>
    <w:rsid w:val="00D42862"/>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D7E"/>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86500"/>
    <w:rsid w:val="00D95655"/>
    <w:rsid w:val="00D95BBC"/>
    <w:rsid w:val="00D96BE2"/>
    <w:rsid w:val="00D96D3B"/>
    <w:rsid w:val="00DA2137"/>
    <w:rsid w:val="00DA25F3"/>
    <w:rsid w:val="00DA2AB1"/>
    <w:rsid w:val="00DA4032"/>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E4D31"/>
    <w:rsid w:val="00DF07BD"/>
    <w:rsid w:val="00DF77C2"/>
    <w:rsid w:val="00DF7AD2"/>
    <w:rsid w:val="00E01811"/>
    <w:rsid w:val="00E01916"/>
    <w:rsid w:val="00E0219C"/>
    <w:rsid w:val="00E02646"/>
    <w:rsid w:val="00E037CD"/>
    <w:rsid w:val="00E04A92"/>
    <w:rsid w:val="00E04D43"/>
    <w:rsid w:val="00E04D6D"/>
    <w:rsid w:val="00E11A7E"/>
    <w:rsid w:val="00E122F6"/>
    <w:rsid w:val="00E15747"/>
    <w:rsid w:val="00E207E2"/>
    <w:rsid w:val="00E21797"/>
    <w:rsid w:val="00E230A4"/>
    <w:rsid w:val="00E26F5A"/>
    <w:rsid w:val="00E32956"/>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03"/>
    <w:rsid w:val="00EB5642"/>
    <w:rsid w:val="00EC100E"/>
    <w:rsid w:val="00EC162F"/>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1A3"/>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5802"/>
    <w:rsid w:val="00F27E02"/>
    <w:rsid w:val="00F31561"/>
    <w:rsid w:val="00F315BA"/>
    <w:rsid w:val="00F31B90"/>
    <w:rsid w:val="00F32D27"/>
    <w:rsid w:val="00F33B23"/>
    <w:rsid w:val="00F34A1E"/>
    <w:rsid w:val="00F35616"/>
    <w:rsid w:val="00F36FA7"/>
    <w:rsid w:val="00F435BB"/>
    <w:rsid w:val="00F4446E"/>
    <w:rsid w:val="00F51056"/>
    <w:rsid w:val="00F5144C"/>
    <w:rsid w:val="00F516FD"/>
    <w:rsid w:val="00F536BA"/>
    <w:rsid w:val="00F551E4"/>
    <w:rsid w:val="00F55F0D"/>
    <w:rsid w:val="00F60A93"/>
    <w:rsid w:val="00F622F3"/>
    <w:rsid w:val="00F62B41"/>
    <w:rsid w:val="00F62F7F"/>
    <w:rsid w:val="00F641D0"/>
    <w:rsid w:val="00F6460A"/>
    <w:rsid w:val="00F66F39"/>
    <w:rsid w:val="00F731DF"/>
    <w:rsid w:val="00F74DDD"/>
    <w:rsid w:val="00F75D80"/>
    <w:rsid w:val="00F76180"/>
    <w:rsid w:val="00F76372"/>
    <w:rsid w:val="00F838AB"/>
    <w:rsid w:val="00F86DA3"/>
    <w:rsid w:val="00F91189"/>
    <w:rsid w:val="00F9141C"/>
    <w:rsid w:val="00F93632"/>
    <w:rsid w:val="00F93B37"/>
    <w:rsid w:val="00F95006"/>
    <w:rsid w:val="00F960AB"/>
    <w:rsid w:val="00F96156"/>
    <w:rsid w:val="00F979A0"/>
    <w:rsid w:val="00F97DF1"/>
    <w:rsid w:val="00FA07C4"/>
    <w:rsid w:val="00FA085B"/>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D2849"/>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407F6B-3C78-4850-A083-57128C418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TotalTime>
  <Pages>85</Pages>
  <Words>76479</Words>
  <Characters>435936</Characters>
  <Application>Microsoft Office Word</Application>
  <DocSecurity>0</DocSecurity>
  <Lines>3632</Lines>
  <Paragraphs>1022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511393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8</cp:revision>
  <cp:lastPrinted>2021-09-22T22:51:00Z</cp:lastPrinted>
  <dcterms:created xsi:type="dcterms:W3CDTF">2022-01-18T22:56:00Z</dcterms:created>
  <dcterms:modified xsi:type="dcterms:W3CDTF">2022-02-04T22:11:00Z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id="KtPQ1fbH"/&gt;&lt;style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