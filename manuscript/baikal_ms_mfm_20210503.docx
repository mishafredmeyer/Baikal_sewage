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ins w:id="0" w:author="Meyer, Michael Frederick" w:date="2021-04-27T14:08:00Z">
        <w:r w:rsidR="00752EFF">
          <w:rPr>
            <w:rFonts w:ascii="Times New Roman" w:hAnsi="Times New Roman" w:cs="Times New Roman"/>
          </w:rPr>
          <w:t xml:space="preserve"> </w:t>
        </w:r>
      </w:ins>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15D48B3D"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del w:id="1" w:author="Meyer, Michael Frederick [2]" w:date="2021-06-04T15:24:00Z">
        <w:r w:rsidRPr="005E5679" w:rsidDel="008043F3">
          <w:rPr>
            <w:rFonts w:ascii="Times New Roman" w:hAnsi="Times New Roman" w:cs="Times New Roman"/>
            <w:sz w:val="24"/>
            <w:szCs w:val="24"/>
          </w:rPr>
          <w:delText>This is the first study to</w:delText>
        </w:r>
      </w:del>
      <w:ins w:id="2" w:author="Meyer, Michael Frederick [2]" w:date="2021-06-04T15:24:00Z">
        <w:r w:rsidR="008043F3">
          <w:rPr>
            <w:rFonts w:ascii="Times New Roman" w:hAnsi="Times New Roman" w:cs="Times New Roman"/>
            <w:sz w:val="24"/>
            <w:szCs w:val="24"/>
          </w:rPr>
          <w:t>We</w:t>
        </w:r>
      </w:ins>
      <w:r w:rsidRPr="005E5679">
        <w:rPr>
          <w:rFonts w:ascii="Times New Roman" w:hAnsi="Times New Roman" w:cs="Times New Roman"/>
          <w:sz w:val="24"/>
          <w:szCs w:val="24"/>
        </w:rPr>
        <w:t xml:space="preserve"> provide robust evidence that recent </w:t>
      </w:r>
      <w:ins w:id="3" w:author="Meyer, Michael Frederick [2]" w:date="2021-06-04T15:25:00Z">
        <w:r w:rsidR="008043F3">
          <w:rPr>
            <w:rFonts w:ascii="Times New Roman" w:hAnsi="Times New Roman" w:cs="Times New Roman"/>
            <w:sz w:val="24"/>
            <w:szCs w:val="24"/>
          </w:rPr>
          <w:t xml:space="preserve">increases in filamentous </w:t>
        </w:r>
      </w:ins>
      <w:r w:rsidRPr="005E5679">
        <w:rPr>
          <w:rFonts w:ascii="Times New Roman" w:hAnsi="Times New Roman" w:cs="Times New Roman"/>
          <w:sz w:val="24"/>
          <w:szCs w:val="24"/>
        </w:rPr>
        <w:t>benthic alga</w:t>
      </w:r>
      <w:del w:id="4" w:author="Meyer, Michael Frederick [2]" w:date="2021-06-04T15:25:00Z">
        <w:r w:rsidRPr="005E5679" w:rsidDel="008043F3">
          <w:rPr>
            <w:rFonts w:ascii="Times New Roman" w:hAnsi="Times New Roman" w:cs="Times New Roman"/>
            <w:sz w:val="24"/>
            <w:szCs w:val="24"/>
          </w:rPr>
          <w:delText>l</w:delText>
        </w:r>
      </w:del>
      <w:r w:rsidRPr="005E5679">
        <w:rPr>
          <w:rFonts w:ascii="Times New Roman" w:hAnsi="Times New Roman" w:cs="Times New Roman"/>
          <w:sz w:val="24"/>
          <w:szCs w:val="24"/>
        </w:rPr>
        <w:t xml:space="preserve"> </w:t>
      </w:r>
      <w:del w:id="5" w:author="Meyer, Michael Frederick [2]" w:date="2021-06-04T15:25:00Z">
        <w:r w:rsidRPr="005E5679" w:rsidDel="008043F3">
          <w:rPr>
            <w:rFonts w:ascii="Times New Roman" w:hAnsi="Times New Roman" w:cs="Times New Roman"/>
            <w:sz w:val="24"/>
            <w:szCs w:val="24"/>
          </w:rPr>
          <w:delText xml:space="preserve">blooms </w:delText>
        </w:r>
      </w:del>
      <w:r w:rsidRPr="005E5679">
        <w:rPr>
          <w:rFonts w:ascii="Times New Roman" w:hAnsi="Times New Roman" w:cs="Times New Roman"/>
          <w:sz w:val="24"/>
          <w:szCs w:val="24"/>
        </w:rPr>
        <w:t xml:space="preserve">are </w:t>
      </w:r>
      <w:del w:id="6" w:author="Meyer, Michael Frederick [2]" w:date="2021-06-04T15:25:00Z">
        <w:r w:rsidRPr="005E5679" w:rsidDel="008043F3">
          <w:rPr>
            <w:rFonts w:ascii="Times New Roman" w:hAnsi="Times New Roman" w:cs="Times New Roman"/>
            <w:sz w:val="24"/>
            <w:szCs w:val="24"/>
          </w:rPr>
          <w:delText>caused by</w:delText>
        </w:r>
      </w:del>
      <w:ins w:id="7" w:author="Meyer, Michael Frederick [2]" w:date="2021-06-04T15:25:00Z">
        <w:r w:rsidR="008043F3">
          <w:rPr>
            <w:rFonts w:ascii="Times New Roman" w:hAnsi="Times New Roman" w:cs="Times New Roman"/>
            <w:sz w:val="24"/>
            <w:szCs w:val="24"/>
          </w:rPr>
          <w:t>linked to</w:t>
        </w:r>
      </w:ins>
      <w:r w:rsidRPr="005E5679">
        <w:rPr>
          <w:rFonts w:ascii="Times New Roman" w:hAnsi="Times New Roman" w:cs="Times New Roman"/>
          <w:sz w:val="24"/>
          <w:szCs w:val="24"/>
        </w:rPr>
        <w:t xml:space="preserve"> sewage. These changes in benthic algae altered resources and nutrition for grazing invertebrates, whose composition differed</w:t>
      </w:r>
      <w:del w:id="8" w:author="Meyer, Michael Frederick [2]" w:date="2021-06-04T15:26:00Z">
        <w:r w:rsidRPr="005E5679" w:rsidDel="008043F3">
          <w:rPr>
            <w:rFonts w:ascii="Times New Roman" w:hAnsi="Times New Roman" w:cs="Times New Roman"/>
            <w:sz w:val="24"/>
            <w:szCs w:val="24"/>
          </w:rPr>
          <w:delText xml:space="preserve"> </w:delText>
        </w:r>
      </w:del>
      <w:ins w:id="9" w:author="Meyer, Michael Frederick [2]" w:date="2021-06-04T15:27:00Z">
        <w:r w:rsidR="008043F3">
          <w:rPr>
            <w:rFonts w:ascii="Times New Roman" w:hAnsi="Times New Roman" w:cs="Times New Roman"/>
            <w:sz w:val="24"/>
            <w:szCs w:val="24"/>
          </w:rPr>
          <w:t xml:space="preserve"> </w:t>
        </w:r>
      </w:ins>
      <w:ins w:id="10" w:author="Meyer, Michael Frederick [2]" w:date="2021-06-04T15:26:00Z">
        <w:r w:rsidR="008043F3">
          <w:rPr>
            <w:rFonts w:ascii="Times New Roman" w:hAnsi="Times New Roman" w:cs="Times New Roman"/>
            <w:sz w:val="24"/>
            <w:szCs w:val="24"/>
          </w:rPr>
          <w:t>along a disturbance gradient</w:t>
        </w:r>
      </w:ins>
      <w:del w:id="11" w:author="Meyer, Michael Frederick [2]" w:date="2021-06-04T15:26:00Z">
        <w:r w:rsidRPr="005E5679" w:rsidDel="008043F3">
          <w:rPr>
            <w:rFonts w:ascii="Times New Roman" w:hAnsi="Times New Roman" w:cs="Times New Roman"/>
            <w:sz w:val="24"/>
            <w:szCs w:val="24"/>
          </w:rPr>
          <w:delText>at disturbed sites</w:delText>
        </w:r>
      </w:del>
      <w:r w:rsidRPr="005E5679">
        <w:rPr>
          <w:rFonts w:ascii="Times New Roman" w:hAnsi="Times New Roman" w:cs="Times New Roman"/>
          <w:sz w:val="24"/>
          <w:szCs w:val="24"/>
        </w:rPr>
        <w:t xml:space="preserve">. Stable isotope and fatty acid analysis of benthic algae and macroinvertebrates suggested that grazers </w:t>
      </w:r>
      <w:del w:id="12" w:author="Meyer, Michael Frederick [2]" w:date="2021-06-04T15:27:00Z">
        <w:r w:rsidRPr="005E5679" w:rsidDel="008043F3">
          <w:rPr>
            <w:rFonts w:ascii="Times New Roman" w:hAnsi="Times New Roman" w:cs="Times New Roman"/>
            <w:sz w:val="24"/>
            <w:szCs w:val="24"/>
          </w:rPr>
          <w:delText xml:space="preserve">at sewage disturbed sites </w:delText>
        </w:r>
      </w:del>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ins w:id="13" w:author="Meyer, Michael Frederick [2]" w:date="2021-06-04T15:27:00Z">
        <w:r w:rsidR="002351C4">
          <w:rPr>
            <w:rFonts w:ascii="Times New Roman" w:hAnsi="Times New Roman" w:cs="Times New Roman"/>
            <w:sz w:val="24"/>
            <w:szCs w:val="24"/>
          </w:rPr>
          <w:t xml:space="preserve"> responses</w:t>
        </w:r>
      </w:ins>
      <w:del w:id="14" w:author="Meyer, Michael Frederick [2]" w:date="2021-06-04T15:27:00Z">
        <w:r w:rsidRPr="005E5679" w:rsidDel="002351C4">
          <w:rPr>
            <w:rFonts w:ascii="Times New Roman" w:hAnsi="Times New Roman" w:cs="Times New Roman"/>
            <w:sz w:val="24"/>
            <w:szCs w:val="24"/>
          </w:rPr>
          <w:delText>s</w:delText>
        </w:r>
        <w:r w:rsidRPr="005E5679" w:rsidDel="008043F3">
          <w:rPr>
            <w:rFonts w:ascii="Times New Roman" w:hAnsi="Times New Roman" w:cs="Times New Roman"/>
            <w:sz w:val="24"/>
            <w:szCs w:val="24"/>
          </w:rPr>
          <w:delText xml:space="preserve"> to respond in less visible ways</w:delText>
        </w:r>
      </w:del>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917321C"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ins w:id="15" w:author="Meyer, Michael Frederick [2]" w:date="2021-06-04T15:28:00Z">
        <w:r w:rsidR="002351C4">
          <w:rPr>
            <w:rFonts w:ascii="Times New Roman" w:eastAsia="Times New Roman" w:hAnsi="Times New Roman" w:cs="Times New Roman"/>
            <w:sz w:val="24"/>
            <w:szCs w:val="24"/>
            <w:highlight w:val="white"/>
          </w:rPr>
          <w:t xml:space="preserve">changing trophic interactions </w:t>
        </w:r>
      </w:ins>
      <w:del w:id="16" w:author="Meyer, Michael Frederick [2]" w:date="2021-06-04T15:28:00Z">
        <w:r w:rsidR="004548C9" w:rsidRPr="007418CF" w:rsidDel="002351C4">
          <w:rPr>
            <w:rFonts w:ascii="Times New Roman" w:eastAsia="Times New Roman" w:hAnsi="Times New Roman" w:cs="Times New Roman"/>
            <w:sz w:val="24"/>
            <w:szCs w:val="24"/>
            <w:highlight w:val="white"/>
          </w:rPr>
          <w:delText xml:space="preserve">creating less visible effects </w:delText>
        </w:r>
      </w:del>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20950AF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{"citationID":"VQ3y1hW1","properties":{"formattedCitation":"(Rosenberger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(Rosenberger et al. 2008; 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35BB386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17"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18"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19"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9"/>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ins w:id="20" w:author="Meyer, Michael Frederick" w:date="2021-04-27T14:18:00Z">
        <w:r w:rsidR="001B1644">
          <w:rPr>
            <w:rFonts w:ascii="Times New Roman" w:eastAsia="Times New Roman" w:hAnsi="Times New Roman" w:cs="Times New Roman"/>
            <w:sz w:val="24"/>
            <w:szCs w:val="24"/>
          </w:rPr>
          <w:t>,</w:t>
        </w:r>
      </w:ins>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ins w:id="21" w:author="Meyer, Michael Frederick" w:date="2021-04-27T14:27:00Z">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ins>
      <w:ins w:id="22" w:author="Meyer, Michael Frederick" w:date="2021-04-27T14:51:00Z">
        <w:r w:rsidR="00A905EA">
          <w:rPr>
            <w:rFonts w:ascii="Times New Roman" w:eastAsia="Times New Roman" w:hAnsi="Times New Roman" w:cs="Times New Roman"/>
            <w:sz w:val="24"/>
            <w:szCs w:val="24"/>
          </w:rPr>
          <w:t xml:space="preserve">s </w:t>
        </w:r>
      </w:ins>
      <w:ins w:id="23" w:author="Meyer, Michael Frederick" w:date="2021-04-27T14:29:00Z">
        <w:r w:rsidR="008B27AB">
          <w:rPr>
            <w:rFonts w:ascii="Times New Roman" w:eastAsia="Times New Roman" w:hAnsi="Times New Roman" w:cs="Times New Roman"/>
            <w:sz w:val="24"/>
            <w:szCs w:val="24"/>
          </w:rPr>
          <w:t xml:space="preserve">explicitly originate from human </w:t>
        </w:r>
      </w:ins>
      <w:ins w:id="24" w:author="Meyer, Michael Frederick" w:date="2021-04-27T14:51:00Z">
        <w:r w:rsidR="00A905EA">
          <w:rPr>
            <w:rFonts w:ascii="Times New Roman" w:eastAsia="Times New Roman" w:hAnsi="Times New Roman" w:cs="Times New Roman"/>
            <w:sz w:val="24"/>
            <w:szCs w:val="24"/>
          </w:rPr>
          <w:t>sources</w:t>
        </w:r>
      </w:ins>
      <w:ins w:id="25" w:author="Meyer, Michael Frederick" w:date="2021-04-27T14:29:00Z">
        <w:r w:rsidR="008B27AB">
          <w:rPr>
            <w:rFonts w:ascii="Times New Roman" w:eastAsia="Times New Roman" w:hAnsi="Times New Roman" w:cs="Times New Roman"/>
            <w:sz w:val="24"/>
            <w:szCs w:val="24"/>
          </w:rPr>
          <w:t xml:space="preserve"> </w:t>
        </w:r>
      </w:ins>
      <w:ins w:id="26" w:author="Meyer, Michael Frederick" w:date="2021-04-27T14:34:00Z">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ins>
      <w:r w:rsidR="008B27AB">
        <w:rPr>
          <w:rFonts w:ascii="Times New Roman" w:eastAsia="Times New Roman" w:hAnsi="Times New Roman" w:cs="Times New Roman"/>
          <w:sz w:val="24"/>
          <w:szCs w:val="24"/>
        </w:rPr>
        <w:fldChar w:fldCharType="separate"/>
      </w:r>
      <w:ins w:id="27" w:author="Meyer, Michael Frederick" w:date="2021-04-27T14:34:00Z">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w:t>
        </w:r>
      </w:ins>
      <w:ins w:id="28" w:author="Meyer, Michael Frederick" w:date="2021-04-27T14:29:00Z">
        <w:r w:rsidR="008B27AB">
          <w:rPr>
            <w:rFonts w:ascii="Times New Roman" w:eastAsia="Times New Roman" w:hAnsi="Times New Roman" w:cs="Times New Roman"/>
            <w:sz w:val="24"/>
            <w:szCs w:val="24"/>
          </w:rPr>
          <w:t xml:space="preserve">and </w:t>
        </w:r>
      </w:ins>
      <w:ins w:id="29" w:author="Meyer, Michael Frederick" w:date="2021-04-27T14:40:00Z">
        <w:r w:rsidR="00B578FF">
          <w:rPr>
            <w:rFonts w:ascii="Times New Roman" w:eastAsia="Times New Roman" w:hAnsi="Times New Roman" w:cs="Times New Roman"/>
            <w:sz w:val="24"/>
            <w:szCs w:val="24"/>
          </w:rPr>
          <w:t xml:space="preserve">generally </w:t>
        </w:r>
      </w:ins>
      <w:ins w:id="30" w:author="Meyer, Michael Frederick" w:date="2021-04-27T14:29:00Z">
        <w:r w:rsidR="008B27AB">
          <w:rPr>
            <w:rFonts w:ascii="Times New Roman" w:eastAsia="Times New Roman" w:hAnsi="Times New Roman" w:cs="Times New Roman"/>
            <w:sz w:val="24"/>
            <w:szCs w:val="24"/>
          </w:rPr>
          <w:lastRenderedPageBreak/>
          <w:t>are</w:t>
        </w:r>
      </w:ins>
      <w:ins w:id="31" w:author="Meyer, Michael Frederick" w:date="2021-04-27T14:30:00Z">
        <w:r w:rsidR="008B27AB">
          <w:rPr>
            <w:rFonts w:ascii="Times New Roman" w:eastAsia="Times New Roman" w:hAnsi="Times New Roman" w:cs="Times New Roman"/>
            <w:sz w:val="24"/>
            <w:szCs w:val="24"/>
          </w:rPr>
          <w:t xml:space="preserve"> not actively </w:t>
        </w:r>
      </w:ins>
      <w:ins w:id="32" w:author="Meyer, Michael Frederick" w:date="2021-04-27T14:29:00Z">
        <w:r w:rsidR="008B27AB">
          <w:rPr>
            <w:rFonts w:ascii="Times New Roman" w:eastAsia="Times New Roman" w:hAnsi="Times New Roman" w:cs="Times New Roman"/>
            <w:sz w:val="24"/>
            <w:szCs w:val="24"/>
          </w:rPr>
          <w:t xml:space="preserve">removed from the </w:t>
        </w:r>
      </w:ins>
      <w:ins w:id="33" w:author="Meyer, Michael Frederick" w:date="2021-04-27T14:30:00Z">
        <w:r w:rsidR="008B27AB">
          <w:rPr>
            <w:rFonts w:ascii="Times New Roman" w:eastAsia="Times New Roman" w:hAnsi="Times New Roman" w:cs="Times New Roman"/>
            <w:sz w:val="24"/>
            <w:szCs w:val="24"/>
          </w:rPr>
          <w:t xml:space="preserve">water column by biota, although </w:t>
        </w:r>
      </w:ins>
      <w:ins w:id="34" w:author="Meyer, Michael Frederick" w:date="2021-04-27T14:31:00Z">
        <w:r w:rsidR="008B27AB">
          <w:rPr>
            <w:rFonts w:ascii="Times New Roman" w:eastAsia="Times New Roman" w:hAnsi="Times New Roman" w:cs="Times New Roman"/>
            <w:sz w:val="24"/>
            <w:szCs w:val="24"/>
          </w:rPr>
          <w:t xml:space="preserve">certain </w:t>
        </w:r>
      </w:ins>
      <w:ins w:id="35" w:author="Meyer, Michael Frederick" w:date="2021-04-27T14:32:00Z">
        <w:r w:rsidR="008B27AB">
          <w:rPr>
            <w:rFonts w:ascii="Times New Roman" w:eastAsia="Times New Roman" w:hAnsi="Times New Roman" w:cs="Times New Roman"/>
            <w:sz w:val="24"/>
            <w:szCs w:val="24"/>
          </w:rPr>
          <w:t xml:space="preserve">algal </w:t>
        </w:r>
      </w:ins>
      <w:ins w:id="36" w:author="Meyer, Michael Frederick" w:date="2021-04-27T14:40: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37" w:author="Meyer, Michael Frederick" w:date="2021-04-27T14:40:00Z">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ins>
      <w:ins w:id="38" w:author="Meyer, Michael Frederick" w:date="2021-04-27T14:41:00Z">
        <w:r w:rsidR="00B578FF">
          <w:rPr>
            <w:rFonts w:ascii="Times New Roman" w:eastAsia="Times New Roman" w:hAnsi="Times New Roman" w:cs="Times New Roman"/>
            <w:sz w:val="24"/>
            <w:szCs w:val="24"/>
          </w:rPr>
          <w:t xml:space="preserve"> </w:t>
        </w:r>
      </w:ins>
      <w:ins w:id="39" w:author="Meyer, Michael Frederick" w:date="2021-04-27T14:32:00Z">
        <w:r w:rsidR="008B27AB">
          <w:rPr>
            <w:rFonts w:ascii="Times New Roman" w:eastAsia="Times New Roman" w:hAnsi="Times New Roman" w:cs="Times New Roman"/>
            <w:sz w:val="24"/>
            <w:szCs w:val="24"/>
          </w:rPr>
          <w:t xml:space="preserve">and animal </w:t>
        </w:r>
      </w:ins>
      <w:ins w:id="40" w:author="Meyer, Michael Frederick" w:date="2021-04-27T14:41: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41" w:author="Meyer, Michael Frederick" w:date="2021-04-27T14:41:00Z">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ins>
      <w:ins w:id="42" w:author="Meyer, Michael Frederick" w:date="2021-04-27T14:31:00Z">
        <w:r w:rsidR="008B27AB">
          <w:rPr>
            <w:rFonts w:ascii="Times New Roman" w:eastAsia="Times New Roman" w:hAnsi="Times New Roman" w:cs="Times New Roman"/>
            <w:sz w:val="24"/>
            <w:szCs w:val="24"/>
          </w:rPr>
          <w:t xml:space="preserve">taxa have been shown to accumulate specific PPCPs from a broader mixture of co-contaminants. </w:t>
        </w:r>
      </w:ins>
      <w:ins w:id="43" w:author="Meyer, Michael Frederick" w:date="2021-04-27T14:32:00Z">
        <w:r w:rsidR="008B27AB">
          <w:rPr>
            <w:rFonts w:ascii="Times New Roman" w:eastAsia="Times New Roman" w:hAnsi="Times New Roman" w:cs="Times New Roman"/>
            <w:sz w:val="24"/>
            <w:szCs w:val="24"/>
          </w:rPr>
          <w:t xml:space="preserve">Because of </w:t>
        </w:r>
      </w:ins>
      <w:ins w:id="44" w:author="Meyer, Michael Frederick" w:date="2021-04-27T14:33:00Z">
        <w:r w:rsidR="008B27AB">
          <w:rPr>
            <w:rFonts w:ascii="Times New Roman" w:eastAsia="Times New Roman" w:hAnsi="Times New Roman" w:cs="Times New Roman"/>
            <w:sz w:val="24"/>
            <w:szCs w:val="24"/>
          </w:rPr>
          <w:t>PPCP’s</w:t>
        </w:r>
      </w:ins>
      <w:ins w:id="45" w:author="Meyer, Michael Frederick" w:date="2021-04-27T14:32:00Z">
        <w:r w:rsidR="008B27AB">
          <w:rPr>
            <w:rFonts w:ascii="Times New Roman" w:eastAsia="Times New Roman" w:hAnsi="Times New Roman" w:cs="Times New Roman"/>
            <w:sz w:val="24"/>
            <w:szCs w:val="24"/>
          </w:rPr>
          <w:t xml:space="preserve"> </w:t>
        </w:r>
      </w:ins>
      <w:ins w:id="46" w:author="Meyer, Michael Frederick" w:date="2021-04-27T14:33:00Z">
        <w:r w:rsidR="008B27AB">
          <w:rPr>
            <w:rFonts w:ascii="Times New Roman" w:eastAsia="Times New Roman" w:hAnsi="Times New Roman" w:cs="Times New Roman"/>
            <w:sz w:val="24"/>
            <w:szCs w:val="24"/>
          </w:rPr>
          <w:t>tendency to not be actively scoured by biota</w:t>
        </w:r>
      </w:ins>
      <w:ins w:id="47" w:author="Meyer, Michael Frederick" w:date="2021-04-27T14:47:00Z">
        <w:r w:rsidR="00B578FF">
          <w:rPr>
            <w:rFonts w:ascii="Times New Roman" w:eastAsia="Times New Roman" w:hAnsi="Times New Roman" w:cs="Times New Roman"/>
            <w:sz w:val="24"/>
            <w:szCs w:val="24"/>
          </w:rPr>
          <w:t>,</w:t>
        </w:r>
      </w:ins>
      <w:ins w:id="48" w:author="Meyer, Michael Frederick" w:date="2021-04-27T14:33:00Z">
        <w:r w:rsidR="008B27AB">
          <w:rPr>
            <w:rFonts w:ascii="Times New Roman" w:eastAsia="Times New Roman" w:hAnsi="Times New Roman" w:cs="Times New Roman"/>
            <w:sz w:val="24"/>
            <w:szCs w:val="24"/>
          </w:rPr>
          <w:t xml:space="preserve"> </w:t>
        </w:r>
      </w:ins>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w:t>
      </w:r>
      <w:del w:id="49" w:author="Meyer, Michael Frederick" w:date="2021-04-27T14:52:00Z">
        <w:r w:rsidR="006E42C8" w:rsidRPr="007418CF" w:rsidDel="00A905EA">
          <w:rPr>
            <w:rFonts w:ascii="Times New Roman" w:eastAsia="Times New Roman" w:hAnsi="Times New Roman" w:cs="Times New Roman"/>
            <w:sz w:val="24"/>
            <w:szCs w:val="24"/>
          </w:rPr>
          <w:delText xml:space="preserve">PPCP </w:delText>
        </w:r>
      </w:del>
      <w:r w:rsidR="006E42C8" w:rsidRPr="007418CF">
        <w:rPr>
          <w:rFonts w:ascii="Times New Roman" w:eastAsia="Times New Roman" w:hAnsi="Times New Roman" w:cs="Times New Roman"/>
          <w:sz w:val="24"/>
          <w:szCs w:val="24"/>
        </w:rPr>
        <w:t xml:space="preserve">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ins w:id="50" w:author="Meyer, Michael Frederick" w:date="2021-04-26T16:18:00Z">
        <w:r w:rsidR="000776D4">
          <w:rPr>
            <w:rFonts w:ascii="Times New Roman" w:eastAsia="Times New Roman" w:hAnsi="Times New Roman" w:cs="Times New Roman"/>
            <w:sz w:val="24"/>
            <w:szCs w:val="24"/>
          </w:rPr>
          <w:t>-specific</w:t>
        </w:r>
      </w:ins>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w:t>
      </w:r>
      <w:del w:id="51" w:author="Meyer, Michael Frederick" w:date="2021-05-03T17:04:00Z">
        <w:r w:rsidR="00D55324" w:rsidRPr="007418CF" w:rsidDel="00D55EBD">
          <w:rPr>
            <w:rFonts w:ascii="Times New Roman" w:eastAsia="Times New Roman" w:hAnsi="Times New Roman" w:cs="Times New Roman"/>
            <w:sz w:val="24"/>
            <w:szCs w:val="24"/>
          </w:rPr>
          <w:delText>s</w:delText>
        </w:r>
      </w:del>
      <w:r w:rsidR="00D55324" w:rsidRPr="007418CF">
        <w:rPr>
          <w:rFonts w:ascii="Times New Roman" w:eastAsia="Times New Roman" w:hAnsi="Times New Roman" w:cs="Times New Roman"/>
          <w:sz w:val="24"/>
          <w:szCs w:val="24"/>
        </w:rPr>
        <w:t xml:space="preserve">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52" w:author="Meyer, Michael Frederick [2]" w:date="2021-06-04T15:30:00Z">
        <w:r w:rsidR="002B712F" w:rsidRPr="007418CF" w:rsidDel="002351C4">
          <w:rPr>
            <w:rFonts w:ascii="Times New Roman" w:eastAsia="Times New Roman" w:hAnsi="Times New Roman" w:cs="Times New Roman"/>
            <w:sz w:val="24"/>
            <w:szCs w:val="24"/>
          </w:rPr>
          <w:delText xml:space="preserve">consistent </w:delText>
        </w:r>
      </w:del>
      <w:ins w:id="53" w:author="Meyer, Michael Frederick [2]" w:date="2021-06-04T15:30:00Z">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ins>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7ACB149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86405A" w:rsidRPr="0086405A">
        <w:t xml:space="preserve">(Rosenberger et al. 2008; Hampton </w:t>
      </w:r>
      <w:r w:rsidR="0086405A" w:rsidRPr="0086405A">
        <w:lastRenderedPageBreak/>
        <w:t>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23A40CE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w:t>
      </w:r>
      <w:r w:rsidR="0001150B" w:rsidRPr="007418CF">
        <w:rPr>
          <w:rFonts w:ascii="Times New Roman" w:eastAsia="Times New Roman" w:hAnsi="Times New Roman" w:cs="Times New Roman"/>
          <w:sz w:val="24"/>
          <w:szCs w:val="24"/>
        </w:rPr>
        <w:lastRenderedPageBreak/>
        <w:t xml:space="preserve">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ins w:id="54" w:author="Meyer, Michael Frederick" w:date="2021-04-27T12:15:00Z">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ins>
      <w:ins w:id="55" w:author="Meyer, Michael Frederick" w:date="2021-04-27T12:16:00Z">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ins>
      <w:r w:rsidR="00FE48C4">
        <w:rPr>
          <w:rFonts w:ascii="Times New Roman" w:eastAsia="Times New Roman" w:hAnsi="Times New Roman" w:cs="Times New Roman"/>
          <w:sz w:val="24"/>
          <w:szCs w:val="24"/>
        </w:rPr>
        <w:fldChar w:fldCharType="separate"/>
      </w:r>
      <w:ins w:id="56" w:author="Meyer, Michael Frederick" w:date="2021-04-27T12:16:00Z">
        <w:r w:rsidR="00FE48C4" w:rsidRPr="00104F77">
          <w:rPr>
            <w:rFonts w:ascii="Times New Roman" w:hAnsi="Times New Roman" w:cs="Times New Roman"/>
            <w:sz w:val="24"/>
          </w:rPr>
          <w:t>(Bondarenko et al. 2021)</w:t>
        </w:r>
      </w:ins>
      <w:ins w:id="57" w:author="Meyer, Michael Frederick" w:date="2021-04-27T12:15:00Z">
        <w:r w:rsidR="00FE48C4">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ins w:id="58" w:author="Meyer, Michael Frederick [2]" w:date="2021-06-04T15:31:00Z">
        <w:r w:rsidR="002351C4">
          <w:rPr>
            <w:rFonts w:ascii="Times New Roman" w:eastAsia="Times New Roman" w:hAnsi="Times New Roman" w:cs="Times New Roman"/>
            <w:sz w:val="24"/>
            <w:szCs w:val="24"/>
          </w:rPr>
          <w:t xml:space="preserve">has </w:t>
        </w:r>
      </w:ins>
      <w:r w:rsidR="009B7513" w:rsidRPr="007418CF">
        <w:rPr>
          <w:rFonts w:ascii="Times New Roman" w:eastAsia="Times New Roman" w:hAnsi="Times New Roman" w:cs="Times New Roman"/>
          <w:sz w:val="24"/>
          <w:szCs w:val="24"/>
        </w:rPr>
        <w:t xml:space="preserve">historically </w:t>
      </w:r>
      <w:del w:id="59" w:author="Meyer, Michael Frederick [2]" w:date="2021-06-04T15:32:00Z">
        <w:r w:rsidR="009B7513" w:rsidRPr="007418CF" w:rsidDel="002351C4">
          <w:rPr>
            <w:rFonts w:ascii="Times New Roman" w:eastAsia="Times New Roman" w:hAnsi="Times New Roman" w:cs="Times New Roman"/>
            <w:sz w:val="24"/>
            <w:szCs w:val="24"/>
          </w:rPr>
          <w:delText>occur</w:delText>
        </w:r>
      </w:del>
      <w:ins w:id="60" w:author="Meyer, Michael Frederick [2]" w:date="2021-06-04T15:32:00Z">
        <w:r w:rsidR="002351C4">
          <w:rPr>
            <w:rFonts w:ascii="Times New Roman" w:eastAsia="Times New Roman" w:hAnsi="Times New Roman" w:cs="Times New Roman"/>
            <w:sz w:val="24"/>
            <w:szCs w:val="24"/>
          </w:rPr>
          <w:t>occurred in Lake Baikal</w:t>
        </w:r>
      </w:ins>
      <w:del w:id="61" w:author="Meyer, Michael Frederick [2]" w:date="2021-06-04T15:32:00Z">
        <w:r w:rsidR="00730E9A" w:rsidRPr="007418CF" w:rsidDel="002351C4">
          <w:rPr>
            <w:rFonts w:ascii="Times New Roman" w:eastAsia="Times New Roman" w:hAnsi="Times New Roman" w:cs="Times New Roman"/>
            <w:sz w:val="24"/>
            <w:szCs w:val="24"/>
          </w:rPr>
          <w:delText>s</w:delText>
        </w:r>
      </w:del>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633411E9"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del w:id="62" w:author="Meyer, Michael Frederick [2]" w:date="2021-06-04T15:32:00Z">
        <w:r w:rsidR="002B712F" w:rsidRPr="007418CF" w:rsidDel="002351C4">
          <w:rPr>
            <w:rFonts w:ascii="Times New Roman" w:eastAsia="Times New Roman" w:hAnsi="Times New Roman" w:cs="Times New Roman"/>
            <w:sz w:val="24"/>
            <w:szCs w:val="24"/>
          </w:rPr>
          <w:delText>consistent</w:delText>
        </w:r>
        <w:r w:rsidRPr="007418CF" w:rsidDel="002351C4">
          <w:rPr>
            <w:rFonts w:ascii="Times New Roman" w:eastAsia="Times New Roman" w:hAnsi="Times New Roman" w:cs="Times New Roman"/>
            <w:sz w:val="24"/>
            <w:szCs w:val="24"/>
          </w:rPr>
          <w:delText xml:space="preserve"> </w:delText>
        </w:r>
      </w:del>
      <w:ins w:id="63" w:author="Meyer, Michael Frederick [2]" w:date="2021-06-04T15:32:00Z">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ins>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632B775E"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evaluate how </w:t>
      </w:r>
      <w:del w:id="64" w:author="Meyer, Michael Frederick [2]" w:date="2021-06-04T15:12:00Z">
        <w:r w:rsidRPr="007418CF" w:rsidDel="007457FE">
          <w:rPr>
            <w:rFonts w:ascii="Times New Roman" w:eastAsia="Times New Roman" w:hAnsi="Times New Roman" w:cs="Times New Roman"/>
            <w:sz w:val="24"/>
            <w:szCs w:val="24"/>
          </w:rPr>
          <w:delText>food webs may restructure with increasing</w:delText>
        </w:r>
      </w:del>
      <w:ins w:id="65" w:author="Meyer, Michael Frederick [2]" w:date="2021-06-04T15:12:00Z">
        <w:r w:rsidR="007457FE">
          <w:rPr>
            <w:rFonts w:ascii="Times New Roman" w:eastAsia="Times New Roman" w:hAnsi="Times New Roman" w:cs="Times New Roman"/>
            <w:sz w:val="24"/>
            <w:szCs w:val="24"/>
          </w:rPr>
          <w:t xml:space="preserve">trophic relationships </w:t>
        </w:r>
      </w:ins>
      <w:ins w:id="66" w:author="Meyer, Michael Frederick [2]" w:date="2021-06-04T15:13:00Z">
        <w:r w:rsidR="007457FE">
          <w:rPr>
            <w:rFonts w:ascii="Times New Roman" w:eastAsia="Times New Roman" w:hAnsi="Times New Roman" w:cs="Times New Roman"/>
            <w:sz w:val="24"/>
            <w:szCs w:val="24"/>
          </w:rPr>
          <w:t>among</w:t>
        </w:r>
      </w:ins>
      <w:ins w:id="67" w:author="Meyer, Michael Frederick [2]" w:date="2021-06-04T15:12:00Z">
        <w:r w:rsidR="007457FE">
          <w:rPr>
            <w:rFonts w:ascii="Times New Roman" w:eastAsia="Times New Roman" w:hAnsi="Times New Roman" w:cs="Times New Roman"/>
            <w:sz w:val="24"/>
            <w:szCs w:val="24"/>
          </w:rPr>
          <w:t xml:space="preserve"> littoral benthic community </w:t>
        </w:r>
      </w:ins>
      <w:ins w:id="68" w:author="Meyer, Michael Frederick [2]" w:date="2021-06-04T15:13:00Z">
        <w:r w:rsidR="007457FE">
          <w:rPr>
            <w:rFonts w:ascii="Times New Roman" w:eastAsia="Times New Roman" w:hAnsi="Times New Roman" w:cs="Times New Roman"/>
            <w:sz w:val="24"/>
            <w:szCs w:val="24"/>
          </w:rPr>
          <w:t>members</w:t>
        </w:r>
      </w:ins>
      <w:r w:rsidRPr="007418CF">
        <w:rPr>
          <w:rFonts w:ascii="Times New Roman" w:eastAsia="Times New Roman" w:hAnsi="Times New Roman" w:cs="Times New Roman"/>
          <w:sz w:val="24"/>
          <w:szCs w:val="24"/>
        </w:rPr>
        <w:t xml:space="preserve"> </w:t>
      </w:r>
      <w:ins w:id="69" w:author="Meyer, Michael Frederick [2]" w:date="2021-06-04T15:13:00Z">
        <w:r w:rsidR="007457FE">
          <w:rPr>
            <w:rFonts w:ascii="Times New Roman" w:eastAsia="Times New Roman" w:hAnsi="Times New Roman" w:cs="Times New Roman"/>
            <w:sz w:val="24"/>
            <w:szCs w:val="24"/>
          </w:rPr>
          <w:t xml:space="preserve">are impacted by localized </w:t>
        </w:r>
      </w:ins>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7FA9A7D7"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70" w:author="Meyer, Michael Frederick" w:date="2021-04-27T15:08:00Z">
        <w:r w:rsidR="00F86DA3">
          <w:rPr>
            <w:rFonts w:ascii="Times New Roman" w:eastAsia="Times New Roman" w:hAnsi="Times New Roman" w:cs="Times New Roman"/>
            <w:sz w:val="24"/>
            <w:szCs w:val="24"/>
          </w:rPr>
          <w:t xml:space="preserve">As previous investigations of nearshore algal communities </w:t>
        </w:r>
      </w:ins>
      <w:ins w:id="71" w:author="Meyer, Michael Frederick" w:date="2021-04-27T15:09:00Z">
        <w:r w:rsidR="00F86DA3">
          <w:rPr>
            <w:rFonts w:ascii="Times New Roman" w:eastAsia="Times New Roman" w:hAnsi="Times New Roman" w:cs="Times New Roman"/>
            <w:sz w:val="24"/>
            <w:szCs w:val="24"/>
          </w:rPr>
          <w:t>observed</w:t>
        </w:r>
      </w:ins>
      <w:ins w:id="72" w:author="Meyer, Michael Frederick" w:date="2021-04-27T15:08:00Z">
        <w:r w:rsidR="00F86DA3">
          <w:rPr>
            <w:rFonts w:ascii="Times New Roman" w:eastAsia="Times New Roman" w:hAnsi="Times New Roman" w:cs="Times New Roman"/>
            <w:sz w:val="24"/>
            <w:szCs w:val="24"/>
          </w:rPr>
          <w:t xml:space="preserve"> </w:t>
        </w:r>
      </w:ins>
      <w:ins w:id="73" w:author="Meyer, Michael Frederick" w:date="2021-05-03T17:06:00Z">
        <w:r w:rsidR="00CE329A">
          <w:rPr>
            <w:rFonts w:ascii="Times New Roman" w:eastAsia="Times New Roman" w:hAnsi="Times New Roman" w:cs="Times New Roman"/>
            <w:sz w:val="24"/>
            <w:szCs w:val="24"/>
          </w:rPr>
          <w:t>increased</w:t>
        </w:r>
      </w:ins>
      <w:ins w:id="74" w:author="Meyer, Michael Frederick" w:date="2021-04-27T15:09:00Z">
        <w:r w:rsidR="00F86DA3">
          <w:rPr>
            <w:rFonts w:ascii="Times New Roman" w:eastAsia="Times New Roman" w:hAnsi="Times New Roman" w:cs="Times New Roman"/>
            <w:sz w:val="24"/>
            <w:szCs w:val="24"/>
          </w:rPr>
          <w:t xml:space="preserve"> </w:t>
        </w:r>
      </w:ins>
      <w:ins w:id="75" w:author="Meyer, Michael Frederick" w:date="2021-04-27T15:08:00Z">
        <w:r w:rsidR="00F86DA3">
          <w:rPr>
            <w:rFonts w:ascii="Times New Roman" w:eastAsia="Times New Roman" w:hAnsi="Times New Roman" w:cs="Times New Roman"/>
            <w:sz w:val="24"/>
            <w:szCs w:val="24"/>
          </w:rPr>
          <w:t xml:space="preserve">filamentous </w:t>
        </w:r>
      </w:ins>
      <w:ins w:id="76" w:author="Meyer, Michael Frederick" w:date="2021-04-27T15:10:00Z">
        <w:r w:rsidR="00F86DA3">
          <w:rPr>
            <w:rFonts w:ascii="Times New Roman" w:eastAsia="Times New Roman" w:hAnsi="Times New Roman" w:cs="Times New Roman"/>
            <w:sz w:val="24"/>
            <w:szCs w:val="24"/>
          </w:rPr>
          <w:t xml:space="preserve">algae </w:t>
        </w:r>
      </w:ins>
      <w:ins w:id="77" w:author="Meyer, Michael Frederick" w:date="2021-04-27T15:08:00Z">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ins>
      <w:ins w:id="78" w:author="Meyer, Michael Frederick" w:date="2021-04-27T15:10:00Z">
        <w:r w:rsidR="00F86DA3">
          <w:rPr>
            <w:rFonts w:ascii="Times New Roman" w:eastAsia="Times New Roman" w:hAnsi="Times New Roman" w:cs="Times New Roman"/>
            <w:sz w:val="24"/>
            <w:szCs w:val="24"/>
          </w:rPr>
          <w:t xml:space="preserve"> in mid-to-late summer, t</w:t>
        </w:r>
      </w:ins>
      <w:ins w:id="79" w:author="Meyer, Michael Frederick" w:date="2021-04-06T11:52:00Z">
        <w:r w:rsidR="007B25E4">
          <w:rPr>
            <w:rFonts w:ascii="Times New Roman" w:eastAsia="Times New Roman" w:hAnsi="Times New Roman" w:cs="Times New Roman"/>
            <w:sz w:val="24"/>
            <w:szCs w:val="24"/>
          </w:rPr>
          <w:t>he timing of our sampling was intended to coi</w:t>
        </w:r>
      </w:ins>
      <w:ins w:id="80" w:author="Meyer, Michael Frederick" w:date="2021-04-06T11:53:00Z">
        <w:r w:rsidR="007B25E4">
          <w:rPr>
            <w:rFonts w:ascii="Times New Roman" w:eastAsia="Times New Roman" w:hAnsi="Times New Roman" w:cs="Times New Roman"/>
            <w:sz w:val="24"/>
            <w:szCs w:val="24"/>
          </w:rPr>
          <w:t xml:space="preserve">ncide with the </w:t>
        </w:r>
      </w:ins>
      <w:ins w:id="81" w:author="Meyer, Michael Frederick" w:date="2021-04-08T11:24:00Z">
        <w:r w:rsidR="00891C71">
          <w:rPr>
            <w:rFonts w:ascii="Times New Roman" w:eastAsia="Times New Roman" w:hAnsi="Times New Roman" w:cs="Times New Roman"/>
            <w:sz w:val="24"/>
            <w:szCs w:val="24"/>
          </w:rPr>
          <w:t xml:space="preserve">annual </w:t>
        </w:r>
      </w:ins>
      <w:ins w:id="82" w:author="Meyer, Michael Frederick" w:date="2021-04-06T11:53:00Z">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w:t>
        </w:r>
      </w:ins>
      <w:ins w:id="83" w:author="Meyer, Michael Frederick" w:date="2021-04-06T11:54:00Z">
        <w:r w:rsidR="007B25E4">
          <w:rPr>
            <w:rFonts w:ascii="Times New Roman" w:eastAsia="Times New Roman" w:hAnsi="Times New Roman" w:cs="Times New Roman"/>
            <w:sz w:val="24"/>
            <w:szCs w:val="24"/>
          </w:rPr>
          <w:t xml:space="preserve">biological response would likely be most </w:t>
        </w:r>
      </w:ins>
      <w:ins w:id="84" w:author="Meyer, Michael Frederick [2]" w:date="2021-06-04T15:33:00Z">
        <w:r w:rsidR="002351C4">
          <w:rPr>
            <w:rFonts w:ascii="Times New Roman" w:eastAsia="Times New Roman" w:hAnsi="Times New Roman" w:cs="Times New Roman"/>
            <w:sz w:val="24"/>
            <w:szCs w:val="24"/>
          </w:rPr>
          <w:t>apparent</w:t>
        </w:r>
      </w:ins>
      <w:ins w:id="85" w:author="Meyer, Michael Frederick" w:date="2021-04-06T11:54:00Z">
        <w:r w:rsidR="007B25E4">
          <w:rPr>
            <w:rFonts w:ascii="Times New Roman" w:eastAsia="Times New Roman" w:hAnsi="Times New Roman" w:cs="Times New Roman"/>
            <w:sz w:val="24"/>
            <w:szCs w:val="24"/>
          </w:rPr>
          <w:t xml:space="preserve"> relative to environmental noise</w:t>
        </w:r>
      </w:ins>
      <w:ins w:id="86" w:author="Meyer, Michael Frederick" w:date="2021-04-27T12:22:00Z">
        <w:r w:rsidR="00FE48C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87"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88" w:author="Meyer, Michael Frederick" w:date="2021-04-07T15:48:00Z">
        <w:r w:rsidR="00B806EB">
          <w:rPr>
            <w:rFonts w:ascii="Times New Roman" w:eastAsia="Times New Roman" w:hAnsi="Times New Roman" w:cs="Times New Roman"/>
            <w:sz w:val="24"/>
            <w:szCs w:val="24"/>
          </w:rPr>
          <w:t>but precluded us from sampling deeper littoral environments</w:t>
        </w:r>
      </w:ins>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89"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90" w:author="Meyer, Michael Frederick" w:date="2021-04-06T11:46:00Z">
        <w:r w:rsidR="00AA5BB3">
          <w:rPr>
            <w:rFonts w:ascii="Times New Roman" w:eastAsia="Times New Roman" w:hAnsi="Times New Roman" w:cs="Times New Roman"/>
            <w:sz w:val="24"/>
            <w:szCs w:val="24"/>
          </w:rPr>
          <w:t xml:space="preserve">substrate </w:t>
        </w:r>
      </w:ins>
      <w:ins w:id="91" w:author="Meyer, Michael Frederick" w:date="2021-04-26T15:53:00Z">
        <w:r w:rsidR="000C2BD6">
          <w:rPr>
            <w:rFonts w:ascii="Times New Roman" w:eastAsia="Times New Roman" w:hAnsi="Times New Roman" w:cs="Times New Roman"/>
            <w:sz w:val="24"/>
            <w:szCs w:val="24"/>
          </w:rPr>
          <w:t>was</w:t>
        </w:r>
      </w:ins>
      <w:ins w:id="92" w:author="Meyer, Michael Frederick" w:date="2021-04-26T15:54:00Z">
        <w:r w:rsidR="000C2BD6">
          <w:rPr>
            <w:rFonts w:ascii="Times New Roman" w:eastAsia="Times New Roman" w:hAnsi="Times New Roman" w:cs="Times New Roman"/>
            <w:sz w:val="24"/>
            <w:szCs w:val="24"/>
          </w:rPr>
          <w:t xml:space="preserve"> </w:t>
        </w:r>
      </w:ins>
      <w:ins w:id="93" w:author="Meyer, Michael Frederick" w:date="2021-04-06T11:46:00Z">
        <w:r w:rsidR="00AA5BB3">
          <w:rPr>
            <w:rFonts w:ascii="Times New Roman" w:eastAsia="Times New Roman" w:hAnsi="Times New Roman" w:cs="Times New Roman"/>
            <w:sz w:val="24"/>
            <w:szCs w:val="24"/>
          </w:rPr>
          <w:t>consistent among sites</w:t>
        </w:r>
      </w:ins>
      <w:ins w:id="94" w:author="Meyer, Michael Frederick" w:date="2021-04-26T15:54:00Z">
        <w:r w:rsidR="000C2BD6">
          <w:rPr>
            <w:rFonts w:ascii="Times New Roman" w:eastAsia="Times New Roman" w:hAnsi="Times New Roman" w:cs="Times New Roman"/>
            <w:sz w:val="24"/>
            <w:szCs w:val="24"/>
          </w:rPr>
          <w:t xml:space="preserve"> and generally was</w:t>
        </w:r>
      </w:ins>
      <w:ins w:id="95" w:author="Meyer, Michael Frederick [2]" w:date="2021-06-04T15:34:00Z">
        <w:r w:rsidR="002351C4">
          <w:rPr>
            <w:rFonts w:ascii="Times New Roman" w:eastAsia="Times New Roman" w:hAnsi="Times New Roman" w:cs="Times New Roman"/>
            <w:sz w:val="24"/>
            <w:szCs w:val="24"/>
          </w:rPr>
          <w:t xml:space="preserve"> dominated by pebble to boulder-sized rocks</w:t>
        </w:r>
      </w:ins>
      <w:ins w:id="96" w:author="Meyer, Michael Frederick" w:date="2021-04-06T11:46:00Z">
        <w:r w:rsidR="00AA5BB3">
          <w:rPr>
            <w:rFonts w:ascii="Times New Roman" w:eastAsia="Times New Roman" w:hAnsi="Times New Roman" w:cs="Times New Roman"/>
            <w:sz w:val="24"/>
            <w:szCs w:val="24"/>
          </w:rPr>
          <w:t xml:space="preserve">.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ins w:id="97" w:author="Meyer, Michael Frederick [2]" w:date="2021-06-04T15:38:00Z">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ins>
      <w:r w:rsidR="002351C4">
        <w:rPr>
          <w:rFonts w:ascii="Times New Roman" w:eastAsia="Times New Roman" w:hAnsi="Times New Roman" w:cs="Times New Roman"/>
          <w:sz w:val="24"/>
          <w:szCs w:val="24"/>
        </w:rPr>
        <w:fldChar w:fldCharType="separate"/>
      </w:r>
      <w:ins w:id="98" w:author="Meyer, Michael Frederick [2]" w:date="2021-06-04T15:38:00Z">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ins>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xml:space="preserve">, </w:t>
      </w:r>
      <w:r w:rsidR="006563E3" w:rsidRPr="007418CF">
        <w:rPr>
          <w:rFonts w:ascii="Times New Roman" w:eastAsia="Times New Roman" w:hAnsi="Times New Roman" w:cs="Times New Roman"/>
          <w:sz w:val="24"/>
          <w:szCs w:val="24"/>
        </w:rPr>
        <w:lastRenderedPageBreak/>
        <w:t>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t>
      </w:r>
      <w:r w:rsidRPr="007418CF">
        <w:rPr>
          <w:rFonts w:ascii="Times New Roman" w:eastAsia="Times New Roman" w:hAnsi="Times New Roman" w:cs="Times New Roman"/>
          <w:sz w:val="24"/>
          <w:szCs w:val="24"/>
        </w:rPr>
        <w:lastRenderedPageBreak/>
        <w:t xml:space="preserve">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252ECB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181540">
        <w:rPr>
          <w:rFonts w:ascii="Times New Roman" w:eastAsia="Times New Roman" w:hAnsi="Times New Roman" w:cs="Times New Roman"/>
          <w:sz w:val="24"/>
          <w:szCs w:val="24"/>
        </w:rPr>
        <w:instrText xml:space="preserve"> ADDIN ZOTERO_ITEM CSL_CITATION {"citationID":"NwRGg8Vb","properties":{"formattedCitation":"(RD:52.24.383-2018 2018, p. 52)","plainCitation":"(RD:52.24.383-2018 2018, p. 52)","noteIndex":0},"citationItems":[{"id":4588,"uris":["http://zotero.org/users/2645460/items/3CS338BV"],"uri":["http://zotero.org/users/2645460/items/3CS338BV"],"itemData":{"id":4588,"type":"report","language":"Russian","number":"RD:52.24.383-2018","title":"Working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181540">
        <w:t>(RD:52.24.383-2018 2018)</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(RD:52.24.380-2017 2018)</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(GOST:18309-2014 2016)</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33512462" w14:textId="77777777" w:rsidR="00C561A5" w:rsidRDefault="00C561A5" w:rsidP="00C561A5">
      <w:pPr>
        <w:spacing w:line="480" w:lineRule="auto"/>
        <w:rPr>
          <w:ins w:id="99" w:author="Meyer, Michael Frederick [2]" w:date="2021-06-07T09:20:00Z"/>
          <w:rFonts w:ascii="Times New Roman" w:hAnsi="Times New Roman" w:cs="Times New Roman"/>
          <w:sz w:val="24"/>
          <w:szCs w:val="24"/>
        </w:rPr>
      </w:pPr>
      <w:ins w:id="100" w:author="Meyer, Michael Frederick [2]" w:date="2021-06-07T09:19:00Z">
        <w:r w:rsidRPr="00C561A5">
          <w:rPr>
            <w:rFonts w:ascii="Times New Roman" w:hAnsi="Times New Roman" w:cs="Times New Roman"/>
            <w:sz w:val="24"/>
            <w:szCs w:val="24"/>
          </w:rPr>
          <w:t xml:space="preserve">Chlorophyll samples were processed 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proofErr w:type="spellStart"/>
        <w:r w:rsidRPr="00C561A5">
          <w:rPr>
            <w:rFonts w:ascii="Times New Roman" w:hAnsi="Times New Roman" w:cs="Times New Roman"/>
            <w:sz w:val="24"/>
            <w:szCs w:val="24"/>
          </w:rPr>
          <w:t>Welschmeyer</w:t>
        </w:r>
        <w:proofErr w:type="spellEnd"/>
        <w:r w:rsidRPr="00C561A5">
          <w:rPr>
            <w:rFonts w:ascii="Times New Roman" w:hAnsi="Times New Roman" w:cs="Times New Roman"/>
            <w:sz w:val="24"/>
            <w:szCs w:val="24"/>
          </w:rPr>
          <w:t xml:space="preserve">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Nitrocellulose filters were ground in 10 mL of 90% HPLC-grade acetone, in which chlorophyll extraction was allowed to proceed overnight. Chlorophyll extract was then </w:t>
        </w:r>
        <w:r w:rsidRPr="00C561A5">
          <w:rPr>
            <w:rFonts w:ascii="Times New Roman" w:hAnsi="Times New Roman" w:cs="Times New Roman"/>
            <w:color w:val="201F1E"/>
            <w:sz w:val="24"/>
            <w:szCs w:val="24"/>
            <w:shd w:val="clear" w:color="auto" w:fill="FFFFFF"/>
          </w:rPr>
          <w:t xml:space="preserve">analyzed using a Turner Designs 10-AU fluorometer (Turner Design, Sunnyvale, CA) using an excitation </w:t>
        </w:r>
        <w:r w:rsidRPr="00C561A5">
          <w:rPr>
            <w:rFonts w:ascii="Times New Roman" w:hAnsi="Times New Roman" w:cs="Times New Roman"/>
            <w:color w:val="201F1E"/>
            <w:sz w:val="24"/>
            <w:szCs w:val="24"/>
            <w:shd w:val="clear" w:color="auto" w:fill="FFFFFF"/>
          </w:rPr>
          <w:lastRenderedPageBreak/>
          <w:t>wavelength of 436 nm and emission of 680 nm</w:t>
        </w:r>
        <w:r w:rsidRPr="00C561A5">
          <w:rPr>
            <w:rFonts w:ascii="Times New Roman" w:hAnsi="Times New Roman" w:cs="Times New Roman"/>
            <w:sz w:val="24"/>
            <w:szCs w:val="24"/>
          </w:rPr>
          <w:t xml:space="preserve">. 10-AU Secondary Solid Standard (P/N 10-AU-904) was used to calibrate fluorometer prior to samples being processed. Blank samples registered a raw fluorescence of approximately 0.1 FL units. Concentrations were calculated using formula 2 </w:t>
        </w:r>
      </w:ins>
    </w:p>
    <w:p w14:paraId="774A1A2A" w14:textId="77777777" w:rsidR="00C561A5" w:rsidRDefault="00C561A5" w:rsidP="00C561A5">
      <w:pPr>
        <w:spacing w:line="480" w:lineRule="auto"/>
        <w:rPr>
          <w:ins w:id="101" w:author="Meyer, Michael Frederick [2]" w:date="2021-06-07T09:20:00Z"/>
          <w:rFonts w:ascii="Times New Roman" w:hAnsi="Times New Roman" w:cs="Times New Roman"/>
          <w:sz w:val="24"/>
          <w:szCs w:val="24"/>
        </w:rPr>
      </w:pPr>
      <m:oMath>
        <m:d>
          <m:dPr>
            <m:ctrlPr>
              <w:ins w:id="102" w:author="Meyer, Michael Frederick [2]" w:date="2021-06-07T09:19:00Z">
                <w:rPr>
                  <w:rFonts w:ascii="Cambria Math" w:hAnsi="Cambria Math" w:cs="Times New Roman"/>
                  <w:i/>
                  <w:sz w:val="24"/>
                  <w:szCs w:val="24"/>
                </w:rPr>
              </w:ins>
            </m:ctrlPr>
          </m:dPr>
          <m:e>
            <m:r>
              <w:ins w:id="103" w:author="Meyer, Michael Frederick [2]" w:date="2021-06-07T09:19:00Z">
                <w:rPr>
                  <w:rFonts w:ascii="Cambria Math" w:hAnsi="Cambria Math" w:cs="Times New Roman"/>
                  <w:sz w:val="24"/>
                  <w:szCs w:val="24"/>
                </w:rPr>
                <m:t>2</m:t>
              </w:ins>
            </m:r>
          </m:e>
        </m:d>
        <m:r>
          <w:ins w:id="104" w:author="Meyer, Michael Frederick [2]" w:date="2021-06-07T09:19:00Z">
            <w:rPr>
              <w:rFonts w:ascii="Cambria Math" w:hAnsi="Cambria Math" w:cs="Times New Roman"/>
              <w:sz w:val="24"/>
              <w:szCs w:val="24"/>
            </w:rPr>
            <m:t xml:space="preserve"> Chlorophyll concentration = </m:t>
          </w:ins>
        </m:r>
        <m:d>
          <m:dPr>
            <m:ctrlPr>
              <w:ins w:id="105" w:author="Meyer, Michael Frederick [2]" w:date="2021-06-07T09:19:00Z">
                <w:rPr>
                  <w:rFonts w:ascii="Cambria Math" w:hAnsi="Cambria Math" w:cs="Times New Roman"/>
                  <w:i/>
                  <w:sz w:val="24"/>
                  <w:szCs w:val="24"/>
                </w:rPr>
              </w:ins>
            </m:ctrlPr>
          </m:dPr>
          <m:e>
            <m:r>
              <w:ins w:id="106" w:author="Meyer, Michael Frederick [2]" w:date="2021-06-07T09:19:00Z">
                <w:rPr>
                  <w:rFonts w:ascii="Cambria Math" w:hAnsi="Cambria Math" w:cs="Times New Roman"/>
                  <w:sz w:val="24"/>
                  <w:szCs w:val="24"/>
                </w:rPr>
                <m:t xml:space="preserve">extract reading-blank reading </m:t>
              </w:ins>
            </m:r>
          </m:e>
        </m:d>
        <m:r>
          <w:ins w:id="107" w:author="Meyer, Michael Frederick [2]" w:date="2021-06-07T09:19:00Z">
            <w:rPr>
              <w:rFonts w:ascii="Cambria Math" w:hAnsi="Cambria Math" w:cs="Times New Roman"/>
              <w:sz w:val="24"/>
              <w:szCs w:val="24"/>
            </w:rPr>
            <m:t>*</m:t>
          </w:ins>
        </m:r>
        <m:f>
          <m:fPr>
            <m:ctrlPr>
              <w:ins w:id="108" w:author="Meyer, Michael Frederick [2]" w:date="2021-06-07T09:19:00Z">
                <w:rPr>
                  <w:rFonts w:ascii="Cambria Math" w:hAnsi="Cambria Math" w:cs="Times New Roman"/>
                  <w:i/>
                  <w:sz w:val="24"/>
                  <w:szCs w:val="24"/>
                </w:rPr>
              </w:ins>
            </m:ctrlPr>
          </m:fPr>
          <m:num>
            <m:r>
              <w:ins w:id="109" w:author="Meyer, Michael Frederick [2]" w:date="2021-06-07T09:19:00Z">
                <w:rPr>
                  <w:rFonts w:ascii="Cambria Math" w:hAnsi="Cambria Math" w:cs="Times New Roman"/>
                  <w:sz w:val="24"/>
                  <w:szCs w:val="24"/>
                </w:rPr>
                <m:t>mL of extract</m:t>
              </w:ins>
            </m:r>
          </m:num>
          <m:den>
            <m:r>
              <w:ins w:id="110" w:author="Meyer, Michael Frederick [2]" w:date="2021-06-07T09:19:00Z">
                <w:rPr>
                  <w:rFonts w:ascii="Cambria Math" w:hAnsi="Cambria Math" w:cs="Times New Roman"/>
                  <w:sz w:val="24"/>
                  <w:szCs w:val="24"/>
                </w:rPr>
                <m:t>mL of filtered sample</m:t>
              </w:ins>
            </m:r>
          </m:den>
        </m:f>
      </m:oMath>
      <w:ins w:id="111" w:author="Meyer, Michael Frederick [2]" w:date="2021-06-07T09:19:00Z">
        <w:r w:rsidRPr="00C561A5">
          <w:rPr>
            <w:rFonts w:ascii="Times New Roman" w:hAnsi="Times New Roman" w:cs="Times New Roman"/>
            <w:sz w:val="24"/>
            <w:szCs w:val="24"/>
          </w:rPr>
          <w:t xml:space="preserve">. </w:t>
        </w:r>
      </w:ins>
    </w:p>
    <w:p w14:paraId="6A7A0D63" w14:textId="46D51316" w:rsidR="00C561A5" w:rsidRPr="00C561A5" w:rsidRDefault="00C561A5" w:rsidP="00C561A5">
      <w:pPr>
        <w:spacing w:line="480" w:lineRule="auto"/>
        <w:rPr>
          <w:ins w:id="112" w:author="Meyer, Michael Frederick [2]" w:date="2021-06-07T09:19:00Z"/>
          <w:rFonts w:ascii="Times New Roman" w:hAnsi="Times New Roman" w:cs="Times New Roman"/>
          <w:sz w:val="24"/>
          <w:szCs w:val="24"/>
        </w:rPr>
      </w:pPr>
      <w:ins w:id="113" w:author="Meyer, Michael Frederick [2]" w:date="2021-06-07T09:19:00Z">
        <w:r w:rsidRPr="00C561A5">
          <w:rPr>
            <w:rFonts w:ascii="Times New Roman" w:hAnsi="Times New Roman" w:cs="Times New Roman"/>
            <w:sz w:val="24"/>
            <w:szCs w:val="24"/>
          </w:rPr>
          <w:t>Detection limits are estimated to be approximately 0.02 mg/L. Concentrations are reported as mg/L.</w:t>
        </w:r>
      </w:ins>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lastRenderedPageBreak/>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w:t>
      </w:r>
      <w:r w:rsidRPr="007418CF">
        <w:rPr>
          <w:rFonts w:ascii="Times New Roman" w:eastAsia="Times New Roman" w:hAnsi="Times New Roman" w:cs="Times New Roman"/>
          <w:sz w:val="24"/>
          <w:szCs w:val="24"/>
        </w:rPr>
        <w:lastRenderedPageBreak/>
        <w:t xml:space="preserve">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1034C90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114"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115"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116"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117" w:author="Meyer, Michael Frederick" w:date="2021-03-12T14:18:00Z">
        <w:r w:rsidR="003A30EA">
          <w:rPr>
            <w:rFonts w:ascii="Times New Roman" w:eastAsia="Times New Roman" w:hAnsi="Times New Roman" w:cs="Times New Roman"/>
            <w:sz w:val="24"/>
            <w:szCs w:val="24"/>
          </w:rPr>
          <w:t xml:space="preserve"> </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 xml:space="preserve">ells, filaments, and colonies were </w:t>
      </w:r>
      <w:r w:rsidRPr="007418CF">
        <w:rPr>
          <w:rFonts w:ascii="Times New Roman" w:eastAsia="Times New Roman" w:hAnsi="Times New Roman" w:cs="Times New Roman"/>
          <w:sz w:val="24"/>
          <w:szCs w:val="24"/>
        </w:rPr>
        <w:lastRenderedPageBreak/>
        <w:t>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3B737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118" w:author="Meyer, Michael Frederick" w:date="2021-03-12T14:27:00Z">
        <w:r w:rsidR="003A30EA">
          <w:rPr>
            <w:rFonts w:ascii="Times New Roman" w:eastAsia="Times New Roman" w:hAnsi="Times New Roman" w:cs="Times New Roman"/>
            <w:sz w:val="24"/>
            <w:szCs w:val="24"/>
          </w:rPr>
          <w:t xml:space="preserve">and </w:t>
        </w:r>
      </w:ins>
      <w:del w:id="119"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del w:id="120" w:author="Meyer, Michael Frederick" w:date="2021-05-03T17:17:00Z">
        <w:r w:rsidRPr="007418CF" w:rsidDel="007C0F2B">
          <w:rPr>
            <w:rFonts w:ascii="Times New Roman" w:eastAsia="Times New Roman" w:hAnsi="Times New Roman" w:cs="Times New Roman"/>
            <w:sz w:val="24"/>
            <w:szCs w:val="24"/>
          </w:rPr>
          <w:delText xml:space="preserve"> </w:delText>
        </w:r>
      </w:del>
      <w:r w:rsidRPr="007418CF">
        <w:rPr>
          <w:rFonts w:ascii="Times New Roman" w:eastAsia="Times New Roman" w:hAnsi="Times New Roman" w:cs="Times New Roman"/>
          <w:sz w:val="24"/>
          <w:szCs w:val="24"/>
        </w:rPr>
        <w:t xml:space="preserve">by hand. </w:t>
      </w:r>
      <w:ins w:id="121"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122" w:author="Meyer, Michael Frederick" w:date="2021-03-12T14:29:00Z">
        <w:r w:rsidR="00312AA7">
          <w:rPr>
            <w:rFonts w:ascii="Times New Roman" w:eastAsia="Times New Roman" w:hAnsi="Times New Roman" w:cs="Times New Roman"/>
            <w:sz w:val="24"/>
            <w:szCs w:val="24"/>
          </w:rPr>
          <w:t xml:space="preserve">from the community composition </w:t>
        </w:r>
      </w:ins>
      <w:ins w:id="123" w:author="Hampton, Stephanie" w:date="2021-04-23T17:59:00Z">
        <w:r w:rsidR="000F6F93">
          <w:rPr>
            <w:rFonts w:ascii="Times New Roman" w:eastAsia="Times New Roman" w:hAnsi="Times New Roman" w:cs="Times New Roman"/>
            <w:sz w:val="24"/>
            <w:szCs w:val="24"/>
          </w:rPr>
          <w:t xml:space="preserve">D-net </w:t>
        </w:r>
      </w:ins>
      <w:ins w:id="124" w:author="Meyer, Michael Frederick" w:date="2021-03-12T14:29:00Z">
        <w:r w:rsidR="00312AA7">
          <w:rPr>
            <w:rFonts w:ascii="Times New Roman" w:eastAsia="Times New Roman" w:hAnsi="Times New Roman" w:cs="Times New Roman"/>
            <w:sz w:val="24"/>
            <w:szCs w:val="24"/>
          </w:rPr>
          <w:t xml:space="preserve">collections but not </w:t>
        </w:r>
      </w:ins>
      <w:r w:rsidR="000F6F93">
        <w:rPr>
          <w:rFonts w:ascii="Times New Roman" w:eastAsia="Times New Roman" w:hAnsi="Times New Roman" w:cs="Times New Roman"/>
          <w:sz w:val="24"/>
          <w:szCs w:val="24"/>
        </w:rPr>
        <w:t>readily</w:t>
      </w:r>
      <w:ins w:id="125" w:author="Meyer, Michael Frederick" w:date="2021-03-12T14:29:00Z">
        <w:r w:rsidR="00312AA7">
          <w:rPr>
            <w:rFonts w:ascii="Times New Roman" w:eastAsia="Times New Roman" w:hAnsi="Times New Roman" w:cs="Times New Roman"/>
            <w:sz w:val="24"/>
            <w:szCs w:val="24"/>
          </w:rPr>
          <w:t xml:space="preserve"> observed in the stable isotope and fatty acids </w:t>
        </w:r>
      </w:ins>
      <w:ins w:id="126" w:author="Hampton, Stephanie" w:date="2021-04-23T17:59:00Z">
        <w:r w:rsidR="000F6F93">
          <w:rPr>
            <w:rFonts w:ascii="Times New Roman" w:eastAsia="Times New Roman" w:hAnsi="Times New Roman" w:cs="Times New Roman"/>
            <w:sz w:val="24"/>
            <w:szCs w:val="24"/>
          </w:rPr>
          <w:t xml:space="preserve">D-net </w:t>
        </w:r>
      </w:ins>
      <w:ins w:id="127" w:author="Meyer, Michael Frederick" w:date="2021-03-12T14:29:00Z">
        <w:r w:rsidR="00312AA7">
          <w:rPr>
            <w:rFonts w:ascii="Times New Roman" w:eastAsia="Times New Roman" w:hAnsi="Times New Roman" w:cs="Times New Roman"/>
            <w:sz w:val="24"/>
            <w:szCs w:val="24"/>
          </w:rPr>
          <w:t xml:space="preserve">collections. </w:t>
        </w:r>
      </w:ins>
      <w:r w:rsidRPr="007418CF">
        <w:rPr>
          <w:rFonts w:ascii="Times New Roman" w:eastAsia="Times New Roman" w:hAnsi="Times New Roman" w:cs="Times New Roman"/>
          <w:sz w:val="24"/>
          <w:szCs w:val="24"/>
        </w:rPr>
        <w:lastRenderedPageBreak/>
        <w:t xml:space="preserve">Collected organisms were </w:t>
      </w:r>
      <w:del w:id="128"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129"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130"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131"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6EB2B31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ins w:id="132" w:author="Meyer, Michael Frederick" w:date="2021-05-03T17:18:00Z">
        <w:r w:rsidR="007C0F2B">
          <w:rPr>
            <w:rFonts w:ascii="Times New Roman" w:eastAsia="Times New Roman" w:hAnsi="Times New Roman" w:cs="Times New Roman"/>
            <w:sz w:val="24"/>
            <w:szCs w:val="24"/>
          </w:rPr>
          <w:t xml:space="preserve">adult </w:t>
        </w:r>
      </w:ins>
      <w:del w:id="133"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134"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t>
      </w:r>
      <w:del w:id="135" w:author="Meyer, Michael Frederick" w:date="2021-05-03T17:18:00Z">
        <w:r w:rsidRPr="007418CF" w:rsidDel="007C0F2B">
          <w:rPr>
            <w:rFonts w:ascii="Times New Roman" w:eastAsia="Times New Roman" w:hAnsi="Times New Roman" w:cs="Times New Roman"/>
            <w:sz w:val="24"/>
            <w:szCs w:val="24"/>
          </w:rPr>
          <w:delText xml:space="preserve">with the exception of juveniles </w:delText>
        </w:r>
      </w:del>
      <w:ins w:id="136" w:author="Meyer, Michael Frederick" w:date="2021-04-06T12:06:00Z">
        <w:r w:rsidR="0007568B">
          <w:rPr>
            <w:rFonts w:ascii="Times New Roman" w:eastAsia="Times New Roman" w:hAnsi="Times New Roman" w:cs="Times New Roman"/>
            <w:sz w:val="24"/>
            <w:szCs w:val="24"/>
          </w:rPr>
          <w:t>a</w:t>
        </w:r>
      </w:ins>
      <w:ins w:id="137" w:author="Meyer, Michael Frederick" w:date="2021-04-06T12:07:00Z">
        <w:r w:rsidR="0007568B">
          <w:rPr>
            <w:rFonts w:ascii="Times New Roman" w:eastAsia="Times New Roman" w:hAnsi="Times New Roman" w:cs="Times New Roman"/>
            <w:sz w:val="24"/>
            <w:szCs w:val="24"/>
          </w:rPr>
          <w:t xml:space="preserve">ccording to </w:t>
        </w:r>
      </w:ins>
      <w:del w:id="138"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ins w:id="139" w:author="Meyer, Michael Frederick" w:date="2021-05-03T17:18:00Z">
        <w:r w:rsidR="007C0F2B">
          <w:rPr>
            <w:rFonts w:ascii="Times New Roman" w:eastAsia="Times New Roman" w:hAnsi="Times New Roman" w:cs="Times New Roman"/>
            <w:sz w:val="24"/>
            <w:szCs w:val="24"/>
          </w:rPr>
          <w:t>, whereas ju</w:t>
        </w:r>
      </w:ins>
      <w:ins w:id="140" w:author="Meyer, Michael Frederick" w:date="2021-05-03T17:19:00Z">
        <w:r w:rsidR="007C0F2B">
          <w:rPr>
            <w:rFonts w:ascii="Times New Roman" w:eastAsia="Times New Roman" w:hAnsi="Times New Roman" w:cs="Times New Roman"/>
            <w:sz w:val="24"/>
            <w:szCs w:val="24"/>
          </w:rPr>
          <w:t>veniles were identified to genus</w:t>
        </w:r>
      </w:ins>
      <w:del w:id="141"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142" w:author="Meyer, Michael Frederick" w:date="2021-05-03T17:18:00Z">
        <w:r w:rsidR="007C0F2B">
          <w:rPr>
            <w:rFonts w:ascii="Times New Roman" w:eastAsia="Times New Roman" w:hAnsi="Times New Roman" w:cs="Times New Roman"/>
            <w:sz w:val="24"/>
            <w:szCs w:val="24"/>
          </w:rPr>
          <w:t>.</w:t>
        </w:r>
      </w:ins>
      <w:del w:id="143"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144"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145"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del w:id="146"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147"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148" w:author="Meyer, Michael Frederick" w:date="2021-04-06T12:00:00Z">
        <w:r w:rsidR="007B25E4">
          <w:rPr>
            <w:rFonts w:ascii="Times New Roman" w:eastAsia="Times New Roman" w:hAnsi="Times New Roman" w:cs="Times New Roman"/>
            <w:sz w:val="24"/>
            <w:szCs w:val="24"/>
          </w:rPr>
          <w:t>invertebrate communities sampled</w:t>
        </w:r>
      </w:ins>
      <w:ins w:id="149" w:author="Meyer, Michael Frederick" w:date="2021-04-06T14:58:00Z">
        <w:r w:rsidR="00695885">
          <w:rPr>
            <w:rFonts w:ascii="Times New Roman" w:eastAsia="Times New Roman" w:hAnsi="Times New Roman" w:cs="Times New Roman"/>
            <w:sz w:val="24"/>
            <w:szCs w:val="24"/>
          </w:rPr>
          <w:t xml:space="preserve"> </w:t>
        </w:r>
      </w:ins>
      <w:ins w:id="150"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151" w:author="Meyer, Michael Frederick" w:date="2021-04-06T14:59:00Z">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ins>
      <w:ins w:id="152"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153" w:author="Meyer, Michael Frederick" w:date="2021-04-06T12:01:00Z">
        <w:r w:rsidR="007B25E4">
          <w:rPr>
            <w:rFonts w:ascii="Times New Roman" w:eastAsia="Times New Roman" w:hAnsi="Times New Roman" w:cs="Times New Roman"/>
            <w:sz w:val="24"/>
            <w:szCs w:val="24"/>
          </w:rPr>
          <w:t>species of caddisfly</w:t>
        </w:r>
      </w:ins>
      <w:ins w:id="154"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155" w:author="Meyer, Michael Frederick" w:date="2021-04-06T15:00:00Z">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ins>
      <w:ins w:id="156" w:author="Meyer, Michael Frederick" w:date="2021-04-06T12:01:00Z">
        <w:r w:rsidR="007B25E4">
          <w:rPr>
            <w:rFonts w:ascii="Times New Roman" w:eastAsia="Times New Roman" w:hAnsi="Times New Roman" w:cs="Times New Roman"/>
            <w:sz w:val="24"/>
            <w:szCs w:val="24"/>
          </w:rPr>
          <w:t xml:space="preserve">. </w:t>
        </w:r>
      </w:ins>
      <w:ins w:id="157" w:author="Meyer, Michael Frederick" w:date="2021-04-06T12:05:00Z">
        <w:r w:rsidR="0007568B">
          <w:rPr>
            <w:rFonts w:ascii="Times New Roman" w:eastAsia="Times New Roman" w:hAnsi="Times New Roman" w:cs="Times New Roman"/>
            <w:sz w:val="24"/>
            <w:szCs w:val="24"/>
          </w:rPr>
          <w:t xml:space="preserve">Flatworms </w:t>
        </w:r>
      </w:ins>
      <w:ins w:id="158" w:author="Meyer, Michael Frederick" w:date="2021-04-06T12:06:00Z">
        <w:r w:rsidR="0007568B">
          <w:rPr>
            <w:rFonts w:ascii="Times New Roman" w:eastAsia="Times New Roman" w:hAnsi="Times New Roman" w:cs="Times New Roman"/>
            <w:sz w:val="24"/>
            <w:szCs w:val="24"/>
          </w:rPr>
          <w:t>were enumerated at the phylum level.</w:t>
        </w:r>
      </w:ins>
      <w:ins w:id="159" w:author="Meyer, Michael Frederick" w:date="2021-04-06T12:08:00Z">
        <w:r w:rsidR="0007568B">
          <w:rPr>
            <w:rFonts w:ascii="Times New Roman" w:eastAsia="Times New Roman" w:hAnsi="Times New Roman" w:cs="Times New Roman"/>
            <w:sz w:val="24"/>
            <w:szCs w:val="24"/>
          </w:rPr>
          <w:t xml:space="preserve"> </w:t>
        </w:r>
      </w:ins>
      <w:ins w:id="160"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161" w:author="Meyer, Michael Frederick" w:date="2021-04-26T16:03:00Z">
        <w:r w:rsidR="00BB6D67">
          <w:rPr>
            <w:rFonts w:ascii="Times New Roman" w:eastAsia="Times New Roman" w:hAnsi="Times New Roman" w:cs="Times New Roman"/>
            <w:sz w:val="24"/>
            <w:szCs w:val="24"/>
          </w:rPr>
          <w:t>Aside from having limited time available to spend with Baikal taxonomists during our field campaign, o</w:t>
        </w:r>
      </w:ins>
      <w:ins w:id="162" w:author="Meyer, Michael Frederick" w:date="2021-04-06T12:08:00Z">
        <w:r w:rsidR="0007568B">
          <w:rPr>
            <w:rFonts w:ascii="Times New Roman" w:eastAsia="Times New Roman" w:hAnsi="Times New Roman" w:cs="Times New Roman"/>
            <w:sz w:val="24"/>
            <w:szCs w:val="24"/>
          </w:rPr>
          <w:t>ur choice of tax</w:t>
        </w:r>
      </w:ins>
      <w:ins w:id="163"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164" w:author="Meyer, Michael Frederick" w:date="2021-04-06T12:10:00Z">
        <w:r w:rsidR="0007568B">
          <w:rPr>
            <w:rFonts w:ascii="Times New Roman" w:eastAsia="Times New Roman" w:hAnsi="Times New Roman" w:cs="Times New Roman"/>
            <w:sz w:val="24"/>
            <w:szCs w:val="24"/>
          </w:rPr>
          <w:t xml:space="preserve">amphipods were </w:t>
        </w:r>
      </w:ins>
      <w:ins w:id="165" w:author="Meyer, Michael Frederick" w:date="2021-05-03T17:20:00Z">
        <w:r w:rsidR="007C0F2B">
          <w:rPr>
            <w:rFonts w:ascii="Times New Roman" w:eastAsia="Times New Roman" w:hAnsi="Times New Roman" w:cs="Times New Roman"/>
            <w:sz w:val="24"/>
            <w:szCs w:val="24"/>
          </w:rPr>
          <w:t xml:space="preserve">the </w:t>
        </w:r>
      </w:ins>
      <w:ins w:id="166" w:author="Meyer, Michael Frederick" w:date="2021-04-06T12:10:00Z">
        <w:r w:rsidR="0007568B">
          <w:rPr>
            <w:rFonts w:ascii="Times New Roman" w:eastAsia="Times New Roman" w:hAnsi="Times New Roman" w:cs="Times New Roman"/>
            <w:sz w:val="24"/>
            <w:szCs w:val="24"/>
          </w:rPr>
          <w:t>most abundant taxa and flatworms were among the least abundant taxa across all sites (Figure S</w:t>
        </w:r>
      </w:ins>
      <w:ins w:id="167" w:author="Meyer, Michael Frederick" w:date="2021-04-09T12:37:00Z">
        <w:r w:rsidR="00EB4616">
          <w:rPr>
            <w:rFonts w:ascii="Times New Roman" w:eastAsia="Times New Roman" w:hAnsi="Times New Roman" w:cs="Times New Roman"/>
            <w:sz w:val="24"/>
            <w:szCs w:val="24"/>
          </w:rPr>
          <w:t>1</w:t>
        </w:r>
      </w:ins>
      <w:ins w:id="168"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6F5F5AE8"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169"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170" w:author="Meyer, Michael Frederick" w:date="2021-03-12T14:35:00Z">
        <w:del w:id="171" w:author="Meyer, Michael Frederick [2]" w:date="2021-06-04T15:16:00Z">
          <w:r w:rsidR="00312AA7" w:rsidDel="007457FE">
            <w:rPr>
              <w:rFonts w:ascii="Times New Roman" w:eastAsia="Times New Roman" w:hAnsi="Times New Roman" w:cs="Times New Roman"/>
              <w:color w:val="212121"/>
              <w:sz w:val="24"/>
              <w:szCs w:val="24"/>
              <w:highlight w:val="white"/>
            </w:rPr>
            <w:delText>Stable isotope</w:delText>
          </w:r>
        </w:del>
      </w:ins>
      <w:ins w:id="172" w:author="Meyer, Michael Frederick" w:date="2021-03-12T14:43:00Z">
        <w:del w:id="173" w:author="Meyer, Michael Frederick [2]" w:date="2021-06-04T15:16:00Z">
          <w:r w:rsidR="00E56EB2" w:rsidDel="007457FE">
            <w:rPr>
              <w:rFonts w:ascii="Times New Roman" w:eastAsia="Times New Roman" w:hAnsi="Times New Roman" w:cs="Times New Roman"/>
              <w:color w:val="212121"/>
              <w:sz w:val="24"/>
              <w:szCs w:val="24"/>
              <w:highlight w:val="white"/>
            </w:rPr>
            <w:delText xml:space="preserve"> and fatty acid analyses focused primarily on amphipods, the most abundant macroinvertebrate taxon </w:delText>
          </w:r>
        </w:del>
      </w:ins>
      <w:ins w:id="174" w:author="Meyer, Michael Frederick" w:date="2021-03-12T14:44:00Z">
        <w:del w:id="175" w:author="Meyer, Michael Frederick [2]" w:date="2021-06-04T15:16:00Z">
          <w:r w:rsidR="00E56EB2" w:rsidDel="007457FE">
            <w:rPr>
              <w:rFonts w:ascii="Times New Roman" w:eastAsia="Times New Roman" w:hAnsi="Times New Roman" w:cs="Times New Roman"/>
              <w:color w:val="212121"/>
              <w:sz w:val="24"/>
              <w:szCs w:val="24"/>
              <w:highlight w:val="white"/>
            </w:rPr>
            <w:delText>in Lake Baikal</w:delText>
          </w:r>
        </w:del>
      </w:ins>
      <w:ins w:id="176" w:author="Meyer, Michael Frederick" w:date="2021-03-12T14:55:00Z">
        <w:del w:id="177" w:author="Meyer, Michael Frederick [2]" w:date="2021-06-04T15:16:00Z">
          <w:r w:rsidR="00E56EB2" w:rsidDel="007457FE">
            <w:rPr>
              <w:rFonts w:ascii="Times New Roman" w:eastAsia="Times New Roman" w:hAnsi="Times New Roman" w:cs="Times New Roman"/>
              <w:color w:val="212121"/>
              <w:sz w:val="24"/>
              <w:szCs w:val="24"/>
              <w:highlight w:val="white"/>
            </w:rPr>
            <w:delText xml:space="preserve"> </w:delText>
          </w:r>
          <w:r w:rsidR="00E56EB2" w:rsidDel="007457FE">
            <w:rPr>
              <w:rFonts w:ascii="Times New Roman" w:eastAsia="Times New Roman" w:hAnsi="Times New Roman" w:cs="Times New Roman"/>
              <w:color w:val="212121"/>
              <w:sz w:val="24"/>
              <w:szCs w:val="24"/>
              <w:highlight w:val="white"/>
            </w:rPr>
            <w:fldChar w:fldCharType="begin"/>
          </w:r>
          <w:r w:rsidR="00E56EB2" w:rsidDel="007457FE">
            <w:rPr>
              <w:rFonts w:ascii="Times New Roman" w:eastAsia="Times New Roman" w:hAnsi="Times New Roman" w:cs="Times New Roman"/>
              <w:color w:val="212121"/>
              <w:sz w:val="24"/>
              <w:szCs w:val="24"/>
              <w:highlight w:val="white"/>
            </w:rPr>
            <w:del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delInstrText>
          </w:r>
        </w:del>
      </w:ins>
      <w:del w:id="178" w:author="Meyer, Michael Frederick [2]" w:date="2021-06-04T15:16:00Z">
        <w:r w:rsidR="00E56EB2" w:rsidDel="007457FE">
          <w:rPr>
            <w:rFonts w:ascii="Times New Roman" w:eastAsia="Times New Roman" w:hAnsi="Times New Roman" w:cs="Times New Roman"/>
            <w:color w:val="212121"/>
            <w:sz w:val="24"/>
            <w:szCs w:val="24"/>
            <w:highlight w:val="white"/>
          </w:rPr>
          <w:fldChar w:fldCharType="separate"/>
        </w:r>
      </w:del>
      <w:ins w:id="179" w:author="Meyer, Michael Frederick" w:date="2021-03-12T14:55:00Z">
        <w:del w:id="180" w:author="Meyer, Michael Frederick [2]" w:date="2021-06-04T15:16:00Z">
          <w:r w:rsidR="00E56EB2" w:rsidRPr="00E56EB2" w:rsidDel="007457FE">
            <w:rPr>
              <w:rFonts w:ascii="Times New Roman" w:hAnsi="Times New Roman" w:cs="Times New Roman"/>
              <w:sz w:val="24"/>
              <w:szCs w:val="24"/>
            </w:rPr>
            <w:delText>(Kozhov 1963; Kozhova and Izmest’eva 1998)</w:delText>
          </w:r>
          <w:r w:rsidR="00E56EB2" w:rsidDel="007457FE">
            <w:rPr>
              <w:rFonts w:ascii="Times New Roman" w:eastAsia="Times New Roman" w:hAnsi="Times New Roman" w:cs="Times New Roman"/>
              <w:color w:val="212121"/>
              <w:sz w:val="24"/>
              <w:szCs w:val="24"/>
              <w:highlight w:val="white"/>
            </w:rPr>
            <w:fldChar w:fldCharType="end"/>
          </w:r>
        </w:del>
      </w:ins>
      <w:ins w:id="181"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182"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183"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184" w:author="Meyer, Michael Frederick" w:date="2021-03-12T15:04:00Z">
        <w:r w:rsidR="00EB3DC9">
          <w:rPr>
            <w:rFonts w:ascii="Times New Roman" w:eastAsia="Times New Roman" w:hAnsi="Times New Roman" w:cs="Times New Roman"/>
            <w:color w:val="212121"/>
            <w:sz w:val="24"/>
            <w:szCs w:val="24"/>
            <w:highlight w:val="white"/>
          </w:rPr>
          <w:t>, multivariate</w:t>
        </w:r>
      </w:ins>
      <w:ins w:id="185"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186" w:author="Meyer, Michael Frederick" w:date="2021-04-08T17:56:00Z">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ins>
      <w:ins w:id="187"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188"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89"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90"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91"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192" w:author="Meyer, Michael Frederick" w:date="2021-03-12T14:56:00Z">
        <w:r w:rsidR="00E56EB2">
          <w:rPr>
            <w:rFonts w:ascii="Times New Roman" w:eastAsia="Times New Roman" w:hAnsi="Times New Roman" w:cs="Times New Roman"/>
            <w:color w:val="212121"/>
            <w:sz w:val="24"/>
            <w:szCs w:val="24"/>
            <w:highlight w:val="white"/>
          </w:rPr>
          <w:t>Th</w:t>
        </w:r>
      </w:ins>
      <w:ins w:id="193" w:author="Meyer, Michael Frederick" w:date="2021-03-12T15:04:00Z">
        <w:r w:rsidR="00EB3DC9">
          <w:rPr>
            <w:rFonts w:ascii="Times New Roman" w:eastAsia="Times New Roman" w:hAnsi="Times New Roman" w:cs="Times New Roman"/>
            <w:color w:val="212121"/>
            <w:sz w:val="24"/>
            <w:szCs w:val="24"/>
            <w:highlight w:val="white"/>
          </w:rPr>
          <w:t>e</w:t>
        </w:r>
      </w:ins>
      <w:ins w:id="194"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95" w:author="Meyer, Michael Frederick" w:date="2021-03-12T15:05:00Z">
        <w:r w:rsidR="00EB3DC9">
          <w:rPr>
            <w:rFonts w:ascii="Times New Roman" w:eastAsia="Times New Roman" w:hAnsi="Times New Roman" w:cs="Times New Roman"/>
            <w:color w:val="212121"/>
            <w:sz w:val="24"/>
            <w:szCs w:val="24"/>
            <w:highlight w:val="white"/>
          </w:rPr>
          <w:t>isotope</w:t>
        </w:r>
      </w:ins>
      <w:ins w:id="196"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97" w:author="Meyer, Michael Frederick" w:date="2021-03-12T14:57:00Z">
        <w:r w:rsidR="00EB3DC9">
          <w:rPr>
            <w:rFonts w:ascii="Times New Roman" w:eastAsia="Times New Roman" w:hAnsi="Times New Roman" w:cs="Times New Roman"/>
            <w:color w:val="212121"/>
            <w:sz w:val="24"/>
            <w:szCs w:val="24"/>
            <w:highlight w:val="white"/>
          </w:rPr>
          <w:t>focusi</w:t>
        </w:r>
      </w:ins>
      <w:ins w:id="198" w:author="Meyer, Michael Frederick" w:date="2021-04-27T15:17:00Z">
        <w:r w:rsidR="00341CDF">
          <w:rPr>
            <w:rFonts w:ascii="Times New Roman" w:eastAsia="Times New Roman" w:hAnsi="Times New Roman" w:cs="Times New Roman"/>
            <w:color w:val="212121"/>
            <w:sz w:val="24"/>
            <w:szCs w:val="24"/>
            <w:highlight w:val="white"/>
          </w:rPr>
          <w:t>ng</w:t>
        </w:r>
      </w:ins>
      <w:ins w:id="199" w:author="Meyer, Michael Frederick" w:date="2021-03-12T14:57:00Z">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ins>
      <w:ins w:id="200" w:author="Meyer, Michael Frederick [2]" w:date="2021-06-04T15:16:00Z">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ins>
      <w:ins w:id="201" w:author="Meyer, Michael Frederick" w:date="2021-03-12T14:57:00Z">
        <w:r w:rsidR="00EB3DC9">
          <w:rPr>
            <w:rFonts w:ascii="Times New Roman" w:eastAsia="Times New Roman" w:hAnsi="Times New Roman" w:cs="Times New Roman"/>
            <w:color w:val="212121"/>
            <w:sz w:val="24"/>
            <w:szCs w:val="24"/>
            <w:highlight w:val="white"/>
          </w:rPr>
          <w:t xml:space="preserve">.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1C900AF1" w:rsidR="00715D55" w:rsidRDefault="00D8535D" w:rsidP="00F31B90">
      <w:pPr>
        <w:spacing w:line="480" w:lineRule="auto"/>
        <w:rPr>
          <w:ins w:id="202"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del w:id="203" w:author="Meyer, Michael Frederick [2]" w:date="2021-06-04T15:17:00Z">
        <w:r w:rsidRPr="007418CF" w:rsidDel="007457FE">
          <w:rPr>
            <w:rFonts w:ascii="Times New Roman" w:eastAsia="Times New Roman" w:hAnsi="Times New Roman" w:cs="Times New Roman"/>
            <w:sz w:val="24"/>
            <w:szCs w:val="24"/>
          </w:rPr>
          <w:delText xml:space="preserve">extraction </w:delText>
        </w:r>
      </w:del>
      <w:ins w:id="204" w:author="Meyer, Michael Frederick [2]" w:date="2021-06-04T15:17:00Z">
        <w:r w:rsidR="007457FE">
          <w:rPr>
            <w:rFonts w:ascii="Times New Roman" w:eastAsia="Times New Roman" w:hAnsi="Times New Roman" w:cs="Times New Roman"/>
            <w:sz w:val="24"/>
            <w:szCs w:val="24"/>
          </w:rPr>
          <w:t>elution</w:t>
        </w:r>
        <w:r w:rsidR="007457FE"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w:t>
      </w:r>
      <w:r w:rsidRPr="007418CF">
        <w:rPr>
          <w:rFonts w:ascii="Times New Roman" w:eastAsia="Times New Roman" w:hAnsi="Times New Roman" w:cs="Times New Roman"/>
          <w:sz w:val="24"/>
          <w:szCs w:val="24"/>
        </w:rPr>
        <w:lastRenderedPageBreak/>
        <w:t xml:space="preserve">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205" w:author="Meyer, Michael Frederick" w:date="2021-04-05T15:28:00Z"/>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ins w:id="206" w:author="Meyer, Michael Frederick" w:date="2021-04-05T14:49:00Z"/>
          <w:rFonts w:ascii="Times New Roman" w:eastAsia="Times New Roman" w:hAnsi="Times New Roman" w:cs="Times New Roman"/>
          <w:i/>
          <w:sz w:val="24"/>
          <w:szCs w:val="24"/>
        </w:rPr>
      </w:pPr>
      <w:ins w:id="207" w:author="Meyer, Michael Frederick" w:date="2021-04-05T15:28:00Z">
        <w:r>
          <w:rPr>
            <w:rFonts w:ascii="Times New Roman" w:eastAsia="Times New Roman" w:hAnsi="Times New Roman" w:cs="Times New Roman"/>
            <w:i/>
            <w:sz w:val="24"/>
            <w:szCs w:val="24"/>
          </w:rPr>
          <w:t>Inferring food web structure</w:t>
        </w:r>
      </w:ins>
    </w:p>
    <w:p w14:paraId="08ACD4BA" w14:textId="379E78F2" w:rsidR="00D1507C" w:rsidDel="000F6F93" w:rsidRDefault="005B464E" w:rsidP="00A246FB">
      <w:pPr>
        <w:pStyle w:val="ListParagraph"/>
        <w:numPr>
          <w:ilvl w:val="0"/>
          <w:numId w:val="5"/>
        </w:numPr>
        <w:spacing w:line="480" w:lineRule="auto"/>
        <w:rPr>
          <w:del w:id="208" w:author="Meyer, Michael Frederick" w:date="2021-04-05T15:25:00Z"/>
          <w:rFonts w:ascii="Times New Roman" w:eastAsia="Times New Roman" w:hAnsi="Times New Roman" w:cs="Times New Roman"/>
          <w:sz w:val="24"/>
          <w:szCs w:val="24"/>
        </w:rPr>
      </w:pPr>
      <w:ins w:id="209" w:author="Meyer, Michael Frederick" w:date="2021-04-05T14:50:00Z">
        <w:r>
          <w:rPr>
            <w:rFonts w:ascii="Times New Roman" w:eastAsia="Times New Roman" w:hAnsi="Times New Roman" w:cs="Times New Roman"/>
            <w:sz w:val="24"/>
            <w:szCs w:val="24"/>
          </w:rPr>
          <w:t xml:space="preserve">In order to assess food web structure, we </w:t>
        </w:r>
      </w:ins>
      <w:ins w:id="210" w:author="Meyer, Michael Frederick" w:date="2021-04-05T14:51:00Z">
        <w:r>
          <w:rPr>
            <w:rFonts w:ascii="Times New Roman" w:eastAsia="Times New Roman" w:hAnsi="Times New Roman" w:cs="Times New Roman"/>
            <w:sz w:val="24"/>
            <w:szCs w:val="24"/>
          </w:rPr>
          <w:t>compared</w:t>
        </w:r>
      </w:ins>
      <w:ins w:id="211" w:author="Meyer, Michael Frederick" w:date="2021-04-05T14:50:00Z">
        <w:r>
          <w:rPr>
            <w:rFonts w:ascii="Times New Roman" w:eastAsia="Times New Roman" w:hAnsi="Times New Roman" w:cs="Times New Roman"/>
            <w:sz w:val="24"/>
            <w:szCs w:val="24"/>
          </w:rPr>
          <w:t xml:space="preserve"> </w:t>
        </w:r>
      </w:ins>
      <w:ins w:id="212"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213" w:author="Meyer, Michael Frederick" w:date="2021-04-08T18:03:00Z">
        <w:r w:rsidR="00EB5642">
          <w:rPr>
            <w:rFonts w:ascii="Times New Roman" w:eastAsia="Times New Roman" w:hAnsi="Times New Roman" w:cs="Times New Roman"/>
            <w:sz w:val="24"/>
            <w:szCs w:val="24"/>
          </w:rPr>
          <w:t>with those in</w:t>
        </w:r>
      </w:ins>
      <w:ins w:id="214" w:author="Meyer, Michael Frederick" w:date="2021-04-05T14:51:00Z">
        <w:r>
          <w:rPr>
            <w:rFonts w:ascii="Times New Roman" w:eastAsia="Times New Roman" w:hAnsi="Times New Roman" w:cs="Times New Roman"/>
            <w:sz w:val="24"/>
            <w:szCs w:val="24"/>
          </w:rPr>
          <w:t xml:space="preserve"> amphipod</w:t>
        </w:r>
      </w:ins>
      <w:ins w:id="215" w:author="Meyer, Michael Frederick" w:date="2021-04-08T18:03:00Z">
        <w:r w:rsidR="00EB5642">
          <w:rPr>
            <w:rFonts w:ascii="Times New Roman" w:eastAsia="Times New Roman" w:hAnsi="Times New Roman" w:cs="Times New Roman"/>
            <w:sz w:val="24"/>
            <w:szCs w:val="24"/>
          </w:rPr>
          <w:t>s</w:t>
        </w:r>
      </w:ins>
      <w:ins w:id="216" w:author="Meyer, Michael Frederick" w:date="2021-04-05T14:51:00Z">
        <w:r>
          <w:rPr>
            <w:rFonts w:ascii="Times New Roman" w:eastAsia="Times New Roman" w:hAnsi="Times New Roman" w:cs="Times New Roman"/>
            <w:sz w:val="24"/>
            <w:szCs w:val="24"/>
          </w:rPr>
          <w:t xml:space="preserve">. </w:t>
        </w:r>
      </w:ins>
      <w:ins w:id="217" w:author="Meyer, Michael Frederick" w:date="2021-04-08T18:04:00Z">
        <w:r w:rsidR="00EB5642">
          <w:rPr>
            <w:rFonts w:ascii="Times New Roman" w:eastAsia="Times New Roman" w:hAnsi="Times New Roman" w:cs="Times New Roman"/>
            <w:sz w:val="24"/>
            <w:szCs w:val="24"/>
          </w:rPr>
          <w:t>P</w:t>
        </w:r>
      </w:ins>
      <w:ins w:id="218" w:author="Meyer, Michael Frederick" w:date="2021-04-05T14:57:00Z">
        <w:r w:rsidR="00D7090E">
          <w:rPr>
            <w:rFonts w:ascii="Times New Roman" w:eastAsia="Times New Roman" w:hAnsi="Times New Roman" w:cs="Times New Roman"/>
            <w:sz w:val="24"/>
            <w:szCs w:val="24"/>
          </w:rPr>
          <w:t xml:space="preserve">eriphyton </w:t>
        </w:r>
      </w:ins>
      <w:ins w:id="219" w:author="Meyer, Michael Frederick" w:date="2021-04-08T18:04:00Z">
        <w:r w:rsidR="00EB5642">
          <w:rPr>
            <w:rFonts w:ascii="Times New Roman" w:eastAsia="Times New Roman" w:hAnsi="Times New Roman" w:cs="Times New Roman"/>
            <w:sz w:val="24"/>
            <w:szCs w:val="24"/>
          </w:rPr>
          <w:t>and each amphipod species’ stable isotope</w:t>
        </w:r>
      </w:ins>
      <w:ins w:id="220" w:author="Meyer, Michael Frederick" w:date="2021-04-26T16:05:00Z">
        <w:r w:rsidR="00CC3BA5">
          <w:rPr>
            <w:rFonts w:ascii="Times New Roman" w:eastAsia="Times New Roman" w:hAnsi="Times New Roman" w:cs="Times New Roman"/>
            <w:sz w:val="24"/>
            <w:szCs w:val="24"/>
          </w:rPr>
          <w:t xml:space="preserve"> signatures</w:t>
        </w:r>
      </w:ins>
      <w:ins w:id="221" w:author="Meyer, Michael Frederick" w:date="2021-04-08T18:04:00Z">
        <w:r w:rsidR="00EB5642">
          <w:rPr>
            <w:rFonts w:ascii="Times New Roman" w:eastAsia="Times New Roman" w:hAnsi="Times New Roman" w:cs="Times New Roman"/>
            <w:sz w:val="24"/>
            <w:szCs w:val="24"/>
          </w:rPr>
          <w:t xml:space="preserve"> were each measured in composite</w:t>
        </w:r>
      </w:ins>
      <w:ins w:id="222" w:author="Meyer, Michael Frederick [2]" w:date="2021-06-04T15:42:00Z">
        <w:r w:rsidR="00181540">
          <w:rPr>
            <w:rFonts w:ascii="Times New Roman" w:eastAsia="Times New Roman" w:hAnsi="Times New Roman" w:cs="Times New Roman"/>
            <w:sz w:val="24"/>
            <w:szCs w:val="24"/>
          </w:rPr>
          <w:t xml:space="preserve"> for a given sampling </w:t>
        </w:r>
      </w:ins>
      <w:ins w:id="223" w:author="Meyer, Michael Frederick [2]" w:date="2021-06-04T15:43:00Z">
        <w:r w:rsidR="00181540">
          <w:rPr>
            <w:rFonts w:ascii="Times New Roman" w:eastAsia="Times New Roman" w:hAnsi="Times New Roman" w:cs="Times New Roman"/>
            <w:sz w:val="24"/>
            <w:szCs w:val="24"/>
          </w:rPr>
          <w:t>location</w:t>
        </w:r>
      </w:ins>
      <w:ins w:id="224" w:author="Meyer, Michael Frederick [2]" w:date="2021-06-04T15:42:00Z">
        <w:r w:rsidR="00181540">
          <w:rPr>
            <w:rFonts w:ascii="Times New Roman" w:eastAsia="Times New Roman" w:hAnsi="Times New Roman" w:cs="Times New Roman"/>
            <w:sz w:val="24"/>
            <w:szCs w:val="24"/>
          </w:rPr>
          <w:t>.</w:t>
        </w:r>
      </w:ins>
      <w:ins w:id="225" w:author="Meyer, Michael Frederick" w:date="2021-04-08T18:04:00Z">
        <w:del w:id="226" w:author="Meyer, Michael Frederick [2]" w:date="2021-06-04T15:42:00Z">
          <w:r w:rsidR="00EB5642" w:rsidDel="00181540">
            <w:rPr>
              <w:rFonts w:ascii="Times New Roman" w:eastAsia="Times New Roman" w:hAnsi="Times New Roman" w:cs="Times New Roman"/>
              <w:sz w:val="24"/>
              <w:szCs w:val="24"/>
            </w:rPr>
            <w:delText>,</w:delText>
          </w:r>
        </w:del>
        <w:r w:rsidR="00EB5642">
          <w:rPr>
            <w:rFonts w:ascii="Times New Roman" w:eastAsia="Times New Roman" w:hAnsi="Times New Roman" w:cs="Times New Roman"/>
            <w:sz w:val="24"/>
            <w:szCs w:val="24"/>
          </w:rPr>
          <w:t xml:space="preserve"> </w:t>
        </w:r>
      </w:ins>
      <w:ins w:id="227" w:author="Meyer, Michael Frederick [2]" w:date="2021-06-04T15:42:00Z">
        <w:r w:rsidR="00181540">
          <w:rPr>
            <w:rFonts w:ascii="Times New Roman" w:eastAsia="Times New Roman" w:hAnsi="Times New Roman" w:cs="Times New Roman"/>
            <w:sz w:val="24"/>
            <w:szCs w:val="24"/>
          </w:rPr>
          <w:t>Becau</w:t>
        </w:r>
      </w:ins>
      <w:ins w:id="228" w:author="Meyer, Michael Frederick [2]" w:date="2021-06-04T15:43:00Z">
        <w:r w:rsidR="00181540">
          <w:rPr>
            <w:rFonts w:ascii="Times New Roman" w:eastAsia="Times New Roman" w:hAnsi="Times New Roman" w:cs="Times New Roman"/>
            <w:sz w:val="24"/>
            <w:szCs w:val="24"/>
          </w:rPr>
          <w:t xml:space="preserve">se periphyton stable isotope samples were measured for the aggregate community, </w:t>
        </w:r>
      </w:ins>
      <w:ins w:id="229" w:author="Meyer, Michael Frederick" w:date="2021-04-08T18:04:00Z">
        <w:del w:id="230" w:author="Meyer, Michael Frederick [2]" w:date="2021-06-04T15:42:00Z">
          <w:r w:rsidR="00EB5642" w:rsidDel="00181540">
            <w:rPr>
              <w:rFonts w:ascii="Times New Roman" w:eastAsia="Times New Roman" w:hAnsi="Times New Roman" w:cs="Times New Roman"/>
              <w:sz w:val="24"/>
              <w:szCs w:val="24"/>
            </w:rPr>
            <w:delText>meaning that we could</w:delText>
          </w:r>
        </w:del>
      </w:ins>
      <w:ins w:id="231" w:author="Meyer, Michael Frederick" w:date="2021-04-08T18:05:00Z">
        <w:del w:id="232" w:author="Meyer, Michael Frederick [2]" w:date="2021-06-04T15:42:00Z">
          <w:r w:rsidR="00EB5642" w:rsidDel="00181540">
            <w:rPr>
              <w:rFonts w:ascii="Times New Roman" w:eastAsia="Times New Roman" w:hAnsi="Times New Roman" w:cs="Times New Roman"/>
              <w:sz w:val="24"/>
              <w:szCs w:val="24"/>
            </w:rPr>
            <w:delText xml:space="preserve"> only use </w:delText>
          </w:r>
        </w:del>
      </w:ins>
      <w:ins w:id="233" w:author="Meyer, Michael Frederick [2]" w:date="2021-06-04T15:43:00Z">
        <w:r w:rsidR="00181540">
          <w:rPr>
            <w:rFonts w:ascii="Times New Roman" w:eastAsia="Times New Roman" w:hAnsi="Times New Roman" w:cs="Times New Roman"/>
            <w:sz w:val="24"/>
            <w:szCs w:val="24"/>
          </w:rPr>
          <w:t xml:space="preserve"> </w:t>
        </w:r>
      </w:ins>
      <w:ins w:id="234" w:author="Meyer, Michael Frederick" w:date="2021-04-08T18:05:00Z">
        <w:del w:id="235" w:author="Meyer, Michael Frederick [2]" w:date="2021-06-04T15:42:00Z">
          <w:r w:rsidR="00EB5642" w:rsidDel="00181540">
            <w:rPr>
              <w:rFonts w:ascii="Times New Roman" w:eastAsia="Times New Roman" w:hAnsi="Times New Roman" w:cs="Times New Roman"/>
              <w:sz w:val="24"/>
              <w:szCs w:val="24"/>
            </w:rPr>
            <w:delText>p</w:delText>
          </w:r>
        </w:del>
      </w:ins>
      <w:ins w:id="236" w:author="Meyer, Michael Frederick [2]" w:date="2021-06-04T15:43:00Z">
        <w:r w:rsidR="00181540">
          <w:rPr>
            <w:rFonts w:ascii="Times New Roman" w:eastAsia="Times New Roman" w:hAnsi="Times New Roman" w:cs="Times New Roman"/>
            <w:sz w:val="24"/>
            <w:szCs w:val="24"/>
          </w:rPr>
          <w:t>p</w:t>
        </w:r>
      </w:ins>
      <w:ins w:id="237" w:author="Meyer, Michael Frederick" w:date="2021-04-08T18:05:00Z">
        <w:r w:rsidR="00EB5642">
          <w:rPr>
            <w:rFonts w:ascii="Times New Roman" w:eastAsia="Times New Roman" w:hAnsi="Times New Roman" w:cs="Times New Roman"/>
            <w:sz w:val="24"/>
            <w:szCs w:val="24"/>
          </w:rPr>
          <w:t xml:space="preserve">eriphyton </w:t>
        </w:r>
      </w:ins>
      <w:ins w:id="238" w:author="Meyer, Michael Frederick [2]" w:date="2021-06-04T15:44:00Z">
        <w:r w:rsidR="00181540">
          <w:rPr>
            <w:rFonts w:ascii="Times New Roman" w:eastAsia="Times New Roman" w:hAnsi="Times New Roman" w:cs="Times New Roman"/>
            <w:sz w:val="24"/>
            <w:szCs w:val="24"/>
          </w:rPr>
          <w:t xml:space="preserve">could only be used </w:t>
        </w:r>
      </w:ins>
      <w:ins w:id="239" w:author="Meyer, Michael Frederick" w:date="2021-04-08T18:05:00Z">
        <w:r w:rsidR="00EB5642">
          <w:rPr>
            <w:rFonts w:ascii="Times New Roman" w:eastAsia="Times New Roman" w:hAnsi="Times New Roman" w:cs="Times New Roman"/>
            <w:sz w:val="24"/>
            <w:szCs w:val="24"/>
          </w:rPr>
          <w:t>as a single potential resource</w:t>
        </w:r>
      </w:ins>
      <w:ins w:id="240" w:author="Meyer, Michael Frederick [2]" w:date="2021-06-04T15:44:00Z">
        <w:r w:rsidR="00181540">
          <w:rPr>
            <w:rFonts w:ascii="Times New Roman" w:eastAsia="Times New Roman" w:hAnsi="Times New Roman" w:cs="Times New Roman"/>
            <w:sz w:val="24"/>
            <w:szCs w:val="24"/>
          </w:rPr>
          <w:t xml:space="preserve"> for inferring amphipod diets</w:t>
        </w:r>
      </w:ins>
      <w:ins w:id="241" w:author="Meyer, Michael Frederick" w:date="2021-04-05T15:25:00Z">
        <w:r w:rsidR="00E21797">
          <w:rPr>
            <w:rFonts w:ascii="Times New Roman" w:eastAsia="Times New Roman" w:hAnsi="Times New Roman" w:cs="Times New Roman"/>
            <w:sz w:val="24"/>
            <w:szCs w:val="24"/>
          </w:rPr>
          <w:t xml:space="preserve">. </w:t>
        </w:r>
      </w:ins>
      <w:ins w:id="242" w:author="Meyer, Michael Frederick" w:date="2021-04-05T15:26:00Z">
        <w:r w:rsidR="00E21797">
          <w:rPr>
            <w:rFonts w:ascii="Times New Roman" w:eastAsia="Times New Roman" w:hAnsi="Times New Roman" w:cs="Times New Roman"/>
            <w:sz w:val="24"/>
            <w:szCs w:val="24"/>
          </w:rPr>
          <w:t>For fatty acids</w:t>
        </w:r>
      </w:ins>
      <w:ins w:id="243"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244" w:author="Meyer, Michael Frederick" w:date="2021-04-08T12:00:00Z">
        <w:r w:rsidR="008328C9">
          <w:rPr>
            <w:rFonts w:ascii="Times New Roman" w:eastAsia="Times New Roman" w:hAnsi="Times New Roman" w:cs="Times New Roman"/>
            <w:sz w:val="24"/>
            <w:szCs w:val="24"/>
          </w:rPr>
          <w:t>to</w:t>
        </w:r>
      </w:ins>
      <w:ins w:id="245" w:author="Meyer, Michael Frederick" w:date="2021-04-05T15:25:00Z">
        <w:r w:rsidR="00E21797">
          <w:rPr>
            <w:rFonts w:ascii="Times New Roman" w:eastAsia="Times New Roman" w:hAnsi="Times New Roman" w:cs="Times New Roman"/>
            <w:sz w:val="24"/>
            <w:szCs w:val="24"/>
          </w:rPr>
          <w:t xml:space="preserve"> infer </w:t>
        </w:r>
      </w:ins>
      <w:ins w:id="246" w:author="Meyer, Michael Frederick" w:date="2021-04-08T12:01:00Z">
        <w:r w:rsidR="008328C9">
          <w:rPr>
            <w:rFonts w:ascii="Times New Roman" w:eastAsia="Times New Roman" w:hAnsi="Times New Roman" w:cs="Times New Roman"/>
            <w:sz w:val="24"/>
            <w:szCs w:val="24"/>
          </w:rPr>
          <w:t xml:space="preserve">a </w:t>
        </w:r>
      </w:ins>
      <w:ins w:id="247" w:author="Meyer, Michael Frederick" w:date="2021-04-05T15:25:00Z">
        <w:r w:rsidR="00E21797">
          <w:rPr>
            <w:rFonts w:ascii="Times New Roman" w:eastAsia="Times New Roman" w:hAnsi="Times New Roman" w:cs="Times New Roman"/>
            <w:sz w:val="24"/>
            <w:szCs w:val="24"/>
          </w:rPr>
          <w:t>potential resource</w:t>
        </w:r>
      </w:ins>
      <w:ins w:id="248" w:author="Meyer, Michael Frederick" w:date="2021-04-08T12:01:00Z">
        <w:r w:rsidR="008328C9">
          <w:rPr>
            <w:rFonts w:ascii="Times New Roman" w:eastAsia="Times New Roman" w:hAnsi="Times New Roman" w:cs="Times New Roman"/>
            <w:sz w:val="24"/>
            <w:szCs w:val="24"/>
          </w:rPr>
          <w:t>’s relative abundance</w:t>
        </w:r>
      </w:ins>
      <w:ins w:id="249" w:author="Meyer, Michael Frederick" w:date="2021-04-05T15:25:00Z">
        <w:r w:rsidR="00E21797">
          <w:rPr>
            <w:rFonts w:ascii="Times New Roman" w:eastAsia="Times New Roman" w:hAnsi="Times New Roman" w:cs="Times New Roman"/>
            <w:sz w:val="24"/>
            <w:szCs w:val="24"/>
          </w:rPr>
          <w:t xml:space="preserve"> in amphipods’ diets</w:t>
        </w:r>
      </w:ins>
      <w:ins w:id="250"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251" w:author="Meyer, Michael Frederick" w:date="2021-04-05T15:26:00Z">
        <w:r w:rsidR="00E21797" w:rsidRPr="009A2D94">
          <w:rPr>
            <w:rFonts w:ascii="Times New Roman" w:hAnsi="Times New Roman" w:cs="Times New Roman"/>
            <w:sz w:val="24"/>
          </w:rPr>
          <w:t>(Stock et al. 2018b; a)</w:t>
        </w:r>
        <w:r w:rsidR="00E21797">
          <w:rPr>
            <w:rFonts w:ascii="Times New Roman" w:eastAsia="Times New Roman" w:hAnsi="Times New Roman" w:cs="Times New Roman"/>
            <w:sz w:val="24"/>
            <w:szCs w:val="24"/>
          </w:rPr>
          <w:fldChar w:fldCharType="end"/>
        </w:r>
      </w:ins>
      <w:ins w:id="252" w:author="Meyer, Michael Frederick" w:date="2021-04-05T15:25:00Z">
        <w:r w:rsidR="00E21797">
          <w:rPr>
            <w:rFonts w:ascii="Times New Roman" w:eastAsia="Times New Roman" w:hAnsi="Times New Roman" w:cs="Times New Roman"/>
            <w:sz w:val="24"/>
            <w:szCs w:val="24"/>
          </w:rPr>
          <w:t>. This model</w:t>
        </w:r>
      </w:ins>
      <w:ins w:id="253" w:author="Meyer, Michael Frederick" w:date="2021-04-05T15:26:00Z">
        <w:r w:rsidR="00E21797">
          <w:rPr>
            <w:rFonts w:ascii="Times New Roman" w:eastAsia="Times New Roman" w:hAnsi="Times New Roman" w:cs="Times New Roman"/>
            <w:sz w:val="24"/>
            <w:szCs w:val="24"/>
          </w:rPr>
          <w:t>ling</w:t>
        </w:r>
      </w:ins>
      <w:ins w:id="254" w:author="Meyer, Michael Frederick" w:date="2021-04-05T15:25:00Z">
        <w:r w:rsidR="00E21797">
          <w:rPr>
            <w:rFonts w:ascii="Times New Roman" w:eastAsia="Times New Roman" w:hAnsi="Times New Roman" w:cs="Times New Roman"/>
            <w:sz w:val="24"/>
            <w:szCs w:val="24"/>
          </w:rPr>
          <w:t xml:space="preserve"> procedure involved </w:t>
        </w:r>
      </w:ins>
      <w:ins w:id="255" w:author="Meyer, Michael Frederick" w:date="2021-04-08T12:01:00Z">
        <w:r w:rsidR="008328C9">
          <w:rPr>
            <w:rFonts w:ascii="Times New Roman" w:eastAsia="Times New Roman" w:hAnsi="Times New Roman" w:cs="Times New Roman"/>
            <w:sz w:val="24"/>
            <w:szCs w:val="24"/>
          </w:rPr>
          <w:t xml:space="preserve">three </w:t>
        </w:r>
      </w:ins>
      <w:ins w:id="256" w:author="Meyer, Michael Frederick" w:date="2021-04-05T15:25:00Z">
        <w:r w:rsidR="00E21797">
          <w:rPr>
            <w:rFonts w:ascii="Times New Roman" w:eastAsia="Times New Roman" w:hAnsi="Times New Roman" w:cs="Times New Roman"/>
            <w:sz w:val="24"/>
            <w:szCs w:val="24"/>
          </w:rPr>
          <w:t>data inputs:</w:t>
        </w:r>
      </w:ins>
    </w:p>
    <w:p w14:paraId="14B3B9E8" w14:textId="77777777" w:rsidR="000F6F93" w:rsidRPr="00D1507C" w:rsidRDefault="000F6F93" w:rsidP="00A246FB">
      <w:pPr>
        <w:spacing w:line="480" w:lineRule="auto"/>
        <w:rPr>
          <w:ins w:id="257" w:author="Hampton, Stephanie" w:date="2021-04-23T18:07:00Z"/>
          <w:rFonts w:ascii="Times New Roman" w:eastAsia="Times New Roman" w:hAnsi="Times New Roman" w:cs="Times New Roman"/>
          <w:sz w:val="24"/>
          <w:szCs w:val="24"/>
        </w:rPr>
      </w:pPr>
    </w:p>
    <w:p w14:paraId="7CEEDD59" w14:textId="4946CA88" w:rsidR="00715D55" w:rsidRDefault="0027178F" w:rsidP="00A246FB">
      <w:pPr>
        <w:pStyle w:val="ListParagraph"/>
        <w:numPr>
          <w:ilvl w:val="0"/>
          <w:numId w:val="5"/>
        </w:numPr>
        <w:spacing w:line="480" w:lineRule="auto"/>
        <w:rPr>
          <w:ins w:id="258" w:author="Meyer, Michael Frederick" w:date="2021-04-05T15:24:00Z"/>
          <w:rFonts w:ascii="Times New Roman" w:eastAsia="Times New Roman" w:hAnsi="Times New Roman" w:cs="Times New Roman"/>
          <w:sz w:val="24"/>
          <w:szCs w:val="24"/>
        </w:rPr>
      </w:pPr>
      <w:ins w:id="259" w:author="Meyer, Michael Frederick" w:date="2021-04-05T15:20:00Z">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ins>
      <w:ins w:id="260"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261" w:author="Meyer, Michael Frederick" w:date="2021-04-05T15:22:00Z">
        <w:r>
          <w:rPr>
            <w:rFonts w:ascii="Times New Roman" w:eastAsia="Times New Roman" w:hAnsi="Times New Roman" w:cs="Times New Roman"/>
            <w:sz w:val="24"/>
            <w:szCs w:val="24"/>
          </w:rPr>
          <w:t xml:space="preserve">were most abundant </w:t>
        </w:r>
      </w:ins>
      <w:ins w:id="262"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263" w:author="Meyer, Michael Frederick" w:date="2021-04-08T18:06:00Z">
        <w:r w:rsidR="00375798">
          <w:rPr>
            <w:rFonts w:ascii="Times New Roman" w:eastAsia="Times New Roman" w:hAnsi="Times New Roman" w:cs="Times New Roman"/>
            <w:sz w:val="24"/>
            <w:szCs w:val="24"/>
          </w:rPr>
          <w:t>those</w:t>
        </w:r>
      </w:ins>
      <w:ins w:id="264"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5F908F1A" w:rsidR="00E21797" w:rsidRDefault="00E21797" w:rsidP="0027178F">
      <w:pPr>
        <w:pStyle w:val="ListParagraph"/>
        <w:numPr>
          <w:ilvl w:val="0"/>
          <w:numId w:val="5"/>
        </w:numPr>
        <w:spacing w:line="480" w:lineRule="auto"/>
        <w:rPr>
          <w:ins w:id="265" w:author="Meyer, Michael Frederick" w:date="2021-04-05T15:32:00Z"/>
          <w:rFonts w:ascii="Times New Roman" w:eastAsia="Times New Roman" w:hAnsi="Times New Roman" w:cs="Times New Roman"/>
          <w:sz w:val="24"/>
          <w:szCs w:val="24"/>
        </w:rPr>
      </w:pPr>
      <w:ins w:id="266"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267" w:author="Meyer, Michael Frederick" w:date="2021-04-05T15:26:00Z">
        <w:r>
          <w:rPr>
            <w:rFonts w:ascii="Times New Roman" w:eastAsia="Times New Roman" w:hAnsi="Times New Roman" w:cs="Times New Roman"/>
            <w:sz w:val="24"/>
            <w:szCs w:val="24"/>
          </w:rPr>
          <w:t>Be</w:t>
        </w:r>
      </w:ins>
      <w:ins w:id="268" w:author="Meyer, Michael Frederick" w:date="2021-04-05T15:27:00Z">
        <w:r>
          <w:rPr>
            <w:rFonts w:ascii="Times New Roman" w:eastAsia="Times New Roman" w:hAnsi="Times New Roman" w:cs="Times New Roman"/>
            <w:sz w:val="24"/>
            <w:szCs w:val="24"/>
          </w:rPr>
          <w:t xml:space="preserve">cause our </w:t>
        </w:r>
      </w:ins>
      <w:ins w:id="269" w:author="Meyer, Michael Frederick" w:date="2021-04-08T18:06:00Z">
        <w:r w:rsidR="00375798">
          <w:rPr>
            <w:rFonts w:ascii="Times New Roman" w:eastAsia="Times New Roman" w:hAnsi="Times New Roman" w:cs="Times New Roman"/>
            <w:sz w:val="24"/>
            <w:szCs w:val="24"/>
          </w:rPr>
          <w:t xml:space="preserve">collected </w:t>
        </w:r>
      </w:ins>
      <w:ins w:id="270"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271" w:author="Meyer, Michael Frederick" w:date="2021-04-05T15:29:00Z">
        <w:r>
          <w:rPr>
            <w:rFonts w:ascii="Times New Roman" w:eastAsia="Times New Roman" w:hAnsi="Times New Roman" w:cs="Times New Roman"/>
            <w:sz w:val="24"/>
            <w:szCs w:val="24"/>
          </w:rPr>
          <w:t xml:space="preserve">taxon-specific </w:t>
        </w:r>
      </w:ins>
      <w:ins w:id="272" w:author="Meyer, Michael Frederick" w:date="2021-04-05T15:28:00Z">
        <w:r>
          <w:rPr>
            <w:rFonts w:ascii="Times New Roman" w:eastAsia="Times New Roman" w:hAnsi="Times New Roman" w:cs="Times New Roman"/>
            <w:sz w:val="24"/>
            <w:szCs w:val="24"/>
          </w:rPr>
          <w:t xml:space="preserve">fatty acid profiles </w:t>
        </w:r>
      </w:ins>
      <w:ins w:id="273"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274" w:author="Meyer, Michael Frederick" w:date="2021-04-05T15:29:00Z">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275" w:author="Meyer, Michael Frederick" w:date="2021-04-05T15:29:00Z">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ins>
      <w:ins w:id="276" w:author="Meyer, Michael Frederick" w:date="2021-04-05T15:30:00Z">
        <w:r>
          <w:rPr>
            <w:rFonts w:ascii="Times New Roman" w:eastAsia="Times New Roman" w:hAnsi="Times New Roman" w:cs="Times New Roman"/>
            <w:sz w:val="24"/>
            <w:szCs w:val="24"/>
          </w:rPr>
          <w:t xml:space="preserve"> signatures. </w:t>
        </w:r>
      </w:ins>
      <w:ins w:id="277" w:author="Meyer, Michael Frederick" w:date="2021-04-12T13:11:00Z">
        <w:r w:rsidR="00D4741C">
          <w:rPr>
            <w:rFonts w:ascii="Times New Roman" w:eastAsia="Times New Roman" w:hAnsi="Times New Roman" w:cs="Times New Roman"/>
            <w:sz w:val="24"/>
            <w:szCs w:val="24"/>
          </w:rPr>
          <w:t>W</w:t>
        </w:r>
      </w:ins>
      <w:ins w:id="278" w:author="Meyer, Michael Frederick" w:date="2021-04-05T15:31:00Z">
        <w:r>
          <w:rPr>
            <w:rFonts w:ascii="Times New Roman" w:eastAsia="Times New Roman" w:hAnsi="Times New Roman" w:cs="Times New Roman"/>
            <w:sz w:val="24"/>
            <w:szCs w:val="24"/>
          </w:rPr>
          <w:t xml:space="preserve">e </w:t>
        </w:r>
      </w:ins>
      <w:ins w:id="279" w:author="Meyer, Michael Frederick" w:date="2021-04-12T13:12:00Z">
        <w:r w:rsidR="00B767CC">
          <w:rPr>
            <w:rFonts w:ascii="Times New Roman" w:eastAsia="Times New Roman" w:hAnsi="Times New Roman" w:cs="Times New Roman"/>
            <w:sz w:val="24"/>
            <w:szCs w:val="24"/>
          </w:rPr>
          <w:t xml:space="preserve">used </w:t>
        </w:r>
      </w:ins>
      <w:proofErr w:type="spellStart"/>
      <w:ins w:id="280" w:author="Meyer, Michael Frederick" w:date="2021-04-05T15:31:00Z">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ns w:id="281" w:author="Meyer, Michael Frederick" w:date="2021-04-12T13:12:00Z">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ins>
      <w:ins w:id="282" w:author="Meyer, Michael Frederick" w:date="2021-04-05T15:31:00Z">
        <w:r>
          <w:rPr>
            <w:rFonts w:ascii="Times New Roman" w:eastAsia="Times New Roman" w:hAnsi="Times New Roman" w:cs="Times New Roman"/>
            <w:sz w:val="24"/>
            <w:szCs w:val="24"/>
          </w:rPr>
          <w:t xml:space="preserve"> large cell sizes</w:t>
        </w:r>
      </w:ins>
      <w:ins w:id="283"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284" w:author="Meyer, Michael Frederick" w:date="2021-04-05T15:32:00Z">
        <w:r>
          <w:rPr>
            <w:rFonts w:ascii="Times New Roman" w:eastAsia="Times New Roman" w:hAnsi="Times New Roman" w:cs="Times New Roman"/>
            <w:sz w:val="24"/>
            <w:szCs w:val="24"/>
          </w:rPr>
          <w:t>.</w:t>
        </w:r>
      </w:ins>
      <w:ins w:id="285" w:author="Meyer, Michael Frederick" w:date="2021-04-12T13:13:00Z">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286"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lastRenderedPageBreak/>
          <w:t>Ulothrix</w:t>
        </w:r>
        <w:proofErr w:type="spellEnd"/>
        <w:r w:rsidR="00B767CC">
          <w:rPr>
            <w:rFonts w:ascii="Times New Roman" w:eastAsia="Times New Roman" w:hAnsi="Times New Roman" w:cs="Times New Roman"/>
            <w:sz w:val="24"/>
            <w:szCs w:val="24"/>
          </w:rPr>
          <w:t xml:space="preserve"> spp.; yet, we </w:t>
        </w:r>
      </w:ins>
      <w:ins w:id="287"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w:t>
        </w:r>
      </w:ins>
      <w:ins w:id="288" w:author="Hampton, Stephanie" w:date="2021-04-23T18:10:00Z">
        <w:r w:rsidR="000F6F93">
          <w:rPr>
            <w:rFonts w:ascii="Times New Roman" w:eastAsia="Times New Roman" w:hAnsi="Times New Roman" w:cs="Times New Roman"/>
            <w:sz w:val="24"/>
            <w:szCs w:val="24"/>
          </w:rPr>
          <w:t>were</w:t>
        </w:r>
      </w:ins>
      <w:ins w:id="289" w:author="Meyer, Michael Frederick" w:date="2021-04-12T13:15:00Z">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ins>
      <w:ins w:id="290" w:author="Hampton, Stephanie" w:date="2021-04-23T18:10:00Z">
        <w:r w:rsidR="000F6F93">
          <w:rPr>
            <w:rFonts w:ascii="Times New Roman" w:eastAsia="Times New Roman" w:hAnsi="Times New Roman" w:cs="Times New Roman"/>
            <w:sz w:val="24"/>
            <w:szCs w:val="24"/>
          </w:rPr>
          <w:t>on</w:t>
        </w:r>
      </w:ins>
      <w:ins w:id="291" w:author="Meyer, Michael Frederick" w:date="2021-04-12T13:16:00Z">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w:t>
        </w:r>
      </w:ins>
      <w:ins w:id="292"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us to </w:t>
        </w:r>
      </w:ins>
      <w:ins w:id="293"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ins>
    </w:p>
    <w:p w14:paraId="720A1E36" w14:textId="46310D4F" w:rsidR="00F66F39" w:rsidRDefault="00E21797" w:rsidP="00F66F39">
      <w:pPr>
        <w:pStyle w:val="ListParagraph"/>
        <w:numPr>
          <w:ilvl w:val="0"/>
          <w:numId w:val="5"/>
        </w:numPr>
        <w:spacing w:line="480" w:lineRule="auto"/>
        <w:rPr>
          <w:ins w:id="294" w:author="Meyer, Michael Frederick" w:date="2021-04-05T15:52:00Z"/>
          <w:rFonts w:ascii="Times New Roman" w:eastAsia="Times New Roman" w:hAnsi="Times New Roman" w:cs="Times New Roman"/>
          <w:sz w:val="24"/>
          <w:szCs w:val="24"/>
        </w:rPr>
      </w:pPr>
      <w:ins w:id="295" w:author="Meyer, Michael Frederick" w:date="2021-04-05T15:32:00Z">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ns w:id="296" w:author="Meyer, Michael Frederick" w:date="2021-04-05T15:36:00Z">
        <w:r w:rsidR="00BD35BE">
          <w:rPr>
            <w:rFonts w:ascii="Times New Roman" w:eastAsia="Times New Roman" w:hAnsi="Times New Roman" w:cs="Times New Roman"/>
            <w:sz w:val="24"/>
            <w:szCs w:val="24"/>
          </w:rPr>
          <w:t>To the best of our knowledge, there are no</w:t>
        </w:r>
      </w:ins>
      <w:ins w:id="297"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298" w:author="Meyer, Michael Frederick" w:date="2021-04-05T15:42:00Z">
        <w:r w:rsidR="00BD35BE">
          <w:rPr>
            <w:rFonts w:ascii="Times New Roman" w:eastAsia="Times New Roman" w:hAnsi="Times New Roman" w:cs="Times New Roman"/>
            <w:sz w:val="24"/>
            <w:szCs w:val="24"/>
          </w:rPr>
          <w:t xml:space="preserve"> </w:t>
        </w:r>
      </w:ins>
      <w:ins w:id="299" w:author="Meyer, Michael Frederick" w:date="2021-04-08T18:07:00Z">
        <w:r w:rsidR="00375798">
          <w:rPr>
            <w:rFonts w:ascii="Times New Roman" w:eastAsia="Times New Roman" w:hAnsi="Times New Roman" w:cs="Times New Roman"/>
            <w:sz w:val="24"/>
            <w:szCs w:val="24"/>
          </w:rPr>
          <w:t>Therefore, w</w:t>
        </w:r>
      </w:ins>
      <w:ins w:id="300" w:author="Meyer, Michael Frederick" w:date="2021-04-05T15:41:00Z">
        <w:r w:rsidR="00BD35BE">
          <w:rPr>
            <w:rFonts w:ascii="Times New Roman" w:eastAsia="Times New Roman" w:hAnsi="Times New Roman" w:cs="Times New Roman"/>
            <w:sz w:val="24"/>
            <w:szCs w:val="24"/>
          </w:rPr>
          <w:t xml:space="preserve">e used TDFs estimated for </w:t>
        </w:r>
      </w:ins>
      <w:ins w:id="301" w:author="Meyer, Michael Frederick" w:date="2021-04-08T18:07:00Z">
        <w:r w:rsidR="00375798">
          <w:rPr>
            <w:rFonts w:ascii="Times New Roman" w:eastAsia="Times New Roman" w:hAnsi="Times New Roman" w:cs="Times New Roman"/>
            <w:sz w:val="24"/>
            <w:szCs w:val="24"/>
          </w:rPr>
          <w:t>Antarctic</w:t>
        </w:r>
      </w:ins>
      <w:ins w:id="302" w:author="Meyer, Michael Frederick" w:date="2021-04-05T15:41:00Z">
        <w:r w:rsidR="00BD35BE">
          <w:rPr>
            <w:rFonts w:ascii="Times New Roman" w:eastAsia="Times New Roman" w:hAnsi="Times New Roman" w:cs="Times New Roman"/>
            <w:sz w:val="24"/>
            <w:szCs w:val="24"/>
          </w:rPr>
          <w:t xml:space="preserve"> marine amphi</w:t>
        </w:r>
      </w:ins>
      <w:ins w:id="303" w:author="Meyer, Michael Frederick" w:date="2021-04-05T15:42:00Z">
        <w:r w:rsidR="00BD35BE">
          <w:rPr>
            <w:rFonts w:ascii="Times New Roman" w:eastAsia="Times New Roman" w:hAnsi="Times New Roman" w:cs="Times New Roman"/>
            <w:sz w:val="24"/>
            <w:szCs w:val="24"/>
          </w:rPr>
          <w:t>pods</w:t>
        </w:r>
      </w:ins>
      <w:ins w:id="304"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305" w:author="Meyer, Michael Frederick" w:date="2021-04-05T15:45:00Z">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ins>
      <w:ins w:id="306" w:author="Meyer, Michael Frederick" w:date="2021-04-05T15:42:00Z">
        <w:r w:rsidR="00BD35BE">
          <w:rPr>
            <w:rFonts w:ascii="Times New Roman" w:eastAsia="Times New Roman" w:hAnsi="Times New Roman" w:cs="Times New Roman"/>
            <w:sz w:val="24"/>
            <w:szCs w:val="24"/>
          </w:rPr>
          <w:t>, which we</w:t>
        </w:r>
      </w:ins>
      <w:ins w:id="307" w:author="Meyer, Michael Frederick" w:date="2021-04-08T18:07:00Z">
        <w:r w:rsidR="00375798">
          <w:rPr>
            <w:rFonts w:ascii="Times New Roman" w:eastAsia="Times New Roman" w:hAnsi="Times New Roman" w:cs="Times New Roman"/>
            <w:sz w:val="24"/>
            <w:szCs w:val="24"/>
          </w:rPr>
          <w:t>re</w:t>
        </w:r>
      </w:ins>
      <w:ins w:id="308"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309" w:author="Meyer, Michael Frederick" w:date="2021-04-05T15:44:00Z">
        <w:r w:rsidR="00BD35BE">
          <w:rPr>
            <w:rFonts w:ascii="Times New Roman" w:eastAsia="Times New Roman" w:hAnsi="Times New Roman" w:cs="Times New Roman"/>
            <w:sz w:val="24"/>
            <w:szCs w:val="24"/>
          </w:rPr>
          <w:t>TDFs.</w:t>
        </w:r>
      </w:ins>
      <w:ins w:id="310" w:author="Meyer, Michael Frederick" w:date="2021-04-05T15:45:00Z">
        <w:r w:rsidR="00BD35BE">
          <w:rPr>
            <w:rFonts w:ascii="Times New Roman" w:eastAsia="Times New Roman" w:hAnsi="Times New Roman" w:cs="Times New Roman"/>
            <w:sz w:val="24"/>
            <w:szCs w:val="24"/>
          </w:rPr>
          <w:t xml:space="preserve"> To </w:t>
        </w:r>
      </w:ins>
      <w:ins w:id="311"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312"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413DBB94" w:rsidR="00F66F39" w:rsidRPr="009A2D94" w:rsidRDefault="00F66F39" w:rsidP="009A2D94">
      <w:pPr>
        <w:spacing w:line="480" w:lineRule="auto"/>
        <w:rPr>
          <w:ins w:id="313" w:author="Meyer, Michael Frederick" w:date="2021-04-05T15:47:00Z"/>
          <w:rFonts w:ascii="Times New Roman" w:eastAsia="Times New Roman" w:hAnsi="Times New Roman" w:cs="Times New Roman"/>
          <w:sz w:val="24"/>
          <w:szCs w:val="24"/>
        </w:rPr>
      </w:pPr>
      <w:ins w:id="314"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315" w:author="Meyer, Michael Frederick" w:date="2021-04-05T15:57:00Z">
        <w:r w:rsidR="00DD2779">
          <w:rPr>
            <w:rFonts w:ascii="Times New Roman" w:eastAsia="Times New Roman" w:hAnsi="Times New Roman" w:cs="Times New Roman"/>
            <w:sz w:val="24"/>
            <w:szCs w:val="24"/>
          </w:rPr>
          <w:t>The model building procedure used un</w:t>
        </w:r>
      </w:ins>
      <w:ins w:id="316"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317" w:author="Meyer, Michael Frederick" w:date="2021-04-05T15:59:00Z">
        <w:r w:rsidR="00DD2779">
          <w:rPr>
            <w:rFonts w:ascii="Times New Roman" w:eastAsia="Times New Roman" w:hAnsi="Times New Roman" w:cs="Times New Roman"/>
            <w:sz w:val="24"/>
            <w:szCs w:val="24"/>
          </w:rPr>
          <w:t xml:space="preserve">a </w:t>
        </w:r>
      </w:ins>
      <w:ins w:id="318" w:author="Meyer, Michael Frederick" w:date="2021-04-05T16:00:00Z">
        <w:r w:rsidR="00DD2779">
          <w:rPr>
            <w:rFonts w:ascii="Times New Roman" w:eastAsia="Times New Roman" w:hAnsi="Times New Roman" w:cs="Times New Roman"/>
            <w:sz w:val="24"/>
            <w:szCs w:val="24"/>
          </w:rPr>
          <w:t>chain</w:t>
        </w:r>
      </w:ins>
      <w:ins w:id="319" w:author="Meyer, Michael Frederick" w:date="2021-04-05T15:59:00Z">
        <w:r w:rsidR="00DD2779">
          <w:rPr>
            <w:rFonts w:ascii="Times New Roman" w:eastAsia="Times New Roman" w:hAnsi="Times New Roman" w:cs="Times New Roman"/>
            <w:sz w:val="24"/>
            <w:szCs w:val="24"/>
          </w:rPr>
          <w:t xml:space="preserve"> length of 100,000 with 50,000 burn-in</w:t>
        </w:r>
      </w:ins>
      <w:ins w:id="320" w:author="Meyer, Michael Frederick" w:date="2021-04-05T16:00:00Z">
        <w:r w:rsidR="00DD2779">
          <w:rPr>
            <w:rFonts w:ascii="Times New Roman" w:eastAsia="Times New Roman" w:hAnsi="Times New Roman" w:cs="Times New Roman"/>
            <w:sz w:val="24"/>
            <w:szCs w:val="24"/>
          </w:rPr>
          <w:t>, thin of 5</w:t>
        </w:r>
      </w:ins>
      <w:ins w:id="321" w:author="Meyer, Michael Frederick" w:date="2021-04-09T11:12:00Z">
        <w:r w:rsidR="006D3B5B">
          <w:rPr>
            <w:rFonts w:ascii="Times New Roman" w:eastAsia="Times New Roman" w:hAnsi="Times New Roman" w:cs="Times New Roman"/>
            <w:sz w:val="24"/>
            <w:szCs w:val="24"/>
          </w:rPr>
          <w:t>0</w:t>
        </w:r>
      </w:ins>
      <w:ins w:id="322" w:author="Meyer, Michael Frederick" w:date="2021-04-05T16:00:00Z">
        <w:r w:rsidR="00DD2779">
          <w:rPr>
            <w:rFonts w:ascii="Times New Roman" w:eastAsia="Times New Roman" w:hAnsi="Times New Roman" w:cs="Times New Roman"/>
            <w:sz w:val="24"/>
            <w:szCs w:val="24"/>
          </w:rPr>
          <w:t xml:space="preserve">, and 3 Monte Carlo Markov Chains. </w:t>
        </w:r>
      </w:ins>
      <w:ins w:id="323"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324" w:author="Meyer, Michael Frederick" w:date="2021-04-09T12:40:00Z">
        <w:r w:rsidR="00E37D85">
          <w:rPr>
            <w:rFonts w:ascii="Times New Roman" w:eastAsia="Times New Roman" w:hAnsi="Times New Roman" w:cs="Times New Roman"/>
            <w:sz w:val="24"/>
            <w:szCs w:val="24"/>
          </w:rPr>
          <w:t>TDF standard deviations by 5%, 10%, 25%, 50%, and 100%</w:t>
        </w:r>
      </w:ins>
      <w:ins w:id="325" w:author="Meyer, Michael Frederick" w:date="2021-04-09T12:42:00Z">
        <w:r w:rsidR="00BE5C83">
          <w:rPr>
            <w:rFonts w:ascii="Times New Roman" w:eastAsia="Times New Roman" w:hAnsi="Times New Roman" w:cs="Times New Roman"/>
            <w:sz w:val="24"/>
            <w:szCs w:val="24"/>
          </w:rPr>
          <w:t>, and then re-running the model</w:t>
        </w:r>
      </w:ins>
      <w:ins w:id="326" w:author="Meyer, Michael Frederick" w:date="2021-04-09T12:40:00Z">
        <w:r w:rsidR="00E37D85">
          <w:rPr>
            <w:rFonts w:ascii="Times New Roman" w:eastAsia="Times New Roman" w:hAnsi="Times New Roman" w:cs="Times New Roman"/>
            <w:sz w:val="24"/>
            <w:szCs w:val="24"/>
          </w:rPr>
          <w:t xml:space="preserve">. </w:t>
        </w:r>
      </w:ins>
      <w:ins w:id="327" w:author="Meyer, Michael Frederick" w:date="2021-04-27T12:29:00Z">
        <w:r w:rsidR="00B818BF">
          <w:rPr>
            <w:rFonts w:ascii="Times New Roman" w:eastAsia="Times New Roman" w:hAnsi="Times New Roman" w:cs="Times New Roman"/>
            <w:sz w:val="24"/>
            <w:szCs w:val="24"/>
          </w:rPr>
          <w:t xml:space="preserve">Furthermore, this sensitivity analysis </w:t>
        </w:r>
      </w:ins>
      <w:ins w:id="328" w:author="Meyer, Michael Frederick" w:date="2021-04-27T12:39:00Z">
        <w:r w:rsidR="00BE21C8">
          <w:rPr>
            <w:rFonts w:ascii="Times New Roman" w:eastAsia="Times New Roman" w:hAnsi="Times New Roman" w:cs="Times New Roman"/>
            <w:sz w:val="24"/>
            <w:szCs w:val="24"/>
          </w:rPr>
          <w:t xml:space="preserve">was designed to </w:t>
        </w:r>
      </w:ins>
      <w:ins w:id="329" w:author="Meyer, Michael Frederick" w:date="2021-04-27T12:29:00Z">
        <w:r w:rsidR="00B818BF">
          <w:rPr>
            <w:rFonts w:ascii="Times New Roman" w:eastAsia="Times New Roman" w:hAnsi="Times New Roman" w:cs="Times New Roman"/>
            <w:sz w:val="24"/>
            <w:szCs w:val="24"/>
          </w:rPr>
          <w:t>exceed</w:t>
        </w:r>
      </w:ins>
      <w:ins w:id="330" w:author="Meyer, Michael Frederick" w:date="2021-04-27T12:31:00Z">
        <w:r w:rsidR="00B818BF">
          <w:rPr>
            <w:rFonts w:ascii="Times New Roman" w:eastAsia="Times New Roman" w:hAnsi="Times New Roman" w:cs="Times New Roman"/>
            <w:sz w:val="24"/>
            <w:szCs w:val="24"/>
          </w:rPr>
          <w:t xml:space="preserve"> </w:t>
        </w:r>
      </w:ins>
      <w:ins w:id="331" w:author="Meyer, Michael Frederick" w:date="2021-04-27T12:39:00Z">
        <w:r w:rsidR="00BE21C8">
          <w:rPr>
            <w:rFonts w:ascii="Times New Roman" w:eastAsia="Times New Roman" w:hAnsi="Times New Roman" w:cs="Times New Roman"/>
            <w:sz w:val="24"/>
            <w:szCs w:val="24"/>
          </w:rPr>
          <w:t xml:space="preserve">errors </w:t>
        </w:r>
      </w:ins>
      <w:ins w:id="332" w:author="Meyer, Michael Frederick" w:date="2021-04-27T15:22:00Z">
        <w:r w:rsidR="00861ABD">
          <w:rPr>
            <w:rFonts w:ascii="Times New Roman" w:eastAsia="Times New Roman" w:hAnsi="Times New Roman" w:cs="Times New Roman"/>
            <w:sz w:val="24"/>
            <w:szCs w:val="24"/>
          </w:rPr>
          <w:t>that can arise</w:t>
        </w:r>
      </w:ins>
      <w:ins w:id="333" w:author="Meyer, Michael Frederick" w:date="2021-04-27T12:31:00Z">
        <w:r w:rsidR="00B818BF">
          <w:rPr>
            <w:rFonts w:ascii="Times New Roman" w:eastAsia="Times New Roman" w:hAnsi="Times New Roman" w:cs="Times New Roman"/>
            <w:sz w:val="24"/>
            <w:szCs w:val="24"/>
          </w:rPr>
          <w:t xml:space="preserve"> </w:t>
        </w:r>
      </w:ins>
      <w:ins w:id="334" w:author="Meyer, Michael Frederick" w:date="2021-04-27T15:22:00Z">
        <w:r w:rsidR="00861ABD">
          <w:rPr>
            <w:rFonts w:ascii="Times New Roman" w:eastAsia="Times New Roman" w:hAnsi="Times New Roman" w:cs="Times New Roman"/>
            <w:sz w:val="24"/>
            <w:szCs w:val="24"/>
          </w:rPr>
          <w:t>from</w:t>
        </w:r>
      </w:ins>
      <w:ins w:id="335" w:author="Meyer, Michael Frederick" w:date="2021-04-27T12:31:00Z">
        <w:r w:rsidR="00B818BF">
          <w:rPr>
            <w:rFonts w:ascii="Times New Roman" w:eastAsia="Times New Roman" w:hAnsi="Times New Roman" w:cs="Times New Roman"/>
            <w:sz w:val="24"/>
            <w:szCs w:val="24"/>
          </w:rPr>
          <w:t xml:space="preserve"> </w:t>
        </w:r>
      </w:ins>
      <w:ins w:id="336" w:author="Meyer, Michael Frederick" w:date="2021-04-27T12:40:00Z">
        <w:r w:rsidR="00BE21C8">
          <w:rPr>
            <w:rFonts w:ascii="Times New Roman" w:eastAsia="Times New Roman" w:hAnsi="Times New Roman" w:cs="Times New Roman"/>
            <w:sz w:val="24"/>
            <w:szCs w:val="24"/>
          </w:rPr>
          <w:t xml:space="preserve">differences in mixing model </w:t>
        </w:r>
      </w:ins>
      <w:ins w:id="337" w:author="Meyer, Michael Frederick" w:date="2021-04-27T12:41:00Z">
        <w:r w:rsidR="00BE21C8">
          <w:rPr>
            <w:rFonts w:ascii="Times New Roman" w:eastAsia="Times New Roman" w:hAnsi="Times New Roman" w:cs="Times New Roman"/>
            <w:sz w:val="24"/>
            <w:szCs w:val="24"/>
          </w:rPr>
          <w:t xml:space="preserve">methodologies and prescribed error </w:t>
        </w:r>
      </w:ins>
      <w:ins w:id="338" w:author="Meyer, Michael Frederick" w:date="2021-04-27T12:42:00Z">
        <w:r w:rsidR="00BE21C8">
          <w:rPr>
            <w:rFonts w:ascii="Times New Roman" w:eastAsia="Times New Roman" w:hAnsi="Times New Roman" w:cs="Times New Roman"/>
            <w:sz w:val="24"/>
            <w:szCs w:val="24"/>
          </w:rPr>
          <w:t xml:space="preserve">structures </w:t>
        </w:r>
      </w:ins>
      <w:ins w:id="339" w:author="Meyer, Michael Frederick" w:date="2021-04-27T12:47:00Z">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ins>
      <w:r w:rsidR="00BE21C8">
        <w:rPr>
          <w:rFonts w:ascii="Times New Roman" w:eastAsia="Times New Roman" w:hAnsi="Times New Roman" w:cs="Times New Roman"/>
          <w:sz w:val="24"/>
          <w:szCs w:val="24"/>
        </w:rPr>
        <w:fldChar w:fldCharType="separate"/>
      </w:r>
      <w:ins w:id="340" w:author="Meyer, Michael Frederick" w:date="2021-04-27T12:47:00Z">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ins>
      <w:ins w:id="341" w:author="Meyer, Michael Frederick" w:date="2021-04-27T12:41:00Z">
        <w:r w:rsidR="00BE21C8">
          <w:rPr>
            <w:rFonts w:ascii="Times New Roman" w:eastAsia="Times New Roman" w:hAnsi="Times New Roman" w:cs="Times New Roman"/>
            <w:sz w:val="24"/>
            <w:szCs w:val="24"/>
          </w:rPr>
          <w:t>.</w:t>
        </w:r>
      </w:ins>
      <w:ins w:id="342" w:author="Meyer, Michael Frederick" w:date="2021-04-27T12:31:00Z">
        <w:r w:rsidR="00B818BF">
          <w:rPr>
            <w:rFonts w:ascii="Times New Roman" w:eastAsia="Times New Roman" w:hAnsi="Times New Roman" w:cs="Times New Roman"/>
            <w:sz w:val="24"/>
            <w:szCs w:val="24"/>
          </w:rPr>
          <w:t xml:space="preserve"> </w:t>
        </w:r>
      </w:ins>
      <w:ins w:id="343" w:author="Meyer, Michael Frederick" w:date="2021-04-09T12:40:00Z">
        <w:r w:rsidR="00E37D85">
          <w:rPr>
            <w:rFonts w:ascii="Times New Roman" w:eastAsia="Times New Roman" w:hAnsi="Times New Roman" w:cs="Times New Roman"/>
            <w:sz w:val="24"/>
            <w:szCs w:val="24"/>
          </w:rPr>
          <w:t xml:space="preserve">Each iteration </w:t>
        </w:r>
      </w:ins>
      <w:ins w:id="344" w:author="Meyer, Michael Frederick" w:date="2021-04-27T15:23:00Z">
        <w:r w:rsidR="00861ABD">
          <w:rPr>
            <w:rFonts w:ascii="Times New Roman" w:eastAsia="Times New Roman" w:hAnsi="Times New Roman" w:cs="Times New Roman"/>
            <w:sz w:val="24"/>
            <w:szCs w:val="24"/>
          </w:rPr>
          <w:t xml:space="preserve">of the sensitivity analysis </w:t>
        </w:r>
      </w:ins>
      <w:ins w:id="345" w:author="Meyer, Michael Frederick" w:date="2021-04-09T12:40:00Z">
        <w:r w:rsidR="00E37D85">
          <w:rPr>
            <w:rFonts w:ascii="Times New Roman" w:eastAsia="Times New Roman" w:hAnsi="Times New Roman" w:cs="Times New Roman"/>
            <w:sz w:val="24"/>
            <w:szCs w:val="24"/>
          </w:rPr>
          <w:t xml:space="preserve">produced a similar </w:t>
        </w:r>
      </w:ins>
      <w:ins w:id="346" w:author="Meyer, Michael Frederick" w:date="2021-04-09T12:41:00Z">
        <w:r w:rsidR="00E37D85">
          <w:rPr>
            <w:rFonts w:ascii="Times New Roman" w:eastAsia="Times New Roman" w:hAnsi="Times New Roman" w:cs="Times New Roman"/>
            <w:sz w:val="24"/>
            <w:szCs w:val="24"/>
          </w:rPr>
          <w:t xml:space="preserve">posterior </w:t>
        </w:r>
      </w:ins>
      <w:ins w:id="347" w:author="Meyer, Michael Frederick" w:date="2021-04-09T12:40:00Z">
        <w:r w:rsidR="00E37D85">
          <w:rPr>
            <w:rFonts w:ascii="Times New Roman" w:eastAsia="Times New Roman" w:hAnsi="Times New Roman" w:cs="Times New Roman"/>
            <w:sz w:val="24"/>
            <w:szCs w:val="24"/>
          </w:rPr>
          <w:t xml:space="preserve">result as the </w:t>
        </w:r>
      </w:ins>
      <w:ins w:id="348" w:author="Meyer, Michael Frederick" w:date="2021-04-09T12:41:00Z">
        <w:r w:rsidR="00E37D85">
          <w:rPr>
            <w:rFonts w:ascii="Times New Roman" w:eastAsia="Times New Roman" w:hAnsi="Times New Roman" w:cs="Times New Roman"/>
            <w:sz w:val="24"/>
            <w:szCs w:val="24"/>
          </w:rPr>
          <w:t>original TDFs.</w:t>
        </w:r>
      </w:ins>
      <w:ins w:id="349"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350" w:author="Meyer, Michael Frederick" w:date="2021-04-11T12:25:00Z">
        <w:r w:rsidR="003B079F">
          <w:rPr>
            <w:rFonts w:ascii="Times New Roman" w:eastAsia="Times New Roman" w:hAnsi="Times New Roman" w:cs="Times New Roman"/>
            <w:sz w:val="24"/>
            <w:szCs w:val="24"/>
          </w:rPr>
          <w:t xml:space="preserve"> and can be accessed from the project</w:t>
        </w:r>
      </w:ins>
      <w:ins w:id="351" w:author="Meyer, Michael Frederick" w:date="2021-04-12T13:21:00Z">
        <w:r w:rsidR="000E6DEE">
          <w:rPr>
            <w:rFonts w:ascii="Times New Roman" w:eastAsia="Times New Roman" w:hAnsi="Times New Roman" w:cs="Times New Roman"/>
            <w:sz w:val="24"/>
            <w:szCs w:val="24"/>
          </w:rPr>
          <w:t>’s</w:t>
        </w:r>
      </w:ins>
      <w:ins w:id="352"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353"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354" w:author="Meyer, Michael Frederick" w:date="2021-04-11T12:26:00Z">
        <w:r w:rsidR="003B079F" w:rsidRPr="009A2D94">
          <w:rPr>
            <w:rFonts w:ascii="Times New Roman" w:hAnsi="Times New Roman" w:cs="Times New Roman"/>
            <w:sz w:val="24"/>
          </w:rPr>
          <w:t>(Meyer et al. 2015)</w:t>
        </w:r>
      </w:ins>
      <w:ins w:id="355" w:author="Meyer, Michael Frederick" w:date="2021-04-11T12:25:00Z">
        <w:r w:rsidR="003B079F">
          <w:rPr>
            <w:rFonts w:ascii="Times New Roman" w:eastAsia="Times New Roman" w:hAnsi="Times New Roman" w:cs="Times New Roman"/>
            <w:sz w:val="24"/>
            <w:szCs w:val="24"/>
          </w:rPr>
          <w:fldChar w:fldCharType="end"/>
        </w:r>
      </w:ins>
      <w:ins w:id="356"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ins w:id="357" w:author="Meyer, Michael Frederick" w:date="2021-04-05T15:44:00Z">
        <w:r w:rsidRPr="009A2D94">
          <w:rPr>
            <w:rFonts w:ascii="Times New Roman" w:eastAsia="Times New Roman" w:hAnsi="Times New Roman" w:cs="Times New Roman"/>
            <w:sz w:val="24"/>
            <w:szCs w:val="24"/>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Statistical analyses</w:t>
      </w:r>
    </w:p>
    <w:p w14:paraId="7974B888" w14:textId="423B9EA7" w:rsidR="0040169C" w:rsidRDefault="00D8535D" w:rsidP="00F31B90">
      <w:pPr>
        <w:spacing w:line="480" w:lineRule="auto"/>
        <w:rPr>
          <w:ins w:id="358"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359"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360"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361"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ins w:id="362"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ins w:id="363" w:author="Meyer, Michael Frederick" w:date="2021-03-24T16:22:00Z">
        <w:r w:rsidR="00BB5F55">
          <w:rPr>
            <w:rFonts w:ascii="Times New Roman" w:eastAsia="Times New Roman" w:hAnsi="Times New Roman" w:cs="Times New Roman"/>
            <w:sz w:val="24"/>
            <w:szCs w:val="24"/>
          </w:rPr>
          <w:t xml:space="preserve">In contrast, variables that </w:t>
        </w:r>
      </w:ins>
      <w:ins w:id="364"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365" w:author="Meyer, Michael Frederick" w:date="2021-03-24T16:22:00Z">
        <w:r w:rsidR="0040169C">
          <w:rPr>
            <w:rFonts w:ascii="Times New Roman" w:eastAsia="Times New Roman" w:hAnsi="Times New Roman" w:cs="Times New Roman"/>
            <w:sz w:val="24"/>
            <w:szCs w:val="24"/>
          </w:rPr>
          <w:t xml:space="preserve">not </w:t>
        </w:r>
      </w:ins>
      <w:ins w:id="366" w:author="Meyer, Michael Frederick" w:date="2021-04-08T18:22:00Z">
        <w:r w:rsidR="00401D97">
          <w:rPr>
            <w:rFonts w:ascii="Times New Roman" w:eastAsia="Times New Roman" w:hAnsi="Times New Roman" w:cs="Times New Roman"/>
            <w:sz w:val="24"/>
            <w:szCs w:val="24"/>
          </w:rPr>
          <w:t>li</w:t>
        </w:r>
      </w:ins>
      <w:ins w:id="367" w:author="Meyer, Michael Frederick" w:date="2021-04-08T18:23:00Z">
        <w:r w:rsidR="00401D97">
          <w:rPr>
            <w:rFonts w:ascii="Times New Roman" w:eastAsia="Times New Roman" w:hAnsi="Times New Roman" w:cs="Times New Roman"/>
            <w:sz w:val="24"/>
            <w:szCs w:val="24"/>
          </w:rPr>
          <w:t xml:space="preserve">kely be </w:t>
        </w:r>
      </w:ins>
      <w:ins w:id="368" w:author="Meyer, Michael Frederick" w:date="2021-03-24T16:22:00Z">
        <w:r w:rsidR="0040169C">
          <w:rPr>
            <w:rFonts w:ascii="Times New Roman" w:eastAsia="Times New Roman" w:hAnsi="Times New Roman" w:cs="Times New Roman"/>
            <w:sz w:val="24"/>
            <w:szCs w:val="24"/>
          </w:rPr>
          <w:t xml:space="preserve">influenced </w:t>
        </w:r>
      </w:ins>
      <w:ins w:id="369" w:author="Meyer, Michael Frederick" w:date="2021-03-24T16:23:00Z">
        <w:r w:rsidR="0040169C">
          <w:rPr>
            <w:rFonts w:ascii="Times New Roman" w:eastAsia="Times New Roman" w:hAnsi="Times New Roman" w:cs="Times New Roman"/>
            <w:sz w:val="24"/>
            <w:szCs w:val="24"/>
          </w:rPr>
          <w:t xml:space="preserve">by mixing processes – chlorophyll a </w:t>
        </w:r>
      </w:ins>
      <w:ins w:id="370" w:author="Meyer, Michael Frederick" w:date="2021-04-12T13:21:00Z">
        <w:r w:rsidR="000E6DEE">
          <w:rPr>
            <w:rFonts w:ascii="Times New Roman" w:eastAsia="Times New Roman" w:hAnsi="Times New Roman" w:cs="Times New Roman"/>
            <w:sz w:val="24"/>
            <w:szCs w:val="24"/>
          </w:rPr>
          <w:t xml:space="preserve">and </w:t>
        </w:r>
      </w:ins>
      <w:ins w:id="371"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372" w:author="Meyer, Michael Frederick" w:date="2021-04-12T13:22:00Z">
        <w:r w:rsidR="000E6DEE">
          <w:rPr>
            <w:rFonts w:ascii="Times New Roman" w:eastAsia="Times New Roman" w:hAnsi="Times New Roman" w:cs="Times New Roman"/>
            <w:sz w:val="24"/>
            <w:szCs w:val="24"/>
          </w:rPr>
          <w:t>but still</w:t>
        </w:r>
      </w:ins>
      <w:ins w:id="373"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374"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375" w:author="Meyer, Michael Frederick" w:date="2021-03-24T16:28:00Z"/>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ins w:id="376" w:author="Meyer, Michael Frederick" w:date="2021-03-24T16:28:00Z">
        <w:r>
          <w:rPr>
            <w:rFonts w:ascii="Times New Roman" w:eastAsia="Times New Roman" w:hAnsi="Times New Roman" w:cs="Times New Roman"/>
            <w:sz w:val="24"/>
            <w:szCs w:val="24"/>
          </w:rPr>
          <w:t xml:space="preserve">To </w:t>
        </w:r>
      </w:ins>
      <w:ins w:id="377" w:author="Hampton, Stephanie" w:date="2021-04-23T18:14:00Z">
        <w:r w:rsidR="00D167BD">
          <w:rPr>
            <w:rFonts w:ascii="Times New Roman" w:eastAsia="Times New Roman" w:hAnsi="Times New Roman" w:cs="Times New Roman"/>
            <w:sz w:val="24"/>
            <w:szCs w:val="24"/>
          </w:rPr>
          <w:t>increase confidence that our</w:t>
        </w:r>
      </w:ins>
      <w:ins w:id="378" w:author="Meyer, Michael Frederick" w:date="2021-03-24T16:28:00Z">
        <w:r>
          <w:rPr>
            <w:rFonts w:ascii="Times New Roman" w:eastAsia="Times New Roman" w:hAnsi="Times New Roman" w:cs="Times New Roman"/>
            <w:sz w:val="24"/>
            <w:szCs w:val="24"/>
          </w:rPr>
          <w:t xml:space="preserve"> observed sewage indicator </w:t>
        </w:r>
      </w:ins>
      <w:ins w:id="379" w:author="Meyer, Michael Frederick" w:date="2021-03-24T16:29:00Z">
        <w:r>
          <w:rPr>
            <w:rFonts w:ascii="Times New Roman" w:eastAsia="Times New Roman" w:hAnsi="Times New Roman" w:cs="Times New Roman"/>
            <w:sz w:val="24"/>
            <w:szCs w:val="24"/>
          </w:rPr>
          <w:t xml:space="preserve">patterns were not a product of </w:t>
        </w:r>
      </w:ins>
      <w:ins w:id="380" w:author="Meyer, Michael Frederick" w:date="2021-04-05T14:43:00Z">
        <w:r w:rsidR="00D04577">
          <w:rPr>
            <w:rFonts w:ascii="Times New Roman" w:eastAsia="Times New Roman" w:hAnsi="Times New Roman" w:cs="Times New Roman"/>
            <w:sz w:val="24"/>
            <w:szCs w:val="24"/>
          </w:rPr>
          <w:t>a</w:t>
        </w:r>
      </w:ins>
      <w:ins w:id="381"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382" w:author="Meyer, Michael Frederick" w:date="2021-03-24T16:30:00Z">
        <w:r>
          <w:rPr>
            <w:rFonts w:ascii="Times New Roman" w:eastAsia="Times New Roman" w:hAnsi="Times New Roman" w:cs="Times New Roman"/>
            <w:sz w:val="24"/>
            <w:szCs w:val="24"/>
          </w:rPr>
          <w:t xml:space="preserve">al results compared to a </w:t>
        </w:r>
      </w:ins>
      <w:ins w:id="383" w:author="Meyer, Michael Frederick" w:date="2021-04-09T11:22:00Z">
        <w:r w:rsidR="008B40FF">
          <w:rPr>
            <w:rFonts w:ascii="Times New Roman" w:eastAsia="Times New Roman" w:hAnsi="Times New Roman" w:cs="Times New Roman"/>
            <w:sz w:val="24"/>
            <w:szCs w:val="24"/>
          </w:rPr>
          <w:t>randomly permuted</w:t>
        </w:r>
      </w:ins>
      <w:ins w:id="384"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385" w:author="Meyer, Michael Frederick" w:date="2021-04-05T14:43:00Z">
        <w:r w:rsidR="005B464E">
          <w:rPr>
            <w:rFonts w:ascii="Times New Roman" w:eastAsia="Times New Roman" w:hAnsi="Times New Roman" w:cs="Times New Roman"/>
            <w:sz w:val="24"/>
            <w:szCs w:val="24"/>
          </w:rPr>
          <w:t>variables</w:t>
        </w:r>
      </w:ins>
      <w:ins w:id="386" w:author="Meyer, Michael Frederick" w:date="2021-03-24T16:30:00Z">
        <w:r w:rsidRPr="00276BB7">
          <w:rPr>
            <w:rFonts w:ascii="Times New Roman" w:eastAsia="Times New Roman" w:hAnsi="Times New Roman" w:cs="Times New Roman"/>
            <w:sz w:val="24"/>
            <w:szCs w:val="24"/>
          </w:rPr>
          <w:t xml:space="preserve">, </w:t>
        </w:r>
      </w:ins>
      <w:ins w:id="387"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388" w:author="Meyer, Michael Frederick" w:date="2021-04-05T14:44:00Z">
        <w:r w:rsidR="005B464E">
          <w:rPr>
            <w:rFonts w:ascii="Times New Roman" w:eastAsia="Times New Roman" w:hAnsi="Times New Roman" w:cs="Times New Roman"/>
            <w:sz w:val="24"/>
            <w:szCs w:val="24"/>
          </w:rPr>
          <w:t xml:space="preserve">the </w:t>
        </w:r>
      </w:ins>
      <w:ins w:id="389"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390" w:author="Meyer, Michael Frederick" w:date="2021-04-05T14:44:00Z">
        <w:r w:rsidR="005B464E">
          <w:rPr>
            <w:rFonts w:ascii="Times New Roman" w:eastAsia="Times New Roman" w:hAnsi="Times New Roman" w:cs="Times New Roman"/>
            <w:sz w:val="24"/>
            <w:szCs w:val="24"/>
          </w:rPr>
          <w:t xml:space="preserve"> values for the model.</w:t>
        </w:r>
      </w:ins>
      <w:ins w:id="391" w:author="Meyer, Michael Frederick" w:date="2021-03-24T16:32:00Z">
        <w:r w:rsidRPr="00276BB7">
          <w:rPr>
            <w:rFonts w:ascii="Times New Roman" w:eastAsia="Times New Roman" w:hAnsi="Times New Roman" w:cs="Times New Roman"/>
            <w:sz w:val="24"/>
            <w:szCs w:val="24"/>
          </w:rPr>
          <w:t xml:space="preserve"> </w:t>
        </w:r>
      </w:ins>
      <w:ins w:id="392"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393"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ins>
      <w:ins w:id="394" w:author="Hampton, Stephanie" w:date="2021-04-23T18:14:00Z">
        <w:r w:rsidR="00D167BD">
          <w:rPr>
            <w:rFonts w:ascii="Times New Roman" w:eastAsia="Times New Roman" w:hAnsi="Times New Roman" w:cs="Times New Roman"/>
            <w:sz w:val="24"/>
            <w:szCs w:val="24"/>
          </w:rPr>
          <w:t>observed</w:t>
        </w:r>
      </w:ins>
      <w:ins w:id="395" w:author="Meyer, Michael Frederick" w:date="2021-04-05T14:45:00Z">
        <w:r w:rsidR="005B464E">
          <w:rPr>
            <w:rFonts w:ascii="Times New Roman" w:eastAsia="Times New Roman" w:hAnsi="Times New Roman" w:cs="Times New Roman"/>
            <w:sz w:val="24"/>
            <w:szCs w:val="24"/>
          </w:rPr>
          <w:t xml:space="preserve"> data</w:t>
        </w:r>
      </w:ins>
      <w:ins w:id="396" w:author="Meyer, Michael Frederick" w:date="2021-03-24T16:34:00Z">
        <w:r w:rsidR="00276BB7">
          <w:rPr>
            <w:rFonts w:ascii="Times New Roman" w:eastAsia="Times New Roman" w:hAnsi="Times New Roman" w:cs="Times New Roman"/>
            <w:sz w:val="24"/>
            <w:szCs w:val="24"/>
          </w:rPr>
          <w:t>. We then compared models</w:t>
        </w:r>
      </w:ins>
      <w:ins w:id="397" w:author="Meyer, Michael Frederick" w:date="2021-04-27T12:48:00Z">
        <w:r w:rsidR="00BE21C8">
          <w:rPr>
            <w:rFonts w:ascii="Times New Roman" w:eastAsia="Times New Roman" w:hAnsi="Times New Roman" w:cs="Times New Roman"/>
            <w:sz w:val="24"/>
            <w:szCs w:val="24"/>
          </w:rPr>
          <w:t>’</w:t>
        </w:r>
      </w:ins>
      <w:ins w:id="398" w:author="Meyer, Michael Frederick" w:date="2021-03-24T16:34:00Z">
        <w:r w:rsidR="00276BB7">
          <w:rPr>
            <w:rFonts w:ascii="Times New Roman" w:eastAsia="Times New Roman" w:hAnsi="Times New Roman" w:cs="Times New Roman"/>
            <w:sz w:val="24"/>
            <w:szCs w:val="24"/>
          </w:rPr>
          <w:t xml:space="preserve"> </w:t>
        </w:r>
      </w:ins>
      <w:ins w:id="399"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400"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401" w:author="Meyer, Michael Frederick" w:date="2021-03-24T16:34:00Z">
        <w:r w:rsidR="00276BB7">
          <w:rPr>
            <w:rFonts w:ascii="Times New Roman" w:eastAsia="Times New Roman" w:hAnsi="Times New Roman" w:cs="Times New Roman"/>
            <w:sz w:val="24"/>
            <w:szCs w:val="24"/>
          </w:rPr>
          <w:t xml:space="preserve">. </w:t>
        </w:r>
      </w:ins>
      <w:ins w:id="402" w:author="Meyer, Michael Frederick" w:date="2021-04-09T11:24:00Z">
        <w:r w:rsidR="008B40FF">
          <w:rPr>
            <w:rFonts w:ascii="Times New Roman" w:eastAsia="Times New Roman" w:hAnsi="Times New Roman" w:cs="Times New Roman"/>
            <w:sz w:val="24"/>
            <w:szCs w:val="24"/>
          </w:rPr>
          <w:t xml:space="preserve">If indeed models generated from </w:t>
        </w:r>
      </w:ins>
      <w:ins w:id="403" w:author="Hampton, Stephanie" w:date="2021-04-23T18:14:00Z">
        <w:r w:rsidR="00D167BD">
          <w:rPr>
            <w:rFonts w:ascii="Times New Roman" w:eastAsia="Times New Roman" w:hAnsi="Times New Roman" w:cs="Times New Roman"/>
            <w:sz w:val="24"/>
            <w:szCs w:val="24"/>
          </w:rPr>
          <w:t>observed</w:t>
        </w:r>
      </w:ins>
      <w:ins w:id="404" w:author="Meyer, Michael Frederick" w:date="2021-04-09T11:24:00Z">
        <w:r w:rsidR="008B40FF">
          <w:rPr>
            <w:rFonts w:ascii="Times New Roman" w:eastAsia="Times New Roman" w:hAnsi="Times New Roman" w:cs="Times New Roman"/>
            <w:sz w:val="24"/>
            <w:szCs w:val="24"/>
          </w:rPr>
          <w:t xml:space="preserve"> data were describing a non-random process, </w:t>
        </w:r>
      </w:ins>
      <w:ins w:id="405" w:author="Meyer, Michael Frederick" w:date="2021-03-24T16:35:00Z">
        <w:r w:rsidR="00276BB7">
          <w:rPr>
            <w:rFonts w:ascii="Times New Roman" w:eastAsia="Times New Roman" w:hAnsi="Times New Roman" w:cs="Times New Roman"/>
            <w:sz w:val="24"/>
            <w:szCs w:val="24"/>
          </w:rPr>
          <w:t xml:space="preserve">p- and </w:t>
        </w:r>
      </w:ins>
      <w:ins w:id="406" w:author="Meyer, Michael Frederick" w:date="2021-03-24T16:36:00Z">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407" w:author="Meyer, Michael Frederick" w:date="2021-03-24T17:09:00Z">
        <w:r w:rsidR="00365CC9">
          <w:rPr>
            <w:rFonts w:ascii="Times New Roman" w:eastAsia="Times New Roman" w:hAnsi="Times New Roman" w:cs="Times New Roman"/>
            <w:sz w:val="24"/>
            <w:szCs w:val="24"/>
          </w:rPr>
          <w:t xml:space="preserve"> at </w:t>
        </w:r>
      </w:ins>
      <w:ins w:id="408" w:author="Meyer, Michael Frederick" w:date="2021-04-05T14:46:00Z">
        <w:r w:rsidR="005B464E">
          <w:rPr>
            <w:rFonts w:ascii="Times New Roman" w:eastAsia="Times New Roman" w:hAnsi="Times New Roman" w:cs="Times New Roman"/>
            <w:sz w:val="24"/>
            <w:szCs w:val="24"/>
          </w:rPr>
          <w:t>the</w:t>
        </w:r>
      </w:ins>
      <w:ins w:id="409" w:author="Meyer, Michael Frederick" w:date="2021-03-24T17:09:00Z">
        <w:r w:rsidR="00365CC9">
          <w:rPr>
            <w:rFonts w:ascii="Times New Roman" w:eastAsia="Times New Roman" w:hAnsi="Times New Roman" w:cs="Times New Roman"/>
            <w:sz w:val="24"/>
            <w:szCs w:val="24"/>
          </w:rPr>
          <w:t xml:space="preserve"> tail </w:t>
        </w:r>
      </w:ins>
      <w:ins w:id="410" w:author="Meyer, Michael Frederick" w:date="2021-03-24T17:10:00Z">
        <w:r w:rsidR="00365CC9">
          <w:rPr>
            <w:rFonts w:ascii="Times New Roman" w:eastAsia="Times New Roman" w:hAnsi="Times New Roman" w:cs="Times New Roman"/>
            <w:sz w:val="24"/>
            <w:szCs w:val="24"/>
          </w:rPr>
          <w:t>end of the permuted values’ distribution</w:t>
        </w:r>
      </w:ins>
      <w:ins w:id="411" w:author="Meyer, Michael Frederick" w:date="2021-03-24T16:37:00Z">
        <w:r w:rsidR="00276BB7">
          <w:rPr>
            <w:rFonts w:ascii="Times New Roman" w:eastAsia="Times New Roman" w:hAnsi="Times New Roman" w:cs="Times New Roman"/>
            <w:sz w:val="24"/>
            <w:szCs w:val="24"/>
          </w:rPr>
          <w:t>.</w:t>
        </w:r>
      </w:ins>
      <w:ins w:id="412" w:author="Meyer, Michael Frederick" w:date="2021-04-09T11:24:00Z">
        <w:r w:rsidR="008B40FF">
          <w:rPr>
            <w:rFonts w:ascii="Times New Roman" w:eastAsia="Times New Roman" w:hAnsi="Times New Roman" w:cs="Times New Roman"/>
            <w:sz w:val="24"/>
            <w:szCs w:val="24"/>
          </w:rPr>
          <w:t xml:space="preserve"> </w:t>
        </w:r>
      </w:ins>
      <w:ins w:id="413"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w:t>
        </w:r>
        <w:r w:rsidR="008B40FF">
          <w:rPr>
            <w:rFonts w:ascii="Times New Roman" w:eastAsia="Times New Roman" w:hAnsi="Times New Roman" w:cs="Times New Roman"/>
            <w:sz w:val="24"/>
            <w:szCs w:val="24"/>
          </w:rPr>
          <w:lastRenderedPageBreak/>
          <w:t xml:space="preserve">those </w:t>
        </w:r>
      </w:ins>
      <w:ins w:id="414"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415" w:author="Meyer, Michael Frederick" w:date="2021-04-09T11:29:00Z">
        <w:r w:rsidR="008B40FF">
          <w:rPr>
            <w:rFonts w:ascii="Times New Roman" w:eastAsia="Times New Roman" w:hAnsi="Times New Roman" w:cs="Times New Roman"/>
            <w:sz w:val="24"/>
            <w:szCs w:val="24"/>
          </w:rPr>
          <w:t xml:space="preserve"> those from models</w:t>
        </w:r>
      </w:ins>
      <w:ins w:id="416" w:author="Meyer, Michael Frederick" w:date="2021-04-12T13:24:00Z">
        <w:r w:rsidR="00A44FC2">
          <w:rPr>
            <w:rFonts w:ascii="Times New Roman" w:eastAsia="Times New Roman" w:hAnsi="Times New Roman" w:cs="Times New Roman"/>
            <w:sz w:val="24"/>
            <w:szCs w:val="24"/>
          </w:rPr>
          <w:t xml:space="preserve"> generated from non-permuted datasets</w:t>
        </w:r>
      </w:ins>
      <w:ins w:id="417"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B9A4EBA"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418" w:author="Meyer, Michael Frederick" w:date="2021-04-07T15:53:00Z">
        <w:r w:rsidR="00FC016E">
          <w:rPr>
            <w:rFonts w:ascii="Times New Roman" w:eastAsia="Times New Roman" w:hAnsi="Times New Roman" w:cs="Times New Roman"/>
            <w:sz w:val="24"/>
            <w:szCs w:val="24"/>
          </w:rPr>
          <w:t xml:space="preserve">for amphipods </w:t>
        </w:r>
      </w:ins>
      <w:ins w:id="419" w:author="Meyer, Michael Frederick" w:date="2021-04-27T15:25:00Z">
        <w:r w:rsidR="00861ABD">
          <w:rPr>
            <w:rFonts w:ascii="Times New Roman" w:eastAsia="Times New Roman" w:hAnsi="Times New Roman" w:cs="Times New Roman"/>
            <w:sz w:val="24"/>
            <w:szCs w:val="24"/>
          </w:rPr>
          <w:t xml:space="preserve">and </w:t>
        </w:r>
      </w:ins>
      <w:ins w:id="420" w:author="Hampton, Stephanie" w:date="2021-04-23T18:17:00Z">
        <w:del w:id="421" w:author="Meyer, Michael Frederick" w:date="2021-04-27T15:25:00Z">
          <w:r w:rsidR="000519E8" w:rsidDel="00861ABD">
            <w:rPr>
              <w:rFonts w:ascii="Times New Roman" w:eastAsia="Times New Roman" w:hAnsi="Times New Roman" w:cs="Times New Roman"/>
              <w:sz w:val="24"/>
              <w:szCs w:val="24"/>
            </w:rPr>
            <w:delText xml:space="preserve"> </w:delText>
          </w:r>
        </w:del>
        <w:r w:rsidR="000519E8">
          <w:rPr>
            <w:rFonts w:ascii="Times New Roman" w:eastAsia="Times New Roman" w:hAnsi="Times New Roman" w:cs="Times New Roman"/>
            <w:sz w:val="24"/>
            <w:szCs w:val="24"/>
          </w:rPr>
          <w:t>at</w:t>
        </w:r>
      </w:ins>
      <w:ins w:id="422" w:author="Meyer, Michael Frederick" w:date="2021-04-07T15:53:00Z">
        <w:r w:rsidR="00FC016E">
          <w:rPr>
            <w:rFonts w:ascii="Times New Roman" w:eastAsia="Times New Roman" w:hAnsi="Times New Roman" w:cs="Times New Roman"/>
            <w:sz w:val="24"/>
            <w:szCs w:val="24"/>
          </w:rPr>
          <w:t xml:space="preserve"> higher </w:t>
        </w:r>
      </w:ins>
      <w:ins w:id="423" w:author="Meyer, Michael Frederick" w:date="2021-04-12T13:25:00Z">
        <w:r w:rsidR="00FC3CB6">
          <w:rPr>
            <w:rFonts w:ascii="Times New Roman" w:eastAsia="Times New Roman" w:hAnsi="Times New Roman" w:cs="Times New Roman"/>
            <w:sz w:val="24"/>
            <w:szCs w:val="24"/>
          </w:rPr>
          <w:t>taxonomic levels</w:t>
        </w:r>
      </w:ins>
      <w:ins w:id="424"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425"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w:t>
        </w:r>
      </w:ins>
      <w:ins w:id="426" w:author="Meyer, Michael Frederick" w:date="2021-04-27T15:26:00Z">
        <w:r w:rsidR="00861ABD">
          <w:rPr>
            <w:rFonts w:ascii="Times New Roman" w:eastAsia="Times New Roman" w:hAnsi="Times New Roman" w:cs="Times New Roman"/>
            <w:sz w:val="24"/>
            <w:szCs w:val="24"/>
          </w:rPr>
          <w:t xml:space="preserve">markedly </w:t>
        </w:r>
      </w:ins>
      <w:ins w:id="427" w:author="Meyer, Michael Frederick" w:date="2021-04-07T15:54:00Z">
        <w:r w:rsidR="00FC016E">
          <w:rPr>
            <w:rFonts w:ascii="Times New Roman" w:eastAsia="Times New Roman" w:hAnsi="Times New Roman" w:cs="Times New Roman"/>
            <w:sz w:val="24"/>
            <w:szCs w:val="24"/>
          </w:rPr>
          <w:t xml:space="preserve">exceeded </w:t>
        </w:r>
      </w:ins>
      <w:ins w:id="428" w:author="Meyer, Michael Frederick" w:date="2021-04-07T15:55:00Z">
        <w:r w:rsidR="00FC016E">
          <w:rPr>
            <w:rFonts w:ascii="Times New Roman" w:eastAsia="Times New Roman" w:hAnsi="Times New Roman" w:cs="Times New Roman"/>
            <w:sz w:val="24"/>
            <w:szCs w:val="24"/>
          </w:rPr>
          <w:t>the abundance of other macroinvertebrates</w:t>
        </w:r>
      </w:ins>
      <w:ins w:id="429" w:author="Meyer, Michael Frederick" w:date="2021-04-27T15:26:00Z">
        <w:r w:rsidR="00861ABD">
          <w:rPr>
            <w:rFonts w:ascii="Times New Roman" w:eastAsia="Times New Roman" w:hAnsi="Times New Roman" w:cs="Times New Roman"/>
            <w:sz w:val="24"/>
            <w:szCs w:val="24"/>
          </w:rPr>
          <w:t xml:space="preserve"> (Figure S1)</w:t>
        </w:r>
      </w:ins>
      <w:ins w:id="430" w:author="Meyer, Michael Frederick" w:date="2021-04-07T15:55:00Z">
        <w:r w:rsidR="00FC016E">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431"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432"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433" w:author="Meyer, Michael Frederick" w:date="2021-04-09T11:42:00Z">
        <w:r w:rsidR="00D8535D" w:rsidRPr="009A2D94" w:rsidDel="001F0548">
          <w:rPr>
            <w:rFonts w:ascii="Times New Roman" w:eastAsia="Times New Roman" w:hAnsi="Times New Roman" w:cs="Times New Roman"/>
            <w:sz w:val="24"/>
            <w:szCs w:val="24"/>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434"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 xml:space="preserve">(Johnson and </w:t>
      </w:r>
      <w:r w:rsidR="0029201F" w:rsidRPr="007418CF">
        <w:rPr>
          <w:rFonts w:ascii="Times New Roman" w:hAnsi="Times New Roman" w:cs="Times New Roman"/>
          <w:sz w:val="24"/>
        </w:rPr>
        <w:lastRenderedPageBreak/>
        <w:t>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435"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28E34EC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436" w:author="Meyer, Michael Frederick" w:date="2021-04-09T11:45:00Z">
        <w:r w:rsidR="001F0548">
          <w:rPr>
            <w:rFonts w:ascii="Times New Roman" w:eastAsia="Times New Roman" w:hAnsi="Times New Roman" w:cs="Times New Roman"/>
            <w:sz w:val="24"/>
            <w:szCs w:val="24"/>
          </w:rPr>
          <w:t>5</w:t>
        </w:r>
      </w:ins>
      <w:del w:id="437"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438" w:author="Meyer, Michael Frederick" w:date="2021-04-09T11:45:00Z">
        <w:r w:rsidR="001F0548">
          <w:rPr>
            <w:rFonts w:ascii="Times New Roman" w:eastAsia="Times New Roman" w:hAnsi="Times New Roman" w:cs="Times New Roman"/>
            <w:sz w:val="24"/>
            <w:szCs w:val="24"/>
          </w:rPr>
          <w:t>6</w:t>
        </w:r>
      </w:ins>
      <w:del w:id="439"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 xml:space="preserve">community </w:t>
      </w:r>
      <w:r w:rsidR="003E6D7F" w:rsidRPr="007418CF">
        <w:rPr>
          <w:rFonts w:ascii="Times New Roman" w:eastAsia="Times New Roman" w:hAnsi="Times New Roman" w:cs="Times New Roman"/>
          <w:sz w:val="24"/>
          <w:szCs w:val="24"/>
        </w:rPr>
        <w:lastRenderedPageBreak/>
        <w:t>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ins w:id="440" w:author="Meyer, Michael Frederick [2]" w:date="2021-06-04T15:46:00Z">
        <w:r w:rsidR="00181540">
          <w:rPr>
            <w:rFonts w:ascii="Times New Roman" w:eastAsia="Times New Roman" w:hAnsi="Times New Roman" w:cs="Times New Roman"/>
            <w:sz w:val="24"/>
            <w:szCs w:val="24"/>
          </w:rPr>
          <w:t xml:space="preserve">the fatty acids </w:t>
        </w:r>
      </w:ins>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441" w:author="Meyer, Michael Frederick" w:date="2021-04-09T11:47:00Z">
        <w:r w:rsidR="001F0548">
          <w:rPr>
            <w:rFonts w:ascii="Times New Roman" w:eastAsia="Times New Roman" w:hAnsi="Times New Roman" w:cs="Times New Roman"/>
            <w:sz w:val="24"/>
            <w:szCs w:val="24"/>
          </w:rPr>
          <w:t>7</w:t>
        </w:r>
      </w:ins>
      <w:del w:id="442"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443" w:author="Meyer, Michael Frederick" w:date="2021-04-09T11:47:00Z">
        <w:r w:rsidR="001F0548">
          <w:rPr>
            <w:rFonts w:ascii="Times New Roman" w:eastAsia="Times New Roman" w:hAnsi="Times New Roman" w:cs="Times New Roman"/>
            <w:sz w:val="24"/>
            <w:szCs w:val="24"/>
          </w:rPr>
          <w:t>8</w:t>
        </w:r>
      </w:ins>
      <w:del w:id="444"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445"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ins w:id="446" w:author="Meyer, Michael Frederick" w:date="2021-04-06T11:21:00Z">
        <w:r w:rsidR="00CC0DDD">
          <w:rPr>
            <w:rFonts w:ascii="Times New Roman" w:eastAsia="Times New Roman" w:hAnsi="Times New Roman" w:cs="Times New Roman"/>
            <w:sz w:val="24"/>
            <w:szCs w:val="24"/>
          </w:rPr>
          <w:t>as</w:t>
        </w:r>
      </w:ins>
      <w:ins w:id="447"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48" w:author="Meyer, Michael Frederick" w:date="2021-04-05T16:01:00Z">
        <w:r w:rsidR="005E16D0">
          <w:rPr>
            <w:rFonts w:ascii="Times New Roman" w:eastAsia="Times New Roman" w:hAnsi="Times New Roman" w:cs="Times New Roman"/>
            <w:sz w:val="24"/>
            <w:szCs w:val="24"/>
          </w:rPr>
          <w:t>As with sewage indicators</w:t>
        </w:r>
      </w:ins>
      <w:ins w:id="449"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w:t>
        </w:r>
      </w:ins>
      <w:ins w:id="450" w:author="Hampton, Stephanie" w:date="2021-04-23T18:19:00Z">
        <w:r w:rsidR="000519E8">
          <w:rPr>
            <w:rFonts w:ascii="Times New Roman" w:eastAsia="Times New Roman" w:hAnsi="Times New Roman" w:cs="Times New Roman"/>
            <w:sz w:val="24"/>
            <w:szCs w:val="24"/>
          </w:rPr>
          <w:t>compromised by</w:t>
        </w:r>
      </w:ins>
      <w:ins w:id="451" w:author="Meyer, Michael Frederick" w:date="2021-04-05T16:02:00Z">
        <w:r w:rsidR="005E16D0">
          <w:rPr>
            <w:rFonts w:ascii="Times New Roman" w:eastAsia="Times New Roman" w:hAnsi="Times New Roman" w:cs="Times New Roman"/>
            <w:sz w:val="24"/>
            <w:szCs w:val="24"/>
          </w:rPr>
          <w:t xml:space="preserve"> a limited sample size. To ensure the robustness of </w:t>
        </w:r>
      </w:ins>
      <w:ins w:id="452" w:author="Meyer, Michael Frederick" w:date="2021-04-05T16:03:00Z">
        <w:r w:rsidR="005E16D0">
          <w:rPr>
            <w:rFonts w:ascii="Times New Roman" w:eastAsia="Times New Roman" w:hAnsi="Times New Roman" w:cs="Times New Roman"/>
            <w:sz w:val="24"/>
            <w:szCs w:val="24"/>
          </w:rPr>
          <w:t>the</w:t>
        </w:r>
      </w:ins>
      <w:ins w:id="453" w:author="Meyer, Michael Frederick" w:date="2021-05-03T17:27:00Z">
        <w:r w:rsidR="00247590">
          <w:rPr>
            <w:rFonts w:ascii="Times New Roman" w:eastAsia="Times New Roman" w:hAnsi="Times New Roman" w:cs="Times New Roman"/>
            <w:sz w:val="24"/>
            <w:szCs w:val="24"/>
          </w:rPr>
          <w:t>se</w:t>
        </w:r>
      </w:ins>
      <w:ins w:id="454" w:author="Meyer, Michael Frederick" w:date="2021-04-05T16:03:00Z">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455"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456"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57" w:author="Meyer, Michael Frederick" w:date="2021-04-06T13:53:00Z">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458"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59" w:author="Meyer, Michael Frederick" w:date="2021-04-06T13:54:00Z">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460"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461"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462"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463" w:author="Meyer, Michael Frederick" w:date="2021-04-05T17:32:00Z">
        <w:r w:rsidR="000C51CF">
          <w:rPr>
            <w:rFonts w:ascii="Times New Roman" w:eastAsia="Times New Roman" w:hAnsi="Times New Roman" w:cs="Times New Roman"/>
            <w:sz w:val="24"/>
            <w:szCs w:val="24"/>
          </w:rPr>
          <w:t>33</w:t>
        </w:r>
      </w:ins>
      <w:ins w:id="464" w:author="Meyer, Michael Frederick" w:date="2021-04-05T17:31:00Z">
        <w:r w:rsidR="000C51CF" w:rsidRPr="007418CF">
          <w:rPr>
            <w:rFonts w:ascii="Times New Roman" w:eastAsia="Times New Roman" w:hAnsi="Times New Roman" w:cs="Times New Roman"/>
            <w:sz w:val="24"/>
            <w:szCs w:val="24"/>
          </w:rPr>
          <w:t>, p = 0.0</w:t>
        </w:r>
      </w:ins>
      <w:ins w:id="465" w:author="Meyer, Michael Frederick" w:date="2021-04-05T17:32:00Z">
        <w:r w:rsidR="000C51CF">
          <w:rPr>
            <w:rFonts w:ascii="Times New Roman" w:eastAsia="Times New Roman" w:hAnsi="Times New Roman" w:cs="Times New Roman"/>
            <w:sz w:val="24"/>
            <w:szCs w:val="24"/>
          </w:rPr>
          <w:t>2</w:t>
        </w:r>
      </w:ins>
      <w:ins w:id="466"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467"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lastRenderedPageBreak/>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468"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ins w:id="469" w:author="Meyer, Michael Frederick" w:date="2021-04-05T17:35:00Z"/>
          <w:rFonts w:ascii="Times New Roman" w:eastAsia="Times New Roman" w:hAnsi="Times New Roman" w:cs="Times New Roman"/>
          <w:color w:val="212121"/>
          <w:sz w:val="24"/>
          <w:szCs w:val="24"/>
        </w:rPr>
      </w:pPr>
      <w:ins w:id="470" w:author="Meyer, Michael Frederick" w:date="2021-04-05T17:28:00Z">
        <w:r>
          <w:rPr>
            <w:rFonts w:ascii="Times New Roman" w:eastAsia="Times New Roman" w:hAnsi="Times New Roman" w:cs="Times New Roman"/>
            <w:sz w:val="24"/>
            <w:szCs w:val="24"/>
          </w:rPr>
          <w:t xml:space="preserve">Permutational analyses corroborated these </w:t>
        </w:r>
      </w:ins>
      <w:ins w:id="471" w:author="Meyer, Michael Frederick" w:date="2021-04-05T17:29:00Z">
        <w:r>
          <w:rPr>
            <w:rFonts w:ascii="Times New Roman" w:eastAsia="Times New Roman" w:hAnsi="Times New Roman" w:cs="Times New Roman"/>
            <w:sz w:val="24"/>
            <w:szCs w:val="24"/>
          </w:rPr>
          <w:t>findings</w:t>
        </w:r>
      </w:ins>
      <w:ins w:id="472" w:author="Meyer, Michael Frederick" w:date="2021-04-05T17:32:00Z">
        <w:r w:rsidR="008B13CC">
          <w:rPr>
            <w:rFonts w:ascii="Times New Roman" w:eastAsia="Times New Roman" w:hAnsi="Times New Roman" w:cs="Times New Roman"/>
            <w:sz w:val="24"/>
            <w:szCs w:val="24"/>
          </w:rPr>
          <w:t>. Model</w:t>
        </w:r>
      </w:ins>
      <w:ins w:id="473"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474" w:author="Meyer, Michael Frederick" w:date="2021-04-27T15:32:00Z">
        <w:r w:rsidR="00816AA4">
          <w:rPr>
            <w:rFonts w:ascii="Times New Roman" w:eastAsia="Times New Roman" w:hAnsi="Times New Roman" w:cs="Times New Roman"/>
            <w:color w:val="212121"/>
            <w:sz w:val="24"/>
            <w:szCs w:val="24"/>
          </w:rPr>
          <w:t xml:space="preserve">the </w:t>
        </w:r>
      </w:ins>
      <w:ins w:id="475" w:author="Meyer, Michael Frederick" w:date="2021-04-05T17:34:00Z">
        <w:r w:rsidR="008B13CC">
          <w:rPr>
            <w:rFonts w:ascii="Times New Roman" w:eastAsia="Times New Roman" w:hAnsi="Times New Roman" w:cs="Times New Roman"/>
            <w:color w:val="212121"/>
            <w:sz w:val="24"/>
            <w:szCs w:val="24"/>
          </w:rPr>
          <w:t xml:space="preserve">tail </w:t>
        </w:r>
      </w:ins>
      <w:ins w:id="476"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477" w:author="Meyer, Michael Frederick" w:date="2021-04-05T17:35:00Z">
        <w:r w:rsidR="008B13CC">
          <w:rPr>
            <w:rFonts w:ascii="Times New Roman" w:eastAsia="Times New Roman" w:hAnsi="Times New Roman" w:cs="Times New Roman"/>
            <w:color w:val="212121"/>
            <w:sz w:val="24"/>
            <w:szCs w:val="24"/>
          </w:rPr>
          <w:t xml:space="preserve"> (Figure S</w:t>
        </w:r>
      </w:ins>
      <w:ins w:id="478" w:author="Meyer, Michael Frederick" w:date="2021-04-09T11:51:00Z">
        <w:r w:rsidR="001F0548">
          <w:rPr>
            <w:rFonts w:ascii="Times New Roman" w:eastAsia="Times New Roman" w:hAnsi="Times New Roman" w:cs="Times New Roman"/>
            <w:color w:val="212121"/>
            <w:sz w:val="24"/>
            <w:szCs w:val="24"/>
          </w:rPr>
          <w:t>9</w:t>
        </w:r>
      </w:ins>
      <w:ins w:id="479" w:author="Meyer, Michael Frederick" w:date="2021-04-05T17:35:00Z">
        <w:r w:rsidR="008B13CC">
          <w:rPr>
            <w:rFonts w:ascii="Times New Roman" w:eastAsia="Times New Roman" w:hAnsi="Times New Roman" w:cs="Times New Roman"/>
            <w:color w:val="212121"/>
            <w:sz w:val="24"/>
            <w:szCs w:val="24"/>
          </w:rPr>
          <w:t>)</w:t>
        </w:r>
      </w:ins>
      <w:ins w:id="480" w:author="Meyer, Michael Frederick" w:date="2021-04-05T17:33:00Z">
        <w:r w:rsidR="008B13CC">
          <w:rPr>
            <w:rFonts w:ascii="Times New Roman" w:eastAsia="Times New Roman" w:hAnsi="Times New Roman" w:cs="Times New Roman"/>
            <w:color w:val="212121"/>
            <w:sz w:val="24"/>
            <w:szCs w:val="24"/>
          </w:rPr>
          <w:t>.</w:t>
        </w:r>
      </w:ins>
      <w:ins w:id="481" w:author="Meyer, Michael Frederick" w:date="2021-04-05T17:34:00Z">
        <w:r w:rsidR="008B13CC">
          <w:rPr>
            <w:rFonts w:ascii="Times New Roman" w:eastAsia="Times New Roman" w:hAnsi="Times New Roman" w:cs="Times New Roman"/>
            <w:color w:val="212121"/>
            <w:sz w:val="24"/>
            <w:szCs w:val="24"/>
          </w:rPr>
          <w:t xml:space="preserve"> </w:t>
        </w:r>
      </w:ins>
      <w:ins w:id="482" w:author="Meyer, Michael Frederick" w:date="2021-04-12T13:27:00Z">
        <w:r w:rsidR="00FC3CB6">
          <w:rPr>
            <w:rFonts w:ascii="Times New Roman" w:eastAsia="Times New Roman" w:hAnsi="Times New Roman" w:cs="Times New Roman"/>
            <w:color w:val="212121"/>
            <w:sz w:val="24"/>
            <w:szCs w:val="24"/>
          </w:rPr>
          <w:t>M</w:t>
        </w:r>
      </w:ins>
      <w:ins w:id="483"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484"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485" w:author="Meyer, Michael Frederick" w:date="2021-04-05T17:33:00Z">
        <w:r w:rsidR="008B13CC">
          <w:rPr>
            <w:rFonts w:ascii="Times New Roman" w:eastAsia="Times New Roman" w:hAnsi="Times New Roman" w:cs="Times New Roman"/>
            <w:color w:val="212121"/>
            <w:sz w:val="24"/>
            <w:szCs w:val="24"/>
          </w:rPr>
          <w:t xml:space="preserve"> </w:t>
        </w:r>
      </w:ins>
      <w:ins w:id="486"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487" w:author="Meyer, Michael Frederick" w:date="2021-04-09T11:51:00Z">
        <w:r w:rsidR="001F0548">
          <w:rPr>
            <w:rFonts w:ascii="Times New Roman" w:eastAsia="Times New Roman" w:hAnsi="Times New Roman" w:cs="Times New Roman"/>
            <w:color w:val="212121"/>
            <w:sz w:val="24"/>
            <w:szCs w:val="24"/>
          </w:rPr>
          <w:t>9</w:t>
        </w:r>
      </w:ins>
      <w:ins w:id="488"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489" w:author="Meyer, Michael Frederick" w:date="2021-04-09T11:47:00Z">
        <w:r w:rsidR="001F0548">
          <w:rPr>
            <w:rFonts w:ascii="Times New Roman" w:eastAsia="Times New Roman" w:hAnsi="Times New Roman" w:cs="Times New Roman"/>
            <w:sz w:val="24"/>
            <w:szCs w:val="24"/>
          </w:rPr>
          <w:t>2</w:t>
        </w:r>
      </w:ins>
      <w:del w:id="490"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491" w:author="Meyer, Michael Frederick" w:date="2021-04-09T11:47:00Z">
        <w:r w:rsidR="001F0548">
          <w:rPr>
            <w:rFonts w:ascii="Times New Roman" w:eastAsia="Times New Roman" w:hAnsi="Times New Roman" w:cs="Times New Roman"/>
            <w:sz w:val="24"/>
            <w:szCs w:val="24"/>
          </w:rPr>
          <w:t>3</w:t>
        </w:r>
      </w:ins>
      <w:del w:id="492"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493" w:author="Meyer, Michael Frederick" w:date="2021-04-09T11:47:00Z">
        <w:r w:rsidR="001F0548">
          <w:rPr>
            <w:rFonts w:ascii="Times New Roman" w:eastAsia="Times New Roman" w:hAnsi="Times New Roman" w:cs="Times New Roman"/>
            <w:sz w:val="24"/>
            <w:szCs w:val="24"/>
          </w:rPr>
          <w:t>4</w:t>
        </w:r>
      </w:ins>
      <w:del w:id="494"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w:t>
      </w:r>
      <w:r w:rsidRPr="007418CF">
        <w:rPr>
          <w:rFonts w:ascii="Times New Roman" w:eastAsia="Times New Roman" w:hAnsi="Times New Roman" w:cs="Times New Roman"/>
          <w:sz w:val="24"/>
          <w:szCs w:val="24"/>
        </w:rPr>
        <w:lastRenderedPageBreak/>
        <w:t xml:space="preserve">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D70CB20"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495" w:author="Meyer, Michael Frederick" w:date="2021-04-09T11:47:00Z">
        <w:r w:rsidR="001F0548">
          <w:rPr>
            <w:rFonts w:ascii="Times New Roman" w:eastAsia="Times New Roman" w:hAnsi="Times New Roman" w:cs="Times New Roman"/>
            <w:sz w:val="24"/>
            <w:szCs w:val="24"/>
          </w:rPr>
          <w:t>2</w:t>
        </w:r>
      </w:ins>
      <w:del w:id="496"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497" w:author="Meyer, Michael Frederick" w:date="2021-04-09T11:47:00Z">
        <w:r w:rsidR="001F0548">
          <w:rPr>
            <w:rFonts w:ascii="Times New Roman" w:eastAsia="Times New Roman" w:hAnsi="Times New Roman" w:cs="Times New Roman"/>
            <w:sz w:val="24"/>
            <w:szCs w:val="24"/>
          </w:rPr>
          <w:t>3</w:t>
        </w:r>
      </w:ins>
      <w:del w:id="498"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ins w:id="499" w:author="Meyer, Michael Frederick" w:date="2021-05-03T17:30:00Z">
        <w:r w:rsidR="00247590">
          <w:rPr>
            <w:rFonts w:ascii="Times New Roman" w:eastAsia="Times New Roman" w:hAnsi="Times New Roman" w:cs="Times New Roman"/>
            <w:sz w:val="24"/>
            <w:szCs w:val="24"/>
          </w:rPr>
          <w:t xml:space="preserve">Figure </w:t>
        </w:r>
      </w:ins>
      <w:r w:rsidR="00F62F7F" w:rsidRPr="007418CF">
        <w:rPr>
          <w:rFonts w:ascii="Times New Roman" w:eastAsia="Times New Roman" w:hAnsi="Times New Roman" w:cs="Times New Roman"/>
          <w:sz w:val="24"/>
          <w:szCs w:val="24"/>
        </w:rPr>
        <w:t>S</w:t>
      </w:r>
      <w:ins w:id="500" w:author="Meyer, Michael Frederick" w:date="2021-04-09T11:48:00Z">
        <w:r w:rsidR="001F0548">
          <w:rPr>
            <w:rFonts w:ascii="Times New Roman" w:eastAsia="Times New Roman" w:hAnsi="Times New Roman" w:cs="Times New Roman"/>
            <w:sz w:val="24"/>
            <w:szCs w:val="24"/>
          </w:rPr>
          <w:t>4</w:t>
        </w:r>
      </w:ins>
      <w:del w:id="501"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xml:space="preserve">, </w:t>
      </w:r>
      <w:r w:rsidR="00430D67" w:rsidRPr="007418CF">
        <w:rPr>
          <w:rFonts w:ascii="Times New Roman" w:eastAsia="Times New Roman" w:hAnsi="Times New Roman" w:cs="Times New Roman"/>
          <w:sz w:val="24"/>
          <w:szCs w:val="24"/>
        </w:rPr>
        <w:lastRenderedPageBreak/>
        <w:t>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502"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503"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504"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505" w:author="Meyer, Michael Frederick" w:date="2021-04-09T11:51:00Z">
        <w:r w:rsidR="001F0548">
          <w:rPr>
            <w:rFonts w:ascii="Times New Roman" w:eastAsia="Times New Roman" w:hAnsi="Times New Roman" w:cs="Times New Roman"/>
            <w:sz w:val="24"/>
            <w:szCs w:val="24"/>
          </w:rPr>
          <w:t>10</w:t>
        </w:r>
      </w:ins>
      <w:del w:id="506"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507" w:author="Meyer, Michael Frederick" w:date="2021-04-09T11:51:00Z">
        <w:r w:rsidR="001F0548">
          <w:rPr>
            <w:rFonts w:ascii="Times New Roman" w:eastAsia="Times New Roman" w:hAnsi="Times New Roman" w:cs="Times New Roman"/>
            <w:sz w:val="24"/>
            <w:szCs w:val="24"/>
          </w:rPr>
          <w:t>10</w:t>
        </w:r>
      </w:ins>
      <w:del w:id="508"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509" w:author="Meyer, Michael Frederick" w:date="2021-04-05T17:37:00Z"/>
          <w:rFonts w:ascii="Times New Roman" w:eastAsia="Times New Roman" w:hAnsi="Times New Roman" w:cs="Times New Roman"/>
          <w:sz w:val="24"/>
          <w:szCs w:val="24"/>
        </w:rPr>
      </w:pPr>
    </w:p>
    <w:p w14:paraId="76DBE635" w14:textId="0A450DF7" w:rsidR="008B13CC" w:rsidRDefault="008B13CC" w:rsidP="00F31B90">
      <w:pPr>
        <w:spacing w:line="480" w:lineRule="auto"/>
        <w:rPr>
          <w:ins w:id="510" w:author="Meyer, Michael Frederick" w:date="2021-04-05T17:37:00Z"/>
          <w:rFonts w:ascii="Times New Roman" w:eastAsia="Times New Roman" w:hAnsi="Times New Roman" w:cs="Times New Roman"/>
          <w:sz w:val="24"/>
          <w:szCs w:val="24"/>
        </w:rPr>
      </w:pPr>
      <w:ins w:id="511"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512" w:author="Meyer, Michael Frederick" w:date="2021-04-06T11:22:00Z">
        <w:r w:rsidR="00CC0DDD">
          <w:rPr>
            <w:rFonts w:ascii="Times New Roman" w:eastAsia="Times New Roman" w:hAnsi="Times New Roman" w:cs="Times New Roman"/>
            <w:sz w:val="24"/>
            <w:szCs w:val="24"/>
          </w:rPr>
          <w:t>isospaces</w:t>
        </w:r>
      </w:ins>
      <w:proofErr w:type="spellEnd"/>
      <w:ins w:id="513" w:author="Meyer, Michael Frederick" w:date="2021-04-05T17:38:00Z">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ins>
      <w:ins w:id="514" w:author="Meyer, Michael Frederick" w:date="2021-04-06T11:23:00Z">
        <w:r w:rsidR="00CC0DDD">
          <w:rPr>
            <w:rFonts w:ascii="Times New Roman" w:eastAsia="Times New Roman" w:hAnsi="Times New Roman" w:cs="Times New Roman"/>
            <w:sz w:val="24"/>
            <w:szCs w:val="24"/>
          </w:rPr>
          <w:t>d</w:t>
        </w:r>
      </w:ins>
      <w:ins w:id="515" w:author="Meyer, Michael Frederick" w:date="2021-04-05T17:38:00Z">
        <w:r w:rsidR="002D3984">
          <w:rPr>
            <w:rFonts w:ascii="Times New Roman" w:eastAsia="Times New Roman" w:hAnsi="Times New Roman" w:cs="Times New Roman"/>
            <w:sz w:val="24"/>
            <w:szCs w:val="24"/>
          </w:rPr>
          <w:t xml:space="preserve"> periphyton (Figure </w:t>
        </w:r>
      </w:ins>
      <w:ins w:id="516" w:author="Meyer, Michael Frederick" w:date="2021-04-09T11:49:00Z">
        <w:r w:rsidR="001F0548">
          <w:rPr>
            <w:rFonts w:ascii="Times New Roman" w:eastAsia="Times New Roman" w:hAnsi="Times New Roman" w:cs="Times New Roman"/>
            <w:sz w:val="24"/>
            <w:szCs w:val="24"/>
          </w:rPr>
          <w:t>6</w:t>
        </w:r>
      </w:ins>
      <w:ins w:id="517" w:author="Meyer, Michael Frederick" w:date="2021-04-05T17:38:00Z">
        <w:r w:rsidR="002D3984">
          <w:rPr>
            <w:rFonts w:ascii="Times New Roman" w:eastAsia="Times New Roman" w:hAnsi="Times New Roman" w:cs="Times New Roman"/>
            <w:sz w:val="24"/>
            <w:szCs w:val="24"/>
          </w:rPr>
          <w:t xml:space="preserve">). Results from </w:t>
        </w:r>
      </w:ins>
      <w:ins w:id="518" w:author="Meyer, Michael Frederick" w:date="2021-04-05T17:39:00Z">
        <w:r w:rsidR="002D3984">
          <w:rPr>
            <w:rFonts w:ascii="Times New Roman" w:eastAsia="Times New Roman" w:hAnsi="Times New Roman" w:cs="Times New Roman"/>
            <w:sz w:val="24"/>
            <w:szCs w:val="24"/>
          </w:rPr>
          <w:t>our</w:t>
        </w:r>
      </w:ins>
      <w:ins w:id="519" w:author="Meyer, Michael Frederick" w:date="2021-04-05T17:38:00Z">
        <w:r w:rsidR="002D3984">
          <w:rPr>
            <w:rFonts w:ascii="Times New Roman" w:eastAsia="Times New Roman" w:hAnsi="Times New Roman" w:cs="Times New Roman"/>
            <w:sz w:val="24"/>
            <w:szCs w:val="24"/>
          </w:rPr>
          <w:t xml:space="preserve"> Bayesian m</w:t>
        </w:r>
      </w:ins>
      <w:ins w:id="520" w:author="Meyer, Michael Frederick" w:date="2021-04-05T17:39:00Z">
        <w:r w:rsidR="002D3984">
          <w:rPr>
            <w:rFonts w:ascii="Times New Roman" w:eastAsia="Times New Roman" w:hAnsi="Times New Roman" w:cs="Times New Roman"/>
            <w:sz w:val="24"/>
            <w:szCs w:val="24"/>
          </w:rPr>
          <w:t xml:space="preserve">ixing model further </w:t>
        </w:r>
      </w:ins>
      <w:ins w:id="521" w:author="Hampton, Stephanie" w:date="2021-04-23T18:21:00Z">
        <w:r w:rsidR="000519E8">
          <w:rPr>
            <w:rFonts w:ascii="Times New Roman" w:eastAsia="Times New Roman" w:hAnsi="Times New Roman" w:cs="Times New Roman"/>
            <w:sz w:val="24"/>
            <w:szCs w:val="24"/>
          </w:rPr>
          <w:lastRenderedPageBreak/>
          <w:t>implied</w:t>
        </w:r>
      </w:ins>
      <w:ins w:id="522" w:author="Meyer, Michael Frederick" w:date="2021-04-05T17:39:00Z">
        <w:r w:rsidR="002D3984">
          <w:rPr>
            <w:rFonts w:ascii="Times New Roman" w:eastAsia="Times New Roman" w:hAnsi="Times New Roman" w:cs="Times New Roman"/>
            <w:sz w:val="24"/>
            <w:szCs w:val="24"/>
          </w:rPr>
          <w:t xml:space="preserve"> that diatom</w:t>
        </w:r>
      </w:ins>
      <w:ins w:id="523" w:author="Meyer, Michael Frederick" w:date="2021-04-11T12:27:00Z">
        <w:r w:rsidR="003B079F">
          <w:rPr>
            <w:rFonts w:ascii="Times New Roman" w:eastAsia="Times New Roman" w:hAnsi="Times New Roman" w:cs="Times New Roman"/>
            <w:sz w:val="24"/>
            <w:szCs w:val="24"/>
          </w:rPr>
          <w:t>-associated fatty acids</w:t>
        </w:r>
      </w:ins>
      <w:ins w:id="524" w:author="Meyer, Michael Frederick" w:date="2021-04-05T17:39:00Z">
        <w:r w:rsidR="002D3984">
          <w:rPr>
            <w:rFonts w:ascii="Times New Roman" w:eastAsia="Times New Roman" w:hAnsi="Times New Roman" w:cs="Times New Roman"/>
            <w:sz w:val="24"/>
            <w:szCs w:val="24"/>
          </w:rPr>
          <w:t xml:space="preserve"> constitute</w:t>
        </w:r>
      </w:ins>
      <w:ins w:id="525" w:author="Meyer, Michael Frederick" w:date="2021-04-12T13:28:00Z">
        <w:r w:rsidR="00FC3CB6">
          <w:rPr>
            <w:rFonts w:ascii="Times New Roman" w:eastAsia="Times New Roman" w:hAnsi="Times New Roman" w:cs="Times New Roman"/>
            <w:sz w:val="24"/>
            <w:szCs w:val="24"/>
          </w:rPr>
          <w:t>d</w:t>
        </w:r>
      </w:ins>
      <w:ins w:id="526" w:author="Meyer, Michael Frederick" w:date="2021-04-05T17:39:00Z">
        <w:r w:rsidR="002D3984">
          <w:rPr>
            <w:rFonts w:ascii="Times New Roman" w:eastAsia="Times New Roman" w:hAnsi="Times New Roman" w:cs="Times New Roman"/>
            <w:sz w:val="24"/>
            <w:szCs w:val="24"/>
          </w:rPr>
          <w:t xml:space="preserve"> approximately 80% 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ins>
      <w:ins w:id="527" w:author="Meyer, Michael Frederick" w:date="2021-04-11T12:27:00Z">
        <w:r w:rsidR="003B079F">
          <w:rPr>
            <w:rFonts w:ascii="Times New Roman" w:eastAsia="Times New Roman" w:hAnsi="Times New Roman" w:cs="Times New Roman"/>
            <w:sz w:val="24"/>
            <w:szCs w:val="24"/>
          </w:rPr>
          <w:t xml:space="preserve">fatty acid signatures </w:t>
        </w:r>
      </w:ins>
      <w:ins w:id="528" w:author="Meyer, Michael Frederick" w:date="2021-04-05T17:39:00Z">
        <w:r w:rsidR="002D3984">
          <w:rPr>
            <w:rFonts w:ascii="Times New Roman" w:eastAsia="Times New Roman" w:hAnsi="Times New Roman" w:cs="Times New Roman"/>
            <w:sz w:val="24"/>
            <w:szCs w:val="24"/>
          </w:rPr>
          <w:t>constituted</w:t>
        </w:r>
      </w:ins>
      <w:ins w:id="529"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16713C08" w:rsidR="00715D55" w:rsidRPr="002D3984" w:rsidRDefault="00D8535D" w:rsidP="00F31B90">
      <w:pPr>
        <w:spacing w:line="480" w:lineRule="auto"/>
        <w:rPr>
          <w:rFonts w:ascii="Times New Roman" w:eastAsia="Times New Roman" w:hAnsi="Times New Roman" w:cs="Times New Roman"/>
          <w:sz w:val="24"/>
          <w:szCs w:val="24"/>
        </w:rPr>
      </w:pPr>
      <w:del w:id="530"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531" w:author="Meyer, Michael Frederick" w:date="2021-04-05T17:41:00Z">
        <w:r w:rsidR="002D3984">
          <w:rPr>
            <w:rFonts w:ascii="Times New Roman" w:eastAsia="Times New Roman" w:hAnsi="Times New Roman" w:cs="Times New Roman"/>
            <w:sz w:val="24"/>
            <w:szCs w:val="24"/>
          </w:rPr>
          <w:t>When assessing how grazing patterns may change over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532" w:author="Meyer, Michael Frederick" w:date="2021-04-09T11:51:00Z">
        <w:r w:rsidR="009B1EA1">
          <w:rPr>
            <w:rFonts w:ascii="Times New Roman" w:eastAsia="Times New Roman" w:hAnsi="Times New Roman" w:cs="Times New Roman"/>
            <w:sz w:val="24"/>
            <w:szCs w:val="24"/>
          </w:rPr>
          <w:t>1</w:t>
        </w:r>
      </w:ins>
      <w:ins w:id="533" w:author="Meyer, Michael Frederick" w:date="2021-04-09T12:26:00Z">
        <w:r w:rsidR="00B23999">
          <w:rPr>
            <w:rFonts w:ascii="Times New Roman" w:eastAsia="Times New Roman" w:hAnsi="Times New Roman" w:cs="Times New Roman"/>
            <w:sz w:val="24"/>
            <w:szCs w:val="24"/>
          </w:rPr>
          <w:t>1</w:t>
        </w:r>
      </w:ins>
      <w:ins w:id="534" w:author="Meyer, Michael Frederick" w:date="2021-04-09T12:25:00Z">
        <w:r w:rsidR="00B23999">
          <w:rPr>
            <w:rFonts w:ascii="Times New Roman" w:eastAsia="Times New Roman" w:hAnsi="Times New Roman" w:cs="Times New Roman"/>
            <w:sz w:val="24"/>
            <w:szCs w:val="24"/>
          </w:rPr>
          <w:t>-1</w:t>
        </w:r>
      </w:ins>
      <w:ins w:id="535" w:author="Meyer, Michael Frederick" w:date="2021-04-09T12:26:00Z">
        <w:r w:rsidR="00B23999">
          <w:rPr>
            <w:rFonts w:ascii="Times New Roman" w:eastAsia="Times New Roman" w:hAnsi="Times New Roman" w:cs="Times New Roman"/>
            <w:sz w:val="24"/>
            <w:szCs w:val="24"/>
          </w:rPr>
          <w:t>2</w:t>
        </w:r>
      </w:ins>
      <w:del w:id="536"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537" w:author="Meyer, Michael Frederick" w:date="2021-04-06T11:24:00Z">
        <w:r w:rsidRPr="007418CF" w:rsidDel="00CC0DDD">
          <w:rPr>
            <w:rFonts w:ascii="Times New Roman" w:eastAsia="Times New Roman" w:hAnsi="Times New Roman" w:cs="Times New Roman"/>
            <w:sz w:val="24"/>
            <w:szCs w:val="24"/>
          </w:rPr>
          <w:delText>but not</w:delText>
        </w:r>
      </w:del>
      <w:ins w:id="538"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539" w:author="Meyer, Michael Frederick" w:date="2021-04-06T11:24:00Z">
        <w:r w:rsidR="00CC0DDD">
          <w:rPr>
            <w:rFonts w:ascii="Times New Roman" w:eastAsia="Times New Roman" w:hAnsi="Times New Roman" w:cs="Times New Roman"/>
            <w:sz w:val="24"/>
            <w:szCs w:val="24"/>
          </w:rPr>
          <w:t>; Figure S</w:t>
        </w:r>
      </w:ins>
      <w:ins w:id="540" w:author="Meyer, Michael Frederick" w:date="2021-04-09T11:52:00Z">
        <w:r w:rsidR="009B1EA1">
          <w:rPr>
            <w:rFonts w:ascii="Times New Roman" w:eastAsia="Times New Roman" w:hAnsi="Times New Roman" w:cs="Times New Roman"/>
            <w:sz w:val="24"/>
            <w:szCs w:val="24"/>
          </w:rPr>
          <w:t>1</w:t>
        </w:r>
      </w:ins>
      <w:ins w:id="541" w:author="Meyer, Michael Frederick" w:date="2021-04-09T12:26:00Z">
        <w:r w:rsidR="00B23999">
          <w:rPr>
            <w:rFonts w:ascii="Times New Roman" w:eastAsia="Times New Roman" w:hAnsi="Times New Roman" w:cs="Times New Roman"/>
            <w:sz w:val="24"/>
            <w:szCs w:val="24"/>
          </w:rPr>
          <w:t>3-</w:t>
        </w:r>
      </w:ins>
      <w:ins w:id="542" w:author="Meyer, Michael Frederick" w:date="2021-04-09T11:52:00Z">
        <w:r w:rsidR="009B1EA1">
          <w:rPr>
            <w:rFonts w:ascii="Times New Roman" w:eastAsia="Times New Roman" w:hAnsi="Times New Roman" w:cs="Times New Roman"/>
            <w:sz w:val="24"/>
            <w:szCs w:val="24"/>
          </w:rPr>
          <w:t>1</w:t>
        </w:r>
      </w:ins>
      <w:ins w:id="543"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544" w:author="Meyer, Michael Frederick" w:date="2021-04-06T11:25:00Z">
        <w:r w:rsidRPr="00104F77" w:rsidDel="00CC0DDD">
          <w:rPr>
            <w:rFonts w:ascii="Times New Roman" w:eastAsia="Times New Roman" w:hAnsi="Times New Roman" w:cs="Times New Roman"/>
            <w:i/>
            <w:sz w:val="24"/>
            <w:szCs w:val="24"/>
          </w:rPr>
          <w:delText>Amphipod</w:delText>
        </w:r>
        <w:r w:rsidRPr="007418CF" w:rsidDel="00CC0DDD">
          <w:rPr>
            <w:rFonts w:ascii="Times New Roman" w:eastAsia="Times New Roman" w:hAnsi="Times New Roman" w:cs="Times New Roman"/>
            <w:sz w:val="24"/>
            <w:szCs w:val="24"/>
          </w:rPr>
          <w:delText xml:space="preserve"> </w:delText>
        </w:r>
      </w:del>
      <w:proofErr w:type="spellStart"/>
      <w:ins w:id="545"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546" w:author="Meyer, Michael Frederick" w:date="2021-04-06T11:26:00Z">
        <w:r w:rsidR="00CC0DDD">
          <w:rPr>
            <w:rFonts w:ascii="Times New Roman" w:eastAsia="Times New Roman" w:hAnsi="Times New Roman" w:cs="Times New Roman"/>
            <w:sz w:val="24"/>
            <w:szCs w:val="24"/>
          </w:rPr>
          <w:t>(Figure S</w:t>
        </w:r>
      </w:ins>
      <w:ins w:id="547" w:author="Meyer, Michael Frederick" w:date="2021-04-09T11:53:00Z">
        <w:r w:rsidR="009B1EA1">
          <w:rPr>
            <w:rFonts w:ascii="Times New Roman" w:eastAsia="Times New Roman" w:hAnsi="Times New Roman" w:cs="Times New Roman"/>
            <w:sz w:val="24"/>
            <w:szCs w:val="24"/>
          </w:rPr>
          <w:t>1</w:t>
        </w:r>
      </w:ins>
      <w:ins w:id="548" w:author="Meyer, Michael Frederick" w:date="2021-04-09T12:25:00Z">
        <w:r w:rsidR="00B23999">
          <w:rPr>
            <w:rFonts w:ascii="Times New Roman" w:eastAsia="Times New Roman" w:hAnsi="Times New Roman" w:cs="Times New Roman"/>
            <w:sz w:val="24"/>
            <w:szCs w:val="24"/>
          </w:rPr>
          <w:t>3</w:t>
        </w:r>
      </w:ins>
      <w:ins w:id="549"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550"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551"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552" w:author="Meyer, Michael Frederick" w:date="2021-04-06T11:29:00Z">
        <w:r w:rsidR="00CC0DDD">
          <w:rPr>
            <w:rFonts w:ascii="Times New Roman" w:eastAsia="Times New Roman" w:hAnsi="Times New Roman" w:cs="Times New Roman"/>
            <w:sz w:val="24"/>
            <w:szCs w:val="24"/>
          </w:rPr>
          <w:t xml:space="preserve">with an increasing IDW population (p = </w:t>
        </w:r>
      </w:ins>
      <w:ins w:id="553" w:author="Meyer, Michael Frederick" w:date="2021-04-09T11:54:00Z">
        <w:r w:rsidR="009B1EA1">
          <w:rPr>
            <w:rFonts w:ascii="Times New Roman" w:eastAsia="Times New Roman" w:hAnsi="Times New Roman" w:cs="Times New Roman"/>
            <w:sz w:val="24"/>
            <w:szCs w:val="24"/>
          </w:rPr>
          <w:t>0.01</w:t>
        </w:r>
      </w:ins>
      <w:ins w:id="554" w:author="Meyer, Michael Frederick" w:date="2021-04-06T11:29:00Z">
        <w:r w:rsidR="00CC0DDD">
          <w:rPr>
            <w:rFonts w:ascii="Times New Roman" w:eastAsia="Times New Roman" w:hAnsi="Times New Roman" w:cs="Times New Roman"/>
            <w:sz w:val="24"/>
            <w:szCs w:val="24"/>
          </w:rPr>
          <w:t>; Figure S</w:t>
        </w:r>
      </w:ins>
      <w:ins w:id="555" w:author="Meyer, Michael Frederick" w:date="2021-04-09T11:54:00Z">
        <w:r w:rsidR="009B1EA1">
          <w:rPr>
            <w:rFonts w:ascii="Times New Roman" w:eastAsia="Times New Roman" w:hAnsi="Times New Roman" w:cs="Times New Roman"/>
            <w:sz w:val="24"/>
            <w:szCs w:val="24"/>
          </w:rPr>
          <w:t>1</w:t>
        </w:r>
      </w:ins>
      <w:ins w:id="556" w:author="Meyer, Michael Frederick" w:date="2021-04-09T12:25:00Z">
        <w:r w:rsidR="00B23999">
          <w:rPr>
            <w:rFonts w:ascii="Times New Roman" w:eastAsia="Times New Roman" w:hAnsi="Times New Roman" w:cs="Times New Roman"/>
            <w:sz w:val="24"/>
            <w:szCs w:val="24"/>
          </w:rPr>
          <w:t>3</w:t>
        </w:r>
      </w:ins>
      <w:ins w:id="557"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558"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559" w:author="Meyer, Michael Frederick" w:date="2021-04-06T11:30:00Z">
        <w:r w:rsidR="00CC0DDD">
          <w:rPr>
            <w:rFonts w:ascii="Times New Roman" w:eastAsia="Times New Roman" w:hAnsi="Times New Roman" w:cs="Times New Roman"/>
            <w:sz w:val="24"/>
            <w:szCs w:val="24"/>
          </w:rPr>
          <w:t>; S</w:t>
        </w:r>
      </w:ins>
      <w:ins w:id="560"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561"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562" w:author="Meyer, Michael Frederick" w:date="2021-04-05T17:43:00Z">
        <w:r w:rsidR="002D3984">
          <w:rPr>
            <w:rFonts w:ascii="Times New Roman" w:eastAsia="Times New Roman" w:hAnsi="Times New Roman" w:cs="Times New Roman"/>
            <w:sz w:val="24"/>
            <w:szCs w:val="24"/>
          </w:rPr>
          <w:t>. P- and R</w:t>
        </w:r>
      </w:ins>
      <w:ins w:id="563"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564" w:author="Meyer, Michael Frederick" w:date="2021-04-12T13:29:00Z">
        <w:r w:rsidR="00FC3CB6">
          <w:rPr>
            <w:rFonts w:ascii="Times New Roman" w:eastAsia="Times New Roman" w:hAnsi="Times New Roman" w:cs="Times New Roman"/>
            <w:sz w:val="24"/>
            <w:szCs w:val="24"/>
          </w:rPr>
          <w:t>5</w:t>
        </w:r>
      </w:ins>
      <w:ins w:id="565" w:author="Meyer, Michael Frederick" w:date="2021-04-05T17:44:00Z">
        <w:r w:rsidR="002D3984">
          <w:rPr>
            <w:rFonts w:ascii="Times New Roman" w:eastAsia="Times New Roman" w:hAnsi="Times New Roman" w:cs="Times New Roman"/>
            <w:sz w:val="24"/>
            <w:szCs w:val="24"/>
          </w:rPr>
          <w:t xml:space="preserve">% margins in </w:t>
        </w:r>
      </w:ins>
      <w:ins w:id="566" w:author="Meyer, Michael Frederick" w:date="2021-04-06T11:30:00Z">
        <w:r w:rsidR="00CC0DDD">
          <w:rPr>
            <w:rFonts w:ascii="Times New Roman" w:eastAsia="Times New Roman" w:hAnsi="Times New Roman" w:cs="Times New Roman"/>
            <w:sz w:val="24"/>
            <w:szCs w:val="24"/>
          </w:rPr>
          <w:t>comparison</w:t>
        </w:r>
      </w:ins>
      <w:ins w:id="567" w:author="Meyer, Michael Frederick" w:date="2021-04-05T17:44:00Z">
        <w:r w:rsidR="002D3984">
          <w:rPr>
            <w:rFonts w:ascii="Times New Roman" w:eastAsia="Times New Roman" w:hAnsi="Times New Roman" w:cs="Times New Roman"/>
            <w:sz w:val="24"/>
            <w:szCs w:val="24"/>
          </w:rPr>
          <w:t xml:space="preserve"> to models produced with a ran</w:t>
        </w:r>
      </w:ins>
      <w:ins w:id="568" w:author="Meyer, Michael Frederick" w:date="2021-04-05T17:45:00Z">
        <w:r w:rsidR="002D3984">
          <w:rPr>
            <w:rFonts w:ascii="Times New Roman" w:eastAsia="Times New Roman" w:hAnsi="Times New Roman" w:cs="Times New Roman"/>
            <w:sz w:val="24"/>
            <w:szCs w:val="24"/>
          </w:rPr>
          <w:t xml:space="preserve">domized dataset (Figure </w:t>
        </w:r>
      </w:ins>
      <w:ins w:id="569" w:author="Meyer, Michael Frederick" w:date="2021-04-09T12:03:00Z">
        <w:r w:rsidR="00447FAC">
          <w:rPr>
            <w:rFonts w:ascii="Times New Roman" w:eastAsia="Times New Roman" w:hAnsi="Times New Roman" w:cs="Times New Roman"/>
            <w:sz w:val="24"/>
            <w:szCs w:val="24"/>
          </w:rPr>
          <w:t>S1</w:t>
        </w:r>
      </w:ins>
      <w:ins w:id="570" w:author="Meyer, Michael Frederick" w:date="2021-04-09T12:28:00Z">
        <w:r w:rsidR="00102EC9">
          <w:rPr>
            <w:rFonts w:ascii="Times New Roman" w:eastAsia="Times New Roman" w:hAnsi="Times New Roman" w:cs="Times New Roman"/>
            <w:sz w:val="24"/>
            <w:szCs w:val="24"/>
          </w:rPr>
          <w:t>1</w:t>
        </w:r>
      </w:ins>
      <w:ins w:id="571" w:author="Meyer, Michael Frederick" w:date="2021-04-09T12:25:00Z">
        <w:r w:rsidR="00B23999">
          <w:rPr>
            <w:rFonts w:ascii="Times New Roman" w:eastAsia="Times New Roman" w:hAnsi="Times New Roman" w:cs="Times New Roman"/>
            <w:sz w:val="24"/>
            <w:szCs w:val="24"/>
          </w:rPr>
          <w:t>-1</w:t>
        </w:r>
      </w:ins>
      <w:ins w:id="572" w:author="Meyer, Michael Frederick" w:date="2021-04-09T12:28:00Z">
        <w:r w:rsidR="00102EC9">
          <w:rPr>
            <w:rFonts w:ascii="Times New Roman" w:eastAsia="Times New Roman" w:hAnsi="Times New Roman" w:cs="Times New Roman"/>
            <w:sz w:val="24"/>
            <w:szCs w:val="24"/>
          </w:rPr>
          <w:t>2</w:t>
        </w:r>
      </w:ins>
      <w:ins w:id="573" w:author="Meyer, Michael Frederick" w:date="2021-04-09T12:03:00Z">
        <w:r w:rsidR="00447FAC">
          <w:rPr>
            <w:rFonts w:ascii="Times New Roman" w:eastAsia="Times New Roman" w:hAnsi="Times New Roman" w:cs="Times New Roman"/>
            <w:sz w:val="24"/>
            <w:szCs w:val="24"/>
          </w:rPr>
          <w:t>; S1</w:t>
        </w:r>
      </w:ins>
      <w:ins w:id="574" w:author="Meyer, Michael Frederick" w:date="2021-04-09T12:25:00Z">
        <w:r w:rsidR="00B23999">
          <w:rPr>
            <w:rFonts w:ascii="Times New Roman" w:eastAsia="Times New Roman" w:hAnsi="Times New Roman" w:cs="Times New Roman"/>
            <w:sz w:val="24"/>
            <w:szCs w:val="24"/>
          </w:rPr>
          <w:t>4</w:t>
        </w:r>
      </w:ins>
      <w:ins w:id="575" w:author="Meyer, Michael Frederick" w:date="2021-04-09T12:03:00Z">
        <w:r w:rsidR="00447FAC">
          <w:rPr>
            <w:rFonts w:ascii="Times New Roman" w:eastAsia="Times New Roman" w:hAnsi="Times New Roman" w:cs="Times New Roman"/>
            <w:sz w:val="24"/>
            <w:szCs w:val="24"/>
          </w:rPr>
          <w:t>-15</w:t>
        </w:r>
      </w:ins>
      <w:ins w:id="576"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104F77">
          <w:rPr>
            <w:rFonts w:ascii="Times New Roman" w:eastAsia="Times New Roman" w:hAnsi="Times New Roman" w:cs="Times New Roman"/>
            <w:i/>
            <w:sz w:val="24"/>
            <w:szCs w:val="24"/>
          </w:rPr>
          <w:t xml:space="preserve">E. </w:t>
        </w:r>
        <w:proofErr w:type="spellStart"/>
        <w:r w:rsidR="002D3984" w:rsidRPr="00104F77">
          <w:rPr>
            <w:rFonts w:ascii="Times New Roman" w:eastAsia="Times New Roman" w:hAnsi="Times New Roman" w:cs="Times New Roman"/>
            <w:i/>
            <w:sz w:val="24"/>
            <w:szCs w:val="24"/>
          </w:rPr>
          <w:t>verrcusos</w:t>
        </w:r>
        <w:proofErr w:type="spellEnd"/>
        <w:r w:rsidR="002D3984">
          <w:rPr>
            <w:rFonts w:ascii="Times New Roman" w:eastAsia="Times New Roman" w:hAnsi="Times New Roman" w:cs="Times New Roman"/>
            <w:sz w:val="24"/>
            <w:szCs w:val="24"/>
          </w:rPr>
          <w:t xml:space="preserve"> and </w:t>
        </w:r>
        <w:r w:rsidR="002D3984" w:rsidRPr="00104F77">
          <w:rPr>
            <w:rFonts w:ascii="Times New Roman" w:eastAsia="Times New Roman" w:hAnsi="Times New Roman" w:cs="Times New Roman"/>
            <w:i/>
            <w:sz w:val="24"/>
            <w:szCs w:val="24"/>
          </w:rPr>
          <w:t xml:space="preserve">E. </w:t>
        </w:r>
        <w:proofErr w:type="spellStart"/>
        <w:r w:rsidR="002D3984" w:rsidRPr="00104F77">
          <w:rPr>
            <w:rFonts w:ascii="Times New Roman" w:eastAsia="Times New Roman" w:hAnsi="Times New Roman" w:cs="Times New Roman"/>
            <w:i/>
            <w:sz w:val="24"/>
            <w:szCs w:val="24"/>
          </w:rPr>
          <w:t>vittatus</w:t>
        </w:r>
        <w:proofErr w:type="spellEnd"/>
        <w:r w:rsidR="002D3984">
          <w:rPr>
            <w:rFonts w:ascii="Times New Roman" w:eastAsia="Times New Roman" w:hAnsi="Times New Roman" w:cs="Times New Roman"/>
            <w:sz w:val="24"/>
            <w:szCs w:val="24"/>
          </w:rPr>
          <w:t xml:space="preserve"> were more reflective of those observed from </w:t>
        </w:r>
      </w:ins>
      <w:ins w:id="577" w:author="Meyer, Michael Frederick" w:date="2021-04-05T17:46:00Z">
        <w:r w:rsidR="002D3984">
          <w:rPr>
            <w:rFonts w:ascii="Times New Roman" w:eastAsia="Times New Roman" w:hAnsi="Times New Roman" w:cs="Times New Roman"/>
            <w:sz w:val="24"/>
            <w:szCs w:val="24"/>
          </w:rPr>
          <w:t>randomized datasets</w:t>
        </w:r>
      </w:ins>
      <w:ins w:id="578" w:author="Meyer, Michael Frederick" w:date="2021-04-09T12:04:00Z">
        <w:r w:rsidR="00447FAC">
          <w:rPr>
            <w:rFonts w:ascii="Times New Roman" w:eastAsia="Times New Roman" w:hAnsi="Times New Roman" w:cs="Times New Roman"/>
            <w:sz w:val="24"/>
            <w:szCs w:val="24"/>
          </w:rPr>
          <w:t xml:space="preserve"> (Figure S1</w:t>
        </w:r>
      </w:ins>
      <w:ins w:id="579" w:author="Meyer, Michael Frederick" w:date="2021-04-09T12:28:00Z">
        <w:r w:rsidR="00102EC9">
          <w:rPr>
            <w:rFonts w:ascii="Times New Roman" w:eastAsia="Times New Roman" w:hAnsi="Times New Roman" w:cs="Times New Roman"/>
            <w:sz w:val="24"/>
            <w:szCs w:val="24"/>
          </w:rPr>
          <w:t>1</w:t>
        </w:r>
      </w:ins>
      <w:ins w:id="580" w:author="Meyer, Michael Frederick" w:date="2021-04-09T12:24:00Z">
        <w:r w:rsidR="00B23999">
          <w:rPr>
            <w:rFonts w:ascii="Times New Roman" w:eastAsia="Times New Roman" w:hAnsi="Times New Roman" w:cs="Times New Roman"/>
            <w:sz w:val="24"/>
            <w:szCs w:val="24"/>
          </w:rPr>
          <w:t>-1</w:t>
        </w:r>
      </w:ins>
      <w:ins w:id="581" w:author="Meyer, Michael Frederick" w:date="2021-04-09T12:28:00Z">
        <w:r w:rsidR="00102EC9">
          <w:rPr>
            <w:rFonts w:ascii="Times New Roman" w:eastAsia="Times New Roman" w:hAnsi="Times New Roman" w:cs="Times New Roman"/>
            <w:sz w:val="24"/>
            <w:szCs w:val="24"/>
          </w:rPr>
          <w:t>2</w:t>
        </w:r>
      </w:ins>
      <w:ins w:id="582" w:author="Meyer, Michael Frederick" w:date="2021-04-09T12:04:00Z">
        <w:r w:rsidR="00447FAC">
          <w:rPr>
            <w:rFonts w:ascii="Times New Roman" w:eastAsia="Times New Roman" w:hAnsi="Times New Roman" w:cs="Times New Roman"/>
            <w:sz w:val="24"/>
            <w:szCs w:val="24"/>
          </w:rPr>
          <w:t>; S1</w:t>
        </w:r>
      </w:ins>
      <w:ins w:id="583" w:author="Meyer, Michael Frederick" w:date="2021-04-09T12:24:00Z">
        <w:r w:rsidR="00B23999">
          <w:rPr>
            <w:rFonts w:ascii="Times New Roman" w:eastAsia="Times New Roman" w:hAnsi="Times New Roman" w:cs="Times New Roman"/>
            <w:sz w:val="24"/>
            <w:szCs w:val="24"/>
          </w:rPr>
          <w:t>4</w:t>
        </w:r>
      </w:ins>
      <w:ins w:id="584" w:author="Meyer, Michael Frederick" w:date="2021-04-09T12:04:00Z">
        <w:r w:rsidR="00447FAC">
          <w:rPr>
            <w:rFonts w:ascii="Times New Roman" w:eastAsia="Times New Roman" w:hAnsi="Times New Roman" w:cs="Times New Roman"/>
            <w:sz w:val="24"/>
            <w:szCs w:val="24"/>
          </w:rPr>
          <w:t>-15)</w:t>
        </w:r>
      </w:ins>
      <w:ins w:id="585"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ins w:id="586" w:author="Meyer, Michael Frederick [2]" w:date="2021-06-04T15:48:00Z">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ins>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ins w:id="587" w:author="Meyer, Michael Frederick" w:date="2021-05-03T17:33:00Z">
        <w:r w:rsidR="00247590">
          <w:rPr>
            <w:rFonts w:ascii="Times New Roman" w:eastAsia="Times New Roman" w:hAnsi="Times New Roman" w:cs="Times New Roman"/>
            <w:sz w:val="24"/>
            <w:szCs w:val="24"/>
          </w:rPr>
          <w:t xml:space="preserve"> concentrations</w:t>
        </w:r>
      </w:ins>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ins w:id="588" w:author="Meyer, Michael Frederick" w:date="2021-05-03T17:33:00Z">
        <w:r w:rsidR="00247590">
          <w:rPr>
            <w:rFonts w:ascii="Times New Roman" w:eastAsia="Times New Roman" w:hAnsi="Times New Roman" w:cs="Times New Roman"/>
            <w:sz w:val="24"/>
            <w:szCs w:val="24"/>
          </w:rPr>
          <w:t xml:space="preserve"> values</w:t>
        </w:r>
      </w:ins>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589"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lastRenderedPageBreak/>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ins w:id="590" w:author="Meyer, Michael Frederick" w:date="2021-04-12T13:31:00Z">
        <w:r w:rsidR="00FC3CB6">
          <w:rPr>
            <w:rFonts w:ascii="Times New Roman" w:eastAsia="Times New Roman" w:hAnsi="Times New Roman" w:cs="Times New Roman"/>
            <w:sz w:val="24"/>
            <w:szCs w:val="24"/>
          </w:rPr>
          <w:t xml:space="preserve">, </w:t>
        </w:r>
      </w:ins>
      <w:ins w:id="591"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592" w:author="Meyer, Michael Frederick" w:date="2021-04-12T13:32:00Z">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71B8B21B"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ins w:id="593" w:author="Meyer, Michael Frederick [2]" w:date="2021-06-04T16:13:00Z">
        <w:r w:rsidR="00C62023">
          <w:rPr>
            <w:rFonts w:ascii="Times New Roman" w:eastAsia="Times New Roman" w:hAnsi="Times New Roman" w:cs="Times New Roman"/>
            <w:sz w:val="24"/>
            <w:szCs w:val="24"/>
          </w:rPr>
          <w:t xml:space="preserve">the prevalence of </w:t>
        </w:r>
      </w:ins>
      <w:r w:rsidR="00D60710" w:rsidRPr="007418CF">
        <w:rPr>
          <w:rFonts w:ascii="Times New Roman" w:eastAsia="Times New Roman" w:hAnsi="Times New Roman" w:cs="Times New Roman"/>
          <w:sz w:val="24"/>
          <w:szCs w:val="24"/>
        </w:rPr>
        <w:t>PPCPs</w:t>
      </w:r>
      <w:del w:id="594" w:author="Meyer, Michael Frederick [2]" w:date="2021-06-04T16:13:00Z">
        <w:r w:rsidR="00D60710" w:rsidRPr="007418CF" w:rsidDel="00C62023">
          <w:rPr>
            <w:rFonts w:ascii="Times New Roman" w:eastAsia="Times New Roman" w:hAnsi="Times New Roman" w:cs="Times New Roman"/>
            <w:sz w:val="24"/>
            <w:szCs w:val="24"/>
          </w:rPr>
          <w:delText>’ prevalence</w:delText>
        </w:r>
      </w:del>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7BC34C8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del w:id="595" w:author="Meyer, Michael Frederick [2]" w:date="2021-06-04T16:16:00Z">
        <w:r w:rsidRPr="007418CF" w:rsidDel="00C62023">
          <w:rPr>
            <w:rFonts w:ascii="Times New Roman" w:eastAsia="Times New Roman" w:hAnsi="Times New Roman" w:cs="Times New Roman"/>
            <w:sz w:val="24"/>
            <w:szCs w:val="24"/>
          </w:rPr>
          <w:delText xml:space="preserve">differently </w:delText>
        </w:r>
      </w:del>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3FE754AA"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ins w:id="596" w:author="Meyer, Michael Frederick [2]" w:date="2021-06-04T16:16:00Z">
        <w:r w:rsidR="00C62023">
          <w:rPr>
            <w:rFonts w:ascii="Times New Roman" w:eastAsia="Times New Roman" w:hAnsi="Times New Roman" w:cs="Times New Roman"/>
            <w:sz w:val="24"/>
            <w:szCs w:val="24"/>
          </w:rPr>
          <w:t>ing</w:t>
        </w:r>
      </w:ins>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del w:id="597" w:author="Meyer, Michael Frederick [2]" w:date="2021-06-04T16:18:00Z">
        <w:r w:rsidR="00685D80" w:rsidRPr="007418CF" w:rsidDel="00C62023">
          <w:rPr>
            <w:rFonts w:ascii="Times New Roman" w:eastAsia="Times New Roman" w:hAnsi="Times New Roman" w:cs="Times New Roman"/>
            <w:sz w:val="24"/>
            <w:szCs w:val="24"/>
          </w:rPr>
          <w:delText>from nearshore inputs to the offshore</w:delText>
        </w:r>
        <w:r w:rsidR="00ED6B1A" w:rsidRPr="007418CF" w:rsidDel="00C62023">
          <w:rPr>
            <w:rFonts w:ascii="Times New Roman" w:eastAsia="Times New Roman" w:hAnsi="Times New Roman" w:cs="Times New Roman"/>
            <w:sz w:val="24"/>
            <w:szCs w:val="24"/>
          </w:rPr>
          <w:delText xml:space="preserve"> </w:delText>
        </w:r>
      </w:del>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w:t>
      </w:r>
      <w:r w:rsidRPr="007418CF">
        <w:rPr>
          <w:rFonts w:ascii="Times New Roman" w:eastAsia="Times New Roman" w:hAnsi="Times New Roman" w:cs="Times New Roman"/>
          <w:sz w:val="24"/>
          <w:szCs w:val="24"/>
        </w:rPr>
        <w:lastRenderedPageBreak/>
        <w:t xml:space="preserve">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598"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598"/>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599"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600"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ins w:id="601"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602"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ins w:id="603"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604"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605" w:author="Meyer, Michael Frederick" w:date="2021-04-12T13:41:00Z">
        <w:r w:rsidR="00804FB7">
          <w:rPr>
            <w:rFonts w:ascii="Times New Roman" w:eastAsia="Times New Roman" w:hAnsi="Times New Roman" w:cs="Times New Roman"/>
            <w:sz w:val="24"/>
            <w:szCs w:val="24"/>
          </w:rPr>
          <w:t xml:space="preserve"> sewage pollution</w:t>
        </w:r>
      </w:ins>
      <w:ins w:id="606" w:author="Meyer, Michael Frederick" w:date="2021-04-07T15:30:00Z">
        <w:r w:rsidR="007467FD">
          <w:rPr>
            <w:rFonts w:ascii="Times New Roman" w:eastAsia="Times New Roman" w:hAnsi="Times New Roman" w:cs="Times New Roman"/>
            <w:sz w:val="24"/>
            <w:szCs w:val="24"/>
          </w:rPr>
          <w:t xml:space="preserve">, </w:t>
        </w:r>
      </w:ins>
      <w:del w:id="607" w:author="Meyer, Michael Frederick" w:date="2021-04-07T15:30:00Z">
        <w:r w:rsidR="000307DE" w:rsidRPr="007418CF" w:rsidDel="007467FD">
          <w:rPr>
            <w:rFonts w:ascii="Times New Roman" w:eastAsia="Times New Roman" w:hAnsi="Times New Roman" w:cs="Times New Roman"/>
            <w:sz w:val="24"/>
            <w:szCs w:val="24"/>
          </w:rPr>
          <w:delText>O</w:delText>
        </w:r>
      </w:del>
      <w:ins w:id="608"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4BC4EF0A"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 xml:space="preserve">(Wayland and Hobson </w:t>
      </w:r>
      <w:r w:rsidR="00ED6B1A" w:rsidRPr="007418CF">
        <w:rPr>
          <w:rFonts w:ascii="Times New Roman" w:hAnsi="Times New Roman" w:cs="Times New Roman"/>
          <w:sz w:val="24"/>
          <w:highlight w:val="white"/>
        </w:rPr>
        <w:lastRenderedPageBreak/>
        <w:t>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609" w:author="Meyer, Michael Frederick" w:date="2021-04-12T13:42:00Z">
        <w:r w:rsidR="00804FB7">
          <w:rPr>
            <w:rFonts w:ascii="Times New Roman" w:eastAsia="Times New Roman" w:hAnsi="Times New Roman" w:cs="Times New Roman"/>
            <w:sz w:val="24"/>
            <w:szCs w:val="24"/>
          </w:rPr>
          <w:t xml:space="preserve">mixing processes </w:t>
        </w:r>
      </w:ins>
      <w:del w:id="610"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2E8A379"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611" w:author="Meyer, Michael Frederick" w:date="2021-04-12T13:43:00Z">
        <w:r w:rsidR="00804FB7">
          <w:rPr>
            <w:rFonts w:ascii="Times New Roman" w:eastAsia="Times New Roman" w:hAnsi="Times New Roman" w:cs="Times New Roman"/>
            <w:sz w:val="24"/>
            <w:szCs w:val="24"/>
          </w:rPr>
          <w:t xml:space="preserve">cumulative </w:t>
        </w:r>
      </w:ins>
      <w:del w:id="612" w:author="Meyer, Michael Frederick" w:date="2021-04-27T15:53:00Z">
        <w:r w:rsidR="007E0747" w:rsidRPr="007418CF" w:rsidDel="00E01916">
          <w:rPr>
            <w:rFonts w:ascii="Times New Roman" w:eastAsia="Times New Roman" w:hAnsi="Times New Roman" w:cs="Times New Roman"/>
            <w:sz w:val="24"/>
            <w:szCs w:val="24"/>
          </w:rPr>
          <w:delText xml:space="preserve">levels </w:delText>
        </w:r>
      </w:del>
      <w:ins w:id="613" w:author="Meyer, Michael Frederick" w:date="2021-04-27T15:53:00Z">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ins>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614"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ins w:id="615" w:author="Meyer, Michael Frederick" w:date="2021-04-27T15:54:00Z">
        <w:r w:rsidR="00E0219C">
          <w:rPr>
            <w:rFonts w:ascii="Times New Roman" w:eastAsia="Times New Roman" w:hAnsi="Times New Roman" w:cs="Times New Roman"/>
            <w:sz w:val="24"/>
            <w:szCs w:val="24"/>
          </w:rPr>
          <w:t xml:space="preserve"> </w:t>
        </w:r>
      </w:ins>
      <w:ins w:id="616" w:author="Meyer, Michael Frederick" w:date="2021-05-03T17:35:00Z">
        <w:r w:rsidR="00247590">
          <w:rPr>
            <w:rFonts w:ascii="Times New Roman" w:eastAsia="Times New Roman" w:hAnsi="Times New Roman" w:cs="Times New Roman"/>
            <w:sz w:val="24"/>
            <w:szCs w:val="24"/>
          </w:rPr>
          <w:t>proportions</w:t>
        </w:r>
      </w:ins>
      <w:del w:id="617" w:author="Meyer, Michael Frederick" w:date="2021-04-27T15:54:00Z">
        <w:r w:rsidR="007E0747" w:rsidRPr="007418CF" w:rsidDel="00E0219C">
          <w:rPr>
            <w:rFonts w:ascii="Times New Roman" w:eastAsia="Times New Roman" w:hAnsi="Times New Roman" w:cs="Times New Roman"/>
            <w:sz w:val="24"/>
            <w:szCs w:val="24"/>
          </w:rPr>
          <w:delText>s</w:delText>
        </w:r>
      </w:del>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w:t>
      </w:r>
      <w:r w:rsidR="00C842B9" w:rsidRPr="007418CF">
        <w:rPr>
          <w:rFonts w:ascii="Times New Roman" w:eastAsia="Times New Roman" w:hAnsi="Times New Roman" w:cs="Times New Roman"/>
          <w:sz w:val="24"/>
          <w:szCs w:val="24"/>
          <w:highlight w:val="white"/>
        </w:rPr>
        <w:lastRenderedPageBreak/>
        <w:t xml:space="preserve">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ins w:id="618"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ins w:id="619" w:author="Meyer, Michael Frederick" w:date="2021-04-12T13:45:00Z">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593E186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w:t>
      </w:r>
      <w:r w:rsidR="00E82AB8" w:rsidRPr="007418CF">
        <w:rPr>
          <w:rFonts w:ascii="Times New Roman" w:eastAsia="Times New Roman" w:hAnsi="Times New Roman" w:cs="Times New Roman"/>
          <w:sz w:val="24"/>
          <w:szCs w:val="24"/>
        </w:rPr>
        <w:lastRenderedPageBreak/>
        <w:t xml:space="preserve">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ins w:id="620" w:author="Meyer, Michael Frederick [2]" w:date="2021-06-04T16:19:00Z">
        <w:r w:rsidR="00C62023">
          <w:rPr>
            <w:rFonts w:ascii="Times New Roman" w:eastAsia="Times New Roman" w:hAnsi="Times New Roman" w:cs="Times New Roman"/>
            <w:sz w:val="24"/>
            <w:szCs w:val="24"/>
            <w:highlight w:val="white"/>
          </w:rPr>
          <w:t xml:space="preserve">some </w:t>
        </w:r>
      </w:ins>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00B023AD"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621" w:author="Meyer, Michael Frederick" w:date="2021-04-06T11:39:00Z">
        <w:r w:rsidR="00D862B9">
          <w:rPr>
            <w:rFonts w:ascii="Times New Roman" w:eastAsia="Times New Roman" w:hAnsi="Times New Roman" w:cs="Times New Roman"/>
            <w:sz w:val="24"/>
            <w:szCs w:val="24"/>
          </w:rPr>
          <w:t>; S</w:t>
        </w:r>
      </w:ins>
      <w:ins w:id="622"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w:t>
      </w:r>
      <w:r w:rsidR="001A726E" w:rsidRPr="007418CF">
        <w:rPr>
          <w:rFonts w:ascii="Times New Roman" w:eastAsia="Times New Roman" w:hAnsi="Times New Roman" w:cs="Times New Roman"/>
          <w:sz w:val="24"/>
          <w:szCs w:val="24"/>
        </w:rPr>
        <w:lastRenderedPageBreak/>
        <w:t xml:space="preserve">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623"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624"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625" w:author="Meyer, Michael Frederick" w:date="2021-04-06T11:44:00Z">
        <w:r w:rsidR="00AA5BB3">
          <w:rPr>
            <w:rFonts w:ascii="Times New Roman" w:eastAsia="Times New Roman" w:hAnsi="Times New Roman" w:cs="Times New Roman"/>
            <w:sz w:val="24"/>
            <w:szCs w:val="24"/>
          </w:rPr>
          <w:t xml:space="preserve">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626"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627"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628" w:author="Meyer, Michael Frederick" w:date="2021-04-11T12:30:00Z">
        <w:r w:rsidR="003B079F">
          <w:rPr>
            <w:rFonts w:ascii="Times New Roman" w:eastAsia="Times New Roman" w:hAnsi="Times New Roman" w:cs="Times New Roman"/>
            <w:sz w:val="24"/>
            <w:szCs w:val="24"/>
          </w:rPr>
          <w:t>Similarly</w:t>
        </w:r>
      </w:ins>
      <w:ins w:id="629" w:author="Meyer, Michael Frederick" w:date="2021-04-11T12:28:00Z">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ins>
      <w:ins w:id="630" w:author="Meyer, Michael Frederick" w:date="2021-04-11T12:29:00Z">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living diatoms become less abundant</w:t>
        </w:r>
      </w:ins>
      <w:ins w:id="631" w:author="Meyer, Michael Frederick" w:date="2021-04-11T12:31:00Z">
        <w:r w:rsidR="003B079F">
          <w:rPr>
            <w:rFonts w:ascii="Times New Roman" w:eastAsia="Times New Roman" w:hAnsi="Times New Roman" w:cs="Times New Roman"/>
            <w:sz w:val="24"/>
            <w:szCs w:val="24"/>
          </w:rPr>
          <w:t>. Because amphipods’ fatty acid signatures st</w:t>
        </w:r>
      </w:ins>
      <w:ins w:id="632" w:author="Meyer, Michael Frederick" w:date="2021-04-11T12:32:00Z">
        <w:r w:rsidR="003B079F">
          <w:rPr>
            <w:rFonts w:ascii="Times New Roman" w:eastAsia="Times New Roman" w:hAnsi="Times New Roman" w:cs="Times New Roman"/>
            <w:sz w:val="24"/>
            <w:szCs w:val="24"/>
          </w:rPr>
          <w:t>ill reflect a predominately diatom-associated diet</w:t>
        </w:r>
      </w:ins>
      <w:ins w:id="633" w:author="Meyer, Michael Frederick" w:date="2021-04-11T12:34:00Z">
        <w:r w:rsidR="003B079F">
          <w:rPr>
            <w:rFonts w:ascii="Times New Roman" w:eastAsia="Times New Roman" w:hAnsi="Times New Roman" w:cs="Times New Roman"/>
            <w:sz w:val="24"/>
            <w:szCs w:val="24"/>
          </w:rPr>
          <w:t xml:space="preserve"> </w:t>
        </w:r>
      </w:ins>
      <w:ins w:id="634" w:author="Meyer, Michael Frederick" w:date="2021-04-11T12:37:00Z">
        <w:r w:rsidR="006F7509">
          <w:rPr>
            <w:rFonts w:ascii="Times New Roman" w:eastAsia="Times New Roman" w:hAnsi="Times New Roman" w:cs="Times New Roman"/>
            <w:sz w:val="24"/>
            <w:szCs w:val="24"/>
          </w:rPr>
          <w:t xml:space="preserve">(Figure 7; S13) </w:t>
        </w:r>
      </w:ins>
      <w:ins w:id="635" w:author="Meyer, Michael Frederick" w:date="2021-04-11T12:34:00Z">
        <w:r w:rsidR="003B079F">
          <w:rPr>
            <w:rFonts w:ascii="Times New Roman" w:eastAsia="Times New Roman" w:hAnsi="Times New Roman" w:cs="Times New Roman"/>
            <w:sz w:val="24"/>
            <w:szCs w:val="24"/>
          </w:rPr>
          <w:t>and detrital fatty acid</w:t>
        </w:r>
      </w:ins>
      <w:ins w:id="636" w:author="Meyer, Michael Frederick" w:date="2021-04-12T13:53:00Z">
        <w:r w:rsidR="007516C4">
          <w:rPr>
            <w:rFonts w:ascii="Times New Roman" w:eastAsia="Times New Roman" w:hAnsi="Times New Roman" w:cs="Times New Roman"/>
            <w:sz w:val="24"/>
            <w:szCs w:val="24"/>
          </w:rPr>
          <w:t>s tend</w:t>
        </w:r>
      </w:ins>
      <w:ins w:id="637" w:author="Meyer, Michael Frederick" w:date="2021-04-11T12:34:00Z">
        <w:r w:rsidR="003B079F">
          <w:rPr>
            <w:rFonts w:ascii="Times New Roman" w:eastAsia="Times New Roman" w:hAnsi="Times New Roman" w:cs="Times New Roman"/>
            <w:sz w:val="24"/>
            <w:szCs w:val="24"/>
          </w:rPr>
          <w:t xml:space="preserve"> to reflect the composite fatty acids of the</w:t>
        </w:r>
      </w:ins>
      <w:ins w:id="638" w:author="Meyer, Michael Frederick" w:date="2021-04-12T13:53:00Z">
        <w:r w:rsidR="007516C4">
          <w:rPr>
            <w:rFonts w:ascii="Times New Roman" w:eastAsia="Times New Roman" w:hAnsi="Times New Roman" w:cs="Times New Roman"/>
            <w:sz w:val="24"/>
            <w:szCs w:val="24"/>
          </w:rPr>
          <w:t xml:space="preserve"> </w:t>
        </w:r>
      </w:ins>
      <w:ins w:id="639" w:author="Meyer, Michael Frederick" w:date="2021-04-11T12:34:00Z">
        <w:r w:rsidR="006F7509">
          <w:rPr>
            <w:rFonts w:ascii="Times New Roman" w:eastAsia="Times New Roman" w:hAnsi="Times New Roman" w:cs="Times New Roman"/>
            <w:sz w:val="24"/>
            <w:szCs w:val="24"/>
          </w:rPr>
          <w:t>community</w:t>
        </w:r>
      </w:ins>
      <w:ins w:id="640"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641"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42" w:author="Meyer, Michael Frederick" w:date="2021-04-11T12:36:00Z">
        <w:r w:rsidR="006F7509" w:rsidRPr="00104F77">
          <w:rPr>
            <w:rFonts w:ascii="Times New Roman" w:hAnsi="Times New Roman" w:cs="Times New Roman"/>
            <w:sz w:val="24"/>
          </w:rPr>
          <w:t>(Tenore et al. 1984; Wilson et al. 2001; Vonk et al. 2016)</w:t>
        </w:r>
      </w:ins>
      <w:ins w:id="643" w:author="Meyer, Michael Frederick" w:date="2021-04-11T12:35:00Z">
        <w:r w:rsidR="006F7509">
          <w:rPr>
            <w:rFonts w:ascii="Times New Roman" w:eastAsia="Times New Roman" w:hAnsi="Times New Roman" w:cs="Times New Roman"/>
            <w:sz w:val="24"/>
            <w:szCs w:val="24"/>
          </w:rPr>
          <w:fldChar w:fldCharType="end"/>
        </w:r>
      </w:ins>
      <w:ins w:id="644" w:author="Meyer, Michael Frederick" w:date="2021-04-11T12:32:00Z">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ins>
      <w:ins w:id="645" w:author="Meyer, Michael Frederick" w:date="2021-04-11T12:37:00Z">
        <w:r w:rsidR="006F7509">
          <w:rPr>
            <w:rFonts w:ascii="Times New Roman" w:eastAsia="Times New Roman" w:hAnsi="Times New Roman" w:cs="Times New Roman"/>
            <w:sz w:val="24"/>
            <w:szCs w:val="24"/>
          </w:rPr>
          <w:t xml:space="preserve">may </w:t>
        </w:r>
      </w:ins>
      <w:ins w:id="646" w:author="Meyer, Michael Frederick" w:date="2021-04-11T12:33:00Z">
        <w:r w:rsidR="003B079F">
          <w:rPr>
            <w:rFonts w:ascii="Times New Roman" w:eastAsia="Times New Roman" w:hAnsi="Times New Roman" w:cs="Times New Roman"/>
            <w:sz w:val="24"/>
            <w:szCs w:val="24"/>
          </w:rPr>
          <w:t>rely on decomposing</w:t>
        </w:r>
      </w:ins>
      <w:ins w:id="647" w:author="Meyer, Michael Frederick" w:date="2021-04-11T12:34:00Z">
        <w:r w:rsidR="003B079F">
          <w:rPr>
            <w:rFonts w:ascii="Times New Roman" w:eastAsia="Times New Roman" w:hAnsi="Times New Roman" w:cs="Times New Roman"/>
            <w:sz w:val="24"/>
            <w:szCs w:val="24"/>
          </w:rPr>
          <w:t xml:space="preserve"> </w:t>
        </w:r>
      </w:ins>
      <w:ins w:id="648" w:author="Meyer, Michael Frederick" w:date="2021-04-11T12:33:00Z">
        <w:r w:rsidR="003B079F">
          <w:rPr>
            <w:rFonts w:ascii="Times New Roman" w:eastAsia="Times New Roman" w:hAnsi="Times New Roman" w:cs="Times New Roman"/>
            <w:sz w:val="24"/>
            <w:szCs w:val="24"/>
          </w:rPr>
          <w:t>diatoms for maintaining consistent nutrition a</w:t>
        </w:r>
      </w:ins>
      <w:ins w:id="649" w:author="Meyer, Michael Frederick" w:date="2021-04-11T12:36:00Z">
        <w:r w:rsidR="006F7509">
          <w:rPr>
            <w:rFonts w:ascii="Times New Roman" w:eastAsia="Times New Roman" w:hAnsi="Times New Roman" w:cs="Times New Roman"/>
            <w:sz w:val="24"/>
            <w:szCs w:val="24"/>
          </w:rPr>
          <w:t>long the disturbance gradient</w:t>
        </w:r>
      </w:ins>
      <w:ins w:id="650"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651" w:author="Meyer, Michael Frederick" w:date="2021-04-06T11:48:00Z">
        <w:r w:rsidR="00373909">
          <w:rPr>
            <w:rFonts w:ascii="Times New Roman" w:eastAsia="Times New Roman" w:hAnsi="Times New Roman" w:cs="Times New Roman"/>
            <w:sz w:val="24"/>
            <w:szCs w:val="24"/>
          </w:rPr>
          <w:t>Third, amphipods</w:t>
        </w:r>
      </w:ins>
      <w:ins w:id="652"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653"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54" w:author="Meyer, Michael Frederick" w:date="2021-04-11T12:41:00Z">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655" w:author="Meyer, Michael Frederick" w:date="2021-04-06T11:48:00Z">
        <w:r w:rsidR="00373909">
          <w:rPr>
            <w:rFonts w:ascii="Times New Roman" w:eastAsia="Times New Roman" w:hAnsi="Times New Roman" w:cs="Times New Roman"/>
            <w:sz w:val="24"/>
            <w:szCs w:val="24"/>
          </w:rPr>
          <w:t xml:space="preserve"> </w:t>
        </w:r>
      </w:ins>
      <w:ins w:id="656" w:author="Meyer, Michael Frederick" w:date="2021-04-11T12:38:00Z">
        <w:r w:rsidR="006F7509">
          <w:rPr>
            <w:rFonts w:ascii="Times New Roman" w:eastAsia="Times New Roman" w:hAnsi="Times New Roman" w:cs="Times New Roman"/>
            <w:sz w:val="24"/>
            <w:szCs w:val="24"/>
          </w:rPr>
          <w:t>may</w:t>
        </w:r>
      </w:ins>
      <w:ins w:id="657" w:author="Meyer, Michael Frederick" w:date="2021-04-06T11:48:00Z">
        <w:r w:rsidR="00373909">
          <w:rPr>
            <w:rFonts w:ascii="Times New Roman" w:eastAsia="Times New Roman" w:hAnsi="Times New Roman" w:cs="Times New Roman"/>
            <w:sz w:val="24"/>
            <w:szCs w:val="24"/>
          </w:rPr>
          <w:t xml:space="preserve"> migrate </w:t>
        </w:r>
      </w:ins>
      <w:ins w:id="658" w:author="Meyer, Michael Frederick" w:date="2021-04-06T11:49:00Z">
        <w:r w:rsidR="00373909">
          <w:rPr>
            <w:rFonts w:ascii="Times New Roman" w:eastAsia="Times New Roman" w:hAnsi="Times New Roman" w:cs="Times New Roman"/>
            <w:sz w:val="24"/>
            <w:szCs w:val="24"/>
          </w:rPr>
          <w:t>to</w:t>
        </w:r>
      </w:ins>
      <w:ins w:id="659" w:author="Meyer, Michael Frederick" w:date="2021-04-06T11:48:00Z">
        <w:r w:rsidR="00373909">
          <w:rPr>
            <w:rFonts w:ascii="Times New Roman" w:eastAsia="Times New Roman" w:hAnsi="Times New Roman" w:cs="Times New Roman"/>
            <w:sz w:val="24"/>
            <w:szCs w:val="24"/>
          </w:rPr>
          <w:t xml:space="preserve"> deep littoral zones</w:t>
        </w:r>
      </w:ins>
      <w:ins w:id="660" w:author="Meyer, Michael Frederick" w:date="2021-04-06T11:50:00Z">
        <w:r w:rsidR="00373909">
          <w:rPr>
            <w:rFonts w:ascii="Times New Roman" w:eastAsia="Times New Roman" w:hAnsi="Times New Roman" w:cs="Times New Roman"/>
            <w:sz w:val="24"/>
            <w:szCs w:val="24"/>
          </w:rPr>
          <w:t xml:space="preserve"> (e.g., 10-100 m)</w:t>
        </w:r>
      </w:ins>
      <w:ins w:id="661" w:author="Meyer, Michael Frederick" w:date="2021-04-06T11:48:00Z">
        <w:r w:rsidR="00373909">
          <w:rPr>
            <w:rFonts w:ascii="Times New Roman" w:eastAsia="Times New Roman" w:hAnsi="Times New Roman" w:cs="Times New Roman"/>
            <w:sz w:val="24"/>
            <w:szCs w:val="24"/>
          </w:rPr>
          <w:t xml:space="preserve">, where diatoms </w:t>
        </w:r>
      </w:ins>
      <w:ins w:id="662"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663" w:author="Meyer, Michael Frederick" w:date="2021-04-06T11:50:00Z">
        <w:r w:rsidR="00373909">
          <w:rPr>
            <w:rFonts w:ascii="Times New Roman" w:eastAsia="Times New Roman" w:hAnsi="Times New Roman" w:cs="Times New Roman"/>
            <w:sz w:val="24"/>
            <w:szCs w:val="24"/>
          </w:rPr>
          <w:fldChar w:fldCharType="begin"/>
        </w:r>
      </w:ins>
      <w:ins w:id="664"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665" w:author="Meyer, Michael Frederick" w:date="2021-04-06T11:51:00Z">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ins>
      <w:ins w:id="666" w:author="Meyer, Michael Frederick" w:date="2021-04-06T11:50:00Z">
        <w:r w:rsidR="00373909">
          <w:rPr>
            <w:rFonts w:ascii="Times New Roman" w:eastAsia="Times New Roman" w:hAnsi="Times New Roman" w:cs="Times New Roman"/>
            <w:sz w:val="24"/>
            <w:szCs w:val="24"/>
          </w:rPr>
          <w:fldChar w:fldCharType="end"/>
        </w:r>
      </w:ins>
      <w:ins w:id="667"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lastRenderedPageBreak/>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48EE3B19"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ins w:id="668" w:author="Meyer, Michael Frederick [2]" w:date="2021-06-04T16:21:00Z">
        <w:r w:rsidR="00C62023">
          <w:rPr>
            <w:rFonts w:ascii="Times New Roman" w:eastAsia="Times New Roman" w:hAnsi="Times New Roman" w:cs="Times New Roman"/>
            <w:sz w:val="24"/>
            <w:szCs w:val="24"/>
          </w:rPr>
          <w:t xml:space="preserve"> of nutrients</w:t>
        </w:r>
      </w:ins>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ins w:id="669" w:author="Meyer, Michael Frederick [2]" w:date="2021-06-04T16:21:00Z">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w:t>
        </w:r>
      </w:ins>
      <w:ins w:id="670" w:author="Meyer, Michael Frederick [2]" w:date="2021-06-04T16:22:00Z">
        <w:r w:rsidR="00C62023">
          <w:rPr>
            <w:rFonts w:ascii="Times New Roman" w:eastAsia="Times New Roman" w:hAnsi="Times New Roman" w:cs="Times New Roman"/>
            <w:sz w:val="24"/>
            <w:szCs w:val="24"/>
          </w:rPr>
          <w:t>.</w:t>
        </w:r>
      </w:ins>
      <w:ins w:id="671" w:author="Meyer, Michael Frederick [2]" w:date="2021-06-04T16:21:00Z">
        <w:r w:rsidR="00C62023">
          <w:rPr>
            <w:rFonts w:ascii="Times New Roman" w:eastAsia="Times New Roman" w:hAnsi="Times New Roman" w:cs="Times New Roman"/>
            <w:sz w:val="24"/>
            <w:szCs w:val="24"/>
          </w:rPr>
          <w:t xml:space="preserve"> </w:t>
        </w:r>
        <w:r w:rsidR="00C62023">
          <w:rPr>
            <w:rFonts w:ascii="Times New Roman" w:eastAsia="Times New Roman" w:hAnsi="Times New Roman" w:cs="Times New Roman"/>
            <w:sz w:val="24"/>
            <w:szCs w:val="24"/>
          </w:rPr>
          <w:fldChar w:fldCharType="begin"/>
        </w:r>
      </w:ins>
      <w:ins w:id="672" w:author="Meyer, Michael Frederick [2]" w:date="2021-06-04T16:22:00Z">
        <w:r w:rsidR="00C62023">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ins>
      <w:r w:rsidR="00C62023">
        <w:rPr>
          <w:rFonts w:ascii="Times New Roman" w:eastAsia="Times New Roman" w:hAnsi="Times New Roman" w:cs="Times New Roman"/>
          <w:sz w:val="24"/>
          <w:szCs w:val="24"/>
        </w:rPr>
        <w:fldChar w:fldCharType="separate"/>
      </w:r>
      <w:ins w:id="673" w:author="Meyer, Michael Frederick [2]" w:date="2021-06-04T16:22:00Z">
        <w:r w:rsidR="00C62023" w:rsidRPr="00995D41">
          <w:rPr>
            <w:rFonts w:ascii="Times New Roman" w:hAnsi="Times New Roman" w:cs="Times New Roman"/>
            <w:sz w:val="24"/>
          </w:rPr>
          <w:t>(2021)</w:t>
        </w:r>
      </w:ins>
      <w:ins w:id="674" w:author="Meyer, Michael Frederick [2]" w:date="2021-06-04T16:21:00Z">
        <w:r w:rsidR="00C62023">
          <w:rPr>
            <w:rFonts w:ascii="Times New Roman" w:eastAsia="Times New Roman" w:hAnsi="Times New Roman" w:cs="Times New Roman"/>
            <w:sz w:val="24"/>
            <w:szCs w:val="24"/>
          </w:rPr>
          <w:fldChar w:fldCharType="end"/>
        </w:r>
      </w:ins>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bookmarkStart w:id="675" w:name="_GoBack"/>
      <w:ins w:id="676" w:author="Meyer, Michael Frederick" w:date="2021-04-12T13:55:00Z">
        <w:r w:rsidR="001F77E6">
          <w:rPr>
            <w:rFonts w:ascii="Times New Roman" w:eastAsia="Times New Roman" w:hAnsi="Times New Roman" w:cs="Times New Roman"/>
            <w:sz w:val="24"/>
            <w:szCs w:val="24"/>
          </w:rPr>
          <w:t xml:space="preserve">, (2) </w:t>
        </w:r>
      </w:ins>
      <w:ins w:id="677" w:author="Meyer, Michael Frederick" w:date="2021-04-12T13:56:00Z">
        <w:r w:rsidR="001F77E6">
          <w:rPr>
            <w:rFonts w:ascii="Times New Roman" w:eastAsia="Times New Roman" w:hAnsi="Times New Roman" w:cs="Times New Roman"/>
            <w:sz w:val="24"/>
            <w:szCs w:val="24"/>
          </w:rPr>
          <w:t xml:space="preserve">by </w:t>
        </w:r>
      </w:ins>
      <w:ins w:id="678" w:author="Meyer, Michael Frederick" w:date="2021-04-12T13:55:00Z">
        <w:r w:rsidR="001F77E6">
          <w:rPr>
            <w:rFonts w:ascii="Times New Roman" w:eastAsia="Times New Roman" w:hAnsi="Times New Roman" w:cs="Times New Roman"/>
            <w:sz w:val="24"/>
            <w:szCs w:val="24"/>
          </w:rPr>
          <w:t xml:space="preserve">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ins>
      <w:bookmarkEnd w:id="675"/>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679" w:author="Meyer, Michael Frederick" w:date="2021-04-12T13:56:00Z">
        <w:r w:rsidR="001F77E6">
          <w:rPr>
            <w:rFonts w:ascii="Times New Roman" w:eastAsia="Times New Roman" w:hAnsi="Times New Roman" w:cs="Times New Roman"/>
            <w:sz w:val="24"/>
            <w:szCs w:val="24"/>
          </w:rPr>
          <w:t>3</w:t>
        </w:r>
      </w:ins>
      <w:del w:id="680"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 xml:space="preserve">ding fatty acids. In </w:t>
      </w:r>
      <w:del w:id="681" w:author="Meyer, Michael Frederick" w:date="2021-04-27T17:20:00Z">
        <w:r w:rsidR="00373E7B" w:rsidRPr="007418CF" w:rsidDel="00B33F8E">
          <w:rPr>
            <w:rFonts w:ascii="Times New Roman" w:eastAsia="Times New Roman" w:hAnsi="Times New Roman" w:cs="Times New Roman"/>
            <w:sz w:val="24"/>
            <w:szCs w:val="24"/>
          </w:rPr>
          <w:delText xml:space="preserve">both </w:delText>
        </w:r>
      </w:del>
      <w:ins w:id="682" w:author="Meyer, Michael Frederick" w:date="2021-04-27T17:20:00Z">
        <w:r w:rsidR="00B33F8E" w:rsidRPr="007418CF">
          <w:rPr>
            <w:rFonts w:ascii="Times New Roman" w:eastAsia="Times New Roman" w:hAnsi="Times New Roman" w:cs="Times New Roman"/>
            <w:sz w:val="24"/>
            <w:szCs w:val="24"/>
          </w:rPr>
          <w:t xml:space="preserve"> </w:t>
        </w:r>
        <w:r w:rsidR="00B33F8E">
          <w:rPr>
            <w:rFonts w:ascii="Times New Roman" w:eastAsia="Times New Roman" w:hAnsi="Times New Roman" w:cs="Times New Roman"/>
            <w:sz w:val="24"/>
            <w:szCs w:val="24"/>
          </w:rPr>
          <w:t xml:space="preserve"> all of these </w:t>
        </w:r>
      </w:ins>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 xml:space="preserve">(Yoshida et </w:t>
      </w:r>
      <w:r w:rsidR="00C10024" w:rsidRPr="007418CF">
        <w:rPr>
          <w:rFonts w:ascii="Times New Roman" w:hAnsi="Times New Roman" w:cs="Times New Roman"/>
          <w:sz w:val="24"/>
          <w:szCs w:val="24"/>
        </w:rPr>
        <w:lastRenderedPageBreak/>
        <w:t>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7F4CDD1F" w14:textId="77777777" w:rsidR="00C62023" w:rsidRDefault="00A92B32" w:rsidP="00A66BE9">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C62023">
        <w:t xml:space="preserve">Anderson, M. J. 2001. A new method for non-parametric multivariate analysis of variance. Austral Ecology </w:t>
      </w:r>
      <w:r w:rsidR="00C62023">
        <w:rPr>
          <w:b/>
          <w:bCs/>
        </w:rPr>
        <w:t>26</w:t>
      </w:r>
      <w:r w:rsidR="00C62023">
        <w:t>: 32–46. doi:10.1111/j.1442-9993.2001.01070.pp.x</w:t>
      </w:r>
    </w:p>
    <w:p w14:paraId="42CBF9DA" w14:textId="77777777" w:rsidR="00C62023" w:rsidRDefault="00C62023" w:rsidP="00A66BE9">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263D0952" w14:textId="77777777" w:rsidR="00C62023" w:rsidRDefault="00C62023" w:rsidP="00A66BE9">
      <w:pPr>
        <w:pStyle w:val="Bibliography"/>
      </w:pPr>
      <w:r>
        <w:t xml:space="preserve">Anisimov, O., and S. Reneva. 2006. Permafrost and Changing Climate: The Russian Perspective. Ambio </w:t>
      </w:r>
      <w:r>
        <w:rPr>
          <w:b/>
          <w:bCs/>
        </w:rPr>
        <w:t>35</w:t>
      </w:r>
      <w:r>
        <w:t>: 169–175.</w:t>
      </w:r>
    </w:p>
    <w:p w14:paraId="0E9B6290" w14:textId="77777777" w:rsidR="00C62023" w:rsidRDefault="00C62023" w:rsidP="00A66BE9">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7A20E4A2" w14:textId="77777777" w:rsidR="00C62023" w:rsidRDefault="00C62023" w:rsidP="00A66BE9">
      <w:pPr>
        <w:pStyle w:val="Bibliography"/>
      </w:pPr>
      <w:r>
        <w:t>Atkins, K. S., S. H. Hackley, B. C. Allen, S. Watanabe, J. E. Reuter, and S. G. Schladow. 2021. Variability in periphyton community and biomass over 37 years in Lake Tahoe (CA-NV). Hydrobiologia. doi:10.1007/s10750-021-04533-w</w:t>
      </w:r>
    </w:p>
    <w:p w14:paraId="5AF00F24" w14:textId="77777777" w:rsidR="00C62023" w:rsidRDefault="00C62023" w:rsidP="00A66BE9">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4681AE52" w14:textId="77777777" w:rsidR="00C62023" w:rsidRDefault="00C62023" w:rsidP="00A66BE9">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78095C3F" w14:textId="77777777" w:rsidR="00C62023" w:rsidRDefault="00C62023" w:rsidP="00A66BE9">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A24E2A3" w14:textId="77777777" w:rsidR="00C62023" w:rsidRDefault="00C62023" w:rsidP="00A66BE9">
      <w:pPr>
        <w:pStyle w:val="Bibliography"/>
      </w:pPr>
      <w:r>
        <w:lastRenderedPageBreak/>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14174389" w14:textId="77777777" w:rsidR="00C62023" w:rsidRDefault="00C62023" w:rsidP="00A66BE9">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5B869AB6" w14:textId="77777777" w:rsidR="00C62023" w:rsidRDefault="00C62023" w:rsidP="00A66BE9">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55EA1DF2" w14:textId="77777777" w:rsidR="00C62023" w:rsidRDefault="00C62023" w:rsidP="00A66BE9">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118BA0FD" w14:textId="77777777" w:rsidR="00C62023" w:rsidRDefault="00C62023" w:rsidP="00A66BE9">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34ABB5BF" w14:textId="77777777" w:rsidR="00C62023" w:rsidRDefault="00C62023" w:rsidP="00A66BE9">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3A681DD4" w14:textId="77777777" w:rsidR="00C62023" w:rsidRDefault="00C62023" w:rsidP="00A66BE9">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474D25C2" w14:textId="77777777" w:rsidR="00C62023" w:rsidRDefault="00C62023" w:rsidP="00A66BE9">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75AE51D9" w14:textId="77777777" w:rsidR="00C62023" w:rsidRDefault="00C62023" w:rsidP="00A66BE9">
      <w:pPr>
        <w:pStyle w:val="Bibliography"/>
      </w:pPr>
      <w:r>
        <w:lastRenderedPageBreak/>
        <w:t xml:space="preserve">Clarke, K. R. 1993. Non-parametric multivariate analyses of changes in community structure. Australian Journal of Ecology </w:t>
      </w:r>
      <w:r>
        <w:rPr>
          <w:b/>
          <w:bCs/>
        </w:rPr>
        <w:t>18</w:t>
      </w:r>
      <w:r>
        <w:t>: 117–143. doi:https://doi.org/10.1111/j.1442-9993.1993.tb00438.x</w:t>
      </w:r>
    </w:p>
    <w:p w14:paraId="3B86F1E3" w14:textId="77777777" w:rsidR="00C62023" w:rsidRDefault="00C62023" w:rsidP="00A66BE9">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42FA5546" w14:textId="77777777" w:rsidR="00C62023" w:rsidRDefault="00C62023" w:rsidP="00A66BE9">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18A64708" w14:textId="77777777" w:rsidR="00C62023" w:rsidRDefault="00C62023" w:rsidP="00A66BE9">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3DFFC743" w14:textId="77777777" w:rsidR="00C62023" w:rsidRDefault="00C62023" w:rsidP="00A66BE9">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188C2883" w14:textId="77777777" w:rsidR="00C62023" w:rsidRDefault="00C62023" w:rsidP="00A66BE9">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53FAF4E4" w14:textId="77777777" w:rsidR="00C62023" w:rsidRDefault="00C62023" w:rsidP="00A66BE9">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5D91BDB8" w14:textId="77777777" w:rsidR="00C62023" w:rsidRDefault="00C62023" w:rsidP="00A66BE9">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3B283574" w14:textId="77777777" w:rsidR="00C62023" w:rsidRDefault="00C62023" w:rsidP="00A66BE9">
      <w:pPr>
        <w:pStyle w:val="Bibliography"/>
      </w:pPr>
      <w:r>
        <w:lastRenderedPageBreak/>
        <w:t xml:space="preserve">Dzieweczynski, T. L., B. A. Campbell, and J. L. Kane. 2016. Dose-dependent fluoxetine effects on boldness in male Siamese fighting fish. Journal of Experimental Biology </w:t>
      </w:r>
      <w:r>
        <w:rPr>
          <w:b/>
          <w:bCs/>
        </w:rPr>
        <w:t>219</w:t>
      </w:r>
      <w:r>
        <w:t>: 797–804. doi:10.1242/jeb.132761</w:t>
      </w:r>
    </w:p>
    <w:p w14:paraId="1097756A" w14:textId="77777777" w:rsidR="00C62023" w:rsidRDefault="00C62023" w:rsidP="00A66BE9">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1D8027EB" w14:textId="77777777" w:rsidR="00C62023" w:rsidRDefault="00C62023" w:rsidP="00A66BE9">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588835FD" w14:textId="77777777" w:rsidR="00C62023" w:rsidRDefault="00C62023" w:rsidP="00A66BE9">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C8C2005" w14:textId="77777777" w:rsidR="00C62023" w:rsidRDefault="00C62023" w:rsidP="00A66BE9">
      <w:pPr>
        <w:pStyle w:val="Bibliography"/>
      </w:pPr>
      <w:r>
        <w:t>Fellows, I., and  using the Jm. library by J. P. Stotz. 2019. OpenStreetMap: Access to Open Street Map Raster Images,.</w:t>
      </w:r>
    </w:p>
    <w:p w14:paraId="26B55C59" w14:textId="77777777" w:rsidR="00C62023" w:rsidRDefault="00C62023" w:rsidP="00A66BE9">
      <w:pPr>
        <w:pStyle w:val="Bibliography"/>
      </w:pPr>
      <w:r>
        <w:t>Firke, S. 2020. janitor: Simple Tools for Examining and Cleaning Dirty Data,.</w:t>
      </w:r>
    </w:p>
    <w:p w14:paraId="16A497FA" w14:textId="77777777" w:rsidR="00C62023" w:rsidRDefault="00C62023" w:rsidP="00A66BE9">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43671CE6" w14:textId="77777777" w:rsidR="00C62023" w:rsidRDefault="00C62023" w:rsidP="00A66BE9">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65CC7D8B" w14:textId="77777777" w:rsidR="00C62023" w:rsidRDefault="00C62023" w:rsidP="00A66BE9">
      <w:pPr>
        <w:pStyle w:val="Bibliography"/>
      </w:pPr>
      <w:r>
        <w:lastRenderedPageBreak/>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70F91D1A" w14:textId="77777777" w:rsidR="00C62023" w:rsidRDefault="00C62023" w:rsidP="00A66BE9">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1FDE65F5" w14:textId="77777777" w:rsidR="00C62023" w:rsidRDefault="00C62023" w:rsidP="00A66BE9">
      <w:pPr>
        <w:pStyle w:val="Bibliography"/>
      </w:pPr>
      <w:r>
        <w:t>Garnier, S. 2018. viridis: Default Color Maps from “matplotlib,.”</w:t>
      </w:r>
    </w:p>
    <w:p w14:paraId="31FA370E" w14:textId="77777777" w:rsidR="00C62023" w:rsidRDefault="00C62023" w:rsidP="00A66BE9">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671EDFC3" w14:textId="77777777" w:rsidR="00C62023" w:rsidRDefault="00C62023" w:rsidP="00A66BE9">
      <w:pPr>
        <w:pStyle w:val="Bibliography"/>
      </w:pPr>
      <w:r>
        <w:t>GOST:18309-2014. 2016. Methods for determination of phosphorus-containing matters (with corrections) (Методы определения фосфорсодержащих веществ).</w:t>
      </w:r>
    </w:p>
    <w:p w14:paraId="267B2737" w14:textId="77777777" w:rsidR="00C62023" w:rsidRDefault="00C62023" w:rsidP="00A66BE9">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5D9C279E" w14:textId="77777777" w:rsidR="00C62023" w:rsidRDefault="00C62023" w:rsidP="00A66BE9">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4AA8D2E8" w14:textId="77777777" w:rsidR="00C62023" w:rsidRDefault="00C62023" w:rsidP="00A66BE9">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9AFE772" w14:textId="77777777" w:rsidR="00C62023" w:rsidRDefault="00C62023" w:rsidP="00A66BE9">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7C4EE018" w14:textId="77777777" w:rsidR="00C62023" w:rsidRDefault="00C62023" w:rsidP="00A66BE9">
      <w:pPr>
        <w:pStyle w:val="Bibliography"/>
      </w:pPr>
      <w:r>
        <w:lastRenderedPageBreak/>
        <w:t xml:space="preserve">Hampton, S. E., S. McGowan, T. Ozersky, and others. 2018. Recent ecological change in ancient lakes. Limnology and Oceanography </w:t>
      </w:r>
      <w:r>
        <w:rPr>
          <w:b/>
          <w:bCs/>
        </w:rPr>
        <w:t>63</w:t>
      </w:r>
      <w:r>
        <w:t>: 2277–2304. doi:10.1002/lno.10938</w:t>
      </w:r>
    </w:p>
    <w:p w14:paraId="78F7F732" w14:textId="77777777" w:rsidR="00C62023" w:rsidRDefault="00C62023" w:rsidP="00A66BE9">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5BD32A61" w14:textId="77777777" w:rsidR="00C62023" w:rsidRDefault="00C62023" w:rsidP="00A66BE9">
      <w:pPr>
        <w:pStyle w:val="Bibliography"/>
      </w:pPr>
      <w:r>
        <w:t>Happel, A., J. Pike, S. Czesny, and J. Rinchard. 2021. An empirical test of fatty acid based diet estimation models. Food Webs e00197. doi:10.1016/j.fooweb.2021.e00197</w:t>
      </w:r>
    </w:p>
    <w:p w14:paraId="4F0DB6C3" w14:textId="77777777" w:rsidR="00C62023" w:rsidRDefault="00C62023" w:rsidP="00A66BE9">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5C29236A" w14:textId="77777777" w:rsidR="00C62023" w:rsidRDefault="00C62023" w:rsidP="00A66BE9">
      <w:pPr>
        <w:pStyle w:val="Bibliography"/>
      </w:pPr>
      <w:r>
        <w:t>Hester, J., and H. Wickham. 2019. fs: Cross-Platform File System Operations Based on “libuv,.”</w:t>
      </w:r>
    </w:p>
    <w:p w14:paraId="31408BC6" w14:textId="77777777" w:rsidR="00C62023" w:rsidRDefault="00C62023" w:rsidP="00A66BE9">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43F04D9" w14:textId="77777777" w:rsidR="00C62023" w:rsidRDefault="00C62023" w:rsidP="00A66BE9">
      <w:pPr>
        <w:pStyle w:val="Bibliography"/>
      </w:pPr>
      <w:r>
        <w:t xml:space="preserve">Hollingsworth, R. G., J. W. Armstrong, and E. Campbell. 2002. Caffeine as a repellent for slugs and snails. Nature </w:t>
      </w:r>
      <w:r>
        <w:rPr>
          <w:b/>
          <w:bCs/>
        </w:rPr>
        <w:t>417</w:t>
      </w:r>
      <w:r>
        <w:t>: 915–916. doi:10.1038/417915a</w:t>
      </w:r>
    </w:p>
    <w:p w14:paraId="50A9AB1C" w14:textId="77777777" w:rsidR="00C62023" w:rsidRDefault="00C62023" w:rsidP="00A66BE9">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18162671" w14:textId="77777777" w:rsidR="00C62023" w:rsidRDefault="00C62023" w:rsidP="00A66BE9">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24CD8BA7" w14:textId="77777777" w:rsidR="00C62023" w:rsidRDefault="00C62023" w:rsidP="00A66BE9">
      <w:pPr>
        <w:pStyle w:val="Bibliography"/>
      </w:pPr>
      <w:r>
        <w:t>Izhboldina, L. A. 2007. Guide and Key to Benthic and Periphyton Algae of Lake Baikal (meio- and macrophytes) with Brief Notes on Their Ecology, Nauka-Centre.</w:t>
      </w:r>
    </w:p>
    <w:p w14:paraId="7C734DE5" w14:textId="77777777" w:rsidR="00C62023" w:rsidRDefault="00C62023" w:rsidP="00A66BE9">
      <w:pPr>
        <w:pStyle w:val="Bibliography"/>
      </w:pPr>
      <w:r>
        <w:lastRenderedPageBreak/>
        <w:t xml:space="preserve">Jacoby, J. M., D. D. Bouchard, and C. R. Patmont. 1991. Response of Periphyton to Nutrient Enrichment in Lake Chelan, WA. Lake and Reservoir Management </w:t>
      </w:r>
      <w:r>
        <w:rPr>
          <w:b/>
          <w:bCs/>
        </w:rPr>
        <w:t>7</w:t>
      </w:r>
      <w:r>
        <w:t>: 33–43. doi:10.1080/07438149109354252</w:t>
      </w:r>
    </w:p>
    <w:p w14:paraId="6E804E4A" w14:textId="77777777" w:rsidR="00C62023" w:rsidRDefault="00C62023" w:rsidP="00A66BE9">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4B484FB6" w14:textId="77777777" w:rsidR="00C62023" w:rsidRDefault="00C62023" w:rsidP="00A66BE9">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3026E970" w14:textId="77777777" w:rsidR="00C62023" w:rsidRDefault="00C62023" w:rsidP="00A66BE9">
      <w:pPr>
        <w:pStyle w:val="Bibliography"/>
      </w:pPr>
      <w:r>
        <w:t>Johnson, R. A., and D. V. Wichern. 2007. Applied Multivariate Statistical Analysis, 6th ed. Prentice Hall.</w:t>
      </w:r>
    </w:p>
    <w:p w14:paraId="5FD62BE0" w14:textId="77777777" w:rsidR="00C62023" w:rsidRDefault="00C62023" w:rsidP="00A66BE9">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365E2770" w14:textId="77777777" w:rsidR="00C62023" w:rsidRDefault="00C62023" w:rsidP="00A66BE9">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551BBF37" w14:textId="77777777" w:rsidR="00C62023" w:rsidRDefault="00C62023" w:rsidP="00A66BE9">
      <w:pPr>
        <w:pStyle w:val="Bibliography"/>
      </w:pPr>
      <w:r>
        <w:t>Kassambara, A. 2019. ggpubr: “ggplot2” Based Publication Ready Plots,.</w:t>
      </w:r>
    </w:p>
    <w:p w14:paraId="24837E6B" w14:textId="77777777" w:rsidR="00C62023" w:rsidRDefault="00C62023" w:rsidP="00A66BE9">
      <w:pPr>
        <w:pStyle w:val="Bibliography"/>
      </w:pPr>
      <w:r>
        <w:t>Kassambara, A., and F. Mundt. 2019. factoextra: Extract and Visualize the Results of Multivariate Data Analyses,.</w:t>
      </w:r>
    </w:p>
    <w:p w14:paraId="639595C0" w14:textId="77777777" w:rsidR="00C62023" w:rsidRDefault="00C62023" w:rsidP="00A66BE9">
      <w:pPr>
        <w:pStyle w:val="Bibliography"/>
      </w:pPr>
      <w:r>
        <w:t>Kaufman, L., and P. J. Rousseeuw. 2005. Finding Groups in Data: An Introduction to Cluster Analysis, 1st Edition. Wiley-Interscience.</w:t>
      </w:r>
    </w:p>
    <w:p w14:paraId="7C9EE081" w14:textId="77777777" w:rsidR="00C62023" w:rsidRDefault="00C62023" w:rsidP="00A66BE9">
      <w:pPr>
        <w:pStyle w:val="Bibliography"/>
      </w:pPr>
      <w:r>
        <w:t xml:space="preserve">Kaygorodova, I. 2012. An Illustrated Checklist of Leech Species from Lake Baikal (Eastern Siberia, Russia). Dataset Papers in Biology </w:t>
      </w:r>
      <w:r>
        <w:rPr>
          <w:b/>
          <w:bCs/>
        </w:rPr>
        <w:t>2013</w:t>
      </w:r>
      <w:r>
        <w:t>: e261521. doi:10.7167/2013/261521</w:t>
      </w:r>
    </w:p>
    <w:p w14:paraId="7617BB6E" w14:textId="77777777" w:rsidR="00C62023" w:rsidRDefault="00C62023" w:rsidP="00A66BE9">
      <w:pPr>
        <w:pStyle w:val="Bibliography"/>
      </w:pPr>
      <w:r>
        <w:t xml:space="preserve">Kelly, J. R., and R. E. Scheibling. 2012. Fatty acids as dietary tracers in benthic food webs. Marine Ecology Progress Series </w:t>
      </w:r>
      <w:r>
        <w:rPr>
          <w:b/>
          <w:bCs/>
        </w:rPr>
        <w:t>446</w:t>
      </w:r>
      <w:r>
        <w:t>: 1–22. doi:10.3354/meps09559</w:t>
      </w:r>
    </w:p>
    <w:p w14:paraId="077E73DC" w14:textId="77777777" w:rsidR="00C62023" w:rsidRDefault="00C62023" w:rsidP="00A66BE9">
      <w:pPr>
        <w:pStyle w:val="Bibliography"/>
      </w:pPr>
      <w:r>
        <w:lastRenderedPageBreak/>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192F6D01" w14:textId="77777777" w:rsidR="00C62023" w:rsidRDefault="00C62023" w:rsidP="00A66BE9">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4B758E0A" w14:textId="77777777" w:rsidR="00C62023" w:rsidRDefault="00C62023" w:rsidP="00A66BE9">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77D6E4D4" w14:textId="77777777" w:rsidR="00C62023" w:rsidRDefault="00C62023" w:rsidP="00A66BE9">
      <w:pPr>
        <w:pStyle w:val="Bibliography"/>
      </w:pPr>
      <w:r>
        <w:t>Kozhov, M. M. 1963. Lake Baikal and its Life, Springer Science &amp; Business Media.</w:t>
      </w:r>
    </w:p>
    <w:p w14:paraId="0A1598FF" w14:textId="77777777" w:rsidR="00C62023" w:rsidRDefault="00C62023" w:rsidP="00A66BE9">
      <w:pPr>
        <w:pStyle w:val="Bibliography"/>
      </w:pPr>
      <w:r>
        <w:t>Kozhova, O. M., and L. R. Izmest’eva. 1998. Lake Baikal: Evolution and Biodiversity, Backhuys Publishers.</w:t>
      </w:r>
    </w:p>
    <w:p w14:paraId="799B2B66" w14:textId="77777777" w:rsidR="00C62023" w:rsidRDefault="00C62023" w:rsidP="00A66BE9">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50DCF42B" w14:textId="77777777" w:rsidR="00C62023" w:rsidRDefault="00C62023" w:rsidP="00A66BE9">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4790093C" w14:textId="77777777" w:rsidR="00C62023" w:rsidRDefault="00C62023" w:rsidP="00A66BE9">
      <w:pPr>
        <w:pStyle w:val="Bibliography"/>
      </w:pPr>
      <w:r>
        <w:t xml:space="preserve">Lambert, D., A. Cattaneo, and R. Carignan. 2008. Periphyton as an early indicator of perturbation in recreational lakes. Can. J. Fish. Aquat. Sci. </w:t>
      </w:r>
      <w:r>
        <w:rPr>
          <w:b/>
          <w:bCs/>
        </w:rPr>
        <w:t>65</w:t>
      </w:r>
      <w:r>
        <w:t>: 258–265. doi:10.1139/f07-168</w:t>
      </w:r>
    </w:p>
    <w:p w14:paraId="7BBF270C" w14:textId="77777777" w:rsidR="00C62023" w:rsidRDefault="00C62023" w:rsidP="00A66BE9">
      <w:pPr>
        <w:pStyle w:val="Bibliography"/>
      </w:pPr>
      <w:r>
        <w:t>Legendre, P., and L. Legendre. 2012. Numerical Ecology, 3rd ed. Elsevier.</w:t>
      </w:r>
    </w:p>
    <w:p w14:paraId="6F49F8E8" w14:textId="77777777" w:rsidR="00C62023" w:rsidRDefault="00C62023" w:rsidP="00A66BE9">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03DEDEBC" w14:textId="77777777" w:rsidR="00C62023" w:rsidRDefault="00C62023" w:rsidP="00A66BE9">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18138EEB" w14:textId="77777777" w:rsidR="00C62023" w:rsidRDefault="00C62023" w:rsidP="00A66BE9">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415E7ED3" w14:textId="77777777" w:rsidR="00C62023" w:rsidRDefault="00C62023" w:rsidP="00A66BE9">
      <w:pPr>
        <w:pStyle w:val="Bibliography"/>
      </w:pPr>
      <w:r>
        <w:t>Maechler, M., P. Rousseeuw, A. Struyf, M. Hubert, and K. Hornik. 2019. cluster: Cluster Analysis Basics and Extensions,.</w:t>
      </w:r>
    </w:p>
    <w:p w14:paraId="613439FE" w14:textId="77777777" w:rsidR="00C62023" w:rsidRDefault="00C62023" w:rsidP="00A66BE9">
      <w:pPr>
        <w:pStyle w:val="Bibliography"/>
      </w:pPr>
      <w:r>
        <w:t>Mazzella, L., and G. F. Russo. 1989. Grazing effect of two Gibbula species (Mollusca, Archaeogastropoda) on the epiphytic community of Posidonia oceanica leaves.</w:t>
      </w:r>
    </w:p>
    <w:p w14:paraId="2BA1C135" w14:textId="77777777" w:rsidR="00C62023" w:rsidRDefault="00C62023" w:rsidP="00A66BE9">
      <w:pPr>
        <w:pStyle w:val="Bibliography"/>
      </w:pPr>
      <w:r>
        <w:t xml:space="preserve">McIntyre, P. B., and A. S. Flecker. 2006. Rapid turnover of tissue nitrogen of primary consumers in tropical freshwaters. Oecologia </w:t>
      </w:r>
      <w:r>
        <w:rPr>
          <w:b/>
          <w:bCs/>
        </w:rPr>
        <w:t>148</w:t>
      </w:r>
      <w:r>
        <w:t>: 12–21. doi:10.1007/s00442-005-0354-3</w:t>
      </w:r>
    </w:p>
    <w:p w14:paraId="777DD25C" w14:textId="77777777" w:rsidR="00C62023" w:rsidRDefault="00C62023" w:rsidP="00A66BE9">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30FC17E5" w14:textId="77777777" w:rsidR="00C62023" w:rsidRDefault="00C62023" w:rsidP="00A66BE9">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522D8B6D" w14:textId="77777777" w:rsidR="00C62023" w:rsidRDefault="00C62023" w:rsidP="00A66BE9">
      <w:pPr>
        <w:pStyle w:val="Bibliography"/>
      </w:pPr>
      <w:r>
        <w:t>Meyer, M., T. Ozersky, K. Woo, A. W. E. Galloway, M. R. Brousil, and S. Hampton. 2015. Baikal Food Webs.doi:10.17605/OSF.IO/9TA8Z</w:t>
      </w:r>
    </w:p>
    <w:p w14:paraId="384AA944" w14:textId="77777777" w:rsidR="00C62023" w:rsidRDefault="00C62023" w:rsidP="00A66BE9">
      <w:pPr>
        <w:pStyle w:val="Bibliography"/>
      </w:pPr>
      <w:r>
        <w:lastRenderedPageBreak/>
        <w:t xml:space="preserve">Moore, J. W., D. E. Schindler, M. D. Scheuerell, D. Smith, and J. Frodge. 2003. Lake eutrophication at the urban fringe, Seattle region, USA. AMBIO: A Journal of the Human Environment </w:t>
      </w:r>
      <w:r>
        <w:rPr>
          <w:b/>
          <w:bCs/>
        </w:rPr>
        <w:t>32</w:t>
      </w:r>
      <w:r>
        <w:t>: 13–18.</w:t>
      </w:r>
    </w:p>
    <w:p w14:paraId="234C7949" w14:textId="77777777" w:rsidR="00C62023" w:rsidRDefault="00C62023" w:rsidP="00A66BE9">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47D5A85B" w14:textId="77777777" w:rsidR="00C62023" w:rsidRDefault="00C62023" w:rsidP="00A66BE9">
      <w:pPr>
        <w:pStyle w:val="Bibliography"/>
      </w:pPr>
      <w:r>
        <w:t>Moran, P. W., S. E. Cox, S. S. Embrey, R. L. Huffman, T. D. Olsen, and S. C. Fradkin. 2012. Sources and Sinks of Nitrogen and Phosphorus in a Deep, Oligotrophic Lake, Lake Crescent, Olympic National Park, Washington. US Geological Survey.</w:t>
      </w:r>
    </w:p>
    <w:p w14:paraId="6AA885CB" w14:textId="77777777" w:rsidR="00C62023" w:rsidRDefault="00C62023" w:rsidP="00A66BE9">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E21BBAC" w14:textId="77777777" w:rsidR="00C62023" w:rsidRDefault="00C62023" w:rsidP="00A66BE9">
      <w:pPr>
        <w:pStyle w:val="Bibliography"/>
      </w:pPr>
      <w:r>
        <w:t>Oksanen, J., F. G. Blanchet, M. Friendly, and others. 2019. vegan: Community Ecology Package,.</w:t>
      </w:r>
    </w:p>
    <w:p w14:paraId="4F29AA26" w14:textId="77777777" w:rsidR="00C62023" w:rsidRDefault="00C62023" w:rsidP="00A66BE9">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0C714687" w14:textId="77777777" w:rsidR="00C62023" w:rsidRDefault="00C62023" w:rsidP="00A66BE9">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70AB70E6" w14:textId="77777777" w:rsidR="00C62023" w:rsidRDefault="00C62023" w:rsidP="00A66BE9">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7C1708CF" w14:textId="77777777" w:rsidR="00C62023" w:rsidRDefault="00C62023" w:rsidP="00A66BE9">
      <w:pPr>
        <w:pStyle w:val="Bibliography"/>
      </w:pPr>
      <w:r>
        <w:lastRenderedPageBreak/>
        <w:t>Parsons, T. R., and J. D. H. Strickland. 1963. Discussion of spectrophotometric determination of marine-plant pigments, with revised equations for ascertaining chlorophylls and carotenoids. Journal of Marine Research.</w:t>
      </w:r>
    </w:p>
    <w:p w14:paraId="1AB9E4B6" w14:textId="77777777" w:rsidR="00C62023" w:rsidRDefault="00C62023" w:rsidP="00A66BE9">
      <w:pPr>
        <w:pStyle w:val="Bibliography"/>
      </w:pPr>
      <w:r>
        <w:t xml:space="preserve">Pebesma, E. 2018. Simple Features for R: Standardized Support for Spatial Vector Data. The R Journal </w:t>
      </w:r>
      <w:r>
        <w:rPr>
          <w:b/>
          <w:bCs/>
        </w:rPr>
        <w:t>10</w:t>
      </w:r>
      <w:r>
        <w:t>: 439–446. doi:10.32614/RJ-2018-009</w:t>
      </w:r>
    </w:p>
    <w:p w14:paraId="6887E92A" w14:textId="77777777" w:rsidR="00C62023" w:rsidRDefault="00C62023" w:rsidP="00A66BE9">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4108E24D" w14:textId="77777777" w:rsidR="00C62023" w:rsidRDefault="00C62023" w:rsidP="00A66BE9">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0CDE68FC" w14:textId="77777777" w:rsidR="00C62023" w:rsidRDefault="00C62023" w:rsidP="00A66BE9">
      <w:pPr>
        <w:pStyle w:val="Bibliography"/>
      </w:pPr>
      <w:r>
        <w:t>R Core Team. 2019. R: A Language and Environment for Statistical Computing,.</w:t>
      </w:r>
    </w:p>
    <w:p w14:paraId="4B6E4A30" w14:textId="77777777" w:rsidR="00C62023" w:rsidRDefault="00C62023" w:rsidP="00A66BE9">
      <w:pPr>
        <w:pStyle w:val="Bibliography"/>
      </w:pPr>
      <w:r>
        <w:t>RD:52.24.380-2017. 2018.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6120E795" w14:textId="77777777" w:rsidR="00C62023" w:rsidRDefault="00C62023" w:rsidP="00A66BE9">
      <w:pPr>
        <w:pStyle w:val="Bibliography"/>
      </w:pPr>
      <w:r>
        <w:t>RD:52.24.383-2018. 2018. 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 RD:52.24.383-2018. RD:52.24.383-2018.</w:t>
      </w:r>
    </w:p>
    <w:p w14:paraId="4661184B" w14:textId="77777777" w:rsidR="00C62023" w:rsidRDefault="00C62023" w:rsidP="00A66BE9">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15EDD4EF" w14:textId="77777777" w:rsidR="00C62023" w:rsidRDefault="00C62023" w:rsidP="00A66BE9">
      <w:pPr>
        <w:pStyle w:val="Bibliography"/>
      </w:pPr>
      <w:r>
        <w:lastRenderedPageBreak/>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600E8693" w14:textId="77777777" w:rsidR="00C62023" w:rsidRDefault="00C62023" w:rsidP="00A66BE9">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284DA69F" w14:textId="77777777" w:rsidR="00C62023" w:rsidRDefault="00C62023" w:rsidP="00A66BE9">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45FDE6D8" w14:textId="77777777" w:rsidR="00C62023" w:rsidRDefault="00C62023" w:rsidP="00A66BE9">
      <w:pPr>
        <w:pStyle w:val="Bibliography"/>
      </w:pPr>
      <w:r>
        <w:t>Robinson, D., and A. Hayes. 2019. broom: Convert Statistical Analysis Objects into Tidy Tibbles,.</w:t>
      </w:r>
    </w:p>
    <w:p w14:paraId="388DD871" w14:textId="77777777" w:rsidR="00C62023" w:rsidRDefault="00C62023" w:rsidP="00A66BE9">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34B53713" w14:textId="77777777" w:rsidR="00C62023" w:rsidRDefault="00C62023" w:rsidP="00A66BE9">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270EAD72" w14:textId="77777777" w:rsidR="00C62023" w:rsidRDefault="00C62023" w:rsidP="00A66BE9">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7920A436" w14:textId="77777777" w:rsidR="00C62023" w:rsidRDefault="00C62023" w:rsidP="00A66BE9">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7448957D" w14:textId="77777777" w:rsidR="00C62023" w:rsidRDefault="00C62023" w:rsidP="00A66BE9">
      <w:pPr>
        <w:pStyle w:val="Bibliography"/>
      </w:pPr>
      <w:r>
        <w:lastRenderedPageBreak/>
        <w:t xml:space="preserve">Rosi-Marshall, E. J., and T. V. Royer. 2012. Pharmaceutical Compounds and Ecosystem Function: An Emerging Research Challenge for Aquatic Ecologists. Ecosystems </w:t>
      </w:r>
      <w:r>
        <w:rPr>
          <w:b/>
          <w:bCs/>
        </w:rPr>
        <w:t>15</w:t>
      </w:r>
      <w:r>
        <w:t>: 867–880. doi:10.1007/s10021-012-9553-z</w:t>
      </w:r>
    </w:p>
    <w:p w14:paraId="1F9BCF94" w14:textId="77777777" w:rsidR="00C62023" w:rsidRDefault="00C62023" w:rsidP="00A66BE9">
      <w:pPr>
        <w:pStyle w:val="Bibliography"/>
      </w:pPr>
      <w:r>
        <w:t xml:space="preserve">Sargent, J. R., and S. Falk-Petersen. 1988. The lipid biochemistry of calanoid copepods. Hydrobiologia </w:t>
      </w:r>
      <w:r>
        <w:rPr>
          <w:b/>
          <w:bCs/>
        </w:rPr>
        <w:t>167–168</w:t>
      </w:r>
      <w:r>
        <w:t>: 101–114. doi:10.1007/BF00026297</w:t>
      </w:r>
    </w:p>
    <w:p w14:paraId="37771B49" w14:textId="77777777" w:rsidR="00C62023" w:rsidRDefault="00C62023" w:rsidP="00A66BE9">
      <w:pPr>
        <w:pStyle w:val="Bibliography"/>
      </w:pPr>
      <w:r>
        <w:t xml:space="preserve">Savage, C., and R. Elmgren. 2004. MACROALGAL (FUCUS VESICULOSUS) δ15N VALUES TRACE DECREASE IN SEWAGE INFLUENCE. Ecological Applications </w:t>
      </w:r>
      <w:r>
        <w:rPr>
          <w:b/>
          <w:bCs/>
        </w:rPr>
        <w:t>14</w:t>
      </w:r>
      <w:r>
        <w:t>: 517–526. doi:10.1890/02-5396</w:t>
      </w:r>
    </w:p>
    <w:p w14:paraId="6F5E9409" w14:textId="77777777" w:rsidR="00C62023" w:rsidRDefault="00C62023" w:rsidP="00A66BE9">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1A621947" w14:textId="77777777" w:rsidR="00C62023" w:rsidRDefault="00C62023" w:rsidP="00A66BE9">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407083F2" w14:textId="77777777" w:rsidR="00C62023" w:rsidRDefault="00C62023" w:rsidP="00A66BE9">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3782BBDF" w14:textId="77777777" w:rsidR="00C62023" w:rsidRDefault="00C62023" w:rsidP="00A66BE9">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2D6E3580" w14:textId="77777777" w:rsidR="00C62023" w:rsidRDefault="00C62023" w:rsidP="00A66BE9">
      <w:pPr>
        <w:pStyle w:val="Bibliography"/>
      </w:pPr>
      <w:r>
        <w:t>Slowikowski, K. 2019. ggrepel: Automatically Position Non-Overlapping Text Labels with “ggplot2,.”</w:t>
      </w:r>
    </w:p>
    <w:p w14:paraId="78074105" w14:textId="77777777" w:rsidR="00C62023" w:rsidRDefault="00C62023" w:rsidP="00A66BE9">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49564EA2" w14:textId="77777777" w:rsidR="00C62023" w:rsidRDefault="00C62023" w:rsidP="00A66BE9">
      <w:pPr>
        <w:pStyle w:val="Bibliography"/>
      </w:pPr>
      <w:r>
        <w:lastRenderedPageBreak/>
        <w:t>Sneath, P. H. A., and R. R. Sokal. 1973. Numerical Taxonomy: The Principles and Practice of Numerical Classification, W. H. Freeman.</w:t>
      </w:r>
    </w:p>
    <w:p w14:paraId="0F137366" w14:textId="77777777" w:rsidR="00C62023" w:rsidRDefault="00C62023" w:rsidP="00A66BE9">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783EBBA9" w14:textId="77777777" w:rsidR="00C62023" w:rsidRDefault="00C62023" w:rsidP="00A66BE9">
      <w:pPr>
        <w:pStyle w:val="Bibliography"/>
      </w:pPr>
      <w:r>
        <w:t xml:space="preserve">Stock, B. C., A. L. Jackson, E. J. Ward, A. C. Parnell, D. L. Phillips, and B. X. Semmens. 2018a. Analyzing mixing systems using a new generation of Bayesian tracer mixing models. PeerJ </w:t>
      </w:r>
      <w:r>
        <w:rPr>
          <w:b/>
          <w:bCs/>
        </w:rPr>
        <w:t>6</w:t>
      </w:r>
      <w:r>
        <w:t>: e5096. doi:10.7717/peerj.5096</w:t>
      </w:r>
    </w:p>
    <w:p w14:paraId="19B237A9" w14:textId="77777777" w:rsidR="00C62023" w:rsidRDefault="00C62023" w:rsidP="00A66BE9">
      <w:pPr>
        <w:pStyle w:val="Bibliography"/>
      </w:pPr>
      <w:r>
        <w:t>Stock, B., A. Jackson, E. Ward, and J. Venkiteswaran. 2018b. brianstock/MixSIAR 3.1.9, Zenodo.</w:t>
      </w:r>
    </w:p>
    <w:p w14:paraId="650E0C35" w14:textId="77777777" w:rsidR="00C62023" w:rsidRDefault="00C62023" w:rsidP="00A66BE9">
      <w:pPr>
        <w:pStyle w:val="Bibliography"/>
      </w:pPr>
      <w:r>
        <w:t>Sumner, M. D. 2019. spdplyr: Data Manipulation Verbs for the Spatial Classes,.</w:t>
      </w:r>
    </w:p>
    <w:p w14:paraId="66F747D6" w14:textId="77777777" w:rsidR="00C62023" w:rsidRDefault="00C62023" w:rsidP="00A66BE9">
      <w:pPr>
        <w:pStyle w:val="Bibliography"/>
      </w:pPr>
      <w:r>
        <w:t>Suzuki, R., Y. Terada, and H. Shimodaira. 2019. pvclust: Hierarchical Clustering with P-Values via Multiscale Bootstrap Resampling,.</w:t>
      </w:r>
    </w:p>
    <w:p w14:paraId="378BBCE0" w14:textId="77777777" w:rsidR="00C62023" w:rsidRDefault="00C62023" w:rsidP="00A66BE9">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06D9B8F1" w14:textId="77777777" w:rsidR="00C62023" w:rsidRDefault="00C62023" w:rsidP="00A66BE9">
      <w:pPr>
        <w:pStyle w:val="Bibliography"/>
      </w:pPr>
      <w:r>
        <w:t xml:space="preserve">Swann, G. E. A., V. N. Panizzo, S. Piccolroaz, and others. 2020. Changing nutrient cycling in Lake Baikal, the world’s oldest lake. PNAS </w:t>
      </w:r>
      <w:r>
        <w:rPr>
          <w:b/>
          <w:bCs/>
        </w:rPr>
        <w:t>117</w:t>
      </w:r>
      <w:r>
        <w:t>: 27211–27217. doi:10.1073/pnas.2013181117</w:t>
      </w:r>
    </w:p>
    <w:p w14:paraId="6998A7AD" w14:textId="77777777" w:rsidR="00C62023" w:rsidRDefault="00C62023" w:rsidP="00A66BE9">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2065858C" w14:textId="77777777" w:rsidR="00C62023" w:rsidRDefault="00C62023" w:rsidP="00A66BE9">
      <w:pPr>
        <w:pStyle w:val="Bibliography"/>
      </w:pPr>
      <w:r>
        <w:t>Takhteev, V. V., and D. I. Didorenko. 2015. Fauna and ecology of amphipods of Lake Baikal: A Training manual, V.B. Sochava Institute of Geography SB RAS.</w:t>
      </w:r>
    </w:p>
    <w:p w14:paraId="71C0FC56" w14:textId="77777777" w:rsidR="00C62023" w:rsidRDefault="00C62023" w:rsidP="00A66BE9">
      <w:pPr>
        <w:pStyle w:val="Bibliography"/>
      </w:pPr>
      <w:r>
        <w:lastRenderedPageBreak/>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139D5D17" w14:textId="77777777" w:rsidR="00C62023" w:rsidRDefault="00C62023" w:rsidP="00A66BE9">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1708F9EC" w14:textId="77777777" w:rsidR="00C62023" w:rsidRDefault="00C62023" w:rsidP="00A66BE9">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E689FE9" w14:textId="77777777" w:rsidR="00C62023" w:rsidRDefault="00C62023" w:rsidP="00A66BE9">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1ECB8AEF" w14:textId="77777777" w:rsidR="00C62023" w:rsidRDefault="00C62023" w:rsidP="00A66BE9">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019DABC6" w14:textId="77777777" w:rsidR="00C62023" w:rsidRDefault="00C62023" w:rsidP="00A66BE9">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18D38035" w14:textId="77777777" w:rsidR="00C62023" w:rsidRDefault="00C62023" w:rsidP="00A66BE9">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04EA2A5B" w14:textId="77777777" w:rsidR="00C62023" w:rsidRDefault="00C62023" w:rsidP="00A66BE9">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26678D69" w14:textId="77777777" w:rsidR="00C62023" w:rsidRDefault="00C62023" w:rsidP="00A66BE9">
      <w:pPr>
        <w:pStyle w:val="Bibliography"/>
      </w:pPr>
      <w:r>
        <w:lastRenderedPageBreak/>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6DA8B4A5" w14:textId="77777777" w:rsidR="00C62023" w:rsidRDefault="00C62023" w:rsidP="00A66BE9">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7C2708AC" w14:textId="77777777" w:rsidR="00C62023" w:rsidRDefault="00C62023" w:rsidP="00A66BE9">
      <w:pPr>
        <w:pStyle w:val="Bibliography"/>
      </w:pPr>
      <w:r>
        <w:t xml:space="preserve">de Vries, J. 1972. Soil Filtration of Wastewater Effluent and the Mechanism of Pore Clogging. Journal (Water Pollution Control Federation) </w:t>
      </w:r>
      <w:r>
        <w:rPr>
          <w:b/>
          <w:bCs/>
        </w:rPr>
        <w:t>44</w:t>
      </w:r>
      <w:r>
        <w:t>: 565–573.</w:t>
      </w:r>
    </w:p>
    <w:p w14:paraId="0084B848" w14:textId="77777777" w:rsidR="00C62023" w:rsidRDefault="00C62023" w:rsidP="00A66BE9">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7E9E5721" w14:textId="77777777" w:rsidR="00C62023" w:rsidRDefault="00C62023" w:rsidP="00A66BE9">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1B8176F1" w14:textId="77777777" w:rsidR="00C62023" w:rsidRDefault="00C62023" w:rsidP="00A66BE9">
      <w:pPr>
        <w:pStyle w:val="Bibliography"/>
      </w:pPr>
      <w:r>
        <w:t xml:space="preserve">Wickham, H., M. Averick, J. Bryan, and others. 2019. Welcome to the tidyverse. Journal of Open Source Software </w:t>
      </w:r>
      <w:r>
        <w:rPr>
          <w:b/>
          <w:bCs/>
        </w:rPr>
        <w:t>4</w:t>
      </w:r>
      <w:r>
        <w:t>: 1686. doi:10.21105/joss.01686</w:t>
      </w:r>
    </w:p>
    <w:p w14:paraId="50BCB46C" w14:textId="77777777" w:rsidR="00C62023" w:rsidRDefault="00C62023" w:rsidP="00A66BE9">
      <w:pPr>
        <w:pStyle w:val="Bibliography"/>
      </w:pPr>
      <w:r>
        <w:t>Wilke, C. O. 2019. cowplot: Streamlined Plot Theme and Plot Annotations for “ggplot2,.”</w:t>
      </w:r>
    </w:p>
    <w:p w14:paraId="726267E7" w14:textId="77777777" w:rsidR="00C62023" w:rsidRDefault="00C62023" w:rsidP="00A66BE9">
      <w:pPr>
        <w:pStyle w:val="Bibliography"/>
      </w:pPr>
      <w:r>
        <w:t>Wilke, C. O. 2020. ggtext: Improved Text Rendering Support for “ggplot2,.”</w:t>
      </w:r>
    </w:p>
    <w:p w14:paraId="4438EC7F" w14:textId="77777777" w:rsidR="00C62023" w:rsidRDefault="00C62023" w:rsidP="00A66BE9">
      <w:pPr>
        <w:pStyle w:val="Bibliography"/>
      </w:pPr>
      <w:r>
        <w:t xml:space="preserve">Wilson, S., K. Burns, and S. Codi. 2001. Sources of dietary lipids in the coral reef blenny Salarias patzneri. Mar. Ecol. Prog. Ser. </w:t>
      </w:r>
      <w:r>
        <w:rPr>
          <w:b/>
          <w:bCs/>
        </w:rPr>
        <w:t>222</w:t>
      </w:r>
      <w:r>
        <w:t>: 291–296. doi:10.3354/meps222291</w:t>
      </w:r>
    </w:p>
    <w:p w14:paraId="56D5AD69" w14:textId="77777777" w:rsidR="00C62023" w:rsidRDefault="00C62023" w:rsidP="00A66BE9">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5E6A76D9" w14:textId="77777777" w:rsidR="00C62023" w:rsidRDefault="00C62023" w:rsidP="00A66BE9">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355E5DA4" w14:textId="77777777" w:rsidR="00C62023" w:rsidRDefault="00C62023" w:rsidP="00A66BE9">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03B2B42" w14:textId="77777777" w:rsidR="00C62023" w:rsidRDefault="00C62023" w:rsidP="00A66BE9">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78F72BCF" w14:textId="77777777" w:rsidR="00C62023" w:rsidRDefault="00C62023" w:rsidP="00A66BE9">
      <w:pPr>
        <w:pStyle w:val="Bibliography"/>
      </w:pPr>
      <w:r>
        <w:t xml:space="preserve">Yoshii, K. 1999. Stable isotope analyses of benthic organisms in Lake Baikal. Hydrobiologia </w:t>
      </w:r>
      <w:r>
        <w:rPr>
          <w:b/>
          <w:bCs/>
        </w:rPr>
        <w:t>411</w:t>
      </w:r>
      <w:r>
        <w:t>: 145–159.</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712A49E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w:t>
      </w:r>
      <w:proofErr w:type="spellStart"/>
      <w:r w:rsidRPr="007418CF">
        <w:rPr>
          <w:rFonts w:ascii="Times New Roman" w:eastAsia="Times New Roman" w:hAnsi="Times New Roman" w:cs="Times New Roman"/>
          <w:sz w:val="24"/>
          <w:szCs w:val="24"/>
        </w:rPr>
        <w:t>Lanouette</w:t>
      </w:r>
      <w:proofErr w:type="spellEnd"/>
      <w:r w:rsidRPr="007418CF">
        <w:rPr>
          <w:rFonts w:ascii="Times New Roman" w:eastAsia="Times New Roman" w:hAnsi="Times New Roman" w:cs="Times New Roman"/>
          <w:sz w:val="24"/>
          <w:szCs w:val="24"/>
        </w:rPr>
        <w:t xml:space="preserv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ins w:id="683" w:author="Meyer, Michael Frederick [2]" w:date="2021-06-04T15:19:00Z">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ins>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2BE533BB" w:rsidR="00F233B5" w:rsidRPr="007418CF" w:rsidRDefault="006C26D7" w:rsidP="00F31B90">
      <w:pPr>
        <w:spacing w:line="480" w:lineRule="auto"/>
        <w:rPr>
          <w:rFonts w:ascii="Times New Roman" w:eastAsia="Times New Roman" w:hAnsi="Times New Roman" w:cs="Times New Roman"/>
          <w:sz w:val="24"/>
          <w:szCs w:val="24"/>
        </w:rPr>
      </w:pPr>
      <w:ins w:id="684" w:author="Meyer, Michael Frederick" w:date="2021-05-03T17:40:00Z">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Bolshie </w:t>
      </w:r>
      <w:proofErr w:type="spellStart"/>
      <w:r w:rsidR="00F233B5" w:rsidRPr="007418CF">
        <w:rPr>
          <w:rFonts w:ascii="Times New Roman" w:eastAsia="Times New Roman" w:hAnsi="Times New Roman" w:cs="Times New Roman"/>
          <w:sz w:val="24"/>
          <w:szCs w:val="24"/>
        </w:rPr>
        <w:t>Koty</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Bolshoe</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Goloustnoe</w:t>
      </w:r>
      <w:proofErr w:type="spellEnd"/>
      <w:r w:rsidR="00F233B5"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are located farther from </w:t>
      </w:r>
      <w:proofErr w:type="spellStart"/>
      <w:r w:rsidR="00F233B5" w:rsidRPr="007418CF">
        <w:rPr>
          <w:rFonts w:ascii="Times New Roman" w:eastAsia="Times New Roman" w:hAnsi="Times New Roman" w:cs="Times New Roman"/>
          <w:sz w:val="24"/>
          <w:szCs w:val="24"/>
        </w:rPr>
        <w:t>Listvyanka’s</w:t>
      </w:r>
      <w:proofErr w:type="spellEnd"/>
      <w:r w:rsidR="00F233B5"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685"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C6E135" wp14:editId="152FC3D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7AC3DE6A"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w:t>
      </w:r>
      <w:ins w:id="686" w:author="Meyer, Michael Frederick [2]" w:date="2021-06-07T09:29:00Z">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The </w:t>
        </w:r>
      </w:ins>
      <w:ins w:id="687" w:author="Meyer, Michael Frederick [2]" w:date="2021-06-07T09:30:00Z">
        <w:r w:rsidR="000924A9">
          <w:rPr>
            <w:rFonts w:ascii="Times New Roman" w:eastAsia="Times New Roman" w:hAnsi="Times New Roman" w:cs="Times New Roman"/>
            <w:sz w:val="24"/>
            <w:szCs w:val="24"/>
          </w:rPr>
          <w:t>b</w:t>
        </w:r>
      </w:ins>
      <w:del w:id="688" w:author="Meyer, Michael Frederick [2]" w:date="2021-06-07T09:30:00Z">
        <w:r w:rsidR="00D8535D" w:rsidRPr="007418CF" w:rsidDel="000924A9">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iplot </w:t>
      </w:r>
      <w:ins w:id="689" w:author="Meyer, Michael Frederick [2]" w:date="2021-06-07T09:30:00Z">
        <w:r w:rsidR="000924A9">
          <w:rPr>
            <w:rFonts w:ascii="Times New Roman" w:eastAsia="Times New Roman" w:hAnsi="Times New Roman" w:cs="Times New Roman"/>
            <w:sz w:val="24"/>
            <w:szCs w:val="24"/>
          </w:rPr>
          <w:t xml:space="preserve">demonstrated </w:t>
        </w:r>
      </w:ins>
      <w:del w:id="690" w:author="Meyer, Michael Frederick [2]" w:date="2021-06-07T09:30:00Z">
        <w:r w:rsidR="00D8535D" w:rsidRPr="007418CF" w:rsidDel="000924A9">
          <w:rPr>
            <w:rFonts w:ascii="Times New Roman" w:eastAsia="Times New Roman" w:hAnsi="Times New Roman" w:cs="Times New Roman"/>
            <w:sz w:val="24"/>
            <w:szCs w:val="24"/>
          </w:rPr>
          <w:delText xml:space="preserve">of </w:delText>
        </w:r>
      </w:del>
      <w:r w:rsidR="00D8535D" w:rsidRPr="007418CF">
        <w:rPr>
          <w:rFonts w:ascii="Times New Roman" w:eastAsia="Times New Roman" w:hAnsi="Times New Roman" w:cs="Times New Roman"/>
          <w:sz w:val="24"/>
          <w:szCs w:val="24"/>
        </w:rPr>
        <w:t xml:space="preserve">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del w:id="691" w:author="Meyer, Michael Frederick" w:date="2021-05-03T15:59:00Z">
        <w:r w:rsidR="00D8535D" w:rsidRPr="007418CF" w:rsidDel="00616919">
          <w:rPr>
            <w:rFonts w:ascii="Times New Roman" w:eastAsia="Times New Roman" w:hAnsi="Times New Roman" w:cs="Times New Roman"/>
            <w:i/>
            <w:sz w:val="24"/>
            <w:szCs w:val="24"/>
          </w:rPr>
          <w:delText xml:space="preserve">Eulimnogammarus </w:delText>
        </w:r>
      </w:del>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del w:id="692" w:author="Meyer, Michael Frederick" w:date="2021-05-03T15:59:00Z">
        <w:r w:rsidR="00D8535D" w:rsidRPr="007418CF" w:rsidDel="00616919">
          <w:rPr>
            <w:rFonts w:ascii="Times New Roman" w:eastAsia="Times New Roman" w:hAnsi="Times New Roman" w:cs="Times New Roman"/>
            <w:sz w:val="24"/>
            <w:szCs w:val="24"/>
          </w:rPr>
          <w:delText xml:space="preserve">with </w:delText>
        </w:r>
      </w:del>
      <w:ins w:id="693" w:author="Meyer, Michael Frederick" w:date="2021-05-03T15:59:00Z">
        <w:r w:rsidR="00616919">
          <w:rPr>
            <w:rFonts w:ascii="Times New Roman" w:eastAsia="Times New Roman" w:hAnsi="Times New Roman" w:cs="Times New Roman"/>
            <w:sz w:val="24"/>
            <w:szCs w:val="24"/>
          </w:rPr>
          <w:t>along a</w:t>
        </w:r>
      </w:ins>
      <w:ins w:id="694" w:author="Meyer, Michael Frederick" w:date="2021-05-03T16:28:00Z">
        <w:r w:rsidR="00B46F42">
          <w:rPr>
            <w:rFonts w:ascii="Times New Roman" w:eastAsia="Times New Roman" w:hAnsi="Times New Roman" w:cs="Times New Roman"/>
            <w:sz w:val="24"/>
            <w:szCs w:val="24"/>
          </w:rPr>
          <w:t xml:space="preserve"> gradient of </w:t>
        </w:r>
      </w:ins>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ins w:id="695" w:author="Meyer, Michael Frederick" w:date="2021-05-03T15:59:00Z">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ins w:id="696" w:author="Meyer, Michael Frederick [2]" w:date="2021-06-07T09:30:00Z">
        <w:r w:rsidR="000924A9">
          <w:rPr>
            <w:rFonts w:ascii="Times New Roman" w:eastAsia="Times New Roman" w:hAnsi="Times New Roman" w:cs="Times New Roman"/>
            <w:sz w:val="24"/>
            <w:szCs w:val="24"/>
          </w:rPr>
          <w:t xml:space="preserve">As </w:t>
        </w:r>
      </w:ins>
      <w:ins w:id="697" w:author="Meyer, Michael Frederick [2]" w:date="2021-06-07T09:31:00Z">
        <w:r w:rsidR="000924A9">
          <w:rPr>
            <w:rFonts w:ascii="Times New Roman" w:eastAsia="Times New Roman" w:hAnsi="Times New Roman" w:cs="Times New Roman"/>
            <w:sz w:val="24"/>
            <w:szCs w:val="24"/>
          </w:rPr>
          <w:t xml:space="preserve">stable isotopes only considered periphyton as a single, composite resource, the fatty acid analysis </w:t>
        </w:r>
      </w:ins>
      <w:ins w:id="698" w:author="Meyer, Michael Frederick [2]" w:date="2021-06-07T09:32:00Z">
        <w:r w:rsidR="000924A9">
          <w:rPr>
            <w:rFonts w:ascii="Times New Roman" w:eastAsia="Times New Roman" w:hAnsi="Times New Roman" w:cs="Times New Roman"/>
            <w:sz w:val="24"/>
            <w:szCs w:val="24"/>
          </w:rPr>
          <w:t>revealed finer trophic interactions, where amphipods likely disproportionately consumed fatty acids reflective of a diatom-based diet.</w:t>
        </w:r>
      </w:ins>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2A18BF0"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25352" wp14:editId="6426CC7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D95655" w14:textId="08828D8E"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699"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lastRenderedPageBreak/>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FB748C">
        <w:rPr>
          <w:rFonts w:ascii="Times New Roman" w:eastAsia="Times New Roman" w:hAnsi="Times New Roman" w:cs="Times New Roman"/>
          <w:sz w:val="24"/>
          <w:szCs w:val="24"/>
        </w:rPr>
        <w:t>in the</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700"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701"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33982D63" w:rsidR="003C783D" w:rsidRDefault="00C77997">
      <w:pPr>
        <w:rPr>
          <w:ins w:id="702" w:author="Meyer, Michael Frederick" w:date="2021-04-06T15:06:00Z"/>
          <w:rFonts w:ascii="Times New Roman" w:eastAsia="Times New Roman" w:hAnsi="Times New Roman" w:cs="Times New Roman"/>
          <w:sz w:val="24"/>
          <w:szCs w:val="24"/>
        </w:rPr>
      </w:pPr>
      <w:ins w:id="703" w:author="Meyer, Michael Frederick" w:date="2021-04-06T15:11:00Z">
        <w:r>
          <w:rPr>
            <w:rFonts w:ascii="Times New Roman" w:eastAsia="Times New Roman" w:hAnsi="Times New Roman" w:cs="Times New Roman"/>
            <w:sz w:val="24"/>
            <w:szCs w:val="24"/>
          </w:rPr>
          <w:t>Figure S</w:t>
        </w:r>
      </w:ins>
      <w:ins w:id="704" w:author="Meyer, Michael Frederick" w:date="2021-04-09T12:07:00Z">
        <w:r w:rsidR="00191D76">
          <w:rPr>
            <w:rFonts w:ascii="Times New Roman" w:eastAsia="Times New Roman" w:hAnsi="Times New Roman" w:cs="Times New Roman"/>
            <w:sz w:val="24"/>
            <w:szCs w:val="24"/>
          </w:rPr>
          <w:t>1</w:t>
        </w:r>
      </w:ins>
      <w:ins w:id="705" w:author="Meyer, Michael Frederick" w:date="2021-04-06T15:11:00Z">
        <w:r>
          <w:rPr>
            <w:rFonts w:ascii="Times New Roman" w:eastAsia="Times New Roman" w:hAnsi="Times New Roman" w:cs="Times New Roman"/>
            <w:sz w:val="24"/>
            <w:szCs w:val="24"/>
          </w:rPr>
          <w:t xml:space="preserve">: Abundance of </w:t>
        </w:r>
      </w:ins>
      <w:ins w:id="706" w:author="Meyer, Michael Frederick [2]" w:date="2021-06-04T16:22:00Z">
        <w:r w:rsidR="00C62023">
          <w:rPr>
            <w:rFonts w:ascii="Times New Roman" w:eastAsia="Times New Roman" w:hAnsi="Times New Roman" w:cs="Times New Roman"/>
            <w:sz w:val="24"/>
            <w:szCs w:val="24"/>
          </w:rPr>
          <w:t xml:space="preserve">main benthic macroinvertebrate </w:t>
        </w:r>
      </w:ins>
      <w:ins w:id="707" w:author="Meyer, Michael Frederick" w:date="2021-04-06T15:11:00Z">
        <w:r>
          <w:rPr>
            <w:rFonts w:ascii="Times New Roman" w:eastAsia="Times New Roman" w:hAnsi="Times New Roman" w:cs="Times New Roman"/>
            <w:sz w:val="24"/>
            <w:szCs w:val="24"/>
          </w:rPr>
          <w:t>taxonomic group</w:t>
        </w:r>
      </w:ins>
      <w:ins w:id="708" w:author="Meyer, Michael Frederick [2]" w:date="2021-06-04T16:23:00Z">
        <w:r w:rsidR="00C62023">
          <w:rPr>
            <w:rFonts w:ascii="Times New Roman" w:eastAsia="Times New Roman" w:hAnsi="Times New Roman" w:cs="Times New Roman"/>
            <w:sz w:val="24"/>
            <w:szCs w:val="24"/>
          </w:rPr>
          <w:t>s</w:t>
        </w:r>
      </w:ins>
      <w:ins w:id="709" w:author="Meyer, Michael Frederick" w:date="2021-04-06T15:11:00Z">
        <w:r>
          <w:rPr>
            <w:rFonts w:ascii="Times New Roman" w:eastAsia="Times New Roman" w:hAnsi="Times New Roman" w:cs="Times New Roman"/>
            <w:sz w:val="24"/>
            <w:szCs w:val="24"/>
          </w:rPr>
          <w:t xml:space="preserve"> across sampling transect. Sites are ordered left-to-right by incre</w:t>
        </w:r>
      </w:ins>
      <w:ins w:id="710" w:author="Meyer, Michael Frederick" w:date="2021-04-06T15:12:00Z">
        <w:r>
          <w:rPr>
            <w:rFonts w:ascii="Times New Roman" w:eastAsia="Times New Roman" w:hAnsi="Times New Roman" w:cs="Times New Roman"/>
            <w:sz w:val="24"/>
            <w:szCs w:val="24"/>
          </w:rPr>
          <w:t>asing</w:t>
        </w:r>
      </w:ins>
      <w:ins w:id="711"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712"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713" w:author="Meyer, Michael Frederick" w:date="2021-04-06T15:16:00Z">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714" w:author="Meyer, Michael Frederick" w:date="2021-04-06T15:17:00Z">
        <w:r>
          <w:rPr>
            <w:rFonts w:ascii="Times New Roman" w:eastAsia="Times New Roman" w:hAnsi="Times New Roman" w:cs="Times New Roman"/>
            <w:sz w:val="24"/>
            <w:szCs w:val="24"/>
          </w:rPr>
          <w:t xml:space="preserve">ies; ‘Magenta’ = Flatworms; ‘Dark Pink’ = Leeches). </w:t>
        </w:r>
      </w:ins>
      <w:ins w:id="715" w:author="Meyer, Michael Frederick" w:date="2021-04-06T15:12:00Z">
        <w:r>
          <w:rPr>
            <w:rFonts w:ascii="Times New Roman" w:eastAsia="Times New Roman" w:hAnsi="Times New Roman" w:cs="Times New Roman"/>
            <w:sz w:val="24"/>
            <w:szCs w:val="24"/>
          </w:rPr>
          <w:t xml:space="preserve"> </w:t>
        </w:r>
      </w:ins>
      <w:ins w:id="716"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17" w:author="Meyer, Michael Frederick" w:date="2021-04-09T12:07:00Z">
        <w:r w:rsidR="00191D76">
          <w:rPr>
            <w:rFonts w:ascii="Times New Roman" w:hAnsi="Times New Roman" w:cs="Times New Roman"/>
            <w:sz w:val="24"/>
            <w:szCs w:val="24"/>
          </w:rPr>
          <w:t>2</w:t>
        </w:r>
      </w:ins>
      <w:del w:id="718"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19" w:author="Meyer, Michael Frederick" w:date="2021-04-09T12:07:00Z">
        <w:r w:rsidR="00191D76">
          <w:rPr>
            <w:rFonts w:ascii="Times New Roman" w:hAnsi="Times New Roman" w:cs="Times New Roman"/>
            <w:sz w:val="24"/>
            <w:szCs w:val="24"/>
          </w:rPr>
          <w:t>3</w:t>
        </w:r>
      </w:ins>
      <w:del w:id="720"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721" w:author="Meyer, Michael Frederick" w:date="2021-04-09T12:08:00Z">
        <w:r w:rsidRPr="007418CF" w:rsidDel="00191D76">
          <w:rPr>
            <w:rFonts w:ascii="Times New Roman" w:hAnsi="Times New Roman" w:cs="Times New Roman"/>
            <w:sz w:val="24"/>
            <w:szCs w:val="24"/>
          </w:rPr>
          <w:delText>3</w:delText>
        </w:r>
      </w:del>
      <w:ins w:id="722"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58C929B" w:rsidR="00191D76" w:rsidRPr="007418CF" w:rsidRDefault="002F320E"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E14556" wp14:editId="50E7302B">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23" w:author="Meyer, Michael Frederick" w:date="2021-04-09T12:09:00Z">
        <w:r>
          <w:rPr>
            <w:rFonts w:ascii="Times New Roman" w:eastAsia="Times New Roman" w:hAnsi="Times New Roman" w:cs="Times New Roman"/>
            <w:sz w:val="24"/>
            <w:szCs w:val="24"/>
          </w:rPr>
          <w:t>5</w:t>
        </w:r>
      </w:ins>
      <w:del w:id="724"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63CA69DF" w:rsidR="00191D76" w:rsidRPr="007418CF" w:rsidRDefault="002F320E"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4C87AC" wp14:editId="24B04DA3">
            <wp:extent cx="5943600"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25" w:author="Meyer, Michael Frederick" w:date="2021-04-09T12:09:00Z">
        <w:r>
          <w:rPr>
            <w:rFonts w:ascii="Times New Roman" w:eastAsia="Times New Roman" w:hAnsi="Times New Roman" w:cs="Times New Roman"/>
            <w:sz w:val="24"/>
            <w:szCs w:val="24"/>
          </w:rPr>
          <w:t>6</w:t>
        </w:r>
      </w:ins>
      <w:del w:id="726"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w:t>
      </w:r>
      <w:r w:rsidRPr="007418CF">
        <w:rPr>
          <w:rFonts w:ascii="Times New Roman" w:eastAsia="Times New Roman" w:hAnsi="Times New Roman" w:cs="Times New Roman"/>
          <w:sz w:val="24"/>
          <w:szCs w:val="24"/>
        </w:rPr>
        <w:lastRenderedPageBreak/>
        <w:t>than intraspecific variation, implying that fatty acid signatures were largely species-specific and not environmentally driven.</w:t>
      </w:r>
    </w:p>
    <w:p w14:paraId="1CA46CDA" w14:textId="731320DF" w:rsidR="00191D76" w:rsidDel="00776746" w:rsidRDefault="00191D76" w:rsidP="00B6693A">
      <w:pPr>
        <w:spacing w:line="480" w:lineRule="auto"/>
        <w:rPr>
          <w:del w:id="727" w:author="Meyer, Michael Frederick" w:date="2021-04-09T12:55:00Z"/>
          <w:rFonts w:ascii="Times New Roman" w:eastAsia="Times New Roman" w:hAnsi="Times New Roman" w:cs="Times New Roman"/>
          <w:sz w:val="24"/>
          <w:szCs w:val="24"/>
        </w:rPr>
      </w:pPr>
    </w:p>
    <w:p w14:paraId="3336F0B6" w14:textId="08D45699" w:rsidR="00191D76" w:rsidRPr="007418CF" w:rsidRDefault="00C80A4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50AD88A" wp14:editId="6C150D40">
            <wp:extent cx="82296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28" w:author="Meyer, Michael Frederick" w:date="2021-04-09T12:10:00Z">
        <w:r>
          <w:rPr>
            <w:rFonts w:ascii="Times New Roman" w:eastAsia="Times New Roman" w:hAnsi="Times New Roman" w:cs="Times New Roman"/>
            <w:sz w:val="24"/>
            <w:szCs w:val="24"/>
          </w:rPr>
          <w:t>7</w:t>
        </w:r>
      </w:ins>
      <w:del w:id="729"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1CB51637"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ins w:id="730" w:author="Meyer, Michael Frederick" w:date="2021-04-09T12:10:00Z">
        <w:r w:rsidR="00191D76">
          <w:rPr>
            <w:rFonts w:ascii="Times New Roman" w:eastAsia="Times New Roman" w:hAnsi="Times New Roman" w:cs="Times New Roman"/>
            <w:sz w:val="24"/>
            <w:szCs w:val="24"/>
          </w:rPr>
          <w:t>8</w:t>
        </w:r>
      </w:ins>
      <w:del w:id="731" w:author="Meyer, Michael Frederick" w:date="2021-04-09T12:10:00Z">
        <w:r w:rsidR="00191D76" w:rsidRPr="007418CF" w:rsidDel="00191D76">
          <w:rPr>
            <w:rFonts w:ascii="Times New Roman" w:eastAsia="Times New Roman" w:hAnsi="Times New Roman" w:cs="Times New Roman"/>
            <w:sz w:val="24"/>
            <w:szCs w:val="24"/>
          </w:rPr>
          <w:delText>6</w:delText>
        </w:r>
      </w:del>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732" w:author="Meyer, Michael Frederick" w:date="2021-04-09T13:16:00Z">
        <w:r w:rsidR="007356AB">
          <w:rPr>
            <w:rFonts w:ascii="Times New Roman" w:eastAsia="Times New Roman" w:hAnsi="Times New Roman" w:cs="Times New Roman"/>
            <w:sz w:val="24"/>
            <w:szCs w:val="24"/>
          </w:rPr>
          <w:t>7</w:t>
        </w:r>
      </w:ins>
      <w:del w:id="733" w:author="Meyer, Michael Frederick" w:date="2021-04-09T13:16:00Z">
        <w:r w:rsidR="00191D76" w:rsidRPr="007418CF" w:rsidDel="007356AB">
          <w:rPr>
            <w:rFonts w:ascii="Times New Roman" w:eastAsia="Times New Roman" w:hAnsi="Times New Roman" w:cs="Times New Roman"/>
            <w:sz w:val="24"/>
            <w:szCs w:val="24"/>
          </w:rPr>
          <w:delText>5</w:delText>
        </w:r>
      </w:del>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734" w:author="Meyer, Michael Frederick" w:date="2021-04-09T13:17:00Z"/>
          <w:rFonts w:ascii="Times New Roman" w:eastAsia="Times New Roman" w:hAnsi="Times New Roman" w:cs="Times New Roman"/>
          <w:sz w:val="24"/>
          <w:szCs w:val="24"/>
        </w:rPr>
      </w:pPr>
      <w:ins w:id="735"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736" w:author="Meyer, Michael Frederick" w:date="2021-04-09T13:17:00Z">
        <w:r>
          <w:rPr>
            <w:rFonts w:ascii="Times New Roman" w:eastAsia="Times New Roman" w:hAnsi="Times New Roman" w:cs="Times New Roman"/>
            <w:sz w:val="24"/>
            <w:szCs w:val="24"/>
          </w:rPr>
          <w:t>Figure S9:</w:t>
        </w:r>
      </w:ins>
      <w:ins w:id="737"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738" w:author="Meyer, Michael Frederick" w:date="2021-04-10T15:18:00Z">
        <w:r w:rsidR="00050E4A">
          <w:rPr>
            <w:rFonts w:ascii="Times New Roman" w:hAnsi="Times New Roman" w:cs="Times New Roman"/>
            <w:noProof/>
            <w:sz w:val="24"/>
            <w:szCs w:val="24"/>
          </w:rPr>
          <w:t>sewage indicator values</w:t>
        </w:r>
      </w:ins>
      <w:ins w:id="739" w:author="Meyer, Michael Frederick" w:date="2021-04-09T13:18:00Z">
        <w:r>
          <w:rPr>
            <w:rFonts w:ascii="Times New Roman" w:hAnsi="Times New Roman" w:cs="Times New Roman"/>
            <w:noProof/>
            <w:sz w:val="24"/>
            <w:szCs w:val="24"/>
          </w:rPr>
          <w:t xml:space="preserve"> in response to </w:t>
        </w:r>
      </w:ins>
      <w:ins w:id="740" w:author="Meyer, Michael Frederick" w:date="2021-04-10T15:18:00Z">
        <w:r w:rsidR="00050E4A">
          <w:rPr>
            <w:rFonts w:ascii="Times New Roman" w:hAnsi="Times New Roman" w:cs="Times New Roman"/>
            <w:noProof/>
            <w:sz w:val="24"/>
            <w:szCs w:val="24"/>
          </w:rPr>
          <w:t>IDW popul</w:t>
        </w:r>
      </w:ins>
      <w:r w:rsidR="00FB748C">
        <w:rPr>
          <w:rFonts w:ascii="Times New Roman" w:hAnsi="Times New Roman" w:cs="Times New Roman"/>
          <w:noProof/>
          <w:sz w:val="24"/>
          <w:szCs w:val="24"/>
        </w:rPr>
        <w:t>a</w:t>
      </w:r>
      <w:ins w:id="741" w:author="Meyer, Michael Frederick" w:date="2021-04-10T15:18:00Z">
        <w:r w:rsidR="00050E4A">
          <w:rPr>
            <w:rFonts w:ascii="Times New Roman" w:hAnsi="Times New Roman" w:cs="Times New Roman"/>
            <w:noProof/>
            <w:sz w:val="24"/>
            <w:szCs w:val="24"/>
          </w:rPr>
          <w:t>tion</w:t>
        </w:r>
      </w:ins>
      <w:ins w:id="742" w:author="Meyer, Michael Frederick" w:date="2021-04-09T13:18:00Z">
        <w:r>
          <w:rPr>
            <w:rFonts w:ascii="Times New Roman" w:hAnsi="Times New Roman" w:cs="Times New Roman"/>
            <w:noProof/>
            <w:sz w:val="24"/>
            <w:szCs w:val="24"/>
          </w:rPr>
          <w:t>.</w:t>
        </w:r>
      </w:ins>
      <w:ins w:id="743" w:author="Meyer, Michael Frederick" w:date="2021-04-09T13:19:00Z">
        <w:r>
          <w:rPr>
            <w:rFonts w:ascii="Times New Roman" w:hAnsi="Times New Roman" w:cs="Times New Roman"/>
            <w:noProof/>
            <w:sz w:val="24"/>
            <w:szCs w:val="24"/>
          </w:rPr>
          <w:t xml:space="preserve"> </w:t>
        </w:r>
      </w:ins>
      <w:ins w:id="744" w:author="Meyer, Michael Frederick" w:date="2021-04-10T15:18:00Z">
        <w:r w:rsidR="00050E4A">
          <w:rPr>
            <w:rFonts w:ascii="Times New Roman" w:hAnsi="Times New Roman" w:cs="Times New Roman"/>
            <w:noProof/>
            <w:sz w:val="24"/>
            <w:szCs w:val="24"/>
          </w:rPr>
          <w:t xml:space="preserve">Models were generated from 5,000 data </w:t>
        </w:r>
      </w:ins>
      <w:ins w:id="745" w:author="Meyer, Michael Frederick" w:date="2021-04-10T15:19:00Z">
        <w:r w:rsidR="00050E4A">
          <w:rPr>
            <w:rFonts w:ascii="Times New Roman" w:hAnsi="Times New Roman" w:cs="Times New Roman"/>
            <w:noProof/>
            <w:sz w:val="24"/>
            <w:szCs w:val="24"/>
          </w:rPr>
          <w:t xml:space="preserve">permutations. </w:t>
        </w:r>
      </w:ins>
      <w:ins w:id="746" w:author="Meyer, Michael Frederick" w:date="2021-04-10T15:10:00Z">
        <w:r w:rsidR="00050E4A">
          <w:rPr>
            <w:rFonts w:ascii="Times New Roman" w:hAnsi="Times New Roman" w:cs="Times New Roman"/>
            <w:noProof/>
            <w:sz w:val="24"/>
            <w:szCs w:val="24"/>
          </w:rPr>
          <w:t xml:space="preserve">Histograms </w:t>
        </w:r>
      </w:ins>
      <w:ins w:id="747"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748"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749"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750"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751" w:author="Meyer, Michael Frederick" w:date="2021-04-10T15:28:00Z">
        <w:r w:rsidR="00B209E8">
          <w:rPr>
            <w:rFonts w:ascii="Times New Roman" w:hAnsi="Times New Roman" w:cs="Times New Roman"/>
            <w:noProof/>
            <w:sz w:val="24"/>
            <w:szCs w:val="24"/>
          </w:rPr>
          <w:t xml:space="preserve"> </w:t>
        </w:r>
      </w:ins>
      <w:ins w:id="752" w:author="Meyer, Michael Frederick" w:date="2021-04-10T15:31:00Z">
        <w:r w:rsidR="00080876">
          <w:rPr>
            <w:rFonts w:ascii="Times New Roman" w:hAnsi="Times New Roman" w:cs="Times New Roman"/>
            <w:noProof/>
            <w:sz w:val="24"/>
            <w:szCs w:val="24"/>
          </w:rPr>
          <w:t xml:space="preserve">In the case when a model fit </w:t>
        </w:r>
      </w:ins>
      <w:ins w:id="753" w:author="Meyer, Michael Frederick" w:date="2021-04-10T15:32:00Z">
        <w:r w:rsidR="00080876">
          <w:rPr>
            <w:rFonts w:ascii="Times New Roman" w:hAnsi="Times New Roman" w:cs="Times New Roman"/>
            <w:noProof/>
            <w:sz w:val="24"/>
            <w:szCs w:val="24"/>
          </w:rPr>
          <w:t xml:space="preserve">is non-random, </w:t>
        </w:r>
      </w:ins>
      <w:ins w:id="754" w:author="Meyer, Michael Frederick" w:date="2021-04-10T15:47:00Z">
        <w:r w:rsidR="00B00C35">
          <w:rPr>
            <w:rFonts w:ascii="Times New Roman" w:hAnsi="Times New Roman" w:cs="Times New Roman"/>
            <w:noProof/>
            <w:sz w:val="24"/>
            <w:szCs w:val="24"/>
          </w:rPr>
          <w:t xml:space="preserve">the dashed green line should be in the lower </w:t>
        </w:r>
      </w:ins>
      <w:ins w:id="755" w:author="Meyer, Michael Frederick" w:date="2021-04-10T15:48:00Z">
        <w:r w:rsidR="00B00C35">
          <w:rPr>
            <w:rFonts w:ascii="Times New Roman" w:hAnsi="Times New Roman" w:cs="Times New Roman"/>
            <w:noProof/>
            <w:sz w:val="24"/>
            <w:szCs w:val="24"/>
          </w:rPr>
          <w:t>5% tail end for p-v</w:t>
        </w:r>
      </w:ins>
      <w:ins w:id="756" w:author="Meyer, Michael Frederick" w:date="2021-04-10T15:52:00Z">
        <w:r w:rsidR="005675B5">
          <w:rPr>
            <w:rFonts w:ascii="Times New Roman" w:hAnsi="Times New Roman" w:cs="Times New Roman"/>
            <w:noProof/>
            <w:sz w:val="24"/>
            <w:szCs w:val="24"/>
          </w:rPr>
          <w:t xml:space="preserve">alues and in the upper </w:t>
        </w:r>
      </w:ins>
      <w:ins w:id="757"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58" w:author="Meyer, Michael Frederick" w:date="2021-04-09T12:20:00Z">
        <w:r>
          <w:rPr>
            <w:rFonts w:ascii="Times New Roman" w:eastAsia="Times New Roman" w:hAnsi="Times New Roman" w:cs="Times New Roman"/>
            <w:sz w:val="24"/>
            <w:szCs w:val="24"/>
          </w:rPr>
          <w:t>10</w:t>
        </w:r>
      </w:ins>
      <w:del w:id="759"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760" w:author="Meyer, Michael Frederick" w:date="2021-04-06T14:37:00Z"/>
          <w:rFonts w:ascii="Times New Roman" w:eastAsia="Times New Roman" w:hAnsi="Times New Roman" w:cs="Times New Roman"/>
          <w:sz w:val="24"/>
          <w:szCs w:val="24"/>
        </w:rPr>
      </w:pPr>
      <w:ins w:id="761"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762" w:author="Meyer, Michael Frederick" w:date="2021-04-06T14:37:00Z"/>
          <w:rFonts w:ascii="Times New Roman" w:hAnsi="Times New Roman" w:cs="Times New Roman"/>
          <w:noProof/>
          <w:sz w:val="24"/>
          <w:szCs w:val="24"/>
        </w:rPr>
      </w:pPr>
      <w:ins w:id="763" w:author="Meyer, Michael Frederick" w:date="2021-04-06T14:37:00Z">
        <w:r>
          <w:rPr>
            <w:rFonts w:ascii="Times New Roman" w:hAnsi="Times New Roman" w:cs="Times New Roman"/>
            <w:noProof/>
            <w:sz w:val="24"/>
            <w:szCs w:val="24"/>
          </w:rPr>
          <w:t>Figure S</w:t>
        </w:r>
      </w:ins>
      <w:ins w:id="764" w:author="Meyer, Michael Frederick" w:date="2021-04-09T12:12:00Z">
        <w:r w:rsidR="00191D76">
          <w:rPr>
            <w:rFonts w:ascii="Times New Roman" w:hAnsi="Times New Roman" w:cs="Times New Roman"/>
            <w:noProof/>
            <w:sz w:val="24"/>
            <w:szCs w:val="24"/>
          </w:rPr>
          <w:t>1</w:t>
        </w:r>
      </w:ins>
      <w:ins w:id="765" w:author="Meyer, Michael Frederick" w:date="2021-04-09T12:21:00Z">
        <w:r w:rsidR="00F838AB">
          <w:rPr>
            <w:rFonts w:ascii="Times New Roman" w:hAnsi="Times New Roman" w:cs="Times New Roman"/>
            <w:noProof/>
            <w:sz w:val="24"/>
            <w:szCs w:val="24"/>
          </w:rPr>
          <w:t>1</w:t>
        </w:r>
      </w:ins>
      <w:ins w:id="766" w:author="Meyer, Michael Frederick" w:date="2021-04-06T14:37:00Z">
        <w:r>
          <w:rPr>
            <w:rFonts w:ascii="Times New Roman" w:hAnsi="Times New Roman" w:cs="Times New Roman"/>
            <w:noProof/>
            <w:sz w:val="24"/>
            <w:szCs w:val="24"/>
          </w:rPr>
          <w:t>: D</w:t>
        </w:r>
      </w:ins>
      <w:ins w:id="767"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68"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69"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70" w:author="Meyer, Michael Frederick" w:date="2021-04-06T14:39:00Z"/>
          <w:rFonts w:ascii="Times New Roman" w:hAnsi="Times New Roman" w:cs="Times New Roman"/>
          <w:sz w:val="24"/>
          <w:szCs w:val="24"/>
        </w:rPr>
      </w:pPr>
      <w:ins w:id="771"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rsidP="00B6693A">
      <w:pPr>
        <w:spacing w:line="480" w:lineRule="auto"/>
        <w:rPr>
          <w:rFonts w:ascii="Times New Roman" w:hAnsi="Times New Roman" w:cs="Times New Roman"/>
          <w:noProof/>
          <w:sz w:val="24"/>
          <w:szCs w:val="24"/>
        </w:rPr>
      </w:pPr>
      <w:ins w:id="772" w:author="Meyer, Michael Frederick" w:date="2021-04-06T14:39:00Z">
        <w:r>
          <w:rPr>
            <w:rFonts w:ascii="Times New Roman" w:hAnsi="Times New Roman" w:cs="Times New Roman"/>
            <w:noProof/>
            <w:sz w:val="24"/>
            <w:szCs w:val="24"/>
          </w:rPr>
          <w:t>Figure S</w:t>
        </w:r>
      </w:ins>
      <w:ins w:id="773" w:author="Meyer, Michael Frederick" w:date="2021-04-09T12:14:00Z">
        <w:r w:rsidR="00F838AB">
          <w:rPr>
            <w:rFonts w:ascii="Times New Roman" w:hAnsi="Times New Roman" w:cs="Times New Roman"/>
            <w:noProof/>
            <w:sz w:val="24"/>
            <w:szCs w:val="24"/>
          </w:rPr>
          <w:t>1</w:t>
        </w:r>
      </w:ins>
      <w:ins w:id="774" w:author="Meyer, Michael Frederick" w:date="2021-04-09T12:23:00Z">
        <w:r w:rsidR="00383728">
          <w:rPr>
            <w:rFonts w:ascii="Times New Roman" w:hAnsi="Times New Roman" w:cs="Times New Roman"/>
            <w:noProof/>
            <w:sz w:val="24"/>
            <w:szCs w:val="24"/>
          </w:rPr>
          <w:t>2</w:t>
        </w:r>
      </w:ins>
      <w:ins w:id="775"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76" w:author="Meyer, Michael Frederick" w:date="2021-04-06T14:40:00Z">
        <w:r>
          <w:rPr>
            <w:rFonts w:ascii="Times New Roman" w:hAnsi="Times New Roman" w:cs="Times New Roman"/>
            <w:noProof/>
            <w:sz w:val="24"/>
            <w:szCs w:val="24"/>
          </w:rPr>
          <w:t xml:space="preserve">essential </w:t>
        </w:r>
      </w:ins>
      <w:ins w:id="777"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778"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rsidP="00B6693A">
      <w:pPr>
        <w:spacing w:line="480" w:lineRule="auto"/>
        <w:rPr>
          <w:rFonts w:ascii="Times New Roman" w:hAnsi="Times New Roman" w:cs="Times New Roman"/>
          <w:noProof/>
          <w:sz w:val="24"/>
          <w:szCs w:val="24"/>
        </w:rPr>
      </w:pPr>
      <w:ins w:id="779" w:author="Meyer, Michael Frederick" w:date="2021-04-09T12:14:00Z">
        <w:r>
          <w:rPr>
            <w:rFonts w:ascii="Times New Roman" w:hAnsi="Times New Roman" w:cs="Times New Roman"/>
            <w:noProof/>
            <w:sz w:val="24"/>
            <w:szCs w:val="24"/>
          </w:rPr>
          <w:t>Figure S1</w:t>
        </w:r>
      </w:ins>
      <w:ins w:id="780" w:author="Meyer, Michael Frederick" w:date="2021-04-09T12:23:00Z">
        <w:r w:rsidR="00383728">
          <w:rPr>
            <w:rFonts w:ascii="Times New Roman" w:hAnsi="Times New Roman" w:cs="Times New Roman"/>
            <w:noProof/>
            <w:sz w:val="24"/>
            <w:szCs w:val="24"/>
          </w:rPr>
          <w:t>3</w:t>
        </w:r>
      </w:ins>
      <w:ins w:id="781" w:author="Meyer, Michael Frederick" w:date="2021-04-09T12:14:00Z">
        <w:r>
          <w:rPr>
            <w:rFonts w:ascii="Times New Roman" w:hAnsi="Times New Roman" w:cs="Times New Roman"/>
            <w:noProof/>
            <w:sz w:val="24"/>
            <w:szCs w:val="24"/>
          </w:rPr>
          <w:t>:</w:t>
        </w:r>
      </w:ins>
      <w:ins w:id="782"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783" w:author="Meyer, Michael Frederick" w:date="2021-04-12T14:05:00Z">
        <w:r w:rsidR="00C25AB9">
          <w:rPr>
            <w:rFonts w:ascii="Times New Roman" w:eastAsia="Times New Roman" w:hAnsi="Times New Roman" w:cs="Times New Roman"/>
            <w:sz w:val="24"/>
            <w:szCs w:val="24"/>
          </w:rPr>
          <w:t>,</w:t>
        </w:r>
      </w:ins>
      <w:ins w:id="784" w:author="Meyer, Michael Frederick" w:date="2021-04-12T14:04:00Z">
        <w:r w:rsidR="00C25AB9" w:rsidRPr="007418CF">
          <w:rPr>
            <w:rFonts w:ascii="Times New Roman" w:eastAsia="Times New Roman" w:hAnsi="Times New Roman" w:cs="Times New Roman"/>
            <w:sz w:val="24"/>
            <w:szCs w:val="24"/>
          </w:rPr>
          <w:t xml:space="preserve"> </w:t>
        </w:r>
      </w:ins>
      <w:ins w:id="785" w:author="Meyer, Michael Frederick" w:date="2021-04-12T14:05:00Z">
        <w:r w:rsidR="00C25AB9">
          <w:rPr>
            <w:rFonts w:ascii="Times New Roman" w:eastAsia="Times New Roman" w:hAnsi="Times New Roman" w:cs="Times New Roman"/>
            <w:sz w:val="24"/>
            <w:szCs w:val="24"/>
          </w:rPr>
          <w:t xml:space="preserve">to some degree, tended to </w:t>
        </w:r>
      </w:ins>
      <w:ins w:id="786" w:author="Meyer, Michael Frederick" w:date="2021-04-12T14:04:00Z">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ins>
      <w:ins w:id="787" w:author="Meyer, Michael Frederick" w:date="2021-04-12T14:05:00Z">
        <w:r w:rsidR="00C25AB9">
          <w:rPr>
            <w:rFonts w:ascii="Times New Roman" w:eastAsia="Times New Roman" w:hAnsi="Times New Roman" w:cs="Times New Roman"/>
            <w:sz w:val="24"/>
            <w:szCs w:val="24"/>
          </w:rPr>
          <w:t>M</w:t>
        </w:r>
      </w:ins>
      <w:ins w:id="788"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789" w:author="Meyer, Michael Frederick" w:date="2021-04-12T14:05:00Z">
        <w:r w:rsidR="00C25AB9">
          <w:rPr>
            <w:rFonts w:ascii="Times New Roman" w:eastAsia="Times New Roman" w:hAnsi="Times New Roman" w:cs="Times New Roman"/>
            <w:sz w:val="24"/>
            <w:szCs w:val="24"/>
          </w:rPr>
          <w:t xml:space="preserve">generally </w:t>
        </w:r>
      </w:ins>
      <w:ins w:id="790" w:author="Meyer, Michael Frederick" w:date="2021-04-12T14:04:00Z">
        <w:r w:rsidR="00C25AB9" w:rsidRPr="007418CF">
          <w:rPr>
            <w:rFonts w:ascii="Times New Roman" w:eastAsia="Times New Roman" w:hAnsi="Times New Roman" w:cs="Times New Roman"/>
            <w:sz w:val="24"/>
            <w:szCs w:val="24"/>
          </w:rPr>
          <w:t>remained consistent</w:t>
        </w:r>
      </w:ins>
      <w:ins w:id="791" w:author="Meyer, Michael Frederick" w:date="2021-04-12T14:05:00Z">
        <w:r w:rsidR="00C25AB9">
          <w:rPr>
            <w:rFonts w:ascii="Times New Roman" w:eastAsia="Times New Roman" w:hAnsi="Times New Roman" w:cs="Times New Roman"/>
            <w:sz w:val="24"/>
            <w:szCs w:val="24"/>
          </w:rPr>
          <w:t>, a</w:t>
        </w:r>
      </w:ins>
      <w:ins w:id="792" w:author="Meyer, Michael Frederick" w:date="2021-04-12T14:06:00Z">
        <w:r w:rsidR="00C25AB9">
          <w:rPr>
            <w:rFonts w:ascii="Times New Roman" w:eastAsia="Times New Roman" w:hAnsi="Times New Roman" w:cs="Times New Roman"/>
            <w:sz w:val="24"/>
            <w:szCs w:val="24"/>
          </w:rPr>
          <w:t xml:space="preserve">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ins>
      <w:ins w:id="793"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794" w:author="Meyer, Michael Frederick" w:date="2021-04-12T14:07:00Z">
        <w:r w:rsidR="00C25AB9">
          <w:rPr>
            <w:rFonts w:ascii="Times New Roman" w:eastAsia="Times New Roman" w:hAnsi="Times New Roman" w:cs="Times New Roman"/>
            <w:sz w:val="24"/>
            <w:szCs w:val="24"/>
          </w:rPr>
          <w:t xml:space="preserve">general </w:t>
        </w:r>
      </w:ins>
      <w:ins w:id="795" w:author="Meyer, Michael Frederick" w:date="2021-04-12T14:04:00Z">
        <w:r w:rsidR="00C25AB9">
          <w:rPr>
            <w:rFonts w:ascii="Times New Roman" w:eastAsia="Times New Roman" w:hAnsi="Times New Roman" w:cs="Times New Roman"/>
            <w:sz w:val="24"/>
            <w:szCs w:val="24"/>
          </w:rPr>
          <w:t>patterns were also observed</w:t>
        </w:r>
      </w:ins>
      <w:ins w:id="796"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797"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798"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799" w:author="Meyer, Michael Frederick" w:date="2021-04-06T14:40:00Z"/>
          <w:rFonts w:ascii="Times New Roman" w:hAnsi="Times New Roman" w:cs="Times New Roman"/>
          <w:sz w:val="24"/>
          <w:szCs w:val="24"/>
        </w:rPr>
      </w:pPr>
      <w:ins w:id="800"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801" w:author="Meyer, Michael Frederick" w:date="2021-04-10T16:12:00Z"/>
          <w:rFonts w:ascii="Times New Roman" w:hAnsi="Times New Roman" w:cs="Times New Roman"/>
          <w:noProof/>
          <w:sz w:val="24"/>
          <w:szCs w:val="24"/>
        </w:rPr>
      </w:pPr>
      <w:ins w:id="802" w:author="Meyer, Michael Frederick" w:date="2021-04-06T14:40:00Z">
        <w:r>
          <w:rPr>
            <w:rFonts w:ascii="Times New Roman" w:hAnsi="Times New Roman" w:cs="Times New Roman"/>
            <w:noProof/>
            <w:sz w:val="24"/>
            <w:szCs w:val="24"/>
          </w:rPr>
          <w:t>Figure S</w:t>
        </w:r>
      </w:ins>
      <w:ins w:id="803" w:author="Meyer, Michael Frederick" w:date="2021-04-09T12:14:00Z">
        <w:r w:rsidR="00F838AB">
          <w:rPr>
            <w:rFonts w:ascii="Times New Roman" w:hAnsi="Times New Roman" w:cs="Times New Roman"/>
            <w:noProof/>
            <w:sz w:val="24"/>
            <w:szCs w:val="24"/>
          </w:rPr>
          <w:t>1</w:t>
        </w:r>
      </w:ins>
      <w:ins w:id="804" w:author="Meyer, Michael Frederick" w:date="2021-04-09T12:23:00Z">
        <w:r w:rsidR="00383728">
          <w:rPr>
            <w:rFonts w:ascii="Times New Roman" w:hAnsi="Times New Roman" w:cs="Times New Roman"/>
            <w:noProof/>
            <w:sz w:val="24"/>
            <w:szCs w:val="24"/>
          </w:rPr>
          <w:t>4</w:t>
        </w:r>
      </w:ins>
      <w:ins w:id="805"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806"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807" w:author="Meyer, Michael Frederick" w:date="2021-04-06T14:40:00Z"/>
          <w:rFonts w:ascii="Times New Roman" w:hAnsi="Times New Roman" w:cs="Times New Roman"/>
          <w:noProof/>
          <w:sz w:val="24"/>
          <w:szCs w:val="24"/>
        </w:rPr>
      </w:pPr>
      <w:ins w:id="808"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B6693A" w:rsidRDefault="0020247E" w:rsidP="00F31B90">
      <w:pPr>
        <w:spacing w:line="480" w:lineRule="auto"/>
        <w:rPr>
          <w:rFonts w:ascii="Times New Roman" w:hAnsi="Times New Roman" w:cs="Times New Roman"/>
          <w:noProof/>
          <w:sz w:val="24"/>
          <w:szCs w:val="24"/>
        </w:rPr>
      </w:pPr>
      <w:ins w:id="809" w:author="Meyer, Michael Frederick" w:date="2021-04-06T14:41:00Z">
        <w:r>
          <w:rPr>
            <w:rFonts w:ascii="Times New Roman" w:hAnsi="Times New Roman" w:cs="Times New Roman"/>
            <w:noProof/>
            <w:sz w:val="24"/>
            <w:szCs w:val="24"/>
          </w:rPr>
          <w:t>Figure S</w:t>
        </w:r>
      </w:ins>
      <w:ins w:id="810" w:author="Meyer, Michael Frederick" w:date="2021-04-09T12:14:00Z">
        <w:r w:rsidR="00F838AB">
          <w:rPr>
            <w:rFonts w:ascii="Times New Roman" w:hAnsi="Times New Roman" w:cs="Times New Roman"/>
            <w:noProof/>
            <w:sz w:val="24"/>
            <w:szCs w:val="24"/>
          </w:rPr>
          <w:t>1</w:t>
        </w:r>
      </w:ins>
      <w:ins w:id="811" w:author="Meyer, Michael Frederick" w:date="2021-04-09T12:23:00Z">
        <w:r w:rsidR="00383728">
          <w:rPr>
            <w:rFonts w:ascii="Times New Roman" w:hAnsi="Times New Roman" w:cs="Times New Roman"/>
            <w:noProof/>
            <w:sz w:val="24"/>
            <w:szCs w:val="24"/>
          </w:rPr>
          <w:t>5</w:t>
        </w:r>
      </w:ins>
      <w:ins w:id="812"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813"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C5AA83" w14:textId="77777777" w:rsidR="009C3886" w:rsidRDefault="009C3886" w:rsidP="00150A0F">
      <w:pPr>
        <w:spacing w:line="240" w:lineRule="auto"/>
      </w:pPr>
      <w:r>
        <w:separator/>
      </w:r>
    </w:p>
  </w:endnote>
  <w:endnote w:type="continuationSeparator" w:id="0">
    <w:p w14:paraId="58C40EF2" w14:textId="77777777" w:rsidR="009C3886" w:rsidRDefault="009C3886"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DDDD7" w14:textId="77777777" w:rsidR="009C3886" w:rsidRDefault="009C3886" w:rsidP="00150A0F">
      <w:pPr>
        <w:spacing w:line="240" w:lineRule="auto"/>
      </w:pPr>
      <w:r>
        <w:separator/>
      </w:r>
    </w:p>
  </w:footnote>
  <w:footnote w:type="continuationSeparator" w:id="0">
    <w:p w14:paraId="690209CC" w14:textId="77777777" w:rsidR="009C3886" w:rsidRDefault="009C3886"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Meyer, Michael Frederick [2]">
    <w15:presenceInfo w15:providerId="AD" w15:userId="S::michael.f.meyer@wsu.edu::ac64a0b3-06bb-495d-9a0e-f05a7c28bc45"/>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4A9"/>
    <w:rsid w:val="0009268E"/>
    <w:rsid w:val="00092E59"/>
    <w:rsid w:val="00094852"/>
    <w:rsid w:val="000953F9"/>
    <w:rsid w:val="000A3259"/>
    <w:rsid w:val="000A39D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81540"/>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1C4"/>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20FE"/>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41CE6"/>
    <w:rsid w:val="00641D70"/>
    <w:rsid w:val="00644808"/>
    <w:rsid w:val="00645829"/>
    <w:rsid w:val="00647303"/>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3F3"/>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7E3"/>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95D41"/>
    <w:rsid w:val="009A0CC4"/>
    <w:rsid w:val="009A2585"/>
    <w:rsid w:val="009A2D94"/>
    <w:rsid w:val="009A6AFC"/>
    <w:rsid w:val="009A7491"/>
    <w:rsid w:val="009B13E0"/>
    <w:rsid w:val="009B1EA1"/>
    <w:rsid w:val="009B1FFA"/>
    <w:rsid w:val="009B2C39"/>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66BE9"/>
    <w:rsid w:val="00A73A11"/>
    <w:rsid w:val="00A825BE"/>
    <w:rsid w:val="00A8343E"/>
    <w:rsid w:val="00A84037"/>
    <w:rsid w:val="00A87BAC"/>
    <w:rsid w:val="00A9034F"/>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55EBD"/>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1CBB"/>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C8BA74-FD14-4038-AD96-CB3330F78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TotalTime>
  <Pages>97</Pages>
  <Words>74835</Words>
  <Characters>426563</Characters>
  <Application>Microsoft Office Word</Application>
  <DocSecurity>0</DocSecurity>
  <Lines>3554</Lines>
  <Paragraphs>1000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15</cp:revision>
  <cp:lastPrinted>2021-04-11T19:52:00Z</cp:lastPrinted>
  <dcterms:created xsi:type="dcterms:W3CDTF">2021-05-03T23:01:00Z</dcterms:created>
  <dcterms:modified xsi:type="dcterms:W3CDTF">2021-06-07T16:45:00Z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id="1Vg11StO"/&gt;&lt;style id="http://www.zotero.org/styles/limnology-and-oceanography" hasBibliography="1" bibliographyStyleHasBeenSet="1"/&gt;&lt;prefs&gt;&lt;pref name="fieldType" value="Field"/&gt;&lt;/prefs&gt;&lt;/data&gt;</vt:lpwstr>
  </property>
</Properties>
</file>