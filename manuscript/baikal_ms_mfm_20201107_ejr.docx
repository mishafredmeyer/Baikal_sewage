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4F79AC17" w14:textId="47277C52" w:rsidR="00715D55" w:rsidRDefault="00D8535D">
      <w:pPr>
        <w:rPr>
          <w:rFonts w:ascii="Times New Roman" w:hAnsi="Times New Roman" w:cs="Times New Roman"/>
          <w:vertAlign w:val="superscript"/>
        </w:rPr>
      </w:pPr>
      <w:r w:rsidRPr="0081508A">
        <w:rPr>
          <w:rFonts w:ascii="Times New Roman" w:hAnsi="Times New Roman" w:cs="Times New Roman"/>
        </w:rPr>
        <w:t>Nina A. Bondarenko</w:t>
      </w:r>
      <w:r w:rsidR="001F6B90">
        <w:rPr>
          <w:rFonts w:ascii="Times New Roman" w:hAnsi="Times New Roman" w:cs="Times New Roman"/>
          <w:vertAlign w:val="superscript"/>
        </w:rPr>
        <w:t>8</w:t>
      </w:r>
    </w:p>
    <w:p w14:paraId="50D934B9" w14:textId="5547148D" w:rsidR="00025661" w:rsidRPr="0081508A" w:rsidRDefault="00025661">
      <w:pPr>
        <w:rPr>
          <w:rFonts w:ascii="Times New Roman" w:hAnsi="Times New Roman" w:cs="Times New Roman"/>
          <w:vertAlign w:val="superscript"/>
        </w:rPr>
      </w:pPr>
      <w:proofErr w:type="spellStart"/>
      <w:r>
        <w:rPr>
          <w:rFonts w:ascii="Times New Roman" w:hAnsi="Times New Roman" w:cs="Times New Roman"/>
        </w:rPr>
        <w:t>Yulia</w:t>
      </w:r>
      <w:proofErr w:type="spellEnd"/>
      <w:r>
        <w:rPr>
          <w:rFonts w:ascii="Times New Roman" w:hAnsi="Times New Roman" w:cs="Times New Roman"/>
        </w:rPr>
        <w:t xml:space="preserve"> M. Zvereva</w:t>
      </w:r>
      <w:r>
        <w:rPr>
          <w:rFonts w:ascii="Times New Roman" w:hAnsi="Times New Roman" w:cs="Times New Roman"/>
          <w:vertAlign w:val="superscript"/>
        </w:rPr>
        <w:t>8</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5629C768" w14:textId="08737E53" w:rsidR="00715D55" w:rsidRPr="0081508A" w:rsidRDefault="00D8535D">
      <w:pPr>
        <w:rPr>
          <w:rFonts w:ascii="Times New Roman" w:hAnsi="Times New Roman" w:cs="Times New Roman"/>
        </w:rPr>
      </w:pPr>
      <w:r w:rsidRPr="0081508A">
        <w:rPr>
          <w:rFonts w:ascii="Times New Roman" w:hAnsi="Times New Roman" w:cs="Times New Roman"/>
          <w:vertAlign w:val="superscript"/>
        </w:rPr>
        <w:t>8.</w:t>
      </w:r>
      <w:r w:rsidRPr="0081508A">
        <w:rPr>
          <w:rFonts w:ascii="Times New Roman" w:hAnsi="Times New Roman" w:cs="Times New Roman"/>
        </w:rPr>
        <w:t xml:space="preserve"> </w:t>
      </w:r>
      <w:r w:rsidR="001F6B90" w:rsidRPr="0081508A">
        <w:rPr>
          <w:rFonts w:ascii="Times New Roman" w:hAnsi="Times New Roman" w:cs="Times New Roman"/>
        </w:rPr>
        <w:t>Limnological Institute SB RAS,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57EC4EC4"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proofErr w:type="spellStart"/>
      <w:r w:rsidR="00BE62F9">
        <w:rPr>
          <w:rFonts w:ascii="Times New Roman" w:eastAsia="Times New Roman" w:hAnsi="Times New Roman" w:cs="Times New Roman"/>
          <w:sz w:val="24"/>
          <w:szCs w:val="24"/>
          <w:highlight w:val="white"/>
        </w:rPr>
        <w:t>molluscs</w:t>
      </w:r>
      <w:proofErr w:type="spellEnd"/>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73497435"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For example, agricultu</w:t>
      </w:r>
      <w:r w:rsidR="00324922">
        <w:rPr>
          <w:rFonts w:ascii="Times New Roman" w:eastAsia="Times New Roman" w:hAnsi="Times New Roman" w:cs="Times New Roman"/>
          <w:sz w:val="24"/>
          <w:szCs w:val="24"/>
        </w:rPr>
        <w:t xml:space="preserve">re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(Hadwen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2AEF1D16"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Camilleri and Ozersky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harmaceuticals and personal care products (PPCPs</w:t>
      </w:r>
      <w:r w:rsidRPr="00324922">
        <w:rPr>
          <w:rFonts w:ascii="Times New Roman" w:eastAsia="Times New Roman" w:hAnsi="Times New Roman" w:cs="Times New Roman"/>
          <w:sz w:val="24"/>
          <w:szCs w:val="24"/>
        </w:rPr>
        <w:t xml:space="preserve">) </w:t>
      </w:r>
      <w:r w:rsidR="009A6AFC" w:rsidRPr="00324922">
        <w:rPr>
          <w:rFonts w:ascii="Times New Roman" w:eastAsia="Times New Roman" w:hAnsi="Times New Roman" w:cs="Times New Roman"/>
          <w:sz w:val="24"/>
          <w:szCs w:val="24"/>
        </w:rPr>
        <w:fldChar w:fldCharType="begin"/>
      </w:r>
      <w:r w:rsidR="00240AC9" w:rsidRPr="00324922">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324922">
        <w:rPr>
          <w:rFonts w:ascii="Times New Roman" w:eastAsia="Times New Roman" w:hAnsi="Times New Roman" w:cs="Times New Roman"/>
          <w:sz w:val="24"/>
          <w:szCs w:val="24"/>
        </w:rPr>
        <w:fldChar w:fldCharType="separate"/>
      </w:r>
      <w:r w:rsidR="00410273" w:rsidRPr="00324922">
        <w:rPr>
          <w:rFonts w:ascii="Times New Roman" w:hAnsi="Times New Roman" w:cs="Times New Roman"/>
          <w:sz w:val="24"/>
          <w:szCs w:val="24"/>
        </w:rPr>
        <w:t>(Rosi-Marshall and Royer 2012; Meyer et al. 2019)</w:t>
      </w:r>
      <w:r w:rsidR="009A6AFC" w:rsidRPr="00324922">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811F9F">
        <w:rPr>
          <w:rFonts w:ascii="Times New Roman" w:eastAsia="Times New Roman" w:hAnsi="Times New Roman" w:cs="Times New Roman"/>
          <w:sz w:val="24"/>
          <w:szCs w:val="24"/>
          <w:highlight w:val="white"/>
        </w:rPr>
        <w:instrText xml:space="preserve"> ADDIN ZOTERO_ITEM CSL_CITATION {"citationID":"XrcecNei","properties":{"formattedCitation":"(Gartner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811F9F" w:rsidRPr="00F23BF5">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(Craine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{"citationID":"UKidJtue","properties":{"formattedCitation":"(Guzzo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(Guzzo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w:instrText>
      </w:r>
      <w:r w:rsidR="006E42C8" w:rsidRPr="00FF2A6D">
        <w:rPr>
          <w:rFonts w:ascii="Times New Roman" w:eastAsia="Times New Roman" w:hAnsi="Times New Roman" w:cs="Times New Roman"/>
          <w:sz w:val="24"/>
          <w:szCs w:val="24"/>
          <w:lang w:val="it-IT"/>
        </w:rPr>
        <w:instrText xml:space="preserve">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FF2A6D">
        <w:rPr>
          <w:rFonts w:ascii="Times New Roman" w:hAnsi="Times New Roman" w:cs="Times New Roman"/>
          <w:sz w:val="24"/>
          <w:lang w:val="it-IT"/>
        </w:rPr>
        <w:t>(</w:t>
      </w:r>
      <w:proofErr w:type="spellStart"/>
      <w:r w:rsidR="006E42C8" w:rsidRPr="00FF2A6D">
        <w:rPr>
          <w:rFonts w:ascii="Times New Roman" w:hAnsi="Times New Roman" w:cs="Times New Roman"/>
          <w:sz w:val="24"/>
          <w:lang w:val="it-IT"/>
        </w:rPr>
        <w:t>Kolpin</w:t>
      </w:r>
      <w:proofErr w:type="spellEnd"/>
      <w:r w:rsidR="006E42C8" w:rsidRPr="00FF2A6D">
        <w:rPr>
          <w:rFonts w:ascii="Times New Roman" w:hAnsi="Times New Roman" w:cs="Times New Roman"/>
          <w:sz w:val="24"/>
          <w:lang w:val="it-IT"/>
        </w:rPr>
        <w:t xml:space="preserve"> et al. 2002; </w:t>
      </w:r>
      <w:proofErr w:type="spellStart"/>
      <w:r w:rsidR="006E42C8" w:rsidRPr="00FF2A6D">
        <w:rPr>
          <w:rFonts w:ascii="Times New Roman" w:hAnsi="Times New Roman" w:cs="Times New Roman"/>
          <w:sz w:val="24"/>
          <w:lang w:val="it-IT"/>
        </w:rPr>
        <w:t>Focazio</w:t>
      </w:r>
      <w:proofErr w:type="spellEnd"/>
      <w:r w:rsidR="006E42C8" w:rsidRPr="00FF2A6D">
        <w:rPr>
          <w:rFonts w:ascii="Times New Roman" w:hAnsi="Times New Roman" w:cs="Times New Roman"/>
          <w:sz w:val="24"/>
          <w:lang w:val="it-IT"/>
        </w:rPr>
        <w:t xml:space="preserve"> et al. 2008; Yang et al. 2018)</w:t>
      </w:r>
      <w:r w:rsidR="006E42C8">
        <w:rPr>
          <w:rFonts w:ascii="Times New Roman" w:eastAsia="Times New Roman" w:hAnsi="Times New Roman" w:cs="Times New Roman"/>
          <w:sz w:val="24"/>
          <w:szCs w:val="24"/>
        </w:rPr>
        <w:fldChar w:fldCharType="end"/>
      </w:r>
      <w:r w:rsidR="006E42C8" w:rsidRPr="00FF2A6D">
        <w:rPr>
          <w:rFonts w:ascii="Times New Roman" w:eastAsia="Times New Roman" w:hAnsi="Times New Roman" w:cs="Times New Roman"/>
          <w:sz w:val="24"/>
          <w:szCs w:val="24"/>
          <w:lang w:val="it-IT"/>
        </w:rPr>
        <w:t xml:space="preserve"> to </w:t>
      </w:r>
      <w:proofErr w:type="spellStart"/>
      <w:r w:rsidR="006D3918" w:rsidRPr="00FF2A6D">
        <w:rPr>
          <w:rFonts w:ascii="Times New Roman" w:eastAsia="Times New Roman" w:hAnsi="Times New Roman" w:cs="Times New Roman"/>
          <w:sz w:val="24"/>
          <w:szCs w:val="24"/>
          <w:lang w:val="it-IT"/>
        </w:rPr>
        <w:t>colloidal</w:t>
      </w:r>
      <w:proofErr w:type="spellEnd"/>
      <w:r w:rsidR="006D3918" w:rsidRPr="00FF2A6D">
        <w:rPr>
          <w:rFonts w:ascii="Times New Roman" w:eastAsia="Times New Roman" w:hAnsi="Times New Roman" w:cs="Times New Roman"/>
          <w:sz w:val="24"/>
          <w:szCs w:val="24"/>
          <w:lang w:val="it-IT"/>
        </w:rPr>
        <w:t xml:space="preserve"> </w:t>
      </w:r>
      <w:proofErr w:type="spellStart"/>
      <w:r w:rsidR="006E42C8" w:rsidRPr="00FF2A6D">
        <w:rPr>
          <w:rFonts w:ascii="Times New Roman" w:eastAsia="Times New Roman" w:hAnsi="Times New Roman" w:cs="Times New Roman"/>
          <w:sz w:val="24"/>
          <w:szCs w:val="24"/>
          <w:lang w:val="it-IT"/>
        </w:rPr>
        <w:t>pore</w:t>
      </w:r>
      <w:proofErr w:type="spellEnd"/>
      <w:r w:rsidR="006E42C8" w:rsidRPr="00FF2A6D">
        <w:rPr>
          <w:rFonts w:ascii="Times New Roman" w:eastAsia="Times New Roman" w:hAnsi="Times New Roman" w:cs="Times New Roman"/>
          <w:sz w:val="24"/>
          <w:szCs w:val="24"/>
          <w:lang w:val="it-IT"/>
        </w:rPr>
        <w:t xml:space="preserve"> </w:t>
      </w:r>
      <w:r w:rsidR="006E42C8">
        <w:rPr>
          <w:rFonts w:ascii="Times New Roman" w:eastAsia="Times New Roman" w:hAnsi="Times New Roman" w:cs="Times New Roman"/>
          <w:sz w:val="24"/>
          <w:szCs w:val="24"/>
        </w:rPr>
        <w:fldChar w:fldCharType="begin"/>
      </w:r>
      <w:r w:rsidR="006E42C8" w:rsidRPr="00FF2A6D">
        <w:rPr>
          <w:rFonts w:ascii="Times New Roman" w:eastAsia="Times New Roman" w:hAnsi="Times New Roman" w:cs="Times New Roman"/>
          <w:sz w:val="24"/>
          <w:szCs w:val="24"/>
          <w:lang w:val="it-IT"/>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w:instrText>
      </w:r>
      <w:r w:rsidR="006E42C8" w:rsidRPr="00FF2A6D">
        <w:rPr>
          <w:rFonts w:ascii="Times New Roman" w:eastAsia="Times New Roman" w:hAnsi="Times New Roman" w:cs="Times New Roman"/>
          <w:sz w:val="24"/>
          <w:szCs w:val="24"/>
          <w:lang w:val="en-US"/>
        </w:rPr>
        <w:instrText xml:space="preserve">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w:instrText>
      </w:r>
      <w:r w:rsidR="006E42C8">
        <w:rPr>
          <w:rFonts w:ascii="Times New Roman" w:eastAsia="Times New Roman" w:hAnsi="Times New Roman" w:cs="Times New Roman"/>
          <w:sz w:val="24"/>
          <w:szCs w:val="24"/>
        </w:rPr>
        <w:instrText xml:space="preserve">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(Bendz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also have been </w:t>
      </w:r>
      <w:r w:rsidR="00D55324">
        <w:rPr>
          <w:rFonts w:ascii="Times New Roman" w:eastAsia="Times New Roman" w:hAnsi="Times New Roman" w:cs="Times New Roman"/>
          <w:sz w:val="24"/>
          <w:szCs w:val="24"/>
        </w:rPr>
        <w:t xml:space="preserve">useful </w:t>
      </w:r>
      <w:r>
        <w:rPr>
          <w:rFonts w:ascii="Times New Roman" w:eastAsia="Times New Roman" w:hAnsi="Times New Roman" w:cs="Times New Roman"/>
          <w:sz w:val="24"/>
          <w:szCs w:val="24"/>
        </w:rPr>
        <w:t xml:space="preserve">to detect 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although they can sometimes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In contrast to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signatures and PPCPs concentrations, m</w:t>
      </w:r>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w:t>
      </w:r>
      <w:r w:rsidR="002B712F">
        <w:rPr>
          <w:rFonts w:ascii="Times New Roman" w:eastAsia="Times New Roman" w:hAnsi="Times New Roman" w:cs="Times New Roman"/>
          <w:sz w:val="24"/>
          <w:szCs w:val="24"/>
        </w:rPr>
        <w:t xml:space="preserve">consistent </w:t>
      </w:r>
      <w:r w:rsidR="00E86FF8">
        <w:rPr>
          <w:rFonts w:ascii="Times New Roman" w:eastAsia="Times New Roman" w:hAnsi="Times New Roman" w:cs="Times New Roman"/>
          <w:sz w:val="24"/>
          <w:szCs w:val="24"/>
        </w:rPr>
        <w:t xml:space="preserve">association with sewage, </w:t>
      </w:r>
      <w:commentRangeStart w:id="1"/>
      <w:r w:rsidR="00E86FF8">
        <w:rPr>
          <w:rFonts w:ascii="Times New Roman" w:eastAsia="Times New Roman" w:hAnsi="Times New Roman" w:cs="Times New Roman"/>
          <w:sz w:val="24"/>
          <w:szCs w:val="24"/>
        </w:rPr>
        <w:t xml:space="preserve">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w:t>
      </w:r>
      <w:commentRangeEnd w:id="1"/>
      <w:r w:rsidR="00FF2A6D">
        <w:rPr>
          <w:rStyle w:val="CommentReference"/>
        </w:rPr>
        <w:commentReference w:id="1"/>
      </w:r>
      <w:r w:rsidR="00E86FF8">
        <w:rPr>
          <w:rFonts w:ascii="Times New Roman" w:eastAsia="Times New Roman" w:hAnsi="Times New Roman" w:cs="Times New Roman"/>
          <w:sz w:val="24"/>
          <w:szCs w:val="24"/>
        </w:rPr>
        <w:t xml:space="preserve">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5D1734EA"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2B712F">
        <w:rPr>
          <w:rFonts w:ascii="Times New Roman" w:eastAsia="Times New Roman" w:hAnsi="Times New Roman" w:cs="Times New Roman"/>
          <w:sz w:val="24"/>
          <w:szCs w:val="24"/>
        </w:rPr>
        <w:t xml:space="preserve">food web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(Hadwen and Bunn 2005; Andersson and Brunberg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(Kelly and Scheibling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164522D2"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(Kozhova and Izmest’eva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(Timoshkin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largely roadless and unpopulated (Moore et al. 2009)</w:t>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(Kravtsova et al. 2014; Timoshkin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proofErr w:type="spellStart"/>
      <w:r w:rsidR="005613D8">
        <w:rPr>
          <w:rFonts w:ascii="Times New Roman" w:eastAsia="Times New Roman" w:hAnsi="Times New Roman" w:cs="Times New Roman"/>
          <w:i/>
          <w:sz w:val="24"/>
          <w:szCs w:val="24"/>
        </w:rPr>
        <w:t>Ulothrix</w:t>
      </w:r>
      <w:proofErr w:type="spellEnd"/>
      <w:r w:rsidR="005613D8">
        <w:rPr>
          <w:rFonts w:ascii="Times New Roman" w:eastAsia="Times New Roman" w:hAnsi="Times New Roman" w:cs="Times New Roman"/>
          <w:i/>
          <w:sz w:val="24"/>
          <w:szCs w:val="24"/>
        </w:rPr>
        <w:t xml:space="preserve">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(Kozhov 1963; Kozhova and Izmest’eva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(Volkova et al. 2018; Ozersky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Inadequate wastewater management in lakeside settlements is likely the main driver of these nearshore algal blooms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w:t>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09EF19A2"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2B712F">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FDE65A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(Moore et al. 2009; Timoshkin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Littoral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873DB8F"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the idea that sewage-associated pollutants, such as PPCPs (</w:t>
      </w:r>
      <w:proofErr w:type="spellStart"/>
      <w:r w:rsidR="00BC24F4" w:rsidRPr="004943CA">
        <w:rPr>
          <w:rFonts w:ascii="Times New Roman" w:eastAsia="Times New Roman" w:hAnsi="Times New Roman" w:cs="Times New Roman"/>
          <w:sz w:val="24"/>
          <w:szCs w:val="24"/>
        </w:rPr>
        <w:t>Karnjanapiboonwong</w:t>
      </w:r>
      <w:proofErr w:type="spellEnd"/>
      <w:r w:rsidR="00BC24F4">
        <w:rPr>
          <w:rFonts w:ascii="Times New Roman" w:eastAsia="Times New Roman" w:hAnsi="Times New Roman" w:cs="Times New Roman"/>
          <w:sz w:val="24"/>
          <w:szCs w:val="24"/>
        </w:rPr>
        <w:t xml:space="preserve"> et al., 2010) and </w:t>
      </w:r>
      <w:r w:rsidR="00BC24F4">
        <w:rPr>
          <w:rFonts w:ascii="Times New Roman" w:eastAsia="Times New Roman" w:hAnsi="Times New Roman" w:cs="Times New Roman"/>
          <w:sz w:val="24"/>
          <w:szCs w:val="24"/>
        </w:rPr>
        <w:lastRenderedPageBreak/>
        <w:t xml:space="preserve">nutrients (de Vries, 1972),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1F5C3485"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(R Core Team, 2019)</w:t>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1BD702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proofErr w:type="spellStart"/>
      <w:r w:rsidR="002075AA" w:rsidRPr="002075AA">
        <w:rPr>
          <w:rFonts w:ascii="Times New Roman" w:eastAsia="Times New Roman" w:hAnsi="Times New Roman" w:cs="Times New Roman"/>
          <w:sz w:val="24"/>
          <w:szCs w:val="24"/>
        </w:rPr>
        <w:t>A.</w:t>
      </w:r>
      <w:proofErr w:type="gramStart"/>
      <w:r w:rsidR="002075AA" w:rsidRPr="002075AA">
        <w:rPr>
          <w:rFonts w:ascii="Times New Roman" w:eastAsia="Times New Roman" w:hAnsi="Times New Roman" w:cs="Times New Roman"/>
          <w:sz w:val="24"/>
          <w:szCs w:val="24"/>
        </w:rPr>
        <w:t>P.Vinogradov</w:t>
      </w:r>
      <w:proofErr w:type="spellEnd"/>
      <w:proofErr w:type="gram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1149F79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Filters were then placed in a 35 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14F0268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Parson (1963) and Lorenzen (1967).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34F94FD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 xml:space="preserve">using a single-stream 25-mm GF/F SPE cartridge setup </w:t>
      </w:r>
      <w:r>
        <w:rPr>
          <w:rFonts w:ascii="Times New Roman" w:eastAsia="Times New Roman" w:hAnsi="Times New Roman" w:cs="Times New Roman"/>
          <w:sz w:val="24"/>
          <w:szCs w:val="24"/>
        </w:rPr>
        <w:t xml:space="preserve">(Waters Corporation, Milford, MA). Lab personnel wore gloves and face masks to minimize contamination. Prior to filtration, SPE cartridges were primed with at least 5 mL of either methanol or acetone and then washed with at least 5 mL of sample water. Rate of SPE occurred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PPCPs </w:t>
      </w:r>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r w:rsidR="00D34921">
        <w:rPr>
          <w:rFonts w:ascii="Times New Roman" w:eastAsia="Times New Roman" w:hAnsi="Times New Roman" w:cs="Times New Roman"/>
          <w:sz w:val="24"/>
          <w:szCs w:val="24"/>
        </w:rPr>
        <w:t xml:space="preserve"> Concentrations are reported in ng/L.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15CE545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according to Van </w:t>
      </w:r>
      <w:proofErr w:type="spellStart"/>
      <w:r>
        <w:rPr>
          <w:rFonts w:ascii="Times New Roman" w:eastAsia="Times New Roman" w:hAnsi="Times New Roman" w:cs="Times New Roman"/>
          <w:sz w:val="24"/>
          <w:szCs w:val="24"/>
        </w:rPr>
        <w:t>Cauwenberghe</w:t>
      </w:r>
      <w:proofErr w:type="spellEnd"/>
      <w:r>
        <w:rPr>
          <w:rFonts w:ascii="Times New Roman" w:eastAsia="Times New Roman" w:hAnsi="Times New Roman" w:cs="Times New Roman"/>
          <w:sz w:val="24"/>
          <w:szCs w:val="24"/>
        </w:rPr>
        <w:t xml:space="preserve"> et al. (2015).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Fibers were defined as smooth, long plastics with consistent diameters. Fragments were defined as plastics with irregularly sharp or jagged edges. Beads were defined as spherical plastics. 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1F50F4A1"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ells, filaments, and colonies were counted for each </w:t>
      </w:r>
      <w:r>
        <w:rPr>
          <w:rFonts w:ascii="Times New Roman" w:eastAsia="Times New Roman" w:hAnsi="Times New Roman" w:cs="Times New Roman"/>
          <w:sz w:val="24"/>
          <w:szCs w:val="24"/>
        </w:rPr>
        <w:lastRenderedPageBreak/>
        <w:t>taxonomic group until at least 300 cells were identified.</w:t>
      </w:r>
      <w:r w:rsidR="007D3AD5">
        <w:rPr>
          <w:rFonts w:ascii="Times New Roman" w:eastAsia="Times New Roman" w:hAnsi="Times New Roman" w:cs="Times New Roman"/>
          <w:sz w:val="24"/>
          <w:szCs w:val="24"/>
        </w:rPr>
        <w:t xml:space="preserve"> </w:t>
      </w:r>
      <w:r w:rsidR="00E3421E">
        <w:rPr>
          <w:rFonts w:ascii="Times New Roman" w:eastAsia="Times New Roman" w:hAnsi="Times New Roman" w:cs="Times New Roman"/>
          <w:sz w:val="24"/>
          <w:szCs w:val="24"/>
        </w:rPr>
        <w:t xml:space="preserve">For all 10 </w:t>
      </w:r>
      <w:proofErr w:type="spellStart"/>
      <w:r w:rsidR="00E3421E">
        <w:rPr>
          <w:rFonts w:ascii="Times New Roman" w:eastAsia="Times New Roman" w:hAnsi="Times New Roman" w:cs="Times New Roman"/>
          <w:sz w:val="24"/>
          <w:szCs w:val="24"/>
        </w:rPr>
        <w:t>μL</w:t>
      </w:r>
      <w:proofErr w:type="spellEnd"/>
      <w:r w:rsidR="00E3421E">
        <w:rPr>
          <w:rFonts w:ascii="Times New Roman" w:eastAsia="Times New Roman" w:hAnsi="Times New Roman" w:cs="Times New Roman"/>
          <w:sz w:val="24"/>
          <w:szCs w:val="24"/>
        </w:rPr>
        <w:t xml:space="preserve"> aliquot</w:t>
      </w:r>
      <w:r w:rsidR="00B861B7">
        <w:rPr>
          <w:rFonts w:ascii="Times New Roman" w:eastAsia="Times New Roman" w:hAnsi="Times New Roman" w:cs="Times New Roman"/>
          <w:sz w:val="24"/>
          <w:szCs w:val="24"/>
        </w:rPr>
        <w:t>s</w:t>
      </w:r>
      <w:r w:rsidR="00E3421E">
        <w:rPr>
          <w:rFonts w:ascii="Times New Roman" w:eastAsia="Times New Roman" w:hAnsi="Times New Roman" w:cs="Times New Roman"/>
          <w:sz w:val="24"/>
          <w:szCs w:val="24"/>
        </w:rPr>
        <w:t xml:space="preserve">, the entire subsample was counted, even if </w:t>
      </w:r>
      <w:r w:rsidR="007D3AD5">
        <w:rPr>
          <w:rFonts w:ascii="Times New Roman" w:eastAsia="Times New Roman" w:hAnsi="Times New Roman" w:cs="Times New Roman"/>
          <w:sz w:val="24"/>
          <w:szCs w:val="24"/>
        </w:rPr>
        <w:t xml:space="preserve">300 cells were counted prior to completing the aliquot.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proofErr w:type="spellStart"/>
      <w:r>
        <w:rPr>
          <w:rFonts w:ascii="Times New Roman" w:eastAsia="Times New Roman" w:hAnsi="Times New Roman" w:cs="Times New Roman"/>
          <w:sz w:val="24"/>
          <w:szCs w:val="24"/>
        </w:rPr>
        <w:t>Izhboldina</w:t>
      </w:r>
      <w:proofErr w:type="spellEnd"/>
      <w:r>
        <w:rPr>
          <w:rFonts w:ascii="Times New Roman" w:eastAsia="Times New Roman" w:hAnsi="Times New Roman" w:cs="Times New Roman"/>
          <w:sz w:val="24"/>
          <w:szCs w:val="24"/>
        </w:rPr>
        <w:t>, 2007)</w:t>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proofErr w:type="spellStart"/>
      <w:r w:rsidR="009F0747" w:rsidRPr="009F0747">
        <w:rPr>
          <w:rFonts w:ascii="Times New Roman" w:eastAsia="Times New Roman" w:hAnsi="Times New Roman" w:cs="Times New Roman"/>
          <w:i/>
          <w:sz w:val="24"/>
          <w:szCs w:val="24"/>
        </w:rPr>
        <w:t>Ulothrix</w:t>
      </w:r>
      <w:proofErr w:type="spellEnd"/>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0B5B7C2F"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xml:space="preserve">. After the series of sweeps, the catch was rinsed into a plastic bucket. For each replicate, bucket contents were concentrated using a 64 </w:t>
      </w:r>
      <w:proofErr w:type="spellStart"/>
      <w:r>
        <w:rPr>
          <w:rFonts w:ascii="Times New Roman" w:eastAsia="Times New Roman" w:hAnsi="Times New Roman" w:cs="Times New Roman"/>
          <w:sz w:val="24"/>
          <w:szCs w:val="24"/>
        </w:rPr>
        <w:t>μm</w:t>
      </w:r>
      <w:proofErr w:type="spellEnd"/>
      <w:r>
        <w:rPr>
          <w:rFonts w:ascii="Times New Roman" w:eastAsia="Times New Roman" w:hAnsi="Times New Roman" w:cs="Times New Roman"/>
          <w:sz w:val="24"/>
          <w:szCs w:val="24"/>
        </w:rPr>
        <w:t xml:space="preserve">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313AC06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proofErr w:type="spellStart"/>
      <w:r>
        <w:rPr>
          <w:rFonts w:ascii="Times New Roman" w:eastAsia="Times New Roman" w:hAnsi="Times New Roman" w:cs="Times New Roman"/>
          <w:sz w:val="24"/>
          <w:szCs w:val="24"/>
        </w:rPr>
        <w:t>Taakhteev</w:t>
      </w:r>
      <w:proofErr w:type="spellEnd"/>
      <w:r>
        <w:rPr>
          <w:rFonts w:ascii="Times New Roman" w:eastAsia="Times New Roman" w:hAnsi="Times New Roman" w:cs="Times New Roman"/>
          <w:sz w:val="24"/>
          <w:szCs w:val="24"/>
        </w:rPr>
        <w:t xml:space="preserve">, 2015 for amphipods; </w:t>
      </w:r>
      <w:proofErr w:type="spellStart"/>
      <w:r>
        <w:rPr>
          <w:rFonts w:ascii="Times New Roman" w:eastAsia="Times New Roman" w:hAnsi="Times New Roman" w:cs="Times New Roman"/>
          <w:sz w:val="24"/>
          <w:szCs w:val="24"/>
        </w:rPr>
        <w:t>Sitnikova</w:t>
      </w:r>
      <w:proofErr w:type="spellEnd"/>
      <w:r>
        <w:rPr>
          <w:rFonts w:ascii="Times New Roman" w:eastAsia="Times New Roman" w:hAnsi="Times New Roman" w:cs="Times New Roman"/>
          <w:sz w:val="24"/>
          <w:szCs w:val="24"/>
        </w:rPr>
        <w:t xml:space="preserve">, 2012 for </w:t>
      </w:r>
      <w:proofErr w:type="spellStart"/>
      <w:r>
        <w:rPr>
          <w:rFonts w:ascii="Times New Roman" w:eastAsia="Times New Roman" w:hAnsi="Times New Roman" w:cs="Times New Roman"/>
          <w:sz w:val="24"/>
          <w:szCs w:val="24"/>
        </w:rPr>
        <w:t>molluscs</w:t>
      </w:r>
      <w:proofErr w:type="spellEnd"/>
      <w:r>
        <w:rPr>
          <w:rFonts w:ascii="Times New Roman" w:eastAsia="Times New Roman" w:hAnsi="Times New Roman" w:cs="Times New Roman"/>
          <w:sz w:val="24"/>
          <w:szCs w:val="24"/>
        </w:rPr>
        <w:t>;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lastRenderedPageBreak/>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w:t>
      </w:r>
      <w:proofErr w:type="spellStart"/>
      <w:r>
        <w:rPr>
          <w:rFonts w:ascii="Times New Roman" w:eastAsia="Times New Roman" w:hAnsi="Times New Roman" w:cs="Times New Roman"/>
          <w:color w:val="212121"/>
          <w:sz w:val="24"/>
          <w:szCs w:val="24"/>
          <w:highlight w:val="white"/>
        </w:rPr>
        <w:t>Thermo</w:t>
      </w:r>
      <w:proofErr w:type="spellEnd"/>
      <w:r>
        <w:rPr>
          <w:rFonts w:ascii="Times New Roman" w:eastAsia="Times New Roman" w:hAnsi="Times New Roman" w:cs="Times New Roman"/>
          <w:color w:val="212121"/>
          <w:sz w:val="24"/>
          <w:szCs w:val="24"/>
          <w:highlight w:val="white"/>
        </w:rPr>
        <w:t xml:space="preserve">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0C2423E3"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Schram et al. (2018).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Pr>
          <w:rFonts w:ascii="Times New Roman" w:eastAsia="Times New Roman" w:hAnsi="Times New Roman" w:cs="Times New Roman"/>
          <w:sz w:val="24"/>
          <w:szCs w:val="24"/>
        </w:rPr>
        <w:t>chloroform:methanol</w:t>
      </w:r>
      <w:proofErr w:type="spellEnd"/>
      <w:proofErr w:type="gram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59943B3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 xml:space="preserve">following </w:t>
      </w:r>
      <w:r>
        <w:rPr>
          <w:rFonts w:ascii="Times New Roman" w:eastAsia="Times New Roman" w:hAnsi="Times New Roman" w:cs="Times New Roman"/>
          <w:sz w:val="24"/>
          <w:szCs w:val="24"/>
        </w:rPr>
        <w:t>Schram et al. (2018).</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0FE33303"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in macroinvertebrate tissues were log-transformed and regressed against </w:t>
      </w:r>
      <w:r>
        <w:rPr>
          <w:rFonts w:ascii="Times New Roman" w:eastAsia="Times New Roman" w:hAnsi="Times New Roman" w:cs="Times New Roman"/>
          <w:sz w:val="24"/>
          <w:szCs w:val="24"/>
        </w:rPr>
        <w:lastRenderedPageBreak/>
        <w:t xml:space="preserve">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20206726"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Kaufman and Rousseeuw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 xml:space="preserve">(e.g.,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(Sneath and Sokal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g and the second where 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(Clarke 1993)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3232452B"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lastRenderedPageBreak/>
        <w:t>(Figure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 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proofErr w:type="gramStart"/>
      <w:r w:rsidR="00D8535D">
        <w:rPr>
          <w:rFonts w:ascii="Times New Roman" w:eastAsia="Times New Roman" w:hAnsi="Times New Roman" w:cs="Times New Roman"/>
          <w:sz w:val="24"/>
          <w:szCs w:val="24"/>
        </w:rPr>
        <w:t>filamentous:diatom</w:t>
      </w:r>
      <w:proofErr w:type="spellEnd"/>
      <w:proofErr w:type="gram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29418A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02C3301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Pr>
          <w:rFonts w:ascii="Times New Roman" w:eastAsia="Times New Roman" w:hAnsi="Times New Roman" w:cs="Times New Roman"/>
          <w:sz w:val="24"/>
          <w:szCs w:val="24"/>
        </w:rPr>
        <w:t>tidyr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{"citationID":"kHGMP7Pk","properties":{"formattedCitation":"(Wickham and Henry 2019)","plainCitation":"(Wickham and Henry 2019)","noteIndex":0},"citationItems":[{"id":2666,"uris":["http://zotero.org/users/2645460/items/FYYXHN7F"],"uri":["http://zotero.org/users/2645460/items/FYYXHN7F"],"itemData":{"id":2666,"type":"book","title":"tidyr: Easily Tidy Data with ‘spread()’ and ‘gather()’ Functions","version":"1.0.0","author":[{"family":"Wickham","given":"H"},{"family":"Henry","given":"L"}],"issued":{"date-parts":[["2019"]]}}}],"schema":"https://github.com/citation-style-language/schema/raw/master/csl-citation.json"}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and Henry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dplyr</w:t>
      </w:r>
      <w:proofErr w:type="spellEnd"/>
      <w:r>
        <w:rPr>
          <w:rFonts w:ascii="Times New Roman" w:eastAsia="Times New Roman" w:hAnsi="Times New Roman" w:cs="Times New Roman"/>
          <w:sz w:val="24"/>
          <w:szCs w:val="24"/>
        </w:rPr>
        <w:t xml:space="preserve">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{"citationID":"1tj0AiwX","properties":{"formattedCitation":"(Wickham et al. 2019)","plainCitation":"(Wickham et al. 2019)","noteIndex":0},"citationItems":[{"id":2667,"uris":["http://zotero.org/users/2645460/items/F4D9P7GF"],"uri":["http://zotero.org/users/2645460/items/F4D9P7GF"],"itemData":{"id":2667,"type":"book","title":"dplyr: A Grammar of Data Manipulation","version":"0.8.3","author":[{"family":"Wickham","given":"H."},{"family":"Francois","given":"R."},{"family":"Henry","given":"L."},{"family":"Mueller","given":"K."}],"issued":{"date-parts":[["2019"]]}}}],"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et al. 2019)</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ggplot2 </w:t>
      </w:r>
      <w:r w:rsidR="008A299A">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{"citationID":"Sn4I1zrJ","properties":{"formattedCitation":"(Wickham 2016)","plainCitation":"(Wickham 2016)","noteIndex":0},"citationItems":[{"id":2668,"uris":["http://zotero.org/users/2645460/items/A2TP3T6X"],"uri":["http://zotero.org/users/2645460/items/A2TP3T6X"],"itemData":{"id":2668,"type":"book","event-place":"New York","ISBN":"978-3-319-24277-4","publisher":"Springer-Verlag","publisher-place":"New York","title":"ggplot2: Elegant Graphics for Data Analysis","URL":"https://ggplot2.tidyverse.org","author":[{"family":"Wickham","given":"Hadley"}],"issued":{"date-parts":[["2016"]]}}}],"schema":"https://github.com/citation-style-language/schema/raw/master/csl-citation.json"} </w:instrText>
      </w:r>
      <w:r w:rsidR="008A299A">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(Wickham 2016)</w:t>
      </w:r>
      <w:r w:rsidR="008A299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and all R scripts are available from the GitHub repository of this project’s Open Science Framework account (</w:t>
      </w:r>
      <w:r w:rsidRPr="002B0C1E">
        <w:rPr>
          <w:rFonts w:ascii="Times New Roman" w:eastAsia="Times New Roman" w:hAnsi="Times New Roman" w:cs="Times New Roman"/>
          <w:sz w:val="24"/>
          <w:szCs w:val="24"/>
          <w:highlight w:val="yellow"/>
        </w:rPr>
        <w:t>DOI</w:t>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02FF0A62"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0.01,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62)</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567422">
        <w:rPr>
          <w:rFonts w:ascii="Times New Roman" w:eastAsia="Times New Roman" w:hAnsi="Times New Roman" w:cs="Times New Roman"/>
          <w:sz w:val="24"/>
          <w:szCs w:val="24"/>
        </w:rPr>
        <w:t>2</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567422">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20</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567422">
        <w:rPr>
          <w:rFonts w:ascii="Times New Roman" w:eastAsia="Times New Roman" w:hAnsi="Times New Roman" w:cs="Times New Roman"/>
          <w:sz w:val="24"/>
          <w:szCs w:val="24"/>
        </w:rPr>
        <w:t>11</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6265CB">
        <w:rPr>
          <w:rFonts w:ascii="Times New Roman" w:eastAsia="Times New Roman" w:hAnsi="Times New Roman" w:cs="Times New Roman"/>
          <w:sz w:val="24"/>
          <w:szCs w:val="24"/>
        </w:rPr>
        <w:t xml:space="preserve">Total phosphorus </w:t>
      </w:r>
      <w:r w:rsidR="00D8535D">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567422">
        <w:rPr>
          <w:rFonts w:ascii="Times New Roman" w:eastAsia="Times New Roman" w:hAnsi="Times New Roman" w:cs="Times New Roman"/>
          <w:sz w:val="24"/>
          <w:szCs w:val="24"/>
        </w:rPr>
        <w:t>19</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67422">
        <w:rPr>
          <w:rFonts w:ascii="Times New Roman" w:eastAsia="Times New Roman" w:hAnsi="Times New Roman" w:cs="Times New Roman"/>
          <w:sz w:val="24"/>
          <w:szCs w:val="24"/>
        </w:rPr>
        <w:t>8</w:t>
      </w:r>
      <w:r w:rsidR="00D8535D">
        <w:rPr>
          <w:rFonts w:ascii="Times New Roman" w:eastAsia="Times New Roman" w:hAnsi="Times New Roman" w:cs="Times New Roman"/>
          <w:sz w:val="24"/>
          <w:szCs w:val="24"/>
        </w:rPr>
        <w:t>)</w:t>
      </w:r>
      <w:r w:rsidR="005308B4">
        <w:rPr>
          <w:rFonts w:ascii="Times New Roman" w:eastAsia="Times New Roman" w:hAnsi="Times New Roman" w:cs="Times New Roman"/>
          <w:sz w:val="24"/>
          <w:szCs w:val="24"/>
        </w:rPr>
        <w:t xml:space="preserve"> approached significance,</w:t>
      </w:r>
      <w:r w:rsidR="00D8535D">
        <w:rPr>
          <w:rFonts w:ascii="Times New Roman" w:eastAsia="Times New Roman" w:hAnsi="Times New Roman" w:cs="Times New Roman"/>
          <w:sz w:val="24"/>
          <w:szCs w:val="24"/>
        </w:rPr>
        <w:t xml:space="preserve"> and 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1C6CA2">
        <w:rPr>
          <w:rFonts w:ascii="Times New Roman" w:eastAsia="Times New Roman" w:hAnsi="Times New Roman" w:cs="Times New Roman"/>
          <w:sz w:val="24"/>
          <w:szCs w:val="24"/>
        </w:rPr>
        <w:t>3</w:t>
      </w:r>
      <w:r w:rsidR="00567422">
        <w:rPr>
          <w:rFonts w:ascii="Times New Roman" w:eastAsia="Times New Roman" w:hAnsi="Times New Roman" w:cs="Times New Roman"/>
          <w:sz w:val="24"/>
          <w:szCs w:val="24"/>
        </w:rPr>
        <w:t>0</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5308B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lastRenderedPageBreak/>
        <w:t xml:space="preserve">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 xml:space="preserve">included caffeine, 1,7-dimethylxanthine (main human metabolite of caffeine), cotinine (main human metabolite of nicotine), and acetaminophen (Table 3). </w:t>
      </w:r>
    </w:p>
    <w:p w14:paraId="2D1FE83A" w14:textId="77777777" w:rsidR="00715D55" w:rsidRDefault="00715D55">
      <w:pPr>
        <w:rPr>
          <w:rFonts w:ascii="Times New Roman" w:eastAsia="Times New Roman" w:hAnsi="Times New Roman" w:cs="Times New Roman"/>
          <w:sz w:val="24"/>
          <w:szCs w:val="24"/>
        </w:rPr>
      </w:pPr>
    </w:p>
    <w:p w14:paraId="3C1CBBAF" w14:textId="6F6B7C1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0.03, </w:t>
      </w:r>
      <w:r>
        <w:rPr>
          <w:rFonts w:ascii="Times New Roman" w:eastAsia="Times New Roman" w:hAnsi="Times New Roman" w:cs="Times New Roman"/>
          <w:sz w:val="24"/>
          <w:szCs w:val="24"/>
        </w:rPr>
        <w:t>p = 0.5</w:t>
      </w:r>
      <w:r w:rsidR="00650752">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07757B9A"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A66A7F">
        <w:rPr>
          <w:rFonts w:ascii="Times New Roman" w:eastAsia="Times New Roman" w:hAnsi="Times New Roman" w:cs="Times New Roman"/>
          <w:sz w:val="24"/>
          <w:szCs w:val="24"/>
        </w:rPr>
        <w:t>40</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0.52,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Post-hoc SIMPER 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proofErr w:type="spellStart"/>
      <w:r w:rsidR="00E9349B" w:rsidRPr="00E9349B">
        <w:rPr>
          <w:rFonts w:ascii="Times New Roman" w:eastAsia="Times New Roman" w:hAnsi="Times New Roman" w:cs="Times New Roman"/>
          <w:i/>
          <w:sz w:val="24"/>
          <w:szCs w:val="24"/>
        </w:rPr>
        <w:t>Ulothrix</w:t>
      </w:r>
      <w:proofErr w:type="spellEnd"/>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2F1A85EB"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4</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lastRenderedPageBreak/>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Baicaliidae</w:t>
      </w:r>
      <w:proofErr w:type="spellEnd"/>
      <w:r w:rsidR="00A87BAC">
        <w:rPr>
          <w:rFonts w:ascii="Times New Roman" w:eastAsia="Times New Roman" w:hAnsi="Times New Roman" w:cs="Times New Roman"/>
          <w:sz w:val="24"/>
          <w:szCs w:val="24"/>
        </w:rPr>
        <w:t xml:space="preserve">, and </w:t>
      </w:r>
      <w:proofErr w:type="spellStart"/>
      <w:r w:rsidR="00A87BAC" w:rsidRPr="00FB5D5F">
        <w:rPr>
          <w:rFonts w:ascii="Times New Roman" w:eastAsia="Times New Roman" w:hAnsi="Times New Roman" w:cs="Times New Roman"/>
          <w:sz w:val="24"/>
          <w:szCs w:val="24"/>
        </w:rPr>
        <w:t>P</w:t>
      </w:r>
      <w:r w:rsidR="006D4ADB" w:rsidRPr="00FB5D5F">
        <w:rPr>
          <w:rFonts w:ascii="Times New Roman" w:eastAsia="Times New Roman" w:hAnsi="Times New Roman" w:cs="Times New Roman"/>
          <w:sz w:val="24"/>
          <w:szCs w:val="24"/>
        </w:rPr>
        <w:t>l</w:t>
      </w:r>
      <w:r w:rsidR="00A87BAC" w:rsidRPr="00FB5D5F">
        <w:rPr>
          <w:rFonts w:ascii="Times New Roman" w:eastAsia="Times New Roman" w:hAnsi="Times New Roman" w:cs="Times New Roman"/>
          <w:sz w:val="24"/>
          <w:szCs w:val="24"/>
        </w:rPr>
        <w:t>anorbidae</w:t>
      </w:r>
      <w:proofErr w:type="spellEnd"/>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 xml:space="preserve">ow IDW population groupings.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1464E2CF"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5C03D997"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0.008;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E1244">
        <w:rPr>
          <w:rFonts w:ascii="Times New Roman" w:eastAsia="Times New Roman" w:hAnsi="Times New Roman" w:cs="Times New Roman"/>
          <w:sz w:val="24"/>
          <w:szCs w:val="24"/>
        </w:rPr>
        <w:t>87)</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68FF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proofErr w:type="gramStart"/>
      <w:r w:rsidR="00057DED">
        <w:rPr>
          <w:rFonts w:ascii="Times New Roman" w:eastAsia="Times New Roman" w:hAnsi="Times New Roman" w:cs="Times New Roman"/>
          <w:sz w:val="24"/>
          <w:szCs w:val="24"/>
        </w:rPr>
        <w:t>filamentous:diatom</w:t>
      </w:r>
      <w:proofErr w:type="gramEnd"/>
      <w:r w:rsidR="00057DED">
        <w:rPr>
          <w:rFonts w:ascii="Times New Roman" w:eastAsia="Times New Roman" w:hAnsi="Times New Roman" w:cs="Times New Roman"/>
          <w:sz w:val="24"/>
          <w:szCs w:val="24"/>
        </w:rPr>
        <w:t>-associated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 xml:space="preserve">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0.17).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(Figure </w:t>
      </w:r>
      <w:r w:rsidR="00814CE9">
        <w:rPr>
          <w:rFonts w:ascii="Times New Roman" w:eastAsia="Times New Roman" w:hAnsi="Times New Roman" w:cs="Times New Roman"/>
          <w:sz w:val="24"/>
          <w:szCs w:val="24"/>
        </w:rPr>
        <w:t>6</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hen focusing solely on the 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FB5D5F">
        <w:rPr>
          <w:rFonts w:ascii="Times New Roman" w:eastAsia="Times New Roman" w:hAnsi="Times New Roman" w:cs="Times New Roman"/>
          <w:sz w:val="24"/>
          <w:szCs w:val="24"/>
        </w:rPr>
        <w:t>,</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xml:space="preserve">= 0.73; p = 0.02) and amphipods (Figure </w:t>
      </w:r>
      <w:r w:rsidR="00814CE9">
        <w:rPr>
          <w:rFonts w:ascii="Times New Roman" w:eastAsia="Times New Roman" w:hAnsi="Times New Roman" w:cs="Times New Roman"/>
          <w:sz w:val="24"/>
          <w:szCs w:val="24"/>
        </w:rPr>
        <w:t>6</w:t>
      </w:r>
      <w:r w:rsidR="003C79ED">
        <w:rPr>
          <w:rFonts w:ascii="Times New Roman" w:eastAsia="Times New Roman" w:hAnsi="Times New Roman" w:cs="Times New Roman"/>
          <w:sz w:val="24"/>
          <w:szCs w:val="24"/>
        </w:rPr>
        <w:t>).</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lastRenderedPageBreak/>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1619CC56"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Anisimov</w:t>
      </w:r>
      <w:proofErr w:type="spellEnd"/>
      <w:r w:rsidR="00C451C6">
        <w:rPr>
          <w:rFonts w:ascii="Times New Roman" w:eastAsia="Times New Roman" w:hAnsi="Times New Roman" w:cs="Times New Roman"/>
          <w:sz w:val="24"/>
          <w:szCs w:val="24"/>
        </w:rPr>
        <w:t xml:space="preserve"> &amp; </w:t>
      </w:r>
      <w:proofErr w:type="spellStart"/>
      <w:r w:rsidR="00C451C6">
        <w:rPr>
          <w:rFonts w:ascii="Times New Roman" w:eastAsia="Times New Roman" w:hAnsi="Times New Roman" w:cs="Times New Roman"/>
          <w:sz w:val="24"/>
          <w:szCs w:val="24"/>
        </w:rPr>
        <w:t>Reneva</w:t>
      </w:r>
      <w:proofErr w:type="spellEnd"/>
      <w:r w:rsidR="00C451C6">
        <w:rPr>
          <w:rFonts w:ascii="Times New Roman" w:eastAsia="Times New Roman" w:hAnsi="Times New Roman" w:cs="Times New Roman"/>
          <w:sz w:val="24"/>
          <w:szCs w:val="24"/>
        </w:rPr>
        <w:t xml:space="preserve">, 2006)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C451C6">
        <w:rPr>
          <w:rFonts w:ascii="Times New Roman" w:eastAsia="Times New Roman" w:hAnsi="Times New Roman" w:cs="Times New Roman"/>
          <w:sz w:val="24"/>
          <w:szCs w:val="24"/>
        </w:rPr>
        <w:t>(</w:t>
      </w:r>
      <w:proofErr w:type="spellStart"/>
      <w:r w:rsidR="00C451C6">
        <w:rPr>
          <w:rFonts w:ascii="Times New Roman" w:eastAsia="Times New Roman" w:hAnsi="Times New Roman" w:cs="Times New Roman"/>
          <w:sz w:val="24"/>
          <w:szCs w:val="24"/>
        </w:rPr>
        <w:t>Tornqvist</w:t>
      </w:r>
      <w:proofErr w:type="spellEnd"/>
      <w:r w:rsidR="00C451C6">
        <w:rPr>
          <w:rFonts w:ascii="Times New Roman" w:eastAsia="Times New Roman" w:hAnsi="Times New Roman" w:cs="Times New Roman"/>
          <w:sz w:val="24"/>
          <w:szCs w:val="24"/>
        </w:rPr>
        <w:t xml:space="preserve"> et al., 2014) have the potential to contribute substantial nutrient loadings.</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(Powers et al., 2016),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(Moran et al., 2012)</w:t>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proofErr w:type="spellStart"/>
      <w:r w:rsidR="003D0265">
        <w:rPr>
          <w:rFonts w:ascii="Times New Roman" w:eastAsia="Times New Roman" w:hAnsi="Times New Roman" w:cs="Times New Roman"/>
          <w:sz w:val="24"/>
          <w:szCs w:val="24"/>
        </w:rPr>
        <w:t>Anisimov</w:t>
      </w:r>
      <w:proofErr w:type="spellEnd"/>
      <w:r w:rsidR="003D0265">
        <w:rPr>
          <w:rFonts w:ascii="Times New Roman" w:eastAsia="Times New Roman" w:hAnsi="Times New Roman" w:cs="Times New Roman"/>
          <w:sz w:val="24"/>
          <w:szCs w:val="24"/>
        </w:rPr>
        <w:t xml:space="preserve">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5B24AE1C"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study</w:t>
      </w:r>
      <w:r w:rsidR="009007E8">
        <w:rPr>
          <w:rFonts w:ascii="Times New Roman" w:eastAsia="Times New Roman" w:hAnsi="Times New Roman" w:cs="Times New Roman"/>
          <w:sz w:val="24"/>
          <w:szCs w:val="24"/>
        </w:rPr>
        <w:t xml:space="preserve"> </w:t>
      </w:r>
      <w:commentRangeStart w:id="2"/>
      <w:r w:rsidR="009007E8">
        <w:rPr>
          <w:rFonts w:ascii="Times New Roman" w:eastAsia="Times New Roman" w:hAnsi="Times New Roman" w:cs="Times New Roman"/>
          <w:sz w:val="24"/>
          <w:szCs w:val="24"/>
        </w:rPr>
        <w:t>to detect PPCPs in Lake Baikal</w:t>
      </w:r>
      <w:commentRangeEnd w:id="2"/>
      <w:r w:rsidR="00FE49DA">
        <w:rPr>
          <w:rStyle w:val="CommentReference"/>
        </w:rPr>
        <w:commentReference w:id="2"/>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(Yang et al. 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rPr>
        <w:t xml:space="preserve">littoral-pelagic sewage </w:t>
      </w:r>
      <w:r w:rsidR="00D60710">
        <w:rPr>
          <w:rFonts w:ascii="Times New Roman" w:eastAsia="Times New Roman" w:hAnsi="Times New Roman" w:cs="Times New Roman"/>
          <w:sz w:val="24"/>
          <w:szCs w:val="24"/>
        </w:rPr>
        <w:t>gradients</w:t>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commentRangeStart w:id="3"/>
      <w:r w:rsidR="00725D40">
        <w:rPr>
          <w:rFonts w:ascii="Times New Roman" w:eastAsia="Times New Roman" w:hAnsi="Times New Roman" w:cs="Times New Roman"/>
          <w:sz w:val="24"/>
          <w:szCs w:val="24"/>
        </w:rPr>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by biota</w:t>
      </w:r>
      <w:commentRangeEnd w:id="3"/>
      <w:r w:rsidR="00FE49DA">
        <w:rPr>
          <w:rStyle w:val="CommentReference"/>
        </w:rPr>
        <w:commentReference w:id="3"/>
      </w:r>
      <w:r w:rsidR="00725D40">
        <w:rPr>
          <w:rFonts w:ascii="Times New Roman" w:eastAsia="Times New Roman" w:hAnsi="Times New Roman" w:cs="Times New Roman"/>
          <w:sz w:val="24"/>
          <w:szCs w:val="24"/>
        </w:rPr>
        <w:t xml:space="preserve">, or </w:t>
      </w:r>
      <w:commentRangeStart w:id="4"/>
      <w:r w:rsidR="00725D40">
        <w:rPr>
          <w:rFonts w:ascii="Times New Roman" w:eastAsia="Times New Roman" w:hAnsi="Times New Roman" w:cs="Times New Roman"/>
          <w:sz w:val="24"/>
          <w:szCs w:val="24"/>
        </w:rPr>
        <w:t>diffuse</w:t>
      </w:r>
      <w:r w:rsidR="00FB2203">
        <w:rPr>
          <w:rFonts w:ascii="Times New Roman" w:eastAsia="Times New Roman" w:hAnsi="Times New Roman" w:cs="Times New Roman"/>
          <w:sz w:val="24"/>
          <w:szCs w:val="24"/>
        </w:rPr>
        <w:t>d</w:t>
      </w:r>
      <w:commentRangeEnd w:id="4"/>
      <w:r w:rsidR="00FE49DA">
        <w:rPr>
          <w:rStyle w:val="CommentReference"/>
        </w:rPr>
        <w:commentReference w:id="4"/>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(Czekalski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7E7F2910"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Investigating PPCP concentrations across </w:t>
      </w:r>
      <w:proofErr w:type="spellStart"/>
      <w:r>
        <w:rPr>
          <w:rFonts w:ascii="Times New Roman" w:eastAsia="Times New Roman" w:hAnsi="Times New Roman" w:cs="Times New Roman"/>
          <w:sz w:val="24"/>
          <w:szCs w:val="24"/>
        </w:rPr>
        <w:t>limnic</w:t>
      </w:r>
      <w:proofErr w:type="spellEnd"/>
      <w:r>
        <w:rPr>
          <w:rFonts w:ascii="Times New Roman" w:eastAsia="Times New Roman" w:hAnsi="Times New Roman" w:cs="Times New Roman"/>
          <w:sz w:val="24"/>
          <w:szCs w:val="24"/>
        </w:rPr>
        <w:t xml:space="preserve">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(e.g., Del Rosario et al., 2015) and behavioral (e.g., </w:t>
      </w:r>
      <w:proofErr w:type="spellStart"/>
      <w:r>
        <w:rPr>
          <w:rFonts w:ascii="Times New Roman" w:eastAsia="Times New Roman" w:hAnsi="Times New Roman" w:cs="Times New Roman"/>
          <w:sz w:val="24"/>
          <w:szCs w:val="24"/>
        </w:rPr>
        <w:t>Brodin</w:t>
      </w:r>
      <w:proofErr w:type="spellEnd"/>
      <w:r>
        <w:rPr>
          <w:rFonts w:ascii="Times New Roman" w:eastAsia="Times New Roman" w:hAnsi="Times New Roman" w:cs="Times New Roman"/>
          <w:sz w:val="24"/>
          <w:szCs w:val="24"/>
        </w:rPr>
        <w:t xml:space="preserve"> et al. 2013; </w:t>
      </w:r>
      <w:proofErr w:type="spellStart"/>
      <w:r w:rsidRPr="00F979A0">
        <w:rPr>
          <w:rFonts w:ascii="Times New Roman" w:eastAsia="Times New Roman" w:hAnsi="Times New Roman" w:cs="Times New Roman"/>
          <w:sz w:val="24"/>
          <w:szCs w:val="24"/>
        </w:rPr>
        <w:t>Dzieweczynski</w:t>
      </w:r>
      <w:proofErr w:type="spellEnd"/>
      <w:r>
        <w:rPr>
          <w:rFonts w:ascii="Times New Roman" w:eastAsia="Times New Roman" w:hAnsi="Times New Roman" w:cs="Times New Roman"/>
          <w:sz w:val="24"/>
          <w:szCs w:val="24"/>
        </w:rPr>
        <w:t xml:space="preserve"> et al., 2016)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(e.g., </w:t>
      </w:r>
      <w:proofErr w:type="spellStart"/>
      <w:r>
        <w:rPr>
          <w:rFonts w:ascii="Times New Roman" w:eastAsia="Times New Roman" w:hAnsi="Times New Roman" w:cs="Times New Roman"/>
          <w:sz w:val="24"/>
          <w:szCs w:val="24"/>
        </w:rPr>
        <w:t>Lagesson</w:t>
      </w:r>
      <w:proofErr w:type="spellEnd"/>
      <w:r>
        <w:rPr>
          <w:rFonts w:ascii="Times New Roman" w:eastAsia="Times New Roman" w:hAnsi="Times New Roman" w:cs="Times New Roman"/>
          <w:sz w:val="24"/>
          <w:szCs w:val="24"/>
        </w:rPr>
        <w:t xml:space="preserve"> et al., 2016; Richmond et al., 2018) and ecosystems (e.g., Rosi-Marshal et al., </w:t>
      </w:r>
      <w:commentRangeStart w:id="5"/>
      <w:r>
        <w:rPr>
          <w:rFonts w:ascii="Times New Roman" w:eastAsia="Times New Roman" w:hAnsi="Times New Roman" w:cs="Times New Roman"/>
          <w:sz w:val="24"/>
          <w:szCs w:val="24"/>
        </w:rPr>
        <w:t>2013</w:t>
      </w:r>
      <w:commentRangeEnd w:id="5"/>
      <w:r w:rsidR="00FE49DA">
        <w:rPr>
          <w:rStyle w:val="CommentReference"/>
        </w:rPr>
        <w:commentReference w:id="5"/>
      </w:r>
      <w:r>
        <w:rPr>
          <w:rFonts w:ascii="Times New Roman" w:eastAsia="Times New Roman" w:hAnsi="Times New Roman" w:cs="Times New Roman"/>
          <w:sz w:val="24"/>
          <w:szCs w:val="24"/>
        </w:rPr>
        <w:t xml:space="preserve">). Although our study was not designed to evaluate the </w:t>
      </w:r>
      <w:ins w:id="6" w:author="Emma Rosi" w:date="2020-11-16T10:41:00Z">
        <w:r w:rsidR="00FE49DA">
          <w:rPr>
            <w:rFonts w:ascii="Times New Roman" w:eastAsia="Times New Roman" w:hAnsi="Times New Roman" w:cs="Times New Roman"/>
            <w:sz w:val="24"/>
            <w:szCs w:val="24"/>
          </w:rPr>
          <w:t>eco</w:t>
        </w:r>
      </w:ins>
      <w:r>
        <w:rPr>
          <w:rFonts w:ascii="Times New Roman" w:eastAsia="Times New Roman" w:hAnsi="Times New Roman" w:cs="Times New Roman"/>
          <w:sz w:val="24"/>
          <w:szCs w:val="24"/>
        </w:rPr>
        <w:t xml:space="preserve">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address </w:t>
      </w:r>
      <w:del w:id="7" w:author="Emma Rosi" w:date="2020-11-16T10:41:00Z">
        <w:r w:rsidDel="00FE49DA">
          <w:rPr>
            <w:rFonts w:ascii="Times New Roman" w:eastAsia="Times New Roman" w:hAnsi="Times New Roman" w:cs="Times New Roman"/>
            <w:sz w:val="24"/>
            <w:szCs w:val="24"/>
          </w:rPr>
          <w:delText xml:space="preserve">toxicological </w:delText>
        </w:r>
      </w:del>
      <w:r>
        <w:rPr>
          <w:rFonts w:ascii="Times New Roman" w:eastAsia="Times New Roman" w:hAnsi="Times New Roman" w:cs="Times New Roman"/>
          <w:sz w:val="24"/>
          <w:szCs w:val="24"/>
        </w:rPr>
        <w:t>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ins w:id="8" w:author="Emma Rosi" w:date="2020-11-16T10:41:00Z">
        <w:r w:rsidR="00FE49DA">
          <w:rPr>
            <w:rFonts w:ascii="Times New Roman" w:eastAsia="Times New Roman" w:hAnsi="Times New Roman" w:cs="Times New Roman"/>
            <w:sz w:val="24"/>
            <w:szCs w:val="24"/>
          </w:rPr>
          <w:t xml:space="preserve"> as a guide</w:t>
        </w:r>
      </w:ins>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3C5C25C4"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Additionally, microplastics may originate from non-sewage sources, such as agriculture (Steinmetz et al., 2016)</w:t>
      </w:r>
      <w:r w:rsidR="008A3CBB">
        <w:rPr>
          <w:rFonts w:ascii="Times New Roman" w:eastAsia="Times New Roman" w:hAnsi="Times New Roman" w:cs="Times New Roman"/>
          <w:sz w:val="24"/>
          <w:szCs w:val="24"/>
        </w:rPr>
        <w:t xml:space="preserve"> 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(Eerkes-Medrano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r w:rsidR="00685D80">
        <w:rPr>
          <w:rFonts w:ascii="Times New Roman" w:eastAsia="Times New Roman" w:hAnsi="Times New Roman" w:cs="Times New Roman"/>
          <w:sz w:val="24"/>
          <w:szCs w:val="24"/>
        </w:rPr>
        <w:t xml:space="preserve">which likely </w:t>
      </w:r>
      <w:r w:rsidR="007B47F6">
        <w:rPr>
          <w:rFonts w:ascii="Times New Roman" w:eastAsia="Times New Roman" w:hAnsi="Times New Roman" w:cs="Times New Roman"/>
          <w:sz w:val="24"/>
          <w:szCs w:val="24"/>
        </w:rPr>
        <w:t xml:space="preserve">enables </w:t>
      </w:r>
      <w:r w:rsidR="00685D80">
        <w:rPr>
          <w:rFonts w:ascii="Times New Roman" w:eastAsia="Times New Roman" w:hAnsi="Times New Roman" w:cs="Times New Roman"/>
          <w:sz w:val="24"/>
          <w:szCs w:val="24"/>
        </w:rPr>
        <w:t>wider distribution from nearshore inputs to the offshore (Hendrickson et al., 2018; Fischer et al., 2016)</w:t>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(Hendrickson et al., 2018),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(Eriksen et al., 2013)</w:t>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(Romera-Castillo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proofErr w:type="spellStart"/>
      <w:r w:rsidR="007546C9" w:rsidRPr="00FF3A56">
        <w:rPr>
          <w:rFonts w:ascii="Times New Roman" w:eastAsia="Times New Roman" w:hAnsi="Times New Roman" w:cs="Times New Roman"/>
          <w:i/>
          <w:sz w:val="24"/>
          <w:szCs w:val="24"/>
        </w:rPr>
        <w:t>Ulothrix</w:t>
      </w:r>
      <w:proofErr w:type="spellEnd"/>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proofErr w:type="spellStart"/>
      <w:r w:rsidR="006F5F57" w:rsidRPr="006F5F57">
        <w:rPr>
          <w:rFonts w:ascii="Times New Roman" w:hAnsi="Times New Roman" w:cs="Times New Roman"/>
          <w:sz w:val="24"/>
        </w:rPr>
        <w:t>Timoshkin</w:t>
      </w:r>
      <w:proofErr w:type="spellEnd"/>
      <w:r w:rsidR="006F5F57" w:rsidRPr="006F5F57">
        <w:rPr>
          <w:rFonts w:ascii="Times New Roman" w:hAnsi="Times New Roman" w:cs="Times New Roman"/>
          <w:sz w:val="24"/>
        </w:rPr>
        <w:t xml:space="preserve">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proofErr w:type="spellStart"/>
      <w:r w:rsidR="00D8535D">
        <w:rPr>
          <w:rFonts w:ascii="Times New Roman" w:eastAsia="Times New Roman" w:hAnsi="Times New Roman" w:cs="Times New Roman"/>
          <w:i/>
          <w:sz w:val="24"/>
          <w:szCs w:val="24"/>
        </w:rPr>
        <w:t>Ulothrix</w:t>
      </w:r>
      <w:proofErr w:type="spellEnd"/>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(Kozhov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 xml:space="preserve">Timoshkin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7E7E77A8"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 xml:space="preserve">differ along </w:t>
      </w:r>
      <w:proofErr w:type="gramStart"/>
      <w:r w:rsidR="00E04D43">
        <w:rPr>
          <w:rFonts w:ascii="Times New Roman" w:eastAsia="Times New Roman" w:hAnsi="Times New Roman" w:cs="Times New Roman"/>
          <w:sz w:val="24"/>
          <w:szCs w:val="24"/>
          <w:highlight w:val="white"/>
        </w:rPr>
        <w:t>our</w:t>
      </w:r>
      <w:proofErr w:type="gramEnd"/>
      <w:r w:rsidR="00E04D43">
        <w:rPr>
          <w:rFonts w:ascii="Times New Roman" w:eastAsia="Times New Roman" w:hAnsi="Times New Roman" w:cs="Times New Roman"/>
          <w:sz w:val="24"/>
          <w:szCs w:val="24"/>
          <w:highlight w:val="white"/>
        </w:rPr>
        <w:t xml:space="preserve">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1E6425">
        <w:rPr>
          <w:rFonts w:ascii="Times New Roman" w:eastAsia="Times New Roman" w:hAnsi="Times New Roman" w:cs="Times New Roman"/>
          <w:sz w:val="24"/>
          <w:szCs w:val="24"/>
          <w:highlight w:val="white"/>
        </w:rPr>
        <w:fldChar w:fldCharType="begin"/>
      </w:r>
      <w:r w:rsidR="00585EED">
        <w:rPr>
          <w:rFonts w:ascii="Times New Roman" w:eastAsia="Times New Roman" w:hAnsi="Times New Roman" w:cs="Times New Roman"/>
          <w:sz w:val="24"/>
          <w:szCs w:val="24"/>
          <w:highlight w:val="white"/>
        </w:rPr>
        <w:instrText xml:space="preserve"> ADDIN ZOTERO_ITEM CSL_CITATION {"citationID":"3ypZTooL","properties":{"formattedCitation":"(Gartner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40% in 1989 and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585EED">
        <w:rPr>
          <w:rFonts w:ascii="Cambria Math" w:eastAsia="Times New Roman" w:hAnsi="Cambria Math" w:cs="Cambria Math"/>
          <w:sz w:val="24"/>
          <w:szCs w:val="24"/>
          <w:highlight w:val="white"/>
        </w:rPr>
        <w:instrText>∼</w:instrText>
      </w:r>
      <w:r w:rsidR="00585EED">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585EED" w:rsidRPr="00094852">
        <w:rPr>
          <w:rFonts w:ascii="Times New Roman" w:hAnsi="Times New Roman" w:cs="Times New Roman"/>
          <w:sz w:val="24"/>
          <w:highlight w:val="white"/>
        </w:rPr>
        <w:t>(Gartner et al. 2002; Savage and Elmgren 2004; Risk et al. 2009)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and freshwater </w:t>
      </w:r>
      <w:r w:rsidR="001E6425">
        <w:rPr>
          <w:rFonts w:ascii="Times New Roman" w:eastAsia="Times New Roman" w:hAnsi="Times New Roman" w:cs="Times New Roman"/>
          <w:sz w:val="24"/>
          <w:szCs w:val="24"/>
          <w:highlight w:val="white"/>
        </w:rPr>
        <w:fldChar w:fldCharType="begin"/>
      </w:r>
      <w:r w:rsidR="000A3259">
        <w:rPr>
          <w:rFonts w:ascii="Times New Roman" w:eastAsia="Times New Roman" w:hAnsi="Times New Roman" w:cs="Times New Roman"/>
          <w:sz w:val="24"/>
          <w:szCs w:val="24"/>
          <w:highlight w:val="white"/>
        </w:rPr>
        <w:instrText xml:space="preserve"> ADDIN ZOTERO_ITEM CSL_CITATION {"citationID":"cpFuTGf3","properties":{"formattedCitation":"(Wayland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0A3259" w:rsidRPr="00157F57">
        <w:rPr>
          <w:rFonts w:ascii="Times New Roman" w:hAnsi="Times New Roman" w:cs="Times New Roman"/>
          <w:sz w:val="24"/>
          <w:highlight w:val="white"/>
        </w:rPr>
        <w:t>(Wayland and Hobson 2001; Camilleri and Ozersky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(Savage and Elmgren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04D43">
        <w:rPr>
          <w:rFonts w:ascii="Times New Roman" w:eastAsia="Times New Roman" w:hAnsi="Times New Roman" w:cs="Times New Roman"/>
          <w:sz w:val="24"/>
          <w:szCs w:val="24"/>
          <w:highlight w:val="white"/>
        </w:rPr>
        <w:instrText xml:space="preserve"> ADDIN ZOTERO_ITEM CSL_CITATION {"citationID":"FNO4aixr","properties":{"formattedCitation":"(Cole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04D43" w:rsidRPr="00094852">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205365">
        <w:rPr>
          <w:rFonts w:ascii="Times New Roman" w:eastAsia="Times New Roman" w:hAnsi="Times New Roman" w:cs="Times New Roman"/>
          <w:sz w:val="24"/>
          <w:szCs w:val="24"/>
          <w:highlight w:val="white"/>
        </w:rPr>
        <w:instrText xml:space="preserve"> ADDIN ZOTERO_ITEM CSL_CITATION {"citationID":"av4xOKzW","properties":{"formattedCitation":"(Chang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205365" w:rsidRPr="00205365">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r w:rsidR="00DB467B" w:rsidRPr="00C131EF">
        <w:rPr>
          <w:rFonts w:ascii="Times New Roman" w:hAnsi="Times New Roman" w:cs="Times New Roman"/>
          <w:sz w:val="24"/>
          <w:highlight w:val="white"/>
        </w:rPr>
        <w:t>Swamikannu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(York et al. 2007; Piñón-Gimate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22FBA022"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{"citationID":"bz14fYXr","properties":{"formattedCitation":"(Iverson et al. 2004; Osipova et al. 2009; Taipale et al. 2013; Galloway and Winder 2015)","plainCitation":"(Iverson et al. 2004; Osipova et al. 2009; Taipale et al. 2013; Galloway and Winder 2015)","noteIndex":0},"citationItems":[{"id":2647,"uris":["http://zotero.org/users/2645460/items/RW53BJSJ"],"uri":["http://zotero.org/users/2645460/items/RW53BJSJ"],"itemData":{"id":2647,"type":"article-journal","abstract":"Accurate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E0747">
        <w:rPr>
          <w:rFonts w:ascii="Times New Roman" w:eastAsia="Times New Roman" w:hAnsi="Times New Roman" w:cs="Times New Roman"/>
          <w:sz w:val="24"/>
          <w:szCs w:val="24"/>
        </w:rPr>
        <w:fldChar w:fldCharType="separate"/>
      </w:r>
      <w:r w:rsidRPr="0091395E">
        <w:rPr>
          <w:rFonts w:ascii="Times New Roman" w:hAnsi="Times New Roman" w:cs="Times New Roman"/>
          <w:sz w:val="24"/>
        </w:rPr>
        <w:t>(Iverson et al. 2004; Osipova et al. 2009; Taipale et al. 2013; Galloway and Winder 2015)</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w:t>
      </w:r>
      <w:proofErr w:type="spellStart"/>
      <w:r w:rsidRPr="001A1BBB">
        <w:rPr>
          <w:rFonts w:ascii="Times New Roman" w:hAnsi="Times New Roman" w:cs="Times New Roman"/>
          <w:sz w:val="24"/>
        </w:rPr>
        <w:t>Osipova</w:t>
      </w:r>
      <w:proofErr w:type="spellEnd"/>
      <w:r w:rsidRPr="001A1BBB">
        <w:rPr>
          <w:rFonts w:ascii="Times New Roman" w:hAnsi="Times New Roman" w:cs="Times New Roman"/>
          <w:sz w:val="24"/>
        </w:rPr>
        <w:t xml:space="preserve">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w:t>
      </w:r>
      <w:proofErr w:type="spellStart"/>
      <w:r w:rsidR="00FD08A5" w:rsidRPr="006D249F">
        <w:rPr>
          <w:rFonts w:ascii="Times New Roman" w:hAnsi="Times New Roman" w:cs="Times New Roman"/>
          <w:sz w:val="24"/>
        </w:rPr>
        <w:t>Shishlyannikov</w:t>
      </w:r>
      <w:proofErr w:type="spellEnd"/>
      <w:r w:rsidR="00FD08A5" w:rsidRPr="006D249F">
        <w:rPr>
          <w:rFonts w:ascii="Times New Roman" w:hAnsi="Times New Roman" w:cs="Times New Roman"/>
          <w:sz w:val="24"/>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1F05EF9E"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commentRangeStart w:id="9"/>
      <w:proofErr w:type="spellStart"/>
      <w:r w:rsidR="00D8535D">
        <w:rPr>
          <w:rFonts w:ascii="Times New Roman" w:eastAsia="Times New Roman" w:hAnsi="Times New Roman" w:cs="Times New Roman"/>
          <w:sz w:val="24"/>
          <w:szCs w:val="24"/>
        </w:rPr>
        <w:t>mollusc</w:t>
      </w:r>
      <w:commentRangeEnd w:id="9"/>
      <w:proofErr w:type="spellEnd"/>
      <w:r w:rsidR="00FE49DA">
        <w:rPr>
          <w:rStyle w:val="CommentReference"/>
        </w:rPr>
        <w:commentReference w:id="9"/>
      </w:r>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proofErr w:type="spellStart"/>
      <w:r w:rsidR="00D8535D">
        <w:rPr>
          <w:rFonts w:ascii="Times New Roman" w:eastAsia="Times New Roman" w:hAnsi="Times New Roman" w:cs="Times New Roman"/>
          <w:sz w:val="24"/>
          <w:szCs w:val="24"/>
        </w:rPr>
        <w:t>mollusc</w:t>
      </w:r>
      <w:proofErr w:type="spellEnd"/>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r w:rsidR="00E82AB8" w:rsidRPr="00EF4024">
        <w:rPr>
          <w:rFonts w:ascii="Times New Roman" w:hAnsi="Times New Roman" w:cs="Times New Roman"/>
          <w:sz w:val="24"/>
        </w:rPr>
        <w:t>Timoshkin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proofErr w:type="spellStart"/>
      <w:r w:rsidR="002D1941">
        <w:rPr>
          <w:rFonts w:ascii="Times New Roman" w:eastAsia="Times New Roman" w:hAnsi="Times New Roman" w:cs="Times New Roman"/>
          <w:sz w:val="24"/>
          <w:szCs w:val="24"/>
        </w:rPr>
        <w:t>molluscs</w:t>
      </w:r>
      <w:proofErr w:type="spellEnd"/>
      <w:r w:rsidR="002D1941">
        <w:rPr>
          <w:rFonts w:ascii="Times New Roman" w:eastAsia="Times New Roman" w:hAnsi="Times New Roman" w:cs="Times New Roman"/>
          <w:sz w:val="24"/>
          <w:szCs w:val="24"/>
        </w:rPr>
        <w:t xml:space="preserve">,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Baikal genera (</w:t>
      </w:r>
      <w:proofErr w:type="spellStart"/>
      <w:r w:rsidR="000F2398">
        <w:rPr>
          <w:rFonts w:ascii="Times New Roman" w:eastAsia="Times New Roman" w:hAnsi="Times New Roman" w:cs="Times New Roman"/>
          <w:sz w:val="24"/>
          <w:szCs w:val="24"/>
        </w:rPr>
        <w:t>Tachteev</w:t>
      </w:r>
      <w:proofErr w:type="spellEnd"/>
      <w:r w:rsidR="000F2398">
        <w:rPr>
          <w:rFonts w:ascii="Times New Roman" w:eastAsia="Times New Roman" w:hAnsi="Times New Roman" w:cs="Times New Roman"/>
          <w:sz w:val="24"/>
          <w:szCs w:val="24"/>
        </w:rPr>
        <w:t xml:space="preserve"> &amp; </w:t>
      </w:r>
      <w:proofErr w:type="spellStart"/>
      <w:r w:rsidR="000F2398">
        <w:rPr>
          <w:rFonts w:ascii="Times New Roman" w:eastAsia="Times New Roman" w:hAnsi="Times New Roman" w:cs="Times New Roman"/>
          <w:sz w:val="24"/>
          <w:szCs w:val="24"/>
        </w:rPr>
        <w:t>Didorenko</w:t>
      </w:r>
      <w:proofErr w:type="spellEnd"/>
      <w:r w:rsidR="000F2398">
        <w:rPr>
          <w:rFonts w:ascii="Times New Roman" w:eastAsia="Times New Roman" w:hAnsi="Times New Roman" w:cs="Times New Roman"/>
          <w:sz w:val="24"/>
          <w:szCs w:val="24"/>
        </w:rPr>
        <w:t xml:space="preserve">, 2015),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McIntyre and Flecker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proofErr w:type="spellStart"/>
      <w:r w:rsidR="004B79EC">
        <w:rPr>
          <w:rFonts w:ascii="Times New Roman" w:eastAsia="Times New Roman" w:hAnsi="Times New Roman" w:cs="Times New Roman"/>
          <w:sz w:val="24"/>
          <w:szCs w:val="24"/>
          <w:highlight w:val="white"/>
        </w:rPr>
        <w:t>mollusc</w:t>
      </w:r>
      <w:proofErr w:type="spellEnd"/>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13AD5DA9"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602B1E">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signatures</w:t>
      </w:r>
      <w:r w:rsidR="004B79EC">
        <w:rPr>
          <w:rFonts w:ascii="Times New Roman" w:eastAsia="Times New Roman" w:hAnsi="Times New Roman" w:cs="Times New Roman"/>
          <w:sz w:val="24"/>
          <w:szCs w:val="24"/>
        </w:rPr>
        <w:t xml:space="preserve"> relative to 18:3ω3 and 18:</w:t>
      </w:r>
      <w:r w:rsidR="00602B1E">
        <w:rPr>
          <w:rFonts w:ascii="Times New Roman" w:eastAsia="Times New Roman" w:hAnsi="Times New Roman" w:cs="Times New Roman"/>
          <w:sz w:val="24"/>
          <w:szCs w:val="24"/>
        </w:rPr>
        <w:t>2</w:t>
      </w:r>
      <w:r w:rsidR="004B79EC">
        <w:rPr>
          <w:rFonts w:ascii="Times New Roman" w:eastAsia="Times New Roman" w:hAnsi="Times New Roman" w:cs="Times New Roman"/>
          <w:sz w:val="24"/>
          <w:szCs w:val="24"/>
        </w:rPr>
        <w:t>ω</w:t>
      </w:r>
      <w:r w:rsidR="00602B1E">
        <w:rPr>
          <w:rFonts w:ascii="Times New Roman" w:eastAsia="Times New Roman" w:hAnsi="Times New Roman" w:cs="Times New Roman"/>
          <w:sz w:val="24"/>
          <w:szCs w:val="24"/>
        </w:rPr>
        <w:t>6</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Yoshii’s (1999)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 xml:space="preserve">a combination or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r w:rsidR="00B025E9" w:rsidRPr="001C70B0">
        <w:rPr>
          <w:rFonts w:ascii="Times New Roman" w:hAnsi="Times New Roman" w:cs="Times New Roman"/>
          <w:sz w:val="24"/>
        </w:rPr>
        <w:t>Desvilettes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(Klein Breteler et al. 1999; Veloza et al. 2006; Hiltunen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mechanism, our data </w:t>
      </w:r>
      <w:r w:rsidR="00514479">
        <w:rPr>
          <w:rFonts w:ascii="Times New Roman" w:eastAsia="Times New Roman" w:hAnsi="Times New Roman" w:cs="Times New Roman"/>
          <w:sz w:val="24"/>
          <w:szCs w:val="24"/>
        </w:rPr>
        <w:t xml:space="preserve">suggest </w:t>
      </w:r>
      <w:r w:rsidR="00514479">
        <w:rPr>
          <w:rFonts w:ascii="Times New Roman" w:eastAsia="Times New Roman" w:hAnsi="Times New Roman" w:cs="Times New Roman"/>
          <w:sz w:val="24"/>
          <w:szCs w:val="24"/>
        </w:rPr>
        <w:lastRenderedPageBreak/>
        <w:t xml:space="preserve">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by consuming less desirable food and upgra</w:t>
      </w:r>
      <w:r w:rsidR="00373E7B">
        <w:rPr>
          <w:rFonts w:ascii="Times New Roman" w:eastAsia="Times New Roman" w:hAnsi="Times New Roman" w:cs="Times New Roman"/>
          <w:sz w:val="24"/>
          <w:szCs w:val="24"/>
        </w:rPr>
        <w:t>ding fatty acids. In both cases, our results suggest shifting community 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involve complex 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commentRangeStart w:id="10"/>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web data, managers can take system-specific actions to mitigate ecological consequences before sewage concentrations are detected throughout the lake.</w:t>
      </w:r>
      <w:commentRangeEnd w:id="10"/>
      <w:r w:rsidR="00FE49DA">
        <w:rPr>
          <w:rStyle w:val="CommentReference"/>
        </w:rPr>
        <w:commentReference w:id="10"/>
      </w:r>
      <w:r w:rsidR="00C10024">
        <w:rPr>
          <w:rFonts w:ascii="Times New Roman" w:eastAsia="Times New Roman" w:hAnsi="Times New Roman" w:cs="Times New Roman"/>
          <w:sz w:val="24"/>
          <w:szCs w:val="24"/>
        </w:rPr>
        <w:t xml:space="preserv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w:t>
      </w:r>
      <w:r w:rsidR="00C10024">
        <w:rPr>
          <w:rFonts w:ascii="Times New Roman" w:eastAsia="Times New Roman" w:hAnsi="Times New Roman" w:cs="Times New Roman"/>
          <w:sz w:val="24"/>
          <w:szCs w:val="24"/>
        </w:rPr>
        <w:lastRenderedPageBreak/>
        <w:t>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49EC95A3" w14:textId="77777777" w:rsidR="007B22EC" w:rsidRDefault="00A92B32" w:rsidP="007B22EC">
      <w:pPr>
        <w:pStyle w:val="Bibliography"/>
      </w:pPr>
      <w:r w:rsidRPr="00A92B32">
        <w:fldChar w:fldCharType="begin"/>
      </w:r>
      <w:r w:rsidR="003E64B9">
        <w:instrText xml:space="preserve"> ADDIN ZOTERO_BIBL {"uncited":[],"omitted":[],"custom":[]} CSL_BIBLIOGRAPHY </w:instrText>
      </w:r>
      <w:r w:rsidRPr="00A92B32">
        <w:fldChar w:fldCharType="separate"/>
      </w:r>
      <w:r w:rsidR="007B22EC">
        <w:t xml:space="preserve">Anderson, M. J. 2001. A new method for non-parametric multivariate analysis of variance. Austral Ecology </w:t>
      </w:r>
      <w:r w:rsidR="007B22EC">
        <w:rPr>
          <w:b/>
          <w:bCs/>
        </w:rPr>
        <w:t>26</w:t>
      </w:r>
      <w:r w:rsidR="007B22EC">
        <w:t>: 32–46. doi:10.1111/j.1442-9993.2001.01070.pp.x</w:t>
      </w:r>
    </w:p>
    <w:p w14:paraId="14356DC0" w14:textId="77777777" w:rsidR="007B22EC" w:rsidRDefault="007B22EC" w:rsidP="007B22EC">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60C028ED" w14:textId="77777777" w:rsidR="007B22EC" w:rsidRDefault="007B22EC" w:rsidP="007B22EC">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46EF058E" w14:textId="77777777" w:rsidR="007B22EC" w:rsidRDefault="007B22EC" w:rsidP="007B22EC">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5AB50348" w14:textId="77777777" w:rsidR="007B22EC" w:rsidRDefault="007B22EC" w:rsidP="007B22EC">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6D4BD42B" w14:textId="77777777" w:rsidR="007B22EC" w:rsidRDefault="007B22EC" w:rsidP="007B22EC">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11176EDC" w14:textId="77777777" w:rsidR="007B22EC" w:rsidRDefault="007B22EC" w:rsidP="007B22EC">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4B049D80" w14:textId="77777777" w:rsidR="007B22EC" w:rsidRDefault="007B22EC" w:rsidP="007B22EC">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B1B1E74" w14:textId="77777777" w:rsidR="007B22EC" w:rsidRDefault="007B22EC" w:rsidP="007B22EC">
      <w:pPr>
        <w:pStyle w:val="Bibliography"/>
      </w:pPr>
      <w:r>
        <w:lastRenderedPageBreak/>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A6C11A6" w14:textId="77777777" w:rsidR="007B22EC" w:rsidRDefault="007B22EC" w:rsidP="007B22EC">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0EEDC80D" w14:textId="77777777" w:rsidR="007B22EC" w:rsidRDefault="007B22EC" w:rsidP="007B22EC">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53205DC8" w14:textId="77777777" w:rsidR="007B22EC" w:rsidRDefault="007B22EC" w:rsidP="007B22EC">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1BBAB14D" w14:textId="77777777" w:rsidR="007B22EC" w:rsidRDefault="007B22EC" w:rsidP="007B22EC">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6430A32C" w14:textId="77777777" w:rsidR="007B22EC" w:rsidRDefault="007B22EC" w:rsidP="007B22EC">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38F0C4C6" w14:textId="77777777" w:rsidR="007B22EC" w:rsidRDefault="007B22EC" w:rsidP="007B22EC">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07B9A817" w14:textId="77777777" w:rsidR="007B22EC" w:rsidRDefault="007B22EC" w:rsidP="007B22EC">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8722AC2" w14:textId="77777777" w:rsidR="007B22EC" w:rsidRDefault="007B22EC" w:rsidP="007B22EC">
      <w:pPr>
        <w:pStyle w:val="Bibliography"/>
      </w:pPr>
      <w:r>
        <w:lastRenderedPageBreak/>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EDF3B5A" w14:textId="77777777" w:rsidR="007B22EC" w:rsidRDefault="007B22EC" w:rsidP="007B22EC">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64F4D4AB" w14:textId="77777777" w:rsidR="007B22EC" w:rsidRDefault="007B22EC" w:rsidP="007B22EC">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1F8F9052" w14:textId="77777777" w:rsidR="007B22EC" w:rsidRDefault="007B22EC" w:rsidP="007B22EC">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61A0585A" w14:textId="77777777" w:rsidR="007B22EC" w:rsidRDefault="007B22EC" w:rsidP="007B22EC">
      <w:pPr>
        <w:pStyle w:val="Bibliography"/>
      </w:pPr>
      <w:r>
        <w:t xml:space="preserve">Galloway, J. N., F. J. Dentener, D. G. Capone, and others. 2004. Nitrogen Cycles: Past, Present, and Future. Biogeochemistry </w:t>
      </w:r>
      <w:r>
        <w:rPr>
          <w:b/>
          <w:bCs/>
        </w:rPr>
        <w:t>70</w:t>
      </w:r>
      <w:r>
        <w:t>: 153–226. doi:10.1007/s10533-004-0370-0</w:t>
      </w:r>
    </w:p>
    <w:p w14:paraId="5F6A683C" w14:textId="77777777" w:rsidR="007B22EC" w:rsidRDefault="007B22EC" w:rsidP="007B22EC">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102DA316" w14:textId="77777777" w:rsidR="007B22EC" w:rsidRDefault="007B22EC" w:rsidP="007B22EC">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41D63BF0" w14:textId="77777777" w:rsidR="007B22EC" w:rsidRDefault="007B22EC" w:rsidP="007B22EC">
      <w:pPr>
        <w:pStyle w:val="Bibliography"/>
      </w:pPr>
      <w:r>
        <w:t xml:space="preserve">Guzzo, M. M., G. D. Haffner, S. Sorge, S. A. Rush, and A. T. Fisk. 2011. Spatial and temporal variabilities of δ13C and δ15N within lower trophic levels of a large lake: implications for </w:t>
      </w:r>
      <w:r>
        <w:lastRenderedPageBreak/>
        <w:t xml:space="preserve">estimating trophic relationships of consumers. Hydrobiologia </w:t>
      </w:r>
      <w:r>
        <w:rPr>
          <w:b/>
          <w:bCs/>
        </w:rPr>
        <w:t>675</w:t>
      </w:r>
      <w:r>
        <w:t>: 41–53. doi:10.1007/s10750-011-0794-1</w:t>
      </w:r>
    </w:p>
    <w:p w14:paraId="52C641D3" w14:textId="77777777" w:rsidR="007B22EC" w:rsidRDefault="007B22EC" w:rsidP="007B22EC">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1AD81B1D" w14:textId="77777777" w:rsidR="007B22EC" w:rsidRDefault="007B22EC" w:rsidP="007B22EC">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6F94EABE" w14:textId="77777777" w:rsidR="007B22EC" w:rsidRDefault="007B22EC" w:rsidP="007B22EC">
      <w:pPr>
        <w:pStyle w:val="Bibliography"/>
      </w:pPr>
      <w:r>
        <w:t xml:space="preserve">Hampton, S. E., S. McGowan, T. Ozersky, and others. 2018. Recent ecological change in ancient lakes. Limnology and Oceanography </w:t>
      </w:r>
      <w:r>
        <w:rPr>
          <w:b/>
          <w:bCs/>
        </w:rPr>
        <w:t>63</w:t>
      </w:r>
      <w:r>
        <w:t>: 2277–2304. doi:10.1002/lno.10938</w:t>
      </w:r>
    </w:p>
    <w:p w14:paraId="3EFE789B" w14:textId="77777777" w:rsidR="007B22EC" w:rsidRDefault="007B22EC" w:rsidP="007B22EC">
      <w:pPr>
        <w:pStyle w:val="Bibliography"/>
      </w:pPr>
      <w:r w:rsidRPr="00FF2A6D">
        <w:rPr>
          <w:lang w:val="fi-FI"/>
        </w:rPr>
        <w:t xml:space="preserve">Hiltunen, M., M. Honkanen, S. Taipale, U. Strandberg, and P. Kankaala. </w:t>
      </w:r>
      <w:r>
        <w:t xml:space="preserve">2017. Trophic upgrading via the microbial food web may link terrestrial dissolved organic matter to Daphnia. J Plankton Res </w:t>
      </w:r>
      <w:r>
        <w:rPr>
          <w:b/>
          <w:bCs/>
        </w:rPr>
        <w:t>39</w:t>
      </w:r>
      <w:r>
        <w:t>: 861–869. doi:10.1093/plankt/fbx050</w:t>
      </w:r>
    </w:p>
    <w:p w14:paraId="43659645" w14:textId="77777777" w:rsidR="007B22EC" w:rsidRDefault="007B22EC" w:rsidP="007B22EC">
      <w:pPr>
        <w:pStyle w:val="Bibliography"/>
      </w:pPr>
      <w:r>
        <w:t xml:space="preserve">Hollingsworth, R. G., J. W. Armstrong, and E. Campbell. 2002. Caffeine as a repellent for slugs and snails. Nature </w:t>
      </w:r>
      <w:r>
        <w:rPr>
          <w:b/>
          <w:bCs/>
        </w:rPr>
        <w:t>417</w:t>
      </w:r>
      <w:r>
        <w:t>: 915–916. doi:10.1038/417915a</w:t>
      </w:r>
    </w:p>
    <w:p w14:paraId="2B42A53E" w14:textId="77777777" w:rsidR="007B22EC" w:rsidRDefault="007B22EC" w:rsidP="007B22EC">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36C9FCA3" w14:textId="77777777" w:rsidR="007B22EC" w:rsidRDefault="007B22EC" w:rsidP="007B22EC">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7DEDCD22" w14:textId="77777777" w:rsidR="007B22EC" w:rsidRDefault="007B22EC" w:rsidP="007B22EC">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26E37BFA" w14:textId="77777777" w:rsidR="007B22EC" w:rsidRDefault="007B22EC" w:rsidP="007B22EC">
      <w:pPr>
        <w:pStyle w:val="Bibliography"/>
      </w:pPr>
      <w:r>
        <w:lastRenderedPageBreak/>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0017EB95" w14:textId="77777777" w:rsidR="007B22EC" w:rsidRDefault="007B22EC" w:rsidP="007B22EC">
      <w:pPr>
        <w:pStyle w:val="Bibliography"/>
      </w:pPr>
      <w:r>
        <w:t>Johnson, R. A., and D. V. Wichern. 2007. Applied Multivariate Statistical Analysis, 6th ed. Prentice Hall.</w:t>
      </w:r>
    </w:p>
    <w:p w14:paraId="30B56ABA" w14:textId="77777777" w:rsidR="007B22EC" w:rsidRDefault="007B22EC" w:rsidP="007B22EC">
      <w:pPr>
        <w:pStyle w:val="Bibliography"/>
      </w:pPr>
      <w:r>
        <w:t>Kaufman, L., and P. J. Rousseeuw. 2005. Finding Groups in Data: An Introduction to Cluster Analysis, 1st Edition. Wiley-Interscience.</w:t>
      </w:r>
    </w:p>
    <w:p w14:paraId="3ACC32DF" w14:textId="77777777" w:rsidR="007B22EC" w:rsidRDefault="007B22EC" w:rsidP="007B22EC">
      <w:pPr>
        <w:pStyle w:val="Bibliography"/>
      </w:pPr>
      <w:r>
        <w:t xml:space="preserve">Kelly, J. R., and R. E. Scheibling. 2012. Fatty acids as dietary tracers in benthic food webs. Marine Ecology Progress Series </w:t>
      </w:r>
      <w:r>
        <w:rPr>
          <w:b/>
          <w:bCs/>
        </w:rPr>
        <w:t>446</w:t>
      </w:r>
      <w:r>
        <w:t>: 1–22. doi:10.3354/meps09559</w:t>
      </w:r>
    </w:p>
    <w:p w14:paraId="46C85932" w14:textId="77777777" w:rsidR="007B22EC" w:rsidRDefault="007B22EC" w:rsidP="007B22EC">
      <w:pPr>
        <w:pStyle w:val="Bibliography"/>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0F12B83F" w14:textId="77777777" w:rsidR="007B22EC" w:rsidRDefault="007B22EC" w:rsidP="007B22EC">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5C32FDA3" w14:textId="77777777" w:rsidR="007B22EC" w:rsidRDefault="007B22EC" w:rsidP="007B22EC">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2B392B43" w14:textId="77777777" w:rsidR="007B22EC" w:rsidRDefault="007B22EC" w:rsidP="007B22EC">
      <w:pPr>
        <w:pStyle w:val="Bibliography"/>
      </w:pPr>
      <w:r>
        <w:t>Kozhov, M. M. 1963. Lake Baikal and its Life, Springer Science &amp; Business Media.</w:t>
      </w:r>
    </w:p>
    <w:p w14:paraId="4B3D6309" w14:textId="77777777" w:rsidR="007B22EC" w:rsidRDefault="007B22EC" w:rsidP="007B22EC">
      <w:pPr>
        <w:pStyle w:val="Bibliography"/>
      </w:pPr>
      <w:r>
        <w:t>Kozhova, O. M., and L. R. Izmest’eva. 1998. Lake Baikal: Evolution and Biodiversity, Backhuys Publishers.</w:t>
      </w:r>
    </w:p>
    <w:p w14:paraId="0D0D24DE" w14:textId="77777777" w:rsidR="007B22EC" w:rsidRDefault="007B22EC" w:rsidP="007B22EC">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4C4C0EE5" w14:textId="77777777" w:rsidR="007B22EC" w:rsidRDefault="007B22EC" w:rsidP="007B22EC">
      <w:pPr>
        <w:pStyle w:val="Bibliography"/>
      </w:pPr>
      <w:r>
        <w:lastRenderedPageBreak/>
        <w:t xml:space="preserve">Lambert, D., A. Cattaneo, and R. Carignan. 2008. Periphyton as an early indicator of perturbation in recreational lakes. Can. J. Fish. Aquat. Sci. </w:t>
      </w:r>
      <w:r>
        <w:rPr>
          <w:b/>
          <w:bCs/>
        </w:rPr>
        <w:t>65</w:t>
      </w:r>
      <w:r>
        <w:t>: 258–265. doi:10.1139/f07-168</w:t>
      </w:r>
    </w:p>
    <w:p w14:paraId="1CE45484" w14:textId="77777777" w:rsidR="007B22EC" w:rsidRDefault="007B22EC" w:rsidP="007B22EC">
      <w:pPr>
        <w:pStyle w:val="Bibliography"/>
      </w:pPr>
      <w:r>
        <w:t>Legendre, P., and L. Legendre. 2012. Numerical Ecology, 3rd ed. Elsevier.</w:t>
      </w:r>
    </w:p>
    <w:p w14:paraId="7E8AFFF3" w14:textId="77777777" w:rsidR="007B22EC" w:rsidRDefault="007B22EC" w:rsidP="007B22EC">
      <w:pPr>
        <w:pStyle w:val="Bibliography"/>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358A0FBA" w14:textId="77777777" w:rsidR="007B22EC" w:rsidRDefault="007B22EC" w:rsidP="007B22EC">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0C8A358E" w14:textId="77777777" w:rsidR="007B22EC" w:rsidRDefault="007B22EC" w:rsidP="007B22EC">
      <w:pPr>
        <w:pStyle w:val="Bibliography"/>
      </w:pPr>
      <w:r>
        <w:t>Mazzella, L., and G. F. Russo. 1989. Grazing effect of two Gibbula species (Mollusca, Archaeogastropoda) on the epiphytic community of Posidonia oceanica leaves.</w:t>
      </w:r>
    </w:p>
    <w:p w14:paraId="2D353A0A" w14:textId="77777777" w:rsidR="007B22EC" w:rsidRDefault="007B22EC" w:rsidP="007B22EC">
      <w:pPr>
        <w:pStyle w:val="Bibliography"/>
      </w:pPr>
      <w:r>
        <w:t xml:space="preserve">McIntyre, P. B., and A. S. Flecker. 2006. Rapid turnover of tissue nitrogen of primary consumers in tropical freshwaters. Oecologia </w:t>
      </w:r>
      <w:r>
        <w:rPr>
          <w:b/>
          <w:bCs/>
        </w:rPr>
        <w:t>148</w:t>
      </w:r>
      <w:r>
        <w:t>: 12–21. doi:10.1007/s00442-005-0354-3</w:t>
      </w:r>
    </w:p>
    <w:p w14:paraId="6E0066F9" w14:textId="77777777" w:rsidR="007B22EC" w:rsidRDefault="007B22EC" w:rsidP="007B22EC">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207B5A64" w14:textId="77777777" w:rsidR="007B22EC" w:rsidRDefault="007B22EC" w:rsidP="007B22EC">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37477297" w14:textId="77777777" w:rsidR="007B22EC" w:rsidRDefault="007B22EC" w:rsidP="007B22EC">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4B03D08A" w14:textId="77777777" w:rsidR="007B22EC" w:rsidRDefault="007B22EC" w:rsidP="007B22EC">
      <w:pPr>
        <w:pStyle w:val="Bibliography"/>
      </w:pPr>
      <w:r>
        <w:lastRenderedPageBreak/>
        <w:t xml:space="preserve">Moore, M. V., S. E. Hampton, L. R. Izmest’eva, E. A. Silow, E. V. Peshkova, and B. K. Pavlov. 2009. Climate Change and the World’s “Sacred Sea”-Lake Baikal, Siberia. Bioscience </w:t>
      </w:r>
      <w:r>
        <w:rPr>
          <w:b/>
          <w:bCs/>
        </w:rPr>
        <w:t>59</w:t>
      </w:r>
      <w:r>
        <w:t>: 405–417. doi:10.1525/bio.2009.59.5.8</w:t>
      </w:r>
    </w:p>
    <w:p w14:paraId="6C64151F" w14:textId="77777777" w:rsidR="007B22EC" w:rsidRDefault="007B22EC" w:rsidP="007B22EC">
      <w:pPr>
        <w:pStyle w:val="Bibliography"/>
      </w:pPr>
      <w:r>
        <w:t>Moran, P. W., S. E. Cox, S. S. Embrey, R. L. Huffman, T. D. Olsen, and S. C. Fradkin. 2012. Sources and Sinks of Nitrogen and Phosphorus in a Deep, Oligotrophic Lake, Lake Crescent, Olympic National Park, Washington. US Geological Survey.</w:t>
      </w:r>
    </w:p>
    <w:p w14:paraId="568B420B" w14:textId="77777777" w:rsidR="007B22EC" w:rsidRDefault="007B22EC" w:rsidP="007B22EC">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37717C89" w14:textId="77777777" w:rsidR="007B22EC" w:rsidRDefault="007B22EC" w:rsidP="007B22EC">
      <w:pPr>
        <w:pStyle w:val="Bibliography"/>
      </w:pPr>
      <w:r>
        <w:t>Oksanen, J., F. G. Blanchet, M. Friendly, and others. 2019. vegan: Community Ecology Package,.</w:t>
      </w:r>
    </w:p>
    <w:p w14:paraId="17C353C3" w14:textId="77777777" w:rsidR="007B22EC" w:rsidRPr="00FF2A6D" w:rsidRDefault="007B22EC" w:rsidP="007B22EC">
      <w:pPr>
        <w:pStyle w:val="Bibliography"/>
        <w:rPr>
          <w:lang w:val="sv-SE"/>
        </w:rPr>
      </w:pPr>
      <w:r>
        <w:t xml:space="preserve">Osipova, S., L. Dudareva, N. Bondarenko, A. Nasarova, N. Sokolova, L. Obolkina, O. Glyzina, and O. Timoshkin. 2009. Temporal variation in fatty acid composition of Ulothrix zonata (Chlorophyta) from ice and benthic communities of Lake Baikal. </w:t>
      </w:r>
      <w:proofErr w:type="spellStart"/>
      <w:r w:rsidRPr="00FF2A6D">
        <w:rPr>
          <w:lang w:val="sv-SE"/>
        </w:rPr>
        <w:t>Phycologia</w:t>
      </w:r>
      <w:proofErr w:type="spellEnd"/>
      <w:r w:rsidRPr="00FF2A6D">
        <w:rPr>
          <w:lang w:val="sv-SE"/>
        </w:rPr>
        <w:t xml:space="preserve"> </w:t>
      </w:r>
      <w:r w:rsidRPr="00FF2A6D">
        <w:rPr>
          <w:b/>
          <w:bCs/>
          <w:lang w:val="sv-SE"/>
        </w:rPr>
        <w:t>48</w:t>
      </w:r>
      <w:r w:rsidRPr="00FF2A6D">
        <w:rPr>
          <w:lang w:val="sv-SE"/>
        </w:rPr>
        <w:t>: 130–135.</w:t>
      </w:r>
    </w:p>
    <w:p w14:paraId="3B7117F6" w14:textId="77777777" w:rsidR="007B22EC" w:rsidRDefault="007B22EC" w:rsidP="007B22EC">
      <w:pPr>
        <w:pStyle w:val="Bibliography"/>
      </w:pPr>
      <w:proofErr w:type="spellStart"/>
      <w:r w:rsidRPr="00FF2A6D">
        <w:rPr>
          <w:lang w:val="sv-SE"/>
        </w:rPr>
        <w:t>Ozersky</w:t>
      </w:r>
      <w:proofErr w:type="spellEnd"/>
      <w:r w:rsidRPr="00FF2A6D">
        <w:rPr>
          <w:lang w:val="sv-SE"/>
        </w:rPr>
        <w:t xml:space="preserve">, T., E. A. Volkova, N. A. </w:t>
      </w:r>
      <w:proofErr w:type="spellStart"/>
      <w:r w:rsidRPr="00FF2A6D">
        <w:rPr>
          <w:lang w:val="sv-SE"/>
        </w:rPr>
        <w:t>Bondarenko</w:t>
      </w:r>
      <w:proofErr w:type="spellEnd"/>
      <w:r w:rsidRPr="00FF2A6D">
        <w:rPr>
          <w:lang w:val="sv-SE"/>
        </w:rPr>
        <w:t xml:space="preserve">, O. A. </w:t>
      </w:r>
      <w:proofErr w:type="spellStart"/>
      <w:r w:rsidRPr="00FF2A6D">
        <w:rPr>
          <w:lang w:val="sv-SE"/>
        </w:rPr>
        <w:t>Timoshkin</w:t>
      </w:r>
      <w:proofErr w:type="spellEnd"/>
      <w:r w:rsidRPr="00FF2A6D">
        <w:rPr>
          <w:lang w:val="sv-SE"/>
        </w:rPr>
        <w:t xml:space="preserve">, V. V. </w:t>
      </w:r>
      <w:proofErr w:type="spellStart"/>
      <w:r w:rsidRPr="00FF2A6D">
        <w:rPr>
          <w:lang w:val="sv-SE"/>
        </w:rPr>
        <w:t>Malnik</w:t>
      </w:r>
      <w:proofErr w:type="spellEnd"/>
      <w:r w:rsidRPr="00FF2A6D">
        <w:rPr>
          <w:lang w:val="sv-SE"/>
        </w:rPr>
        <w:t xml:space="preserve">, V. M. </w:t>
      </w:r>
      <w:proofErr w:type="spellStart"/>
      <w:r w:rsidRPr="00FF2A6D">
        <w:rPr>
          <w:lang w:val="sv-SE"/>
        </w:rPr>
        <w:t>Domysheva</w:t>
      </w:r>
      <w:proofErr w:type="spellEnd"/>
      <w:r w:rsidRPr="00FF2A6D">
        <w:rPr>
          <w:lang w:val="sv-SE"/>
        </w:rPr>
        <w:t xml:space="preserve">, and S. E. Hampton. </w:t>
      </w:r>
      <w:r>
        <w:t xml:space="preserve">2018. Nutrient limitation of benthic algae in Lake Baikal, Russia. Freshwater Science </w:t>
      </w:r>
      <w:r>
        <w:rPr>
          <w:b/>
          <w:bCs/>
        </w:rPr>
        <w:t>37</w:t>
      </w:r>
      <w:r>
        <w:t>: 472–482. doi:10.1086/699408</w:t>
      </w:r>
    </w:p>
    <w:p w14:paraId="7CB11413" w14:textId="77777777" w:rsidR="007B22EC" w:rsidRDefault="007B22EC" w:rsidP="007B22EC">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305C29B2" w14:textId="77777777" w:rsidR="007B22EC" w:rsidRDefault="007B22EC" w:rsidP="007B22EC">
      <w:pPr>
        <w:pStyle w:val="Bibliography"/>
      </w:pPr>
      <w:r>
        <w:lastRenderedPageBreak/>
        <w:t xml:space="preserve">Powers, S. M., T. W. Bruulsema, T. P. Burt, and others. 2016. Long-term accumulation and transport of anthropogenic phosphorus in three river basins. Nature Geoscience </w:t>
      </w:r>
      <w:r>
        <w:rPr>
          <w:b/>
          <w:bCs/>
        </w:rPr>
        <w:t>9</w:t>
      </w:r>
      <w:r>
        <w:t>: 353–356. doi:10.1038/ngeo2693</w:t>
      </w:r>
    </w:p>
    <w:p w14:paraId="5AB850D4" w14:textId="77777777" w:rsidR="007B22EC" w:rsidRDefault="007B22EC" w:rsidP="007B22EC">
      <w:pPr>
        <w:pStyle w:val="Bibliography"/>
      </w:pPr>
      <w:r>
        <w:t>R Core Team. 2019. R: A Language and Environment for Statistical Computing,.</w:t>
      </w:r>
    </w:p>
    <w:p w14:paraId="6C01B393" w14:textId="77777777" w:rsidR="007B22EC" w:rsidRDefault="007B22EC" w:rsidP="007B22EC">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1852F116" w14:textId="77777777" w:rsidR="007B22EC" w:rsidRDefault="007B22EC" w:rsidP="007B22EC">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40F79503" w14:textId="77777777" w:rsidR="007B22EC" w:rsidRDefault="007B22EC" w:rsidP="007B22EC">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751C5A85" w14:textId="77777777" w:rsidR="007B22EC" w:rsidRDefault="007B22EC" w:rsidP="007B22EC">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5BC996A0" w14:textId="77777777" w:rsidR="007B22EC" w:rsidRDefault="007B22EC" w:rsidP="007B22EC">
      <w:pPr>
        <w:pStyle w:val="Bibliography"/>
      </w:pPr>
      <w:r>
        <w:t xml:space="preserve">Sargent, J. R., and S. Falk-Petersen. 1988. The lipid biochemistry of calanoid copepods. Hydrobiologia </w:t>
      </w:r>
      <w:r>
        <w:rPr>
          <w:b/>
          <w:bCs/>
        </w:rPr>
        <w:t>167–168</w:t>
      </w:r>
      <w:r>
        <w:t>: 101–114. doi:10.1007/BF00026297</w:t>
      </w:r>
    </w:p>
    <w:p w14:paraId="5FA47122" w14:textId="77777777" w:rsidR="007B22EC" w:rsidRDefault="007B22EC" w:rsidP="007B22EC">
      <w:pPr>
        <w:pStyle w:val="Bibliography"/>
      </w:pPr>
      <w:r>
        <w:t xml:space="preserve">Savage, C., and R. Elmgren. 2004. MACROALGAL (FUCUS VESICULOSUS) δ15N VALUES TRACE DECREASE IN SEWAGE INFLUENCE. Ecological Applications </w:t>
      </w:r>
      <w:r>
        <w:rPr>
          <w:b/>
          <w:bCs/>
        </w:rPr>
        <w:t>14</w:t>
      </w:r>
      <w:r>
        <w:t>: 517–526. doi:10.1890/02-5396</w:t>
      </w:r>
    </w:p>
    <w:p w14:paraId="42950C9A" w14:textId="77777777" w:rsidR="007B22EC" w:rsidRDefault="007B22EC" w:rsidP="007B22EC">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B115552" w14:textId="77777777" w:rsidR="007B22EC" w:rsidRDefault="007B22EC" w:rsidP="007B22EC">
      <w:pPr>
        <w:pStyle w:val="Bibliography"/>
      </w:pPr>
      <w:r>
        <w:lastRenderedPageBreak/>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130321C7" w14:textId="77777777" w:rsidR="007B22EC" w:rsidRDefault="007B22EC" w:rsidP="007B22EC">
      <w:pPr>
        <w:pStyle w:val="Bibliography"/>
      </w:pPr>
      <w:r>
        <w:t>Sneath, P. H. A., and R. R. Sokal. 1973. Numerical Taxonomy: The Principles and Practice of Numerical Classification, W. H. Freeman.</w:t>
      </w:r>
    </w:p>
    <w:p w14:paraId="7A3393D9" w14:textId="77777777" w:rsidR="007B22EC" w:rsidRDefault="007B22EC" w:rsidP="007B22EC">
      <w:pPr>
        <w:pStyle w:val="Bibliography"/>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27BBF3C1" w14:textId="77777777" w:rsidR="007B22EC" w:rsidRDefault="007B22EC" w:rsidP="007B22EC">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7082F9C5" w14:textId="77777777" w:rsidR="007B22EC" w:rsidRDefault="007B22EC" w:rsidP="007B22EC">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6BB4DF6B" w14:textId="77777777" w:rsidR="007B22EC" w:rsidRDefault="007B22EC" w:rsidP="007B22EC">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14EBF898" w14:textId="77777777" w:rsidR="007B22EC" w:rsidRDefault="007B22EC" w:rsidP="007B22EC">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3BACA846" w14:textId="77777777" w:rsidR="007B22EC" w:rsidRDefault="007B22EC" w:rsidP="007B22EC">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9C06316" w14:textId="77777777" w:rsidR="007B22EC" w:rsidRDefault="007B22EC" w:rsidP="007B22EC">
      <w:pPr>
        <w:pStyle w:val="Bibliography"/>
      </w:pPr>
      <w:r>
        <w:lastRenderedPageBreak/>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14A64525" w14:textId="77777777" w:rsidR="007B22EC" w:rsidRDefault="007B22EC" w:rsidP="007B22EC">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49B76379" w14:textId="77777777" w:rsidR="007B22EC" w:rsidRDefault="007B22EC" w:rsidP="007B22EC">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1B6FFA4B" w14:textId="77777777" w:rsidR="007B22EC" w:rsidRDefault="007B22EC" w:rsidP="007B22EC">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31E1C0DA" w14:textId="77777777" w:rsidR="007B22EC" w:rsidRDefault="007B22EC" w:rsidP="007B22EC">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3CB0281D" w14:textId="77777777" w:rsidR="007B22EC" w:rsidRDefault="007B22EC" w:rsidP="007B22EC">
      <w:pPr>
        <w:pStyle w:val="Bibliography"/>
      </w:pPr>
      <w:r>
        <w:t>Wickham, H. 2016. ggplot2: Elegant Graphics for Data Analysis, Springer-Verlag.</w:t>
      </w:r>
    </w:p>
    <w:p w14:paraId="4CFFADDC" w14:textId="77777777" w:rsidR="007B22EC" w:rsidRDefault="007B22EC" w:rsidP="007B22EC">
      <w:pPr>
        <w:pStyle w:val="Bibliography"/>
      </w:pPr>
      <w:r>
        <w:t>Wickham, H., R. Francois, L. Henry, and K. Mueller. 2019. dplyr: A Grammar of Data Manipulation,.</w:t>
      </w:r>
    </w:p>
    <w:p w14:paraId="07BDBC26" w14:textId="77777777" w:rsidR="007B22EC" w:rsidRDefault="007B22EC" w:rsidP="007B22EC">
      <w:pPr>
        <w:pStyle w:val="Bibliography"/>
      </w:pPr>
      <w:r>
        <w:t>Wickham, H., and L. Henry. 2019. tidyr: Easily Tidy Data with ‘spread()’ and ‘gather()’ Functions,.</w:t>
      </w:r>
    </w:p>
    <w:p w14:paraId="14E7AE83" w14:textId="77777777" w:rsidR="007B22EC" w:rsidRDefault="007B22EC" w:rsidP="007B22EC">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71E8D9E" w14:textId="77777777" w:rsidR="007B22EC" w:rsidRDefault="007B22EC" w:rsidP="007B22EC">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0A2B9874" w14:textId="77777777" w:rsidR="007B22EC" w:rsidRDefault="007B22EC" w:rsidP="007B22EC">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45845A81" w14:textId="77777777" w:rsidR="007B22EC" w:rsidRDefault="007B22EC" w:rsidP="007B22EC">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0190E1D5" w14:textId="77777777" w:rsidR="007B22EC" w:rsidRDefault="007B22EC" w:rsidP="007B22EC">
      <w:pPr>
        <w:pStyle w:val="Bibliography"/>
      </w:pPr>
      <w:r>
        <w:t>2016a. Methods for determination of nitrogen-containing matters (with corrections) (Методы определения азотсодержащих веществ (с Поправками)).</w:t>
      </w:r>
    </w:p>
    <w:p w14:paraId="2E344920" w14:textId="77777777" w:rsidR="007B22EC" w:rsidRDefault="007B22EC" w:rsidP="007B22EC">
      <w:pPr>
        <w:pStyle w:val="Bibliography"/>
      </w:pPr>
      <w:r>
        <w:t>2016b. Methods for determination of phosphorus-containing matters (with corrections) (Методы определения фосфорсодержащих веществ).</w:t>
      </w:r>
    </w:p>
    <w:p w14:paraId="26E61291" w14:textId="77777777" w:rsidR="007B22EC" w:rsidRDefault="007B22EC" w:rsidP="007B22EC">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67AA0855"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5D0221D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w:t>
      </w:r>
      <w:r w:rsidR="00602B1E">
        <w:rPr>
          <w:rFonts w:ascii="Times New Roman" w:eastAsia="Times New Roman" w:hAnsi="Times New Roman" w:cs="Times New Roman"/>
          <w:sz w:val="24"/>
          <w:szCs w:val="24"/>
        </w:rPr>
        <w:t xml:space="preserve">Oleg A. </w:t>
      </w:r>
      <w:proofErr w:type="spellStart"/>
      <w:r w:rsidR="00602B1E">
        <w:rPr>
          <w:rFonts w:ascii="Times New Roman" w:eastAsia="Times New Roman" w:hAnsi="Times New Roman" w:cs="Times New Roman"/>
          <w:sz w:val="24"/>
          <w:szCs w:val="24"/>
        </w:rPr>
        <w:t>Timoshkin</w:t>
      </w:r>
      <w:proofErr w:type="spellEnd"/>
      <w:r w:rsidR="00602B1E">
        <w:rPr>
          <w:rFonts w:ascii="Times New Roman" w:eastAsia="Times New Roman" w:hAnsi="Times New Roman" w:cs="Times New Roman"/>
          <w:sz w:val="24"/>
          <w:szCs w:val="24"/>
        </w:rPr>
        <w:t xml:space="preserve">, </w:t>
      </w:r>
      <w:r w:rsidR="00433FA2">
        <w:rPr>
          <w:rFonts w:ascii="Times New Roman" w:eastAsia="Times New Roman" w:hAnsi="Times New Roman" w:cs="Times New Roman"/>
          <w:sz w:val="24"/>
          <w:szCs w:val="24"/>
        </w:rPr>
        <w:t xml:space="preserve">Tatiana </w:t>
      </w:r>
      <w:proofErr w:type="spellStart"/>
      <w:r w:rsidR="00433FA2">
        <w:rPr>
          <w:rFonts w:ascii="Times New Roman" w:eastAsia="Times New Roman" w:hAnsi="Times New Roman" w:cs="Times New Roman"/>
          <w:sz w:val="24"/>
          <w:szCs w:val="24"/>
        </w:rPr>
        <w:t>Ya</w:t>
      </w:r>
      <w:proofErr w:type="spellEnd"/>
      <w:r w:rsidR="0039276E">
        <w:rPr>
          <w:rFonts w:ascii="Times New Roman" w:eastAsia="Times New Roman" w:hAnsi="Times New Roman" w:cs="Times New Roman"/>
          <w:sz w:val="24"/>
          <w:szCs w:val="24"/>
        </w:rPr>
        <w:t xml:space="preserve">. </w:t>
      </w:r>
      <w:proofErr w:type="spellStart"/>
      <w:r w:rsidR="0039276E">
        <w:rPr>
          <w:rFonts w:ascii="Times New Roman" w:eastAsia="Times New Roman" w:hAnsi="Times New Roman" w:cs="Times New Roman"/>
          <w:sz w:val="24"/>
          <w:szCs w:val="24"/>
        </w:rPr>
        <w:t>Sitnikova</w:t>
      </w:r>
      <w:proofErr w:type="spellEnd"/>
      <w:r w:rsidR="0039276E">
        <w:rPr>
          <w:rFonts w:ascii="Times New Roman" w:eastAsia="Times New Roman" w:hAnsi="Times New Roman" w:cs="Times New Roman"/>
          <w:sz w:val="24"/>
          <w:szCs w:val="24"/>
        </w:rPr>
        <w:t xml:space="preserve">, Irina V. </w:t>
      </w:r>
      <w:proofErr w:type="spellStart"/>
      <w:r w:rsidR="0039276E">
        <w:rPr>
          <w:rFonts w:ascii="Times New Roman" w:eastAsia="Times New Roman" w:hAnsi="Times New Roman" w:cs="Times New Roman"/>
          <w:sz w:val="24"/>
          <w:szCs w:val="24"/>
        </w:rPr>
        <w:t>Mekhanikova</w:t>
      </w:r>
      <w:proofErr w:type="spellEnd"/>
      <w:r w:rsidR="003927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 xml:space="preserve">Gavin L. Simpson, </w:t>
      </w:r>
      <w:r>
        <w:rPr>
          <w:rFonts w:ascii="Times New Roman" w:eastAsia="Times New Roman" w:hAnsi="Times New Roman" w:cs="Times New Roman"/>
          <w:sz w:val="24"/>
          <w:szCs w:val="24"/>
        </w:rPr>
        <w:t>and J</w:t>
      </w:r>
      <w:r w:rsidR="00AF0A5E">
        <w:rPr>
          <w:rFonts w:ascii="Times New Roman" w:eastAsia="Times New Roman" w:hAnsi="Times New Roman" w:cs="Times New Roman"/>
          <w:sz w:val="24"/>
          <w:szCs w:val="24"/>
        </w:rPr>
        <w:t>ames</w:t>
      </w:r>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77777777"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7A6C83DD"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77777777"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(ng/L)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77777777" w:rsidR="00567422" w:rsidRPr="00AB4F3A" w:rsidRDefault="00567422" w:rsidP="003F5190">
            <w:pPr>
              <w:rPr>
                <w:sz w:val="16"/>
                <w:szCs w:val="16"/>
              </w:rPr>
            </w:pPr>
            <w:r>
              <w:rPr>
                <w:rFonts w:ascii="Calibri" w:hAnsi="Calibri" w:cs="Calibri"/>
                <w:color w:val="000000"/>
                <w:sz w:val="16"/>
                <w:szCs w:val="16"/>
              </w:rPr>
              <w:t>(ng/L)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77777777" w:rsidR="00567422" w:rsidRPr="00AB4F3A" w:rsidRDefault="00567422" w:rsidP="003F5190">
            <w:pPr>
              <w:rPr>
                <w:sz w:val="16"/>
                <w:szCs w:val="16"/>
              </w:rPr>
            </w:pPr>
            <w:r>
              <w:rPr>
                <w:rFonts w:ascii="Calibri" w:hAnsi="Calibri" w:cs="Calibri"/>
                <w:color w:val="000000"/>
                <w:sz w:val="16"/>
                <w:szCs w:val="16"/>
              </w:rPr>
              <w:t>(ng/L)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77777777" w:rsidR="00567422" w:rsidRPr="00AB4F3A" w:rsidRDefault="00567422" w:rsidP="003F5190">
            <w:pPr>
              <w:rPr>
                <w:sz w:val="16"/>
                <w:szCs w:val="16"/>
              </w:rPr>
            </w:pPr>
            <w:r>
              <w:rPr>
                <w:rFonts w:ascii="Calibri" w:hAnsi="Calibri" w:cs="Calibri"/>
                <w:color w:val="000000"/>
                <w:sz w:val="16"/>
                <w:szCs w:val="16"/>
              </w:rPr>
              <w:t>(ng/L)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457B672E" w:rsidR="00715D55" w:rsidRDefault="00C739B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A322CC6" wp14:editId="0F2422AE">
            <wp:extent cx="5197475" cy="8229600"/>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5AD8598F" w14:textId="2EEFCCF4" w:rsidR="00715D55" w:rsidRDefault="00F62F7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9C47886" wp14:editId="3E571C91">
            <wp:extent cx="5931535" cy="593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1535" cy="5931535"/>
                    </a:xfrm>
                    <a:prstGeom prst="rect">
                      <a:avLst/>
                    </a:prstGeom>
                    <a:noFill/>
                    <a:ln>
                      <a:noFill/>
                    </a:ln>
                  </pic:spPr>
                </pic:pic>
              </a:graphicData>
            </a:graphic>
          </wp:inline>
        </w:drawing>
      </w:r>
    </w:p>
    <w:p w14:paraId="38F0A7BB" w14:textId="77777777" w:rsidR="00715D55" w:rsidRDefault="00715D55">
      <w:pPr>
        <w:rPr>
          <w:rFonts w:ascii="Times New Roman" w:eastAsia="Times New Roman" w:hAnsi="Times New Roman" w:cs="Times New Roman"/>
          <w:sz w:val="24"/>
          <w:szCs w:val="24"/>
        </w:rPr>
      </w:pPr>
    </w:p>
    <w:p w14:paraId="21D469A3" w14:textId="01BDBFA7" w:rsidR="00715D55" w:rsidRDefault="00D8535D">
      <w:pPr>
        <w:rPr>
          <w:rFonts w:ascii="Times New Roman" w:eastAsia="Times New Roman" w:hAnsi="Times New Roman" w:cs="Times New Roman"/>
          <w:sz w:val="24"/>
          <w:szCs w:val="24"/>
        </w:rPr>
      </w:pPr>
      <w:commentRangeStart w:id="11"/>
      <w:r>
        <w:rPr>
          <w:rFonts w:ascii="Times New Roman" w:eastAsia="Times New Roman" w:hAnsi="Times New Roman" w:cs="Times New Roman"/>
          <w:sz w:val="24"/>
          <w:szCs w:val="24"/>
        </w:rPr>
        <w:t>Figure</w:t>
      </w:r>
      <w:commentRangeEnd w:id="11"/>
      <w:r w:rsidR="00FE49DA">
        <w:rPr>
          <w:rStyle w:val="CommentReference"/>
        </w:rPr>
        <w:commentReference w:id="11"/>
      </w:r>
      <w:r>
        <w:rPr>
          <w:rFonts w:ascii="Times New Roman" w:eastAsia="Times New Roman" w:hAnsi="Times New Roman" w:cs="Times New Roman"/>
          <w:sz w:val="24"/>
          <w:szCs w:val="24"/>
        </w:rPr>
        <w:t xml:space="preserv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Periphyton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and macroinvertebrate (</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A</w:t>
      </w:r>
      <w:r w:rsidR="00403D16">
        <w:rPr>
          <w:rFonts w:ascii="Times New Roman" w:eastAsia="Times New Roman" w:hAnsi="Times New Roman" w:cs="Times New Roman"/>
          <w:sz w:val="24"/>
          <w:szCs w:val="24"/>
        </w:rPr>
        <w:t xml:space="preserve">) 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r w:rsidR="00403D16">
        <w:rPr>
          <w:rFonts w:ascii="Times New Roman" w:eastAsia="Times New Roman" w:hAnsi="Times New Roman" w:cs="Times New Roman"/>
          <w:sz w:val="24"/>
          <w:szCs w:val="24"/>
        </w:rPr>
        <w:t>(</w:t>
      </w:r>
      <w:r w:rsidR="005B76D0">
        <w:rPr>
          <w:rFonts w:ascii="Times New Roman" w:eastAsia="Times New Roman" w:hAnsi="Times New Roman" w:cs="Times New Roman"/>
          <w:sz w:val="24"/>
          <w:szCs w:val="24"/>
        </w:rPr>
        <w:t>B</w:t>
      </w:r>
      <w:r w:rsidR="00403D16">
        <w:rPr>
          <w:rFonts w:ascii="Times New Roman" w:eastAsia="Times New Roman" w:hAnsi="Times New Roman" w:cs="Times New Roman"/>
          <w:sz w:val="24"/>
          <w:szCs w:val="24"/>
        </w:rPr>
        <w:t>) For macroinvertebrates, PERMANOVA (p = 0.02) and post-hoc SIMPER results suggested sites with a higher IDW population values tended to be associated with amphipod taxa (see Table S</w:t>
      </w:r>
      <w:r w:rsidR="00F62F7F">
        <w:rPr>
          <w:rFonts w:ascii="Times New Roman" w:eastAsia="Times New Roman" w:hAnsi="Times New Roman" w:cs="Times New Roman"/>
          <w:sz w:val="24"/>
          <w:szCs w:val="24"/>
        </w:rPr>
        <w:t>1</w:t>
      </w:r>
      <w:r w:rsidR="00403D16">
        <w:rPr>
          <w:rFonts w:ascii="Times New Roman" w:eastAsia="Times New Roman" w:hAnsi="Times New Roman" w:cs="Times New Roman"/>
          <w:sz w:val="24"/>
          <w:szCs w:val="24"/>
        </w:rPr>
        <w:t xml:space="preserve">), </w:t>
      </w:r>
      <w:r w:rsidR="00403D16">
        <w:rPr>
          <w:rFonts w:ascii="Times New Roman" w:eastAsia="Times New Roman" w:hAnsi="Times New Roman" w:cs="Times New Roman"/>
          <w:sz w:val="24"/>
          <w:szCs w:val="24"/>
        </w:rPr>
        <w:lastRenderedPageBreak/>
        <w:t xml:space="preserve">whereas sites with lower and moderate IDW population values were more associated with increased </w:t>
      </w:r>
      <w:proofErr w:type="spellStart"/>
      <w:r w:rsidR="00403D16">
        <w:rPr>
          <w:rFonts w:ascii="Times New Roman" w:eastAsia="Times New Roman" w:hAnsi="Times New Roman" w:cs="Times New Roman"/>
          <w:sz w:val="24"/>
          <w:szCs w:val="24"/>
        </w:rPr>
        <w:t>mollusc</w:t>
      </w:r>
      <w:proofErr w:type="spellEnd"/>
      <w:r w:rsidR="00403D16">
        <w:rPr>
          <w:rFonts w:ascii="Times New Roman" w:eastAsia="Times New Roman" w:hAnsi="Times New Roman" w:cs="Times New Roman"/>
          <w:sz w:val="24"/>
          <w:szCs w:val="24"/>
        </w:rPr>
        <w:t xml:space="preserve"> abundance (see Table S1).</w:t>
      </w:r>
      <w:r>
        <w:br w:type="page"/>
      </w:r>
    </w:p>
    <w:p w14:paraId="6CE55C18" w14:textId="6C190359" w:rsidR="00715D55" w:rsidRDefault="00A8343E">
      <w:pPr>
        <w:rPr>
          <w:rFonts w:ascii="Times New Roman" w:eastAsia="Times New Roman" w:hAnsi="Times New Roman" w:cs="Times New Roman"/>
          <w:sz w:val="24"/>
          <w:szCs w:val="24"/>
        </w:rPr>
      </w:pPr>
      <w:commentRangeStart w:id="12"/>
      <w:r>
        <w:rPr>
          <w:rFonts w:ascii="Times New Roman" w:eastAsia="Times New Roman" w:hAnsi="Times New Roman" w:cs="Times New Roman"/>
          <w:noProof/>
          <w:sz w:val="24"/>
          <w:szCs w:val="24"/>
          <w:lang w:val="en-US"/>
        </w:rPr>
        <w:lastRenderedPageBreak/>
        <w:drawing>
          <wp:inline distT="0" distB="0" distL="0" distR="0" wp14:anchorId="16A25C27" wp14:editId="51F52246">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able_isotopes_bi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commentRangeEnd w:id="12"/>
      <w:r w:rsidR="00FE49DA">
        <w:rPr>
          <w:rStyle w:val="CommentReference"/>
        </w:rPr>
        <w:commentReference w:id="12"/>
      </w:r>
    </w:p>
    <w:p w14:paraId="360AEDCE" w14:textId="77777777" w:rsidR="00715D55" w:rsidRDefault="00715D55">
      <w:pPr>
        <w:rPr>
          <w:rFonts w:ascii="Times New Roman" w:eastAsia="Times New Roman" w:hAnsi="Times New Roman" w:cs="Times New Roman"/>
          <w:sz w:val="24"/>
          <w:szCs w:val="24"/>
        </w:rPr>
      </w:pPr>
    </w:p>
    <w:p w14:paraId="4871D301" w14:textId="77777777"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074EA3F2" w:rsidR="00715D55" w:rsidRDefault="00C5338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52BBA460" wp14:editId="2D12D580">
            <wp:extent cx="5934710" cy="5934710"/>
            <wp:effectExtent l="0" t="0" r="889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4710" cy="5934710"/>
                    </a:xfrm>
                    <a:prstGeom prst="rect">
                      <a:avLst/>
                    </a:prstGeom>
                    <a:noFill/>
                    <a:ln>
                      <a:noFill/>
                    </a:ln>
                  </pic:spPr>
                </pic:pic>
              </a:graphicData>
            </a:graphic>
          </wp:inline>
        </w:drawing>
      </w:r>
      <w:r>
        <w:rPr>
          <w:rFonts w:ascii="Times New Roman" w:eastAsia="Times New Roman" w:hAnsi="Times New Roman" w:cs="Times New Roman"/>
          <w:sz w:val="24"/>
          <w:szCs w:val="24"/>
        </w:rPr>
        <w:t>.</w:t>
      </w:r>
    </w:p>
    <w:p w14:paraId="5ED95655" w14:textId="4A4CA681"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Ratio of </w:t>
      </w:r>
      <w:proofErr w:type="spellStart"/>
      <w:proofErr w:type="gramStart"/>
      <w:r w:rsidR="00A57CA6">
        <w:rPr>
          <w:rFonts w:ascii="Times New Roman" w:eastAsia="Times New Roman" w:hAnsi="Times New Roman" w:cs="Times New Roman"/>
          <w:sz w:val="24"/>
          <w:szCs w:val="24"/>
        </w:rPr>
        <w:t>filamentous:diatom</w:t>
      </w:r>
      <w:proofErr w:type="gramEnd"/>
      <w:r w:rsidR="00A57CA6">
        <w:rPr>
          <w:rFonts w:ascii="Times New Roman" w:eastAsia="Times New Roman" w:hAnsi="Times New Roman" w:cs="Times New Roman"/>
          <w:sz w:val="24"/>
          <w:szCs w:val="24"/>
        </w:rPr>
        <w:t>-associated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community compositional shifts (Figure 4a).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3CB93C3F"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proofErr w:type="spellStart"/>
            <w:r>
              <w:rPr>
                <w:rFonts w:ascii="Times New Roman" w:eastAsia="Times New Roman" w:hAnsi="Times New Roman" w:cs="Times New Roman"/>
                <w:sz w:val="16"/>
                <w:szCs w:val="16"/>
              </w:rPr>
              <w:t>Mollusc</w:t>
            </w:r>
            <w:proofErr w:type="spellEnd"/>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Mollusca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Hirudinea</w:t>
            </w:r>
            <w:proofErr w:type="spellEnd"/>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inflatus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capreolus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pictus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w:t>
      </w:r>
      <w:r w:rsidR="00602B1E">
        <w:rPr>
          <w:rFonts w:ascii="Times New Roman" w:eastAsia="Times New Roman" w:hAnsi="Times New Roman" w:cs="Times New Roman"/>
          <w:sz w:val="24"/>
          <w:szCs w:val="24"/>
        </w:rPr>
        <w:t>bp</w:t>
      </w:r>
      <w:r w:rsidR="00FE2936">
        <w:rPr>
          <w:rFonts w:ascii="Times New Roman" w:eastAsia="Times New Roman" w:hAnsi="Times New Roman" w:cs="Times New Roman"/>
          <w:sz w:val="24"/>
          <w:szCs w:val="24"/>
        </w:rPr>
        <w:t>)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0D91E623"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F598D97" wp14:editId="3462CC15">
            <wp:extent cx="5937885" cy="4245610"/>
            <wp:effectExtent l="0" t="0" r="571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885" cy="4245610"/>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proofErr w:type="gram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proofErr w:type="gram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34F4CA09" w:rsidR="00715D55" w:rsidRDefault="003E2622">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279D0199" wp14:editId="5FC573B5">
            <wp:extent cx="5937885" cy="4946015"/>
            <wp:effectExtent l="0" t="0" r="5715"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7885" cy="494601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213C11A0" w:rsidR="00715D55"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11D2163" wp14:editId="54717FAE">
            <wp:extent cx="8229600" cy="4387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9600" cy="4387850"/>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7034B612" w:rsidR="003E16A1" w:rsidRDefault="0029361F">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917D883" wp14:editId="336CCE57">
            <wp:extent cx="8223885" cy="4109085"/>
            <wp:effectExtent l="0" t="0" r="571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8223885" cy="4109085"/>
                    </a:xfrm>
                    <a:prstGeom prst="rect">
                      <a:avLst/>
                    </a:prstGeom>
                    <a:noFill/>
                    <a:ln>
                      <a:noFill/>
                    </a:ln>
                  </pic:spPr>
                </pic:pic>
              </a:graphicData>
            </a:graphic>
          </wp:inline>
        </w:drawing>
      </w:r>
    </w:p>
    <w:p w14:paraId="4DB7219A" w14:textId="200E08BD"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Periphyton (</w:t>
      </w:r>
      <w:r w:rsidR="00602B1E">
        <w:rPr>
          <w:rFonts w:ascii="Times New Roman" w:eastAsia="Times New Roman" w:hAnsi="Times New Roman" w:cs="Times New Roman"/>
          <w:sz w:val="24"/>
          <w:szCs w:val="24"/>
        </w:rPr>
        <w:t>blue-green</w:t>
      </w:r>
      <w:r>
        <w:rPr>
          <w:rFonts w:ascii="Times New Roman" w:eastAsia="Times New Roman" w:hAnsi="Times New Roman" w:cs="Times New Roman"/>
          <w:sz w:val="24"/>
          <w:szCs w:val="24"/>
        </w:rPr>
        <w:t xml:space="preserve">)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left-to-right,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602B1E">
        <w:rPr>
          <w:rFonts w:ascii="Times New Roman" w:eastAsia="Times New Roman" w:hAnsi="Times New Roman" w:cs="Times New Roman"/>
          <w:sz w:val="24"/>
          <w:szCs w:val="24"/>
        </w:rPr>
        <w:t>purple</w:t>
      </w:r>
      <w:r w:rsidR="00447C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0252E020" w:rsidR="003E16A1" w:rsidRDefault="00201F6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F41CE66" wp14:editId="76DB98CA">
            <wp:extent cx="7286625" cy="455941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87498" cy="4559964"/>
                    </a:xfrm>
                    <a:prstGeom prst="rect">
                      <a:avLst/>
                    </a:prstGeom>
                    <a:noFill/>
                    <a:ln>
                      <a:noFill/>
                    </a:ln>
                  </pic:spPr>
                </pic:pic>
              </a:graphicData>
            </a:graphic>
          </wp:inline>
        </w:drawing>
      </w:r>
    </w:p>
    <w:p w14:paraId="0BEF92DA" w14:textId="77777777" w:rsidR="00447CA5" w:rsidRDefault="00447CA5">
      <w:pPr>
        <w:rPr>
          <w:rFonts w:ascii="Times New Roman" w:eastAsia="Times New Roman" w:hAnsi="Times New Roman" w:cs="Times New Roman"/>
          <w:sz w:val="24"/>
          <w:szCs w:val="24"/>
        </w:rPr>
      </w:pPr>
    </w:p>
    <w:p w14:paraId="2D0150B7" w14:textId="7963170B"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w:t>
      </w:r>
      <w:r w:rsidR="00602B1E">
        <w:rPr>
          <w:rFonts w:ascii="Times New Roman" w:eastAsia="Times New Roman" w:hAnsi="Times New Roman" w:cs="Times New Roman"/>
          <w:sz w:val="24"/>
          <w:szCs w:val="24"/>
        </w:rPr>
        <w:t>Points</w:t>
      </w:r>
      <w:r>
        <w:rPr>
          <w:rFonts w:ascii="Times New Roman" w:eastAsia="Times New Roman" w:hAnsi="Times New Roman" w:cs="Times New Roman"/>
          <w:sz w:val="24"/>
          <w:szCs w:val="24"/>
        </w:rPr>
        <w:t xml:space="preserve"> are sized by total PPP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Emma Rosi" w:date="2020-11-12T14:18:00Z" w:initials="EJR">
    <w:p w14:paraId="38CDCA9E" w14:textId="02F6E871" w:rsidR="00FF2A6D" w:rsidRDefault="00FF2A6D">
      <w:pPr>
        <w:pStyle w:val="CommentText"/>
      </w:pPr>
      <w:r>
        <w:rPr>
          <w:rStyle w:val="CommentReference"/>
        </w:rPr>
        <w:annotationRef/>
      </w:r>
      <w:r>
        <w:t xml:space="preserve">This is a really cool idea and </w:t>
      </w:r>
      <w:proofErr w:type="spellStart"/>
      <w:r>
        <w:t>well articulated</w:t>
      </w:r>
      <w:proofErr w:type="spellEnd"/>
      <w:r>
        <w:t>!</w:t>
      </w:r>
    </w:p>
  </w:comment>
  <w:comment w:id="2" w:author="Emma Rosi" w:date="2020-11-16T10:34:00Z" w:initials="EJR">
    <w:p w14:paraId="40A58C4F" w14:textId="65DBA586" w:rsidR="00FE49DA" w:rsidRDefault="00FE49DA">
      <w:pPr>
        <w:pStyle w:val="CommentText"/>
      </w:pPr>
      <w:r>
        <w:rPr>
          <w:rStyle w:val="CommentReference"/>
        </w:rPr>
        <w:annotationRef/>
      </w:r>
      <w:r>
        <w:t xml:space="preserve">Did other people sample and not detect them?  Or is this the first study to publish any results.  Important distinction and if there are other studies where they were looked for but not found this would further bolster your argument that they are found only in nearshore areas with sewage. </w:t>
      </w:r>
    </w:p>
  </w:comment>
  <w:comment w:id="3" w:author="Emma Rosi" w:date="2020-11-16T10:36:00Z" w:initials="EJR">
    <w:p w14:paraId="44C37EA9" w14:textId="4BEF5937" w:rsidR="00FE49DA" w:rsidRDefault="00FE49DA">
      <w:pPr>
        <w:pStyle w:val="CommentText"/>
      </w:pPr>
      <w:r>
        <w:rPr>
          <w:rStyle w:val="CommentReference"/>
        </w:rPr>
        <w:annotationRef/>
      </w:r>
      <w:r>
        <w:t>Some might have accumulated in sediments as well. Not sure about these compounds but that can certainly happen with some drugs that are more hydrophobic</w:t>
      </w:r>
    </w:p>
  </w:comment>
  <w:comment w:id="4" w:author="Emma Rosi" w:date="2020-11-16T10:37:00Z" w:initials="EJR">
    <w:p w14:paraId="4304FC24" w14:textId="79E37A95" w:rsidR="00FE49DA" w:rsidRDefault="00FE49DA">
      <w:pPr>
        <w:pStyle w:val="CommentText"/>
      </w:pPr>
      <w:r>
        <w:rPr>
          <w:rStyle w:val="CommentReference"/>
        </w:rPr>
        <w:annotationRef/>
      </w:r>
      <w:r>
        <w:t>Not sure if “diffused” is the right word here.  Diluted would be better word</w:t>
      </w:r>
    </w:p>
  </w:comment>
  <w:comment w:id="5" w:author="Emma Rosi" w:date="2020-11-16T10:39:00Z" w:initials="EJR">
    <w:p w14:paraId="534063A1" w14:textId="5699DFF6" w:rsidR="00FE49DA" w:rsidRDefault="00FE49DA">
      <w:pPr>
        <w:pStyle w:val="CommentText"/>
      </w:pPr>
      <w:r>
        <w:rPr>
          <w:rStyle w:val="CommentReference"/>
        </w:rPr>
        <w:annotationRef/>
      </w:r>
      <w:r>
        <w:t>Two new papers you could cite, if you want to.  Not needed by they are new.  Richmond et al. 2019 shows effects at the ng/L concentration</w:t>
      </w:r>
    </w:p>
    <w:p w14:paraId="3A9EDA4A" w14:textId="77777777" w:rsidR="00FE49DA" w:rsidRDefault="00FE49DA">
      <w:pPr>
        <w:pStyle w:val="CommentText"/>
      </w:pPr>
    </w:p>
    <w:p w14:paraId="704C2E98" w14:textId="77777777" w:rsidR="00FE49DA" w:rsidRDefault="00FE49DA" w:rsidP="00FE49DA">
      <w:pPr>
        <w:spacing w:after="120"/>
        <w:ind w:left="360" w:hanging="360"/>
        <w:rPr>
          <w:rFonts w:ascii="Garamond" w:hAnsi="Garamond"/>
        </w:rPr>
      </w:pPr>
      <w:r w:rsidRPr="001A617B">
        <w:rPr>
          <w:rFonts w:ascii="Garamond" w:hAnsi="Garamond"/>
          <w:iCs/>
        </w:rPr>
        <w:t>Robson, S.V. E. J. Rosi, E.K. Richmond, M. R. Grace</w:t>
      </w:r>
      <w:r w:rsidRPr="001A617B">
        <w:rPr>
          <w:rFonts w:ascii="Garamond" w:hAnsi="Garamond"/>
        </w:rPr>
        <w:t>. 2020. Nominal concentrations of pharmaceuticals alter metabolism, denitrification and diatom communities in artificial streams.  Freshwater Science 39:256-267</w:t>
      </w:r>
    </w:p>
    <w:p w14:paraId="55EF69DD" w14:textId="754B997C" w:rsidR="00FE49DA" w:rsidRPr="001A617B" w:rsidRDefault="00FE49DA" w:rsidP="00FE49DA">
      <w:pPr>
        <w:spacing w:after="120"/>
        <w:ind w:left="360" w:hanging="360"/>
        <w:rPr>
          <w:rFonts w:ascii="Garamond" w:hAnsi="Garamond"/>
        </w:rPr>
      </w:pPr>
      <w:r w:rsidRPr="001A617B">
        <w:rPr>
          <w:rFonts w:ascii="Garamond" w:hAnsi="Garamond"/>
        </w:rPr>
        <w:t>.</w:t>
      </w:r>
    </w:p>
    <w:p w14:paraId="7AA20604" w14:textId="77777777" w:rsidR="00FE49DA" w:rsidRPr="001A617B" w:rsidRDefault="00FE49DA" w:rsidP="00FE49DA">
      <w:pPr>
        <w:spacing w:after="120"/>
        <w:ind w:left="360" w:hanging="360"/>
        <w:rPr>
          <w:rFonts w:ascii="Garamond" w:hAnsi="Garamond"/>
        </w:rPr>
      </w:pPr>
      <w:r w:rsidRPr="001A617B">
        <w:rPr>
          <w:rFonts w:ascii="Garamond" w:hAnsi="Garamond"/>
          <w:color w:val="000000"/>
        </w:rPr>
        <w:t xml:space="preserve">Richmond, E.K., E. J. Rosi, A. J. Reisinger, B. R. Hanrahan, R. M. Thompson and M. R. Grace. 2019. </w:t>
      </w:r>
      <w:r w:rsidRPr="001A617B">
        <w:rPr>
          <w:rFonts w:ascii="Garamond" w:hAnsi="Garamond"/>
          <w:color w:val="222222"/>
        </w:rPr>
        <w:t>Influences of the antidepressant fluoxetine on stream ecosystem function and aquatic insect emergence at environmentally realistic concentrations. </w:t>
      </w:r>
      <w:r w:rsidRPr="001A617B">
        <w:rPr>
          <w:rFonts w:ascii="Garamond" w:hAnsi="Garamond"/>
          <w:color w:val="000000"/>
        </w:rPr>
        <w:t xml:space="preserve"> Journal of Freshwater Ecology 34:513-531. </w:t>
      </w:r>
      <w:r w:rsidRPr="001A617B">
        <w:rPr>
          <w:rFonts w:ascii="Garamond" w:hAnsi="Garamond"/>
          <w:color w:val="222222"/>
        </w:rPr>
        <w:t>DOI: 10.1080/02705060.2019.1629546</w:t>
      </w:r>
      <w:r w:rsidRPr="001A617B">
        <w:rPr>
          <w:rFonts w:ascii="Garamond" w:hAnsi="Garamond"/>
        </w:rPr>
        <w:t xml:space="preserve"> </w:t>
      </w:r>
    </w:p>
    <w:p w14:paraId="1C904A7F" w14:textId="683B00E9" w:rsidR="00FE49DA" w:rsidRDefault="00FE49DA">
      <w:pPr>
        <w:pStyle w:val="CommentText"/>
      </w:pPr>
    </w:p>
  </w:comment>
  <w:comment w:id="9" w:author="Emma Rosi" w:date="2020-11-16T10:54:00Z" w:initials="EJR">
    <w:p w14:paraId="2A5121EC" w14:textId="7BE5A308" w:rsidR="00FE49DA" w:rsidRDefault="00FE49DA">
      <w:pPr>
        <w:pStyle w:val="CommentText"/>
      </w:pPr>
      <w:r>
        <w:rPr>
          <w:rStyle w:val="CommentReference"/>
        </w:rPr>
        <w:annotationRef/>
      </w:r>
      <w:r>
        <w:t xml:space="preserve">I believe that although </w:t>
      </w:r>
      <w:proofErr w:type="spellStart"/>
      <w:r>
        <w:t>mollusc</w:t>
      </w:r>
      <w:proofErr w:type="spellEnd"/>
      <w:r>
        <w:t xml:space="preserve"> is technically correct, I think the preferred spelling is mollusk.  You could check other L&amp;O papers though and see if they spell it both ways.</w:t>
      </w:r>
    </w:p>
  </w:comment>
  <w:comment w:id="10" w:author="Emma Rosi" w:date="2020-11-16T11:02:00Z" w:initials="EJR">
    <w:p w14:paraId="515372BC" w14:textId="2D33C572" w:rsidR="00FE49DA" w:rsidRDefault="00FE49DA">
      <w:pPr>
        <w:pStyle w:val="CommentText"/>
      </w:pPr>
      <w:r>
        <w:rPr>
          <w:rStyle w:val="CommentReference"/>
        </w:rPr>
        <w:annotationRef/>
      </w:r>
      <w:r>
        <w:t>This is a great take-home message!</w:t>
      </w:r>
    </w:p>
  </w:comment>
  <w:comment w:id="11" w:author="Emma Rosi" w:date="2020-11-16T11:04:00Z" w:initials="EJR">
    <w:p w14:paraId="50911426" w14:textId="53D53A04" w:rsidR="00FE49DA" w:rsidRDefault="00FE49DA">
      <w:pPr>
        <w:pStyle w:val="CommentText"/>
      </w:pPr>
      <w:r>
        <w:rPr>
          <w:rStyle w:val="CommentReference"/>
        </w:rPr>
        <w:annotationRef/>
      </w:r>
      <w:r>
        <w:t>I don’t know if it is possible to make the X and Y axes in black.  They almost disappear on my screen especially on Figure 4A</w:t>
      </w:r>
    </w:p>
  </w:comment>
  <w:comment w:id="12" w:author="Emma Rosi" w:date="2020-11-16T11:05:00Z" w:initials="EJR">
    <w:p w14:paraId="641A1C5C" w14:textId="276FF89F" w:rsidR="00FE49DA" w:rsidRDefault="00FE49DA">
      <w:pPr>
        <w:pStyle w:val="CommentText"/>
      </w:pPr>
      <w:r>
        <w:rPr>
          <w:rStyle w:val="CommentReference"/>
        </w:rPr>
        <w:annotationRef/>
      </w:r>
      <w:r>
        <w:t xml:space="preserve">Any chance you can put the Genera in italics in the key as well as the </w:t>
      </w:r>
      <w:r>
        <w:t>legend?</w:t>
      </w:r>
      <w:bookmarkStart w:id="13" w:name="_GoBack"/>
      <w:bookmarkEnd w:id="1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CDCA9E" w15:done="0"/>
  <w15:commentEx w15:paraId="40A58C4F" w15:done="0"/>
  <w15:commentEx w15:paraId="44C37EA9" w15:done="0"/>
  <w15:commentEx w15:paraId="4304FC24" w15:done="0"/>
  <w15:commentEx w15:paraId="1C904A7F" w15:done="0"/>
  <w15:commentEx w15:paraId="2A5121EC" w15:done="0"/>
  <w15:commentEx w15:paraId="515372BC" w15:done="0"/>
  <w15:commentEx w15:paraId="50911426" w15:done="0"/>
  <w15:commentEx w15:paraId="641A1C5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66ADA" w16cex:dateUtc="2020-10-30T15:35:00Z"/>
  <w16cex:commentExtensible w16cex:durableId="23466B6B" w16cex:dateUtc="2020-10-30T15:37:00Z"/>
  <w16cex:commentExtensible w16cex:durableId="23466E13" w16cex:dateUtc="2020-10-30T15:48:00Z"/>
  <w16cex:commentExtensible w16cex:durableId="23467671" w16cex:dateUtc="2020-10-30T16:24:00Z"/>
  <w16cex:commentExtensible w16cex:durableId="234679C0" w16cex:dateUtc="2020-10-30T16:38:00Z"/>
  <w16cex:commentExtensible w16cex:durableId="23467C1E" w16cex:dateUtc="2020-10-30T16:48:00Z"/>
  <w16cex:commentExtensible w16cex:durableId="23467C6F" w16cex:dateUtc="2020-10-30T16:50:00Z"/>
  <w16cex:commentExtensible w16cex:durableId="23467D12" w16cex:dateUtc="2020-10-30T16:52:00Z"/>
  <w16cex:commentExtensible w16cex:durableId="2346A3C9" w16cex:dateUtc="2020-10-30T19:3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CDCA9E" w16cid:durableId="2357C2A0"/>
  <w16cid:commentId w16cid:paraId="40A58C4F" w16cid:durableId="235CD446"/>
  <w16cid:commentId w16cid:paraId="44C37EA9" w16cid:durableId="235CD4BD"/>
  <w16cid:commentId w16cid:paraId="4304FC24" w16cid:durableId="235CD4E6"/>
  <w16cid:commentId w16cid:paraId="1C904A7F" w16cid:durableId="235CD569"/>
  <w16cid:commentId w16cid:paraId="2A5121EC" w16cid:durableId="235CD8EB"/>
  <w16cid:commentId w16cid:paraId="515372BC" w16cid:durableId="235CDACC"/>
  <w16cid:commentId w16cid:paraId="50911426" w16cid:durableId="235CDB34"/>
  <w16cid:commentId w16cid:paraId="641A1C5C" w16cid:durableId="235CDB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8D9F2B" w14:textId="77777777" w:rsidR="001B28A5" w:rsidRDefault="001B28A5" w:rsidP="00150A0F">
      <w:pPr>
        <w:spacing w:line="240" w:lineRule="auto"/>
      </w:pPr>
      <w:r>
        <w:separator/>
      </w:r>
    </w:p>
  </w:endnote>
  <w:endnote w:type="continuationSeparator" w:id="0">
    <w:p w14:paraId="6313714B" w14:textId="77777777" w:rsidR="001B28A5" w:rsidRDefault="001B28A5"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ACF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2EFC25" w14:textId="77777777" w:rsidR="001B28A5" w:rsidRDefault="001B28A5" w:rsidP="00150A0F">
      <w:pPr>
        <w:spacing w:line="240" w:lineRule="auto"/>
      </w:pPr>
      <w:r>
        <w:separator/>
      </w:r>
    </w:p>
  </w:footnote>
  <w:footnote w:type="continuationSeparator" w:id="0">
    <w:p w14:paraId="47F18B2C" w14:textId="77777777" w:rsidR="001B28A5" w:rsidRDefault="001B28A5"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5"/>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2371D"/>
    <w:rsid w:val="00025661"/>
    <w:rsid w:val="000307DE"/>
    <w:rsid w:val="00030898"/>
    <w:rsid w:val="000318B7"/>
    <w:rsid w:val="00032809"/>
    <w:rsid w:val="00036CEC"/>
    <w:rsid w:val="00051082"/>
    <w:rsid w:val="0005526C"/>
    <w:rsid w:val="00057DED"/>
    <w:rsid w:val="00060EB5"/>
    <w:rsid w:val="0006186A"/>
    <w:rsid w:val="00061DAD"/>
    <w:rsid w:val="000745DA"/>
    <w:rsid w:val="00080393"/>
    <w:rsid w:val="000803B9"/>
    <w:rsid w:val="0008134F"/>
    <w:rsid w:val="000826F2"/>
    <w:rsid w:val="00090369"/>
    <w:rsid w:val="0009268E"/>
    <w:rsid w:val="00092E59"/>
    <w:rsid w:val="00094852"/>
    <w:rsid w:val="000A3259"/>
    <w:rsid w:val="000A49FA"/>
    <w:rsid w:val="000A6208"/>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3D35"/>
    <w:rsid w:val="00172465"/>
    <w:rsid w:val="001742BF"/>
    <w:rsid w:val="00174557"/>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28A5"/>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FD8"/>
    <w:rsid w:val="00252F80"/>
    <w:rsid w:val="0025334B"/>
    <w:rsid w:val="0025547E"/>
    <w:rsid w:val="00263A1F"/>
    <w:rsid w:val="00263FB9"/>
    <w:rsid w:val="00267DED"/>
    <w:rsid w:val="002703B2"/>
    <w:rsid w:val="00271F4F"/>
    <w:rsid w:val="00274B1A"/>
    <w:rsid w:val="0028012E"/>
    <w:rsid w:val="002849B1"/>
    <w:rsid w:val="00284A11"/>
    <w:rsid w:val="00286B61"/>
    <w:rsid w:val="0028782C"/>
    <w:rsid w:val="00287F90"/>
    <w:rsid w:val="00291836"/>
    <w:rsid w:val="0029201F"/>
    <w:rsid w:val="00292741"/>
    <w:rsid w:val="0029361F"/>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913"/>
    <w:rsid w:val="002C7B99"/>
    <w:rsid w:val="002C7D91"/>
    <w:rsid w:val="002D1941"/>
    <w:rsid w:val="002E06DD"/>
    <w:rsid w:val="002E1676"/>
    <w:rsid w:val="002E1A4B"/>
    <w:rsid w:val="002E6D0A"/>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62A3"/>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627A3"/>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5E84"/>
    <w:rsid w:val="004B79EC"/>
    <w:rsid w:val="004B7DF8"/>
    <w:rsid w:val="004C1747"/>
    <w:rsid w:val="004C1CF1"/>
    <w:rsid w:val="004C60B5"/>
    <w:rsid w:val="004D4CDF"/>
    <w:rsid w:val="004D4D41"/>
    <w:rsid w:val="004D5001"/>
    <w:rsid w:val="004E481A"/>
    <w:rsid w:val="004F0CA5"/>
    <w:rsid w:val="004F577D"/>
    <w:rsid w:val="005068F3"/>
    <w:rsid w:val="00511B81"/>
    <w:rsid w:val="00512766"/>
    <w:rsid w:val="00514479"/>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2514"/>
    <w:rsid w:val="00672B30"/>
    <w:rsid w:val="00673CE2"/>
    <w:rsid w:val="0067460E"/>
    <w:rsid w:val="006752D5"/>
    <w:rsid w:val="00685120"/>
    <w:rsid w:val="00685D80"/>
    <w:rsid w:val="0069017A"/>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1371"/>
    <w:rsid w:val="007546C9"/>
    <w:rsid w:val="00754A6A"/>
    <w:rsid w:val="00762C08"/>
    <w:rsid w:val="00765F65"/>
    <w:rsid w:val="00766DEE"/>
    <w:rsid w:val="007722BA"/>
    <w:rsid w:val="00777C14"/>
    <w:rsid w:val="00777F34"/>
    <w:rsid w:val="00784575"/>
    <w:rsid w:val="0078508F"/>
    <w:rsid w:val="00785821"/>
    <w:rsid w:val="007911B2"/>
    <w:rsid w:val="00794A85"/>
    <w:rsid w:val="00794B9B"/>
    <w:rsid w:val="00795293"/>
    <w:rsid w:val="00795613"/>
    <w:rsid w:val="007A0023"/>
    <w:rsid w:val="007A1552"/>
    <w:rsid w:val="007A167B"/>
    <w:rsid w:val="007A705A"/>
    <w:rsid w:val="007B1520"/>
    <w:rsid w:val="007B22EC"/>
    <w:rsid w:val="007B47F6"/>
    <w:rsid w:val="007C7305"/>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51A6"/>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F27"/>
    <w:rsid w:val="00947C9E"/>
    <w:rsid w:val="009520EA"/>
    <w:rsid w:val="00952216"/>
    <w:rsid w:val="00956343"/>
    <w:rsid w:val="009640D8"/>
    <w:rsid w:val="009654BD"/>
    <w:rsid w:val="00965CCB"/>
    <w:rsid w:val="00970A1D"/>
    <w:rsid w:val="00984718"/>
    <w:rsid w:val="00986022"/>
    <w:rsid w:val="009869E1"/>
    <w:rsid w:val="009A2585"/>
    <w:rsid w:val="009A6AFC"/>
    <w:rsid w:val="009A7491"/>
    <w:rsid w:val="009B13E0"/>
    <w:rsid w:val="009B2C39"/>
    <w:rsid w:val="009B7513"/>
    <w:rsid w:val="009C2711"/>
    <w:rsid w:val="009C3612"/>
    <w:rsid w:val="009C6B78"/>
    <w:rsid w:val="009C78FF"/>
    <w:rsid w:val="009C7C7D"/>
    <w:rsid w:val="009D0DDD"/>
    <w:rsid w:val="009D1A3A"/>
    <w:rsid w:val="009D5F26"/>
    <w:rsid w:val="009D6033"/>
    <w:rsid w:val="009D6A53"/>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F2299"/>
    <w:rsid w:val="00CF3363"/>
    <w:rsid w:val="00CF47F0"/>
    <w:rsid w:val="00CF5EC2"/>
    <w:rsid w:val="00CF7803"/>
    <w:rsid w:val="00D05946"/>
    <w:rsid w:val="00D0773C"/>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31E0"/>
    <w:rsid w:val="00D63D31"/>
    <w:rsid w:val="00D63E42"/>
    <w:rsid w:val="00D7052A"/>
    <w:rsid w:val="00D71D8A"/>
    <w:rsid w:val="00D72E69"/>
    <w:rsid w:val="00D77EA1"/>
    <w:rsid w:val="00D80F94"/>
    <w:rsid w:val="00D81354"/>
    <w:rsid w:val="00D8535D"/>
    <w:rsid w:val="00D95655"/>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D3878"/>
    <w:rsid w:val="00ED3AB0"/>
    <w:rsid w:val="00ED3EE8"/>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0657"/>
    <w:rsid w:val="00F11593"/>
    <w:rsid w:val="00F233B5"/>
    <w:rsid w:val="00F23BF5"/>
    <w:rsid w:val="00F25311"/>
    <w:rsid w:val="00F27E02"/>
    <w:rsid w:val="00F315BA"/>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C3707"/>
    <w:rsid w:val="00FC5D9D"/>
    <w:rsid w:val="00FC63EC"/>
    <w:rsid w:val="00FC6784"/>
    <w:rsid w:val="00FC7BD4"/>
    <w:rsid w:val="00FD08A5"/>
    <w:rsid w:val="00FD2D7A"/>
    <w:rsid w:val="00FD39D2"/>
    <w:rsid w:val="00FD7FBD"/>
    <w:rsid w:val="00FE2936"/>
    <w:rsid w:val="00FE35CB"/>
    <w:rsid w:val="00FE49DA"/>
    <w:rsid w:val="00FE5C0E"/>
    <w:rsid w:val="00FE671D"/>
    <w:rsid w:val="00FF225E"/>
    <w:rsid w:val="00FF22D1"/>
    <w:rsid w:val="00FF2A6D"/>
    <w:rsid w:val="00FF3A5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F48A3044-3BFE-428D-950D-F01D9CFEC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microsoft.com/office/2018/08/relationships/commentsExtensible" Target="commentsExtensible.xml"/><Relationship Id="rId10" Type="http://schemas.microsoft.com/office/2016/09/relationships/commentsIds" Target="commentsIds.xml"/><Relationship Id="rId19" Type="http://schemas.openxmlformats.org/officeDocument/2006/relationships/image" Target="media/image9.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25412F-83C8-2542-AC2C-E52D38654A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48307</Words>
  <Characters>275353</Characters>
  <Application>Microsoft Office Word</Application>
  <DocSecurity>0</DocSecurity>
  <Lines>2294</Lines>
  <Paragraphs>646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323014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Emma Rosi</cp:lastModifiedBy>
  <cp:revision>2</cp:revision>
  <cp:lastPrinted>2020-10-24T22:08:00Z</cp:lastPrinted>
  <dcterms:created xsi:type="dcterms:W3CDTF">2020-11-16T16:09:00Z</dcterms:created>
  <dcterms:modified xsi:type="dcterms:W3CDTF">2020-11-16T16:09:00Z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id="n7nCMHGi"/&gt;&lt;style id="http://www.zotero.org/styles/limnology-and-oceanography" hasBibliography="1" bibliographyStyleHasBeenSet="1"/&gt;&lt;prefs&gt;&lt;pref name="fieldType" value="Field"/&gt;&lt;/prefs&gt;&lt;/data&gt;</vt:lpwstr>
  </property>
</Properties>
</file>