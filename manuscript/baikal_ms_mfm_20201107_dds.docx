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94ED66" w14:textId="0104D98F" w:rsidR="00715D55" w:rsidRPr="0081508A" w:rsidRDefault="00D8535D">
      <w:pPr>
        <w:rPr>
          <w:rFonts w:ascii="Times New Roman" w:hAnsi="Times New Roman" w:cs="Times New Roman"/>
        </w:rPr>
      </w:pPr>
      <w:r w:rsidRPr="0081508A">
        <w:rPr>
          <w:rFonts w:ascii="Times New Roman" w:hAnsi="Times New Roman" w:cs="Times New Roman"/>
          <w:b/>
        </w:rPr>
        <w:t>Effects of spatially heterogeneous lakeside development on nearshore biotic communities in a large, deep, oligotrophic lake (</w:t>
      </w:r>
      <w:r w:rsidR="00587BE1" w:rsidRPr="0081508A">
        <w:rPr>
          <w:rFonts w:ascii="Times New Roman" w:hAnsi="Times New Roman" w:cs="Times New Roman"/>
          <w:b/>
        </w:rPr>
        <w:t xml:space="preserve">Lake Baikal, </w:t>
      </w:r>
      <w:r w:rsidRPr="0081508A">
        <w:rPr>
          <w:rFonts w:ascii="Times New Roman" w:hAnsi="Times New Roman" w:cs="Times New Roman"/>
          <w:b/>
        </w:rPr>
        <w:t>Siberia)</w:t>
      </w:r>
      <w:r w:rsidRPr="0081508A">
        <w:rPr>
          <w:rFonts w:ascii="Times New Roman" w:hAnsi="Times New Roman" w:cs="Times New Roman"/>
        </w:rPr>
        <w:br/>
      </w:r>
    </w:p>
    <w:p w14:paraId="416459A4" w14:textId="77777777" w:rsidR="00715D55" w:rsidRPr="0081508A" w:rsidRDefault="00D8535D">
      <w:pPr>
        <w:rPr>
          <w:rFonts w:ascii="Times New Roman" w:hAnsi="Times New Roman" w:cs="Times New Roman"/>
        </w:rPr>
      </w:pPr>
      <w:r w:rsidRPr="0081508A">
        <w:rPr>
          <w:rFonts w:ascii="Times New Roman" w:hAnsi="Times New Roman" w:cs="Times New Roman"/>
        </w:rPr>
        <w:t>Michael F. Meyer</w:t>
      </w:r>
      <w:r w:rsidRPr="0081508A">
        <w:rPr>
          <w:rFonts w:ascii="Times New Roman" w:hAnsi="Times New Roman" w:cs="Times New Roman"/>
          <w:vertAlign w:val="superscript"/>
        </w:rPr>
        <w:t>1</w:t>
      </w:r>
      <w:r w:rsidRPr="0081508A">
        <w:rPr>
          <w:rFonts w:ascii="Times New Roman" w:hAnsi="Times New Roman" w:cs="Times New Roman"/>
        </w:rPr>
        <w:t>*</w:t>
      </w:r>
    </w:p>
    <w:p w14:paraId="59CCDB44" w14:textId="7084678D" w:rsidR="00715D55" w:rsidRPr="0081508A" w:rsidRDefault="00D8535D">
      <w:pPr>
        <w:rPr>
          <w:rFonts w:ascii="Times New Roman" w:hAnsi="Times New Roman" w:cs="Times New Roman"/>
          <w:vertAlign w:val="superscript"/>
        </w:rPr>
      </w:pPr>
      <w:r w:rsidRPr="0081508A">
        <w:rPr>
          <w:rFonts w:ascii="Times New Roman" w:hAnsi="Times New Roman" w:cs="Times New Roman"/>
        </w:rPr>
        <w:t>Ted Ozersky</w:t>
      </w:r>
      <w:r w:rsidR="001F6B90">
        <w:rPr>
          <w:rFonts w:ascii="Times New Roman" w:hAnsi="Times New Roman" w:cs="Times New Roman"/>
          <w:vertAlign w:val="superscript"/>
        </w:rPr>
        <w:t>2</w:t>
      </w:r>
    </w:p>
    <w:p w14:paraId="2304AF93" w14:textId="3DC279A8" w:rsidR="00715D55" w:rsidRPr="0081508A" w:rsidRDefault="00D8535D">
      <w:pPr>
        <w:rPr>
          <w:rFonts w:ascii="Times New Roman" w:hAnsi="Times New Roman" w:cs="Times New Roman"/>
          <w:vertAlign w:val="superscript"/>
        </w:rPr>
      </w:pPr>
      <w:r w:rsidRPr="0081508A">
        <w:rPr>
          <w:rFonts w:ascii="Times New Roman" w:hAnsi="Times New Roman" w:cs="Times New Roman"/>
        </w:rPr>
        <w:t>Kara H. Woo</w:t>
      </w:r>
      <w:r w:rsidR="001F6B90">
        <w:rPr>
          <w:rFonts w:ascii="Times New Roman" w:hAnsi="Times New Roman" w:cs="Times New Roman"/>
          <w:vertAlign w:val="superscript"/>
        </w:rPr>
        <w:t>3</w:t>
      </w:r>
    </w:p>
    <w:p w14:paraId="05D05526" w14:textId="414A4A5A" w:rsidR="00715D55" w:rsidRPr="0081508A" w:rsidRDefault="00D8535D">
      <w:pPr>
        <w:rPr>
          <w:rFonts w:ascii="Times New Roman" w:hAnsi="Times New Roman" w:cs="Times New Roman"/>
          <w:vertAlign w:val="superscript"/>
        </w:rPr>
      </w:pPr>
      <w:r w:rsidRPr="0081508A">
        <w:rPr>
          <w:rFonts w:ascii="Times New Roman" w:hAnsi="Times New Roman" w:cs="Times New Roman"/>
        </w:rPr>
        <w:t>Kirill Shchapov</w:t>
      </w:r>
      <w:r w:rsidR="001F6B90">
        <w:rPr>
          <w:rFonts w:ascii="Times New Roman" w:hAnsi="Times New Roman" w:cs="Times New Roman"/>
          <w:vertAlign w:val="superscript"/>
        </w:rPr>
        <w:t>2</w:t>
      </w:r>
    </w:p>
    <w:p w14:paraId="04192DED" w14:textId="64DFCA83" w:rsidR="00794A85" w:rsidRPr="0081508A" w:rsidRDefault="00794A85" w:rsidP="00794A85">
      <w:pPr>
        <w:rPr>
          <w:rFonts w:ascii="Times New Roman" w:hAnsi="Times New Roman" w:cs="Times New Roman"/>
          <w:vertAlign w:val="superscript"/>
        </w:rPr>
      </w:pPr>
      <w:r w:rsidRPr="0081508A">
        <w:rPr>
          <w:rFonts w:ascii="Times New Roman" w:hAnsi="Times New Roman" w:cs="Times New Roman"/>
        </w:rPr>
        <w:t xml:space="preserve">Aaron </w:t>
      </w:r>
      <w:r>
        <w:rPr>
          <w:rFonts w:ascii="Times New Roman" w:hAnsi="Times New Roman" w:cs="Times New Roman"/>
        </w:rPr>
        <w:t xml:space="preserve">W. E. </w:t>
      </w:r>
      <w:r w:rsidRPr="0081508A">
        <w:rPr>
          <w:rFonts w:ascii="Times New Roman" w:hAnsi="Times New Roman" w:cs="Times New Roman"/>
        </w:rPr>
        <w:t>Galloway</w:t>
      </w:r>
      <w:r w:rsidR="001F6B90">
        <w:rPr>
          <w:rFonts w:ascii="Times New Roman" w:hAnsi="Times New Roman" w:cs="Times New Roman"/>
          <w:vertAlign w:val="superscript"/>
        </w:rPr>
        <w:t>4</w:t>
      </w:r>
    </w:p>
    <w:p w14:paraId="5503846F" w14:textId="3E6A9C53" w:rsidR="00794A85" w:rsidRPr="0081508A" w:rsidRDefault="00794A85" w:rsidP="00794A85">
      <w:pPr>
        <w:rPr>
          <w:rFonts w:ascii="Times New Roman" w:hAnsi="Times New Roman" w:cs="Times New Roman"/>
        </w:rPr>
      </w:pPr>
      <w:r w:rsidRPr="0081508A">
        <w:rPr>
          <w:rFonts w:ascii="Times New Roman" w:hAnsi="Times New Roman" w:cs="Times New Roman"/>
        </w:rPr>
        <w:t xml:space="preserve">Julie </w:t>
      </w:r>
      <w:r w:rsidR="00145026">
        <w:rPr>
          <w:rFonts w:ascii="Times New Roman" w:hAnsi="Times New Roman" w:cs="Times New Roman"/>
        </w:rPr>
        <w:t xml:space="preserve">B. </w:t>
      </w:r>
      <w:r w:rsidRPr="0081508A">
        <w:rPr>
          <w:rFonts w:ascii="Times New Roman" w:hAnsi="Times New Roman" w:cs="Times New Roman"/>
        </w:rPr>
        <w:t>Schram</w:t>
      </w:r>
      <w:r w:rsidR="001F6B90">
        <w:rPr>
          <w:rFonts w:ascii="Times New Roman" w:hAnsi="Times New Roman" w:cs="Times New Roman"/>
          <w:vertAlign w:val="superscript"/>
        </w:rPr>
        <w:t>4</w:t>
      </w:r>
    </w:p>
    <w:p w14:paraId="01CD55E9" w14:textId="77777777" w:rsidR="00794A85" w:rsidRPr="0081508A" w:rsidRDefault="00794A85" w:rsidP="00794A85">
      <w:pPr>
        <w:rPr>
          <w:rFonts w:ascii="Times New Roman" w:hAnsi="Times New Roman" w:cs="Times New Roman"/>
          <w:vertAlign w:val="superscript"/>
        </w:rPr>
      </w:pPr>
      <w:r w:rsidRPr="0081508A">
        <w:rPr>
          <w:rFonts w:ascii="Times New Roman" w:hAnsi="Times New Roman" w:cs="Times New Roman"/>
        </w:rPr>
        <w:t>Emma J. Rosi</w:t>
      </w:r>
      <w:r w:rsidRPr="0081508A">
        <w:rPr>
          <w:rFonts w:ascii="Times New Roman" w:hAnsi="Times New Roman" w:cs="Times New Roman"/>
          <w:vertAlign w:val="superscript"/>
        </w:rPr>
        <w:t>5</w:t>
      </w:r>
    </w:p>
    <w:p w14:paraId="245F55DE" w14:textId="617AEE2B" w:rsidR="00715D55" w:rsidRPr="0081508A" w:rsidRDefault="00D8535D">
      <w:pPr>
        <w:rPr>
          <w:rFonts w:ascii="Times New Roman" w:hAnsi="Times New Roman" w:cs="Times New Roman"/>
          <w:vertAlign w:val="superscript"/>
        </w:rPr>
      </w:pPr>
      <w:r w:rsidRPr="0081508A">
        <w:rPr>
          <w:rFonts w:ascii="Times New Roman" w:hAnsi="Times New Roman" w:cs="Times New Roman"/>
        </w:rPr>
        <w:t>Daniel D. Snow</w:t>
      </w:r>
      <w:r w:rsidR="001F6B90">
        <w:rPr>
          <w:rFonts w:ascii="Times New Roman" w:hAnsi="Times New Roman" w:cs="Times New Roman"/>
          <w:vertAlign w:val="superscript"/>
        </w:rPr>
        <w:t>6</w:t>
      </w:r>
    </w:p>
    <w:p w14:paraId="2C73ECAA" w14:textId="080CB5BA" w:rsidR="00715D55" w:rsidRPr="0081508A" w:rsidRDefault="00D8535D">
      <w:pPr>
        <w:rPr>
          <w:rFonts w:ascii="Times New Roman" w:hAnsi="Times New Roman" w:cs="Times New Roman"/>
          <w:vertAlign w:val="superscript"/>
        </w:rPr>
      </w:pPr>
      <w:r w:rsidRPr="0081508A">
        <w:rPr>
          <w:rFonts w:ascii="Times New Roman" w:hAnsi="Times New Roman" w:cs="Times New Roman"/>
        </w:rPr>
        <w:t>Maxim A. Timofeyev</w:t>
      </w:r>
      <w:r w:rsidR="001F6B90">
        <w:rPr>
          <w:rFonts w:ascii="Times New Roman" w:hAnsi="Times New Roman" w:cs="Times New Roman"/>
          <w:vertAlign w:val="superscript"/>
        </w:rPr>
        <w:t>7</w:t>
      </w:r>
    </w:p>
    <w:p w14:paraId="3715841A" w14:textId="226F49BD" w:rsidR="00715D55" w:rsidRPr="0081508A" w:rsidRDefault="00D8535D">
      <w:pPr>
        <w:rPr>
          <w:rFonts w:ascii="Times New Roman" w:hAnsi="Times New Roman" w:cs="Times New Roman"/>
          <w:vertAlign w:val="superscript"/>
        </w:rPr>
      </w:pPr>
      <w:r w:rsidRPr="0081508A">
        <w:rPr>
          <w:rFonts w:ascii="Times New Roman" w:hAnsi="Times New Roman" w:cs="Times New Roman"/>
        </w:rPr>
        <w:t>Dmitry Yu. Karnaukhov</w:t>
      </w:r>
      <w:r w:rsidR="001F6B90">
        <w:rPr>
          <w:rFonts w:ascii="Times New Roman" w:hAnsi="Times New Roman" w:cs="Times New Roman"/>
          <w:vertAlign w:val="superscript"/>
        </w:rPr>
        <w:t>7</w:t>
      </w:r>
    </w:p>
    <w:p w14:paraId="4F79AC17" w14:textId="47277C52" w:rsidR="00715D55" w:rsidRDefault="00D8535D">
      <w:pPr>
        <w:rPr>
          <w:rFonts w:ascii="Times New Roman" w:hAnsi="Times New Roman" w:cs="Times New Roman"/>
          <w:vertAlign w:val="superscript"/>
        </w:rPr>
      </w:pPr>
      <w:r w:rsidRPr="0081508A">
        <w:rPr>
          <w:rFonts w:ascii="Times New Roman" w:hAnsi="Times New Roman" w:cs="Times New Roman"/>
        </w:rPr>
        <w:t>Nina A. Bondarenko</w:t>
      </w:r>
      <w:r w:rsidR="001F6B90">
        <w:rPr>
          <w:rFonts w:ascii="Times New Roman" w:hAnsi="Times New Roman" w:cs="Times New Roman"/>
          <w:vertAlign w:val="superscript"/>
        </w:rPr>
        <w:t>8</w:t>
      </w:r>
    </w:p>
    <w:p w14:paraId="50D934B9" w14:textId="5547148D" w:rsidR="00025661" w:rsidRPr="0081508A" w:rsidRDefault="00025661">
      <w:pPr>
        <w:rPr>
          <w:rFonts w:ascii="Times New Roman" w:hAnsi="Times New Roman" w:cs="Times New Roman"/>
          <w:vertAlign w:val="superscript"/>
        </w:rPr>
      </w:pPr>
      <w:r>
        <w:rPr>
          <w:rFonts w:ascii="Times New Roman" w:hAnsi="Times New Roman" w:cs="Times New Roman"/>
        </w:rPr>
        <w:t>Yulia M. Zvereva</w:t>
      </w:r>
      <w:r>
        <w:rPr>
          <w:rFonts w:ascii="Times New Roman" w:hAnsi="Times New Roman" w:cs="Times New Roman"/>
          <w:vertAlign w:val="superscript"/>
        </w:rPr>
        <w:t>8</w:t>
      </w:r>
    </w:p>
    <w:p w14:paraId="6C2BB08F" w14:textId="269692FC" w:rsidR="00715D55" w:rsidRDefault="001F0393">
      <w:pPr>
        <w:rPr>
          <w:rFonts w:ascii="Times New Roman" w:hAnsi="Times New Roman" w:cs="Times New Roman"/>
          <w:sz w:val="24"/>
          <w:vertAlign w:val="superscript"/>
        </w:rPr>
      </w:pPr>
      <w:r w:rsidRPr="0081508A">
        <w:rPr>
          <w:rFonts w:ascii="Times New Roman" w:hAnsi="Times New Roman" w:cs="Times New Roman"/>
        </w:rPr>
        <w:t>Matthew R. Brousil</w:t>
      </w:r>
      <w:r w:rsidR="001F6B90">
        <w:rPr>
          <w:rFonts w:ascii="Times New Roman" w:hAnsi="Times New Roman" w:cs="Times New Roman"/>
          <w:sz w:val="24"/>
          <w:vertAlign w:val="superscript"/>
        </w:rPr>
        <w:t>3</w:t>
      </w:r>
    </w:p>
    <w:p w14:paraId="4B7750CD" w14:textId="7C9A56A2" w:rsidR="00794A85" w:rsidRPr="0081508A" w:rsidRDefault="00794A85" w:rsidP="00794A85">
      <w:pPr>
        <w:rPr>
          <w:rFonts w:ascii="Times New Roman" w:hAnsi="Times New Roman" w:cs="Times New Roman"/>
        </w:rPr>
      </w:pPr>
      <w:r w:rsidRPr="0081508A">
        <w:rPr>
          <w:rFonts w:ascii="Times New Roman" w:hAnsi="Times New Roman" w:cs="Times New Roman"/>
        </w:rPr>
        <w:t>Stephanie E. Hampton</w:t>
      </w:r>
      <w:r w:rsidR="001F6B90">
        <w:rPr>
          <w:rFonts w:ascii="Times New Roman" w:hAnsi="Times New Roman" w:cs="Times New Roman"/>
          <w:vertAlign w:val="superscript"/>
        </w:rPr>
        <w:t>3</w:t>
      </w:r>
    </w:p>
    <w:p w14:paraId="632148DF" w14:textId="77777777" w:rsidR="00715D55" w:rsidRPr="0081508A" w:rsidRDefault="00715D55">
      <w:pPr>
        <w:rPr>
          <w:rFonts w:ascii="Times New Roman" w:hAnsi="Times New Roman" w:cs="Times New Roman"/>
        </w:rPr>
      </w:pPr>
    </w:p>
    <w:p w14:paraId="0EF574A6" w14:textId="77777777" w:rsidR="00715D55" w:rsidRPr="0081508A" w:rsidRDefault="00D8535D">
      <w:pPr>
        <w:rPr>
          <w:rFonts w:ascii="Times New Roman" w:hAnsi="Times New Roman" w:cs="Times New Roman"/>
        </w:rPr>
      </w:pPr>
      <w:r w:rsidRPr="0081508A">
        <w:rPr>
          <w:rFonts w:ascii="Times New Roman" w:hAnsi="Times New Roman" w:cs="Times New Roman"/>
          <w:vertAlign w:val="superscript"/>
        </w:rPr>
        <w:t>1.</w:t>
      </w:r>
      <w:r w:rsidRPr="0081508A">
        <w:rPr>
          <w:rFonts w:ascii="Times New Roman" w:hAnsi="Times New Roman" w:cs="Times New Roman"/>
        </w:rPr>
        <w:t xml:space="preserve"> School of the Environment, Washington State University, Pullman, WA, USA</w:t>
      </w:r>
    </w:p>
    <w:p w14:paraId="0B24FAAC" w14:textId="30EDA6C0" w:rsidR="00715D55" w:rsidRPr="0081508A" w:rsidRDefault="00D8535D">
      <w:pPr>
        <w:rPr>
          <w:rFonts w:ascii="Times New Roman" w:hAnsi="Times New Roman" w:cs="Times New Roman"/>
        </w:rPr>
      </w:pPr>
      <w:r w:rsidRPr="0081508A">
        <w:rPr>
          <w:rFonts w:ascii="Times New Roman" w:hAnsi="Times New Roman" w:cs="Times New Roman"/>
          <w:vertAlign w:val="superscript"/>
        </w:rPr>
        <w:t>2.</w:t>
      </w:r>
      <w:r w:rsidRPr="0081508A">
        <w:rPr>
          <w:rFonts w:ascii="Times New Roman" w:hAnsi="Times New Roman" w:cs="Times New Roman"/>
        </w:rPr>
        <w:t xml:space="preserve"> </w:t>
      </w:r>
      <w:r w:rsidR="001F6B90" w:rsidRPr="0081508A">
        <w:rPr>
          <w:rFonts w:ascii="Times New Roman" w:hAnsi="Times New Roman" w:cs="Times New Roman"/>
        </w:rPr>
        <w:t>Large Lakes Observatory, University of Minnesota - Duluth, Duluth, MN, USA</w:t>
      </w:r>
    </w:p>
    <w:p w14:paraId="4DAE29CB" w14:textId="77777777" w:rsidR="001F6B90" w:rsidRPr="0081508A" w:rsidRDefault="00D8535D" w:rsidP="001F6B90">
      <w:pPr>
        <w:rPr>
          <w:rFonts w:ascii="Times New Roman" w:hAnsi="Times New Roman" w:cs="Times New Roman"/>
        </w:rPr>
      </w:pPr>
      <w:r w:rsidRPr="0081508A">
        <w:rPr>
          <w:rFonts w:ascii="Times New Roman" w:hAnsi="Times New Roman" w:cs="Times New Roman"/>
          <w:vertAlign w:val="superscript"/>
        </w:rPr>
        <w:t>3.</w:t>
      </w:r>
      <w:r w:rsidRPr="0081508A">
        <w:rPr>
          <w:rFonts w:ascii="Times New Roman" w:hAnsi="Times New Roman" w:cs="Times New Roman"/>
        </w:rPr>
        <w:t xml:space="preserve"> </w:t>
      </w:r>
      <w:r w:rsidR="001F6B90" w:rsidRPr="0081508A">
        <w:rPr>
          <w:rFonts w:ascii="Times New Roman" w:hAnsi="Times New Roman" w:cs="Times New Roman"/>
        </w:rPr>
        <w:t xml:space="preserve">Center for Environmental Research, Education, and Outreach, Washington State University, </w:t>
      </w:r>
    </w:p>
    <w:p w14:paraId="24B14106" w14:textId="2D862305" w:rsidR="00715D55" w:rsidRPr="0081508A" w:rsidRDefault="001F6B90" w:rsidP="001F6B90">
      <w:pPr>
        <w:rPr>
          <w:rFonts w:ascii="Times New Roman" w:hAnsi="Times New Roman" w:cs="Times New Roman"/>
        </w:rPr>
      </w:pPr>
      <w:r w:rsidRPr="0081508A">
        <w:rPr>
          <w:rFonts w:ascii="Times New Roman" w:hAnsi="Times New Roman" w:cs="Times New Roman"/>
        </w:rPr>
        <w:t xml:space="preserve">   Pullman, WA, USA</w:t>
      </w:r>
    </w:p>
    <w:p w14:paraId="291F906C" w14:textId="77777777" w:rsidR="001F6B90" w:rsidRDefault="00D8535D">
      <w:pPr>
        <w:rPr>
          <w:rFonts w:ascii="Times New Roman" w:hAnsi="Times New Roman" w:cs="Times New Roman"/>
        </w:rPr>
      </w:pPr>
      <w:r w:rsidRPr="0081508A">
        <w:rPr>
          <w:rFonts w:ascii="Times New Roman" w:hAnsi="Times New Roman" w:cs="Times New Roman"/>
          <w:vertAlign w:val="superscript"/>
        </w:rPr>
        <w:t>4.</w:t>
      </w:r>
      <w:r w:rsidRPr="0081508A">
        <w:rPr>
          <w:rFonts w:ascii="Times New Roman" w:hAnsi="Times New Roman" w:cs="Times New Roman"/>
        </w:rPr>
        <w:t xml:space="preserve"> </w:t>
      </w:r>
      <w:r w:rsidR="001F6B90" w:rsidRPr="0081508A">
        <w:rPr>
          <w:rFonts w:ascii="Times New Roman" w:hAnsi="Times New Roman" w:cs="Times New Roman"/>
        </w:rPr>
        <w:t xml:space="preserve">Oregon Institute of Marine Biology, University of Oregon, Charleston, OR, USA </w:t>
      </w:r>
    </w:p>
    <w:p w14:paraId="207F6AFD" w14:textId="77777777" w:rsidR="00715D55" w:rsidRPr="0081508A" w:rsidRDefault="00D8535D">
      <w:pPr>
        <w:rPr>
          <w:rFonts w:ascii="Times New Roman" w:hAnsi="Times New Roman" w:cs="Times New Roman"/>
        </w:rPr>
      </w:pPr>
      <w:r w:rsidRPr="0081508A">
        <w:rPr>
          <w:rFonts w:ascii="Times New Roman" w:hAnsi="Times New Roman" w:cs="Times New Roman"/>
          <w:vertAlign w:val="superscript"/>
        </w:rPr>
        <w:t>5.</w:t>
      </w:r>
      <w:r w:rsidRPr="0081508A">
        <w:rPr>
          <w:rFonts w:ascii="Times New Roman" w:hAnsi="Times New Roman" w:cs="Times New Roman"/>
        </w:rPr>
        <w:t xml:space="preserve"> Cary Institute of Ecosystem Studies, Millbrook, NY, USA</w:t>
      </w:r>
    </w:p>
    <w:p w14:paraId="2B7B7166" w14:textId="77777777" w:rsidR="001F6B90" w:rsidRPr="0081508A" w:rsidRDefault="00D8535D" w:rsidP="001F6B90">
      <w:pPr>
        <w:rPr>
          <w:rFonts w:ascii="Times New Roman" w:hAnsi="Times New Roman" w:cs="Times New Roman"/>
        </w:rPr>
      </w:pPr>
      <w:r w:rsidRPr="0081508A">
        <w:rPr>
          <w:rFonts w:ascii="Times New Roman" w:hAnsi="Times New Roman" w:cs="Times New Roman"/>
          <w:vertAlign w:val="superscript"/>
        </w:rPr>
        <w:t>6.</w:t>
      </w:r>
      <w:r w:rsidRPr="0081508A">
        <w:rPr>
          <w:rFonts w:ascii="Times New Roman" w:hAnsi="Times New Roman" w:cs="Times New Roman"/>
        </w:rPr>
        <w:t xml:space="preserve"> </w:t>
      </w:r>
      <w:r w:rsidR="001F6B90" w:rsidRPr="0081508A">
        <w:rPr>
          <w:rFonts w:ascii="Times New Roman" w:hAnsi="Times New Roman" w:cs="Times New Roman"/>
        </w:rPr>
        <w:t>School of Natural Resources, University of Nebraska-Lincoln, Lincoln, NE, USA</w:t>
      </w:r>
    </w:p>
    <w:p w14:paraId="2CA878A9" w14:textId="4525B848" w:rsidR="00715D55" w:rsidRPr="0081508A" w:rsidRDefault="00D8535D">
      <w:pPr>
        <w:rPr>
          <w:rFonts w:ascii="Times New Roman" w:hAnsi="Times New Roman" w:cs="Times New Roman"/>
        </w:rPr>
      </w:pPr>
      <w:r w:rsidRPr="0081508A">
        <w:rPr>
          <w:rFonts w:ascii="Times New Roman" w:hAnsi="Times New Roman" w:cs="Times New Roman"/>
          <w:vertAlign w:val="superscript"/>
        </w:rPr>
        <w:t>7.</w:t>
      </w:r>
      <w:r w:rsidRPr="0081508A">
        <w:rPr>
          <w:rFonts w:ascii="Times New Roman" w:hAnsi="Times New Roman" w:cs="Times New Roman"/>
        </w:rPr>
        <w:t xml:space="preserve"> </w:t>
      </w:r>
      <w:r w:rsidR="001F6B90" w:rsidRPr="0081508A">
        <w:rPr>
          <w:rFonts w:ascii="Times New Roman" w:hAnsi="Times New Roman" w:cs="Times New Roman"/>
        </w:rPr>
        <w:t>Biological Research Institute, Irkutsk State University, Irkutsk, Irkutsk Oblast, Russia</w:t>
      </w:r>
    </w:p>
    <w:p w14:paraId="5629C768" w14:textId="08737E53" w:rsidR="00715D55" w:rsidRPr="0081508A" w:rsidRDefault="00D8535D">
      <w:pPr>
        <w:rPr>
          <w:rFonts w:ascii="Times New Roman" w:hAnsi="Times New Roman" w:cs="Times New Roman"/>
        </w:rPr>
      </w:pPr>
      <w:r w:rsidRPr="0081508A">
        <w:rPr>
          <w:rFonts w:ascii="Times New Roman" w:hAnsi="Times New Roman" w:cs="Times New Roman"/>
          <w:vertAlign w:val="superscript"/>
        </w:rPr>
        <w:t>8.</w:t>
      </w:r>
      <w:r w:rsidRPr="0081508A">
        <w:rPr>
          <w:rFonts w:ascii="Times New Roman" w:hAnsi="Times New Roman" w:cs="Times New Roman"/>
        </w:rPr>
        <w:t xml:space="preserve"> </w:t>
      </w:r>
      <w:r w:rsidR="001F6B90" w:rsidRPr="0081508A">
        <w:rPr>
          <w:rFonts w:ascii="Times New Roman" w:hAnsi="Times New Roman" w:cs="Times New Roman"/>
        </w:rPr>
        <w:t>Limnological Institute SB RAS, Irkutsk, Irkutsk Oblast, Russia</w:t>
      </w:r>
    </w:p>
    <w:p w14:paraId="1BD3BCB9" w14:textId="77777777" w:rsidR="00715D55" w:rsidRPr="0081508A" w:rsidRDefault="00715D55">
      <w:pPr>
        <w:rPr>
          <w:rFonts w:ascii="Times New Roman" w:hAnsi="Times New Roman" w:cs="Times New Roman"/>
        </w:rPr>
      </w:pPr>
    </w:p>
    <w:p w14:paraId="24FBB3D0" w14:textId="77777777" w:rsidR="00715D55" w:rsidRPr="0081508A" w:rsidRDefault="00D8535D">
      <w:pPr>
        <w:rPr>
          <w:rFonts w:ascii="Times New Roman" w:hAnsi="Times New Roman" w:cs="Times New Roman"/>
        </w:rPr>
      </w:pPr>
      <w:r w:rsidRPr="0081508A">
        <w:rPr>
          <w:rFonts w:ascii="Times New Roman" w:hAnsi="Times New Roman" w:cs="Times New Roman"/>
        </w:rPr>
        <w:t xml:space="preserve">*corresponding author: michael.f.meyer@wsu.edu </w:t>
      </w:r>
    </w:p>
    <w:p w14:paraId="672E0BA6" w14:textId="77777777" w:rsidR="00715D55" w:rsidRPr="0081508A" w:rsidRDefault="00715D55">
      <w:pPr>
        <w:rPr>
          <w:rFonts w:ascii="Times New Roman" w:hAnsi="Times New Roman" w:cs="Times New Roman"/>
        </w:rPr>
      </w:pPr>
    </w:p>
    <w:p w14:paraId="6C81DE61" w14:textId="51E06400" w:rsidR="00715D55" w:rsidRPr="0081508A" w:rsidRDefault="00D8535D">
      <w:pPr>
        <w:rPr>
          <w:rFonts w:ascii="Times New Roman" w:hAnsi="Times New Roman" w:cs="Times New Roman"/>
        </w:rPr>
      </w:pPr>
      <w:r w:rsidRPr="0081508A">
        <w:rPr>
          <w:rFonts w:ascii="Times New Roman" w:hAnsi="Times New Roman" w:cs="Times New Roman"/>
          <w:b/>
        </w:rPr>
        <w:t>Keywords</w:t>
      </w:r>
      <w:r w:rsidRPr="0081508A">
        <w:rPr>
          <w:rFonts w:ascii="Times New Roman" w:hAnsi="Times New Roman" w:cs="Times New Roman"/>
        </w:rPr>
        <w:t>:</w:t>
      </w:r>
      <w:r w:rsidR="00C815A8" w:rsidRPr="0081508A">
        <w:rPr>
          <w:rFonts w:ascii="Times New Roman" w:hAnsi="Times New Roman" w:cs="Times New Roman"/>
        </w:rPr>
        <w:t xml:space="preserve"> </w:t>
      </w:r>
      <w:r w:rsidRPr="0081508A">
        <w:rPr>
          <w:rFonts w:ascii="Times New Roman" w:hAnsi="Times New Roman" w:cs="Times New Roman"/>
        </w:rPr>
        <w:t xml:space="preserve">sewage, PPCP, </w:t>
      </w:r>
      <w:r w:rsidR="004361D1" w:rsidRPr="0081508A">
        <w:rPr>
          <w:rFonts w:ascii="Times New Roman" w:hAnsi="Times New Roman" w:cs="Times New Roman"/>
        </w:rPr>
        <w:t>food web</w:t>
      </w:r>
      <w:r w:rsidRPr="0081508A">
        <w:rPr>
          <w:rFonts w:ascii="Times New Roman" w:hAnsi="Times New Roman" w:cs="Times New Roman"/>
        </w:rPr>
        <w:t xml:space="preserve">s, </w:t>
      </w:r>
      <w:r w:rsidR="00410273">
        <w:rPr>
          <w:rFonts w:ascii="Times New Roman" w:hAnsi="Times New Roman" w:cs="Times New Roman"/>
        </w:rPr>
        <w:t>fatty acids</w:t>
      </w:r>
      <w:r w:rsidRPr="0081508A">
        <w:rPr>
          <w:rFonts w:ascii="Times New Roman" w:hAnsi="Times New Roman" w:cs="Times New Roman"/>
        </w:rPr>
        <w:t>, human disturbance</w:t>
      </w:r>
    </w:p>
    <w:p w14:paraId="4D3D31D6" w14:textId="77777777" w:rsidR="00715D55" w:rsidRDefault="00715D55"/>
    <w:p w14:paraId="3FADCFA9" w14:textId="77777777" w:rsidR="00715D55" w:rsidRDefault="00715D55"/>
    <w:p w14:paraId="0A0455F9" w14:textId="77777777" w:rsidR="00715D55" w:rsidRDefault="00D8535D">
      <w:pPr>
        <w:rPr>
          <w:b/>
        </w:rPr>
      </w:pPr>
      <w:r>
        <w:br w:type="page"/>
      </w:r>
    </w:p>
    <w:p w14:paraId="6362E12F" w14:textId="0C10B18F" w:rsidR="00715D55" w:rsidRDefault="00D8535D">
      <w:pPr>
        <w:rPr>
          <w:b/>
        </w:rPr>
      </w:pPr>
      <w:r>
        <w:rPr>
          <w:b/>
        </w:rPr>
        <w:lastRenderedPageBreak/>
        <w:t>Abstract (2</w:t>
      </w:r>
      <w:r w:rsidR="004B2C2B">
        <w:rPr>
          <w:b/>
        </w:rPr>
        <w:t>4</w:t>
      </w:r>
      <w:r w:rsidR="00762C08">
        <w:rPr>
          <w:b/>
        </w:rPr>
        <w:t>7</w:t>
      </w:r>
      <w:r>
        <w:rPr>
          <w:b/>
        </w:rPr>
        <w:t>/250 words)</w:t>
      </w:r>
    </w:p>
    <w:p w14:paraId="6365BCF6" w14:textId="77777777" w:rsidR="00715D55" w:rsidRDefault="00715D55"/>
    <w:p w14:paraId="510F10FE" w14:textId="57EC4EC4" w:rsidR="00715D55" w:rsidRDefault="00D8535D">
      <w:r>
        <w:rPr>
          <w:rFonts w:ascii="Times New Roman" w:eastAsia="Times New Roman" w:hAnsi="Times New Roman" w:cs="Times New Roman"/>
          <w:sz w:val="24"/>
          <w:szCs w:val="24"/>
          <w:highlight w:val="white"/>
        </w:rPr>
        <w:t xml:space="preserve">Sewage </w:t>
      </w:r>
      <w:r w:rsidR="00205365">
        <w:rPr>
          <w:rFonts w:ascii="Times New Roman" w:eastAsia="Times New Roman" w:hAnsi="Times New Roman" w:cs="Times New Roman"/>
          <w:sz w:val="24"/>
          <w:szCs w:val="24"/>
          <w:highlight w:val="white"/>
        </w:rPr>
        <w:t xml:space="preserve">released from lakeside development </w:t>
      </w:r>
      <w:r w:rsidR="00B23DAC">
        <w:rPr>
          <w:rFonts w:ascii="Times New Roman" w:eastAsia="Times New Roman" w:hAnsi="Times New Roman" w:cs="Times New Roman"/>
          <w:sz w:val="24"/>
          <w:szCs w:val="24"/>
          <w:highlight w:val="white"/>
        </w:rPr>
        <w:t>can</w:t>
      </w:r>
      <w:r w:rsidR="005F7195">
        <w:rPr>
          <w:rFonts w:ascii="Times New Roman" w:eastAsia="Times New Roman" w:hAnsi="Times New Roman" w:cs="Times New Roman"/>
          <w:sz w:val="24"/>
          <w:szCs w:val="24"/>
          <w:highlight w:val="white"/>
        </w:rPr>
        <w:t xml:space="preserve"> </w:t>
      </w:r>
      <w:r w:rsidR="003F5190">
        <w:rPr>
          <w:rFonts w:ascii="Times New Roman" w:eastAsia="Times New Roman" w:hAnsi="Times New Roman" w:cs="Times New Roman"/>
          <w:sz w:val="24"/>
          <w:szCs w:val="24"/>
          <w:highlight w:val="white"/>
        </w:rPr>
        <w:t>reshap</w:t>
      </w:r>
      <w:r w:rsidR="00B23DAC">
        <w:rPr>
          <w:rFonts w:ascii="Times New Roman" w:eastAsia="Times New Roman" w:hAnsi="Times New Roman" w:cs="Times New Roman"/>
          <w:sz w:val="24"/>
          <w:szCs w:val="24"/>
          <w:highlight w:val="white"/>
        </w:rPr>
        <w:t>e</w:t>
      </w:r>
      <w:r w:rsidR="003F5190">
        <w:rPr>
          <w:rFonts w:ascii="Times New Roman" w:eastAsia="Times New Roman" w:hAnsi="Times New Roman" w:cs="Times New Roman"/>
          <w:sz w:val="24"/>
          <w:szCs w:val="24"/>
          <w:highlight w:val="white"/>
        </w:rPr>
        <w:t xml:space="preserve"> ecological communities</w:t>
      </w:r>
      <w:r w:rsidR="00174557">
        <w:rPr>
          <w:rFonts w:ascii="Times New Roman" w:eastAsia="Times New Roman" w:hAnsi="Times New Roman" w:cs="Times New Roman"/>
          <w:sz w:val="24"/>
          <w:szCs w:val="24"/>
          <w:highlight w:val="white"/>
        </w:rPr>
        <w:t>.</w:t>
      </w:r>
      <w:r w:rsidR="007D6DDA">
        <w:rPr>
          <w:rFonts w:ascii="Times New Roman" w:eastAsia="Times New Roman" w:hAnsi="Times New Roman" w:cs="Times New Roman"/>
          <w:sz w:val="24"/>
          <w:szCs w:val="24"/>
          <w:highlight w:val="white"/>
        </w:rPr>
        <w:t xml:space="preserve"> </w:t>
      </w:r>
      <w:r w:rsidR="00205365">
        <w:rPr>
          <w:rFonts w:ascii="Times New Roman" w:eastAsia="Times New Roman" w:hAnsi="Times New Roman" w:cs="Times New Roman"/>
          <w:sz w:val="24"/>
          <w:szCs w:val="24"/>
          <w:highlight w:val="white"/>
        </w:rPr>
        <w:t>In particular, n</w:t>
      </w:r>
      <w:r w:rsidR="005F7195">
        <w:rPr>
          <w:rFonts w:ascii="Times New Roman" w:eastAsia="Times New Roman" w:hAnsi="Times New Roman" w:cs="Times New Roman"/>
          <w:sz w:val="24"/>
          <w:szCs w:val="24"/>
          <w:highlight w:val="white"/>
        </w:rPr>
        <w:t xml:space="preserve">earshore periphyton can </w:t>
      </w:r>
      <w:r w:rsidR="00205365">
        <w:rPr>
          <w:rFonts w:ascii="Times New Roman" w:eastAsia="Times New Roman" w:hAnsi="Times New Roman" w:cs="Times New Roman"/>
          <w:sz w:val="24"/>
          <w:szCs w:val="24"/>
          <w:highlight w:val="white"/>
        </w:rPr>
        <w:t xml:space="preserve">rapidly assimilate </w:t>
      </w:r>
      <w:r w:rsidR="005F7195">
        <w:rPr>
          <w:rFonts w:ascii="Times New Roman" w:eastAsia="Times New Roman" w:hAnsi="Times New Roman" w:cs="Times New Roman"/>
          <w:sz w:val="24"/>
          <w:szCs w:val="24"/>
          <w:highlight w:val="white"/>
        </w:rPr>
        <w:t xml:space="preserve">sewage-associated nutrients </w:t>
      </w:r>
      <w:r w:rsidR="0042256A">
        <w:rPr>
          <w:rFonts w:ascii="Times New Roman" w:eastAsia="Times New Roman" w:hAnsi="Times New Roman" w:cs="Times New Roman"/>
          <w:sz w:val="24"/>
          <w:szCs w:val="24"/>
          <w:highlight w:val="white"/>
        </w:rPr>
        <w:t xml:space="preserve">leading to </w:t>
      </w:r>
      <w:r w:rsidR="00BE62F9">
        <w:rPr>
          <w:rFonts w:ascii="Times New Roman" w:eastAsia="Times New Roman" w:hAnsi="Times New Roman" w:cs="Times New Roman"/>
          <w:sz w:val="24"/>
          <w:szCs w:val="24"/>
          <w:highlight w:val="white"/>
        </w:rPr>
        <w:t>increase</w:t>
      </w:r>
      <w:r w:rsidR="00762C08">
        <w:rPr>
          <w:rFonts w:ascii="Times New Roman" w:eastAsia="Times New Roman" w:hAnsi="Times New Roman" w:cs="Times New Roman"/>
          <w:sz w:val="24"/>
          <w:szCs w:val="24"/>
          <w:highlight w:val="white"/>
        </w:rPr>
        <w:t>s</w:t>
      </w:r>
      <w:r w:rsidR="00BE62F9">
        <w:rPr>
          <w:rFonts w:ascii="Times New Roman" w:eastAsia="Times New Roman" w:hAnsi="Times New Roman" w:cs="Times New Roman"/>
          <w:sz w:val="24"/>
          <w:szCs w:val="24"/>
          <w:highlight w:val="white"/>
        </w:rPr>
        <w:t xml:space="preserve"> </w:t>
      </w:r>
      <w:r w:rsidR="0042256A">
        <w:rPr>
          <w:rFonts w:ascii="Times New Roman" w:eastAsia="Times New Roman" w:hAnsi="Times New Roman" w:cs="Times New Roman"/>
          <w:sz w:val="24"/>
          <w:szCs w:val="24"/>
          <w:highlight w:val="white"/>
        </w:rPr>
        <w:t xml:space="preserve">of </w:t>
      </w:r>
      <w:r w:rsidR="005F7195">
        <w:rPr>
          <w:rFonts w:ascii="Times New Roman" w:eastAsia="Times New Roman" w:hAnsi="Times New Roman" w:cs="Times New Roman"/>
          <w:sz w:val="24"/>
          <w:szCs w:val="24"/>
          <w:highlight w:val="white"/>
        </w:rPr>
        <w:t>filamentous alga</w:t>
      </w:r>
      <w:r w:rsidR="002C575D">
        <w:rPr>
          <w:rFonts w:ascii="Times New Roman" w:eastAsia="Times New Roman" w:hAnsi="Times New Roman" w:cs="Times New Roman"/>
          <w:sz w:val="24"/>
          <w:szCs w:val="24"/>
          <w:highlight w:val="white"/>
        </w:rPr>
        <w:t>l abundance</w:t>
      </w:r>
      <w:r w:rsidR="005F7195">
        <w:rPr>
          <w:rFonts w:ascii="Times New Roman" w:eastAsia="Times New Roman" w:hAnsi="Times New Roman" w:cs="Times New Roman"/>
          <w:sz w:val="24"/>
          <w:szCs w:val="24"/>
          <w:highlight w:val="white"/>
        </w:rPr>
        <w:t xml:space="preserve">, thus altering </w:t>
      </w:r>
      <w:r w:rsidR="00B23DAC">
        <w:rPr>
          <w:rFonts w:ascii="Times New Roman" w:eastAsia="Times New Roman" w:hAnsi="Times New Roman" w:cs="Times New Roman"/>
          <w:sz w:val="24"/>
          <w:szCs w:val="24"/>
          <w:highlight w:val="white"/>
        </w:rPr>
        <w:t>both</w:t>
      </w:r>
      <w:r w:rsidR="005F7195">
        <w:rPr>
          <w:rFonts w:ascii="Times New Roman" w:eastAsia="Times New Roman" w:hAnsi="Times New Roman" w:cs="Times New Roman"/>
          <w:sz w:val="24"/>
          <w:szCs w:val="24"/>
          <w:highlight w:val="white"/>
        </w:rPr>
        <w:t xml:space="preserve"> </w:t>
      </w:r>
      <w:r w:rsidR="002C575D">
        <w:rPr>
          <w:rFonts w:ascii="Times New Roman" w:eastAsia="Times New Roman" w:hAnsi="Times New Roman" w:cs="Times New Roman"/>
          <w:sz w:val="24"/>
          <w:szCs w:val="24"/>
          <w:highlight w:val="white"/>
        </w:rPr>
        <w:t xml:space="preserve">food </w:t>
      </w:r>
      <w:r w:rsidR="005F7195">
        <w:rPr>
          <w:rFonts w:ascii="Times New Roman" w:eastAsia="Times New Roman" w:hAnsi="Times New Roman" w:cs="Times New Roman"/>
          <w:sz w:val="24"/>
          <w:szCs w:val="24"/>
          <w:highlight w:val="white"/>
        </w:rPr>
        <w:t xml:space="preserve">abundance </w:t>
      </w:r>
      <w:r w:rsidR="00B23DAC">
        <w:rPr>
          <w:rFonts w:ascii="Times New Roman" w:eastAsia="Times New Roman" w:hAnsi="Times New Roman" w:cs="Times New Roman"/>
          <w:sz w:val="24"/>
          <w:szCs w:val="24"/>
          <w:highlight w:val="white"/>
        </w:rPr>
        <w:t>and</w:t>
      </w:r>
      <w:r w:rsidR="00174557">
        <w:rPr>
          <w:rFonts w:ascii="Times New Roman" w:eastAsia="Times New Roman" w:hAnsi="Times New Roman" w:cs="Times New Roman"/>
          <w:sz w:val="24"/>
          <w:szCs w:val="24"/>
          <w:highlight w:val="white"/>
        </w:rPr>
        <w:t xml:space="preserve"> </w:t>
      </w:r>
      <w:r w:rsidR="00360477">
        <w:rPr>
          <w:rFonts w:ascii="Times New Roman" w:eastAsia="Times New Roman" w:hAnsi="Times New Roman" w:cs="Times New Roman"/>
          <w:sz w:val="24"/>
          <w:szCs w:val="24"/>
          <w:highlight w:val="white"/>
        </w:rPr>
        <w:t>quality</w:t>
      </w:r>
      <w:r w:rsidR="005F7195">
        <w:rPr>
          <w:rFonts w:ascii="Times New Roman" w:eastAsia="Times New Roman" w:hAnsi="Times New Roman" w:cs="Times New Roman"/>
          <w:sz w:val="24"/>
          <w:szCs w:val="24"/>
          <w:highlight w:val="white"/>
        </w:rPr>
        <w:t xml:space="preserve"> </w:t>
      </w:r>
      <w:r w:rsidR="001F1186">
        <w:rPr>
          <w:rFonts w:ascii="Times New Roman" w:eastAsia="Times New Roman" w:hAnsi="Times New Roman" w:cs="Times New Roman"/>
          <w:sz w:val="24"/>
          <w:szCs w:val="24"/>
          <w:highlight w:val="white"/>
        </w:rPr>
        <w:t>for</w:t>
      </w:r>
      <w:r w:rsidR="005F7195">
        <w:rPr>
          <w:rFonts w:ascii="Times New Roman" w:eastAsia="Times New Roman" w:hAnsi="Times New Roman" w:cs="Times New Roman"/>
          <w:sz w:val="24"/>
          <w:szCs w:val="24"/>
          <w:highlight w:val="white"/>
        </w:rPr>
        <w:t xml:space="preserve"> grazers. </w:t>
      </w:r>
      <w:r w:rsidR="002C575D">
        <w:rPr>
          <w:rFonts w:ascii="Times New Roman" w:eastAsia="Times New Roman" w:hAnsi="Times New Roman" w:cs="Times New Roman"/>
          <w:sz w:val="24"/>
          <w:szCs w:val="24"/>
          <w:highlight w:val="white"/>
        </w:rPr>
        <w:t xml:space="preserve">In Lake Baikal, a </w:t>
      </w:r>
      <w:r w:rsidR="0042256A">
        <w:rPr>
          <w:rFonts w:ascii="Times New Roman" w:eastAsia="Times New Roman" w:hAnsi="Times New Roman" w:cs="Times New Roman"/>
          <w:sz w:val="24"/>
          <w:szCs w:val="24"/>
          <w:highlight w:val="white"/>
        </w:rPr>
        <w:t>large</w:t>
      </w:r>
      <w:r w:rsidR="002C575D">
        <w:rPr>
          <w:rFonts w:ascii="Times New Roman" w:eastAsia="Times New Roman" w:hAnsi="Times New Roman" w:cs="Times New Roman"/>
          <w:sz w:val="24"/>
          <w:szCs w:val="24"/>
          <w:highlight w:val="white"/>
        </w:rPr>
        <w:t>, ultra-oligotrophic, remote lake in Siberia, f</w:t>
      </w:r>
      <w:r w:rsidR="009F6FAD">
        <w:rPr>
          <w:rFonts w:ascii="Times New Roman" w:eastAsia="Times New Roman" w:hAnsi="Times New Roman" w:cs="Times New Roman"/>
          <w:sz w:val="24"/>
          <w:szCs w:val="24"/>
          <w:highlight w:val="white"/>
        </w:rPr>
        <w:t>ilamentous algal abundance has increased near lakeside developments</w:t>
      </w:r>
      <w:r w:rsidR="002C575D">
        <w:rPr>
          <w:rFonts w:ascii="Times New Roman" w:eastAsia="Times New Roman" w:hAnsi="Times New Roman" w:cs="Times New Roman"/>
          <w:sz w:val="24"/>
          <w:szCs w:val="24"/>
          <w:highlight w:val="white"/>
        </w:rPr>
        <w:t>, and</w:t>
      </w:r>
      <w:r w:rsidR="00F36FA7">
        <w:rPr>
          <w:rFonts w:ascii="Times New Roman" w:eastAsia="Times New Roman" w:hAnsi="Times New Roman" w:cs="Times New Roman"/>
          <w:sz w:val="24"/>
          <w:szCs w:val="24"/>
          <w:highlight w:val="white"/>
        </w:rPr>
        <w:t xml:space="preserve"> </w:t>
      </w:r>
      <w:r w:rsidR="00B23DAC">
        <w:rPr>
          <w:rFonts w:ascii="Times New Roman" w:eastAsia="Times New Roman" w:hAnsi="Times New Roman" w:cs="Times New Roman"/>
          <w:sz w:val="24"/>
          <w:szCs w:val="24"/>
          <w:highlight w:val="white"/>
        </w:rPr>
        <w:t xml:space="preserve">localized </w:t>
      </w:r>
      <w:r w:rsidR="00F36FA7">
        <w:rPr>
          <w:rFonts w:ascii="Times New Roman" w:eastAsia="Times New Roman" w:hAnsi="Times New Roman" w:cs="Times New Roman"/>
          <w:sz w:val="24"/>
          <w:szCs w:val="24"/>
          <w:highlight w:val="white"/>
        </w:rPr>
        <w:t xml:space="preserve">sewage </w:t>
      </w:r>
      <w:r w:rsidR="0042256A">
        <w:rPr>
          <w:rFonts w:ascii="Times New Roman" w:eastAsia="Times New Roman" w:hAnsi="Times New Roman" w:cs="Times New Roman"/>
          <w:sz w:val="24"/>
          <w:szCs w:val="24"/>
          <w:highlight w:val="white"/>
        </w:rPr>
        <w:t xml:space="preserve">input </w:t>
      </w:r>
      <w:r w:rsidR="009F6FAD">
        <w:rPr>
          <w:rFonts w:ascii="Times New Roman" w:eastAsia="Times New Roman" w:hAnsi="Times New Roman" w:cs="Times New Roman"/>
          <w:sz w:val="24"/>
          <w:szCs w:val="24"/>
          <w:highlight w:val="white"/>
        </w:rPr>
        <w:t xml:space="preserve">is </w:t>
      </w:r>
      <w:r w:rsidR="002C575D">
        <w:rPr>
          <w:rFonts w:ascii="Times New Roman" w:eastAsia="Times New Roman" w:hAnsi="Times New Roman" w:cs="Times New Roman"/>
          <w:sz w:val="24"/>
          <w:szCs w:val="24"/>
          <w:highlight w:val="white"/>
        </w:rPr>
        <w:t xml:space="preserve">the </w:t>
      </w:r>
      <w:r w:rsidR="00F36FA7">
        <w:rPr>
          <w:rFonts w:ascii="Times New Roman" w:eastAsia="Times New Roman" w:hAnsi="Times New Roman" w:cs="Times New Roman"/>
          <w:sz w:val="24"/>
          <w:szCs w:val="24"/>
          <w:highlight w:val="white"/>
        </w:rPr>
        <w:t>suspected cause</w:t>
      </w:r>
      <w:r w:rsidR="00150A0F">
        <w:rPr>
          <w:rFonts w:ascii="Times New Roman" w:eastAsia="Times New Roman" w:hAnsi="Times New Roman" w:cs="Times New Roman"/>
          <w:sz w:val="24"/>
          <w:szCs w:val="24"/>
          <w:highlight w:val="white"/>
        </w:rPr>
        <w:t xml:space="preserve">. </w:t>
      </w:r>
      <w:r w:rsidR="002C575D">
        <w:rPr>
          <w:rFonts w:ascii="Times New Roman" w:eastAsia="Times New Roman" w:hAnsi="Times New Roman" w:cs="Times New Roman"/>
          <w:sz w:val="24"/>
          <w:szCs w:val="24"/>
          <w:highlight w:val="white"/>
        </w:rPr>
        <w:t>These shifts are</w:t>
      </w:r>
      <w:r w:rsidR="00F36FA7">
        <w:rPr>
          <w:rFonts w:ascii="Times New Roman" w:eastAsia="Times New Roman" w:hAnsi="Times New Roman" w:cs="Times New Roman"/>
          <w:sz w:val="24"/>
          <w:szCs w:val="24"/>
          <w:highlight w:val="white"/>
        </w:rPr>
        <w:t xml:space="preserve"> of particular interest in Lake Baikal, where </w:t>
      </w:r>
      <w:r w:rsidR="00C00E9F">
        <w:rPr>
          <w:rFonts w:ascii="Times New Roman" w:eastAsia="Times New Roman" w:hAnsi="Times New Roman" w:cs="Times New Roman"/>
          <w:sz w:val="24"/>
          <w:szCs w:val="24"/>
          <w:highlight w:val="white"/>
        </w:rPr>
        <w:t xml:space="preserve">endemic </w:t>
      </w:r>
      <w:r w:rsidR="00B23DAC">
        <w:rPr>
          <w:rFonts w:ascii="Times New Roman" w:eastAsia="Times New Roman" w:hAnsi="Times New Roman" w:cs="Times New Roman"/>
          <w:sz w:val="24"/>
          <w:szCs w:val="24"/>
          <w:highlight w:val="white"/>
        </w:rPr>
        <w:t xml:space="preserve">littoral </w:t>
      </w:r>
      <w:r w:rsidR="00C00E9F">
        <w:rPr>
          <w:rFonts w:ascii="Times New Roman" w:eastAsia="Times New Roman" w:hAnsi="Times New Roman" w:cs="Times New Roman"/>
          <w:sz w:val="24"/>
          <w:szCs w:val="24"/>
          <w:highlight w:val="white"/>
        </w:rPr>
        <w:t xml:space="preserve">biodiversity is high, lakeside </w:t>
      </w:r>
      <w:r w:rsidR="007A1552">
        <w:rPr>
          <w:rFonts w:ascii="Times New Roman" w:eastAsia="Times New Roman" w:hAnsi="Times New Roman" w:cs="Times New Roman"/>
          <w:sz w:val="24"/>
          <w:szCs w:val="24"/>
          <w:highlight w:val="white"/>
        </w:rPr>
        <w:t>settlements</w:t>
      </w:r>
      <w:r w:rsidR="00F36FA7">
        <w:rPr>
          <w:rFonts w:ascii="Times New Roman" w:eastAsia="Times New Roman" w:hAnsi="Times New Roman" w:cs="Times New Roman"/>
          <w:sz w:val="24"/>
          <w:szCs w:val="24"/>
          <w:highlight w:val="white"/>
        </w:rPr>
        <w:t xml:space="preserve"> are </w:t>
      </w:r>
      <w:r w:rsidR="0042256A">
        <w:rPr>
          <w:rFonts w:ascii="Times New Roman" w:eastAsia="Times New Roman" w:hAnsi="Times New Roman" w:cs="Times New Roman"/>
          <w:sz w:val="24"/>
          <w:szCs w:val="24"/>
          <w:highlight w:val="white"/>
        </w:rPr>
        <w:t xml:space="preserve">mostly </w:t>
      </w:r>
      <w:r w:rsidR="00F36FA7">
        <w:rPr>
          <w:rFonts w:ascii="Times New Roman" w:eastAsia="Times New Roman" w:hAnsi="Times New Roman" w:cs="Times New Roman"/>
          <w:sz w:val="24"/>
          <w:szCs w:val="24"/>
          <w:highlight w:val="white"/>
        </w:rPr>
        <w:t xml:space="preserve">small, </w:t>
      </w:r>
      <w:r w:rsidR="002C575D">
        <w:rPr>
          <w:rFonts w:ascii="Times New Roman" w:eastAsia="Times New Roman" w:hAnsi="Times New Roman" w:cs="Times New Roman"/>
          <w:sz w:val="24"/>
          <w:szCs w:val="24"/>
          <w:highlight w:val="white"/>
        </w:rPr>
        <w:t xml:space="preserve">tourism is </w:t>
      </w:r>
      <w:r w:rsidR="006D05F8">
        <w:rPr>
          <w:rFonts w:ascii="Times New Roman" w:eastAsia="Times New Roman" w:hAnsi="Times New Roman" w:cs="Times New Roman"/>
          <w:sz w:val="24"/>
          <w:szCs w:val="24"/>
          <w:highlight w:val="white"/>
        </w:rPr>
        <w:t xml:space="preserve">relatively </w:t>
      </w:r>
      <w:r w:rsidR="00080393">
        <w:rPr>
          <w:rFonts w:ascii="Times New Roman" w:eastAsia="Times New Roman" w:hAnsi="Times New Roman" w:cs="Times New Roman"/>
          <w:sz w:val="24"/>
          <w:szCs w:val="24"/>
          <w:highlight w:val="white"/>
        </w:rPr>
        <w:t>high</w:t>
      </w:r>
      <w:r w:rsidR="002C575D">
        <w:rPr>
          <w:rFonts w:ascii="Times New Roman" w:eastAsia="Times New Roman" w:hAnsi="Times New Roman" w:cs="Times New Roman"/>
          <w:sz w:val="24"/>
          <w:szCs w:val="24"/>
          <w:highlight w:val="white"/>
        </w:rPr>
        <w:t xml:space="preserve"> (~1.2 million </w:t>
      </w:r>
      <w:r w:rsidR="00BC3BE8">
        <w:rPr>
          <w:rFonts w:ascii="Times New Roman" w:eastAsia="Times New Roman" w:hAnsi="Times New Roman" w:cs="Times New Roman"/>
          <w:sz w:val="24"/>
          <w:szCs w:val="24"/>
          <w:highlight w:val="white"/>
        </w:rPr>
        <w:t xml:space="preserve">visitors </w:t>
      </w:r>
      <w:r w:rsidR="002C575D">
        <w:rPr>
          <w:rFonts w:ascii="Times New Roman" w:eastAsia="Times New Roman" w:hAnsi="Times New Roman" w:cs="Times New Roman"/>
          <w:sz w:val="24"/>
          <w:szCs w:val="24"/>
          <w:highlight w:val="white"/>
        </w:rPr>
        <w:t xml:space="preserve">annually), </w:t>
      </w:r>
      <w:r w:rsidR="00F36FA7">
        <w:rPr>
          <w:rFonts w:ascii="Times New Roman" w:eastAsia="Times New Roman" w:hAnsi="Times New Roman" w:cs="Times New Roman"/>
          <w:sz w:val="24"/>
          <w:szCs w:val="24"/>
          <w:highlight w:val="white"/>
        </w:rPr>
        <w:t xml:space="preserve">and </w:t>
      </w:r>
      <w:r w:rsidR="00B23DAC">
        <w:rPr>
          <w:rFonts w:ascii="Times New Roman" w:eastAsia="Times New Roman" w:hAnsi="Times New Roman" w:cs="Times New Roman"/>
          <w:sz w:val="24"/>
          <w:szCs w:val="24"/>
          <w:highlight w:val="white"/>
        </w:rPr>
        <w:t>settlements</w:t>
      </w:r>
      <w:r w:rsidR="00F36FA7">
        <w:rPr>
          <w:rFonts w:ascii="Times New Roman" w:eastAsia="Times New Roman" w:hAnsi="Times New Roman" w:cs="Times New Roman"/>
          <w:sz w:val="24"/>
          <w:szCs w:val="24"/>
          <w:highlight w:val="white"/>
        </w:rPr>
        <w:t xml:space="preserve"> are separated by large tracts of</w:t>
      </w:r>
      <w:r w:rsidR="00C00E9F">
        <w:rPr>
          <w:rFonts w:ascii="Times New Roman" w:eastAsia="Times New Roman" w:hAnsi="Times New Roman" w:cs="Times New Roman"/>
          <w:sz w:val="24"/>
          <w:szCs w:val="24"/>
          <w:highlight w:val="white"/>
        </w:rPr>
        <w:t xml:space="preserve"> undisturbed</w:t>
      </w:r>
      <w:r w:rsidR="00F36FA7">
        <w:rPr>
          <w:rFonts w:ascii="Times New Roman" w:eastAsia="Times New Roman" w:hAnsi="Times New Roman" w:cs="Times New Roman"/>
          <w:sz w:val="24"/>
          <w:szCs w:val="24"/>
          <w:highlight w:val="white"/>
        </w:rPr>
        <w:t xml:space="preserve"> shoreline, </w:t>
      </w:r>
      <w:r w:rsidR="002C575D">
        <w:rPr>
          <w:rFonts w:ascii="Times New Roman" w:eastAsia="Times New Roman" w:hAnsi="Times New Roman" w:cs="Times New Roman"/>
          <w:sz w:val="24"/>
          <w:szCs w:val="24"/>
          <w:highlight w:val="white"/>
        </w:rPr>
        <w:t>enabling investigation of</w:t>
      </w:r>
      <w:r w:rsidR="00F36FA7">
        <w:rPr>
          <w:rFonts w:ascii="Times New Roman" w:eastAsia="Times New Roman" w:hAnsi="Times New Roman" w:cs="Times New Roman"/>
          <w:sz w:val="24"/>
          <w:szCs w:val="24"/>
          <w:highlight w:val="white"/>
        </w:rPr>
        <w:t xml:space="preserve"> heterogeneity and gradients </w:t>
      </w:r>
      <w:r w:rsidR="00C00E9F">
        <w:rPr>
          <w:rFonts w:ascii="Times New Roman" w:eastAsia="Times New Roman" w:hAnsi="Times New Roman" w:cs="Times New Roman"/>
          <w:sz w:val="24"/>
          <w:szCs w:val="24"/>
          <w:highlight w:val="white"/>
        </w:rPr>
        <w:t>of disturbance</w:t>
      </w:r>
      <w:r w:rsidR="00F36FA7">
        <w:rPr>
          <w:rFonts w:ascii="Times New Roman" w:eastAsia="Times New Roman" w:hAnsi="Times New Roman" w:cs="Times New Roman"/>
          <w:sz w:val="24"/>
          <w:szCs w:val="24"/>
          <w:highlight w:val="white"/>
        </w:rPr>
        <w:t>. W</w:t>
      </w:r>
      <w:r>
        <w:rPr>
          <w:rFonts w:ascii="Times New Roman" w:eastAsia="Times New Roman" w:hAnsi="Times New Roman" w:cs="Times New Roman"/>
          <w:sz w:val="24"/>
          <w:szCs w:val="24"/>
          <w:highlight w:val="white"/>
        </w:rPr>
        <w:t xml:space="preserve">e surveyed </w:t>
      </w:r>
      <w:r w:rsidR="00F36FA7">
        <w:rPr>
          <w:rFonts w:ascii="Times New Roman" w:eastAsia="Times New Roman" w:hAnsi="Times New Roman" w:cs="Times New Roman"/>
          <w:sz w:val="24"/>
          <w:szCs w:val="24"/>
          <w:highlight w:val="white"/>
        </w:rPr>
        <w:t xml:space="preserve">sites along </w:t>
      </w:r>
      <w:r>
        <w:rPr>
          <w:rFonts w:ascii="Times New Roman" w:eastAsia="Times New Roman" w:hAnsi="Times New Roman" w:cs="Times New Roman"/>
          <w:sz w:val="24"/>
          <w:szCs w:val="24"/>
          <w:highlight w:val="white"/>
        </w:rPr>
        <w:t>40</w:t>
      </w:r>
      <w:r w:rsidR="00AB40EC">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km of </w:t>
      </w:r>
      <w:r w:rsidR="00AB40EC">
        <w:rPr>
          <w:rFonts w:ascii="Times New Roman" w:eastAsia="Times New Roman" w:hAnsi="Times New Roman" w:cs="Times New Roman"/>
          <w:sz w:val="24"/>
          <w:szCs w:val="24"/>
          <w:highlight w:val="white"/>
        </w:rPr>
        <w:t xml:space="preserve">Baikal’s </w:t>
      </w:r>
      <w:r>
        <w:rPr>
          <w:rFonts w:ascii="Times New Roman" w:eastAsia="Times New Roman" w:hAnsi="Times New Roman" w:cs="Times New Roman"/>
          <w:sz w:val="24"/>
          <w:szCs w:val="24"/>
          <w:highlight w:val="white"/>
        </w:rPr>
        <w:t>southwestern shore for sewage indicators</w:t>
      </w:r>
      <w:r w:rsidR="00C00E9F">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sz w:val="24"/>
          <w:szCs w:val="24"/>
          <w:highlight w:val="white"/>
        </w:rPr>
        <w:t>pharmaceuticals and personal care products (PPCPs) and microplastics</w:t>
      </w:r>
      <w:r w:rsidR="00C00E9F">
        <w:rPr>
          <w:rFonts w:ascii="Times New Roman" w:eastAsia="Times New Roman" w:hAnsi="Times New Roman" w:cs="Times New Roman"/>
          <w:sz w:val="24"/>
          <w:szCs w:val="24"/>
          <w:highlight w:val="white"/>
        </w:rPr>
        <w:t xml:space="preserve"> – </w:t>
      </w:r>
      <w:r w:rsidR="000D00B7">
        <w:rPr>
          <w:rFonts w:ascii="Times New Roman" w:eastAsia="Times New Roman" w:hAnsi="Times New Roman" w:cs="Times New Roman"/>
          <w:sz w:val="24"/>
          <w:szCs w:val="24"/>
          <w:highlight w:val="white"/>
        </w:rPr>
        <w:t>as well as</w:t>
      </w:r>
      <w:r w:rsidR="00150A0F">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periphyton and macroinvertebrate abundance </w:t>
      </w:r>
      <w:r w:rsidR="00150A0F">
        <w:rPr>
          <w:rFonts w:ascii="Times New Roman" w:eastAsia="Times New Roman" w:hAnsi="Times New Roman" w:cs="Times New Roman"/>
          <w:sz w:val="24"/>
          <w:szCs w:val="24"/>
          <w:highlight w:val="white"/>
        </w:rPr>
        <w:t>and</w:t>
      </w:r>
      <w:r w:rsidR="00106752">
        <w:rPr>
          <w:rFonts w:ascii="Times New Roman" w:eastAsia="Times New Roman" w:hAnsi="Times New Roman" w:cs="Times New Roman"/>
          <w:sz w:val="24"/>
          <w:szCs w:val="24"/>
          <w:highlight w:val="white"/>
        </w:rPr>
        <w:t xml:space="preserve"> </w:t>
      </w:r>
      <w:r w:rsidR="007A1552">
        <w:rPr>
          <w:rFonts w:ascii="Times New Roman" w:eastAsia="Times New Roman" w:hAnsi="Times New Roman" w:cs="Times New Roman"/>
          <w:sz w:val="24"/>
          <w:szCs w:val="24"/>
          <w:highlight w:val="white"/>
        </w:rPr>
        <w:t xml:space="preserve">indicators of </w:t>
      </w:r>
      <w:r w:rsidR="00106752">
        <w:rPr>
          <w:rFonts w:ascii="Times New Roman" w:eastAsia="Times New Roman" w:hAnsi="Times New Roman" w:cs="Times New Roman"/>
          <w:sz w:val="24"/>
          <w:szCs w:val="24"/>
          <w:highlight w:val="white"/>
        </w:rPr>
        <w:t xml:space="preserve">food web </w:t>
      </w:r>
      <w:r w:rsidR="007A1552">
        <w:rPr>
          <w:rFonts w:ascii="Times New Roman" w:eastAsia="Times New Roman" w:hAnsi="Times New Roman" w:cs="Times New Roman"/>
          <w:sz w:val="24"/>
          <w:szCs w:val="24"/>
          <w:highlight w:val="white"/>
        </w:rPr>
        <w:t>structure</w:t>
      </w:r>
      <w:r w:rsidR="00150A0F">
        <w:rPr>
          <w:rFonts w:ascii="Times New Roman" w:eastAsia="Times New Roman" w:hAnsi="Times New Roman" w:cs="Times New Roman"/>
          <w:sz w:val="24"/>
          <w:szCs w:val="24"/>
          <w:highlight w:val="white"/>
        </w:rPr>
        <w:t xml:space="preserve"> </w:t>
      </w:r>
      <w:r w:rsidR="00106752">
        <w:rPr>
          <w:rFonts w:ascii="Times New Roman" w:eastAsia="Times New Roman" w:hAnsi="Times New Roman" w:cs="Times New Roman"/>
          <w:sz w:val="24"/>
          <w:szCs w:val="24"/>
          <w:highlight w:val="white"/>
        </w:rPr>
        <w:t>(stable isotopes and fatty acid</w:t>
      </w:r>
      <w:r w:rsidR="007F2E5D">
        <w:rPr>
          <w:rFonts w:ascii="Times New Roman" w:eastAsia="Times New Roman" w:hAnsi="Times New Roman" w:cs="Times New Roman"/>
          <w:sz w:val="24"/>
          <w:szCs w:val="24"/>
          <w:highlight w:val="white"/>
        </w:rPr>
        <w:t>s</w:t>
      </w:r>
      <w:r w:rsidR="00106752">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PPCPs</w:t>
      </w:r>
      <w:r w:rsidR="000D00B7">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including caffeine and acetaminophen</w:t>
      </w:r>
      <w:r w:rsidR="000D00B7">
        <w:rPr>
          <w:rFonts w:ascii="Times New Roman" w:eastAsia="Times New Roman" w:hAnsi="Times New Roman" w:cs="Times New Roman"/>
          <w:sz w:val="24"/>
          <w:szCs w:val="24"/>
          <w:highlight w:val="white"/>
        </w:rPr>
        <w:t>/paracetamol</w:t>
      </w:r>
      <w:r w:rsidR="009F5F50">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were </w:t>
      </w:r>
      <w:r w:rsidR="00D34404">
        <w:rPr>
          <w:rFonts w:ascii="Times New Roman" w:eastAsia="Times New Roman" w:hAnsi="Times New Roman" w:cs="Times New Roman"/>
          <w:sz w:val="24"/>
          <w:szCs w:val="24"/>
          <w:highlight w:val="white"/>
        </w:rPr>
        <w:t xml:space="preserve">spatially </w:t>
      </w:r>
      <w:r>
        <w:rPr>
          <w:rFonts w:ascii="Times New Roman" w:eastAsia="Times New Roman" w:hAnsi="Times New Roman" w:cs="Times New Roman"/>
          <w:sz w:val="24"/>
          <w:szCs w:val="24"/>
          <w:highlight w:val="white"/>
        </w:rPr>
        <w:t>related</w:t>
      </w:r>
      <w:r w:rsidR="00110977">
        <w:rPr>
          <w:rFonts w:ascii="Times New Roman" w:eastAsia="Times New Roman" w:hAnsi="Times New Roman" w:cs="Times New Roman"/>
          <w:sz w:val="24"/>
          <w:szCs w:val="24"/>
          <w:highlight w:val="white"/>
        </w:rPr>
        <w:t xml:space="preserve"> to</w:t>
      </w:r>
      <w:r w:rsidR="00414172">
        <w:rPr>
          <w:rFonts w:ascii="Times New Roman" w:eastAsia="Times New Roman" w:hAnsi="Times New Roman" w:cs="Times New Roman"/>
          <w:sz w:val="24"/>
          <w:szCs w:val="24"/>
          <w:highlight w:val="white"/>
        </w:rPr>
        <w:t xml:space="preserve"> </w:t>
      </w:r>
      <w:r w:rsidR="00110977">
        <w:rPr>
          <w:rFonts w:ascii="Times New Roman" w:eastAsia="Times New Roman" w:hAnsi="Times New Roman" w:cs="Times New Roman"/>
          <w:sz w:val="24"/>
          <w:szCs w:val="24"/>
          <w:highlight w:val="white"/>
        </w:rPr>
        <w:t>lakeside development</w:t>
      </w:r>
      <w:r>
        <w:rPr>
          <w:rFonts w:ascii="Times New Roman" w:eastAsia="Times New Roman" w:hAnsi="Times New Roman" w:cs="Times New Roman"/>
          <w:sz w:val="24"/>
          <w:szCs w:val="24"/>
          <w:highlight w:val="white"/>
        </w:rPr>
        <w:t xml:space="preserve">. </w:t>
      </w:r>
      <w:r w:rsidR="00C00E9F">
        <w:rPr>
          <w:rFonts w:ascii="Times New Roman" w:eastAsia="Times New Roman" w:hAnsi="Times New Roman" w:cs="Times New Roman"/>
          <w:sz w:val="24"/>
          <w:szCs w:val="24"/>
          <w:highlight w:val="white"/>
        </w:rPr>
        <w:t xml:space="preserve">As predicted, </w:t>
      </w:r>
      <w:r w:rsidR="002F14D8">
        <w:rPr>
          <w:rFonts w:ascii="Times New Roman" w:eastAsia="Times New Roman" w:hAnsi="Times New Roman" w:cs="Times New Roman"/>
          <w:sz w:val="24"/>
          <w:szCs w:val="24"/>
          <w:highlight w:val="white"/>
        </w:rPr>
        <w:t>lakeside development</w:t>
      </w:r>
      <w:r w:rsidR="00440CF3">
        <w:rPr>
          <w:rFonts w:ascii="Times New Roman" w:eastAsia="Times New Roman" w:hAnsi="Times New Roman" w:cs="Times New Roman"/>
          <w:sz w:val="24"/>
          <w:szCs w:val="24"/>
          <w:highlight w:val="white"/>
        </w:rPr>
        <w:t xml:space="preserve"> was associated with more filamentous algae </w:t>
      </w:r>
      <w:r w:rsidR="000A49FA">
        <w:rPr>
          <w:rFonts w:ascii="Times New Roman" w:eastAsia="Times New Roman" w:hAnsi="Times New Roman" w:cs="Times New Roman"/>
          <w:sz w:val="24"/>
          <w:szCs w:val="24"/>
          <w:highlight w:val="white"/>
        </w:rPr>
        <w:t xml:space="preserve">and </w:t>
      </w:r>
      <w:r w:rsidR="00440CF3">
        <w:rPr>
          <w:rFonts w:ascii="Times New Roman" w:eastAsia="Times New Roman" w:hAnsi="Times New Roman" w:cs="Times New Roman"/>
          <w:sz w:val="24"/>
          <w:szCs w:val="24"/>
          <w:highlight w:val="white"/>
        </w:rPr>
        <w:t xml:space="preserve">lower </w:t>
      </w:r>
      <w:r w:rsidR="00080393">
        <w:rPr>
          <w:rFonts w:ascii="Times New Roman" w:eastAsia="Times New Roman" w:hAnsi="Times New Roman" w:cs="Times New Roman"/>
          <w:sz w:val="24"/>
          <w:szCs w:val="24"/>
          <w:highlight w:val="white"/>
        </w:rPr>
        <w:t>abundance of</w:t>
      </w:r>
      <w:r w:rsidR="006B3C60">
        <w:rPr>
          <w:rFonts w:ascii="Times New Roman" w:eastAsia="Times New Roman" w:hAnsi="Times New Roman" w:cs="Times New Roman"/>
          <w:sz w:val="24"/>
          <w:szCs w:val="24"/>
          <w:highlight w:val="white"/>
        </w:rPr>
        <w:t xml:space="preserve"> sewage-sensitive</w:t>
      </w:r>
      <w:r w:rsidR="00080393">
        <w:rPr>
          <w:rFonts w:ascii="Times New Roman" w:eastAsia="Times New Roman" w:hAnsi="Times New Roman" w:cs="Times New Roman"/>
          <w:sz w:val="24"/>
          <w:szCs w:val="24"/>
          <w:highlight w:val="white"/>
        </w:rPr>
        <w:t xml:space="preserve"> </w:t>
      </w:r>
      <w:proofErr w:type="spellStart"/>
      <w:r w:rsidR="00BE62F9">
        <w:rPr>
          <w:rFonts w:ascii="Times New Roman" w:eastAsia="Times New Roman" w:hAnsi="Times New Roman" w:cs="Times New Roman"/>
          <w:sz w:val="24"/>
          <w:szCs w:val="24"/>
          <w:highlight w:val="white"/>
        </w:rPr>
        <w:t>molluscs</w:t>
      </w:r>
      <w:proofErr w:type="spellEnd"/>
      <w:r w:rsidR="00C00E9F">
        <w:rPr>
          <w:rFonts w:ascii="Times New Roman" w:eastAsia="Times New Roman" w:hAnsi="Times New Roman" w:cs="Times New Roman"/>
          <w:sz w:val="24"/>
          <w:szCs w:val="24"/>
          <w:highlight w:val="white"/>
        </w:rPr>
        <w:t xml:space="preserve">. </w:t>
      </w:r>
      <w:r w:rsidR="003015C9">
        <w:rPr>
          <w:rFonts w:ascii="Times New Roman" w:eastAsia="Times New Roman" w:hAnsi="Times New Roman" w:cs="Times New Roman"/>
          <w:sz w:val="24"/>
          <w:szCs w:val="24"/>
          <w:highlight w:val="white"/>
        </w:rPr>
        <w:t>P</w:t>
      </w:r>
      <w:r>
        <w:rPr>
          <w:rFonts w:ascii="Times New Roman" w:eastAsia="Times New Roman" w:hAnsi="Times New Roman" w:cs="Times New Roman"/>
          <w:sz w:val="24"/>
          <w:szCs w:val="24"/>
          <w:highlight w:val="white"/>
        </w:rPr>
        <w:t>eriphyton and macroinvertebrate stable isotope</w:t>
      </w:r>
      <w:r w:rsidR="00F536BA">
        <w:rPr>
          <w:rFonts w:ascii="Times New Roman" w:eastAsia="Times New Roman" w:hAnsi="Times New Roman" w:cs="Times New Roman"/>
          <w:sz w:val="24"/>
          <w:szCs w:val="24"/>
          <w:highlight w:val="white"/>
        </w:rPr>
        <w:t>s</w:t>
      </w:r>
      <w:r>
        <w:rPr>
          <w:rFonts w:ascii="Times New Roman" w:eastAsia="Times New Roman" w:hAnsi="Times New Roman" w:cs="Times New Roman"/>
          <w:sz w:val="24"/>
          <w:szCs w:val="24"/>
          <w:highlight w:val="white"/>
        </w:rPr>
        <w:t xml:space="preserve"> and essential fatty acid</w:t>
      </w:r>
      <w:r w:rsidR="007F2E5D">
        <w:rPr>
          <w:rFonts w:ascii="Times New Roman" w:eastAsia="Times New Roman" w:hAnsi="Times New Roman" w:cs="Times New Roman"/>
          <w:sz w:val="24"/>
          <w:szCs w:val="24"/>
          <w:highlight w:val="white"/>
        </w:rPr>
        <w:t xml:space="preserve">s </w:t>
      </w:r>
      <w:r>
        <w:rPr>
          <w:rFonts w:ascii="Times New Roman" w:eastAsia="Times New Roman" w:hAnsi="Times New Roman" w:cs="Times New Roman"/>
          <w:sz w:val="24"/>
          <w:szCs w:val="24"/>
          <w:highlight w:val="white"/>
        </w:rPr>
        <w:t>suggested that</w:t>
      </w:r>
      <w:r w:rsidR="003015C9">
        <w:rPr>
          <w:rFonts w:ascii="Times New Roman" w:eastAsia="Times New Roman" w:hAnsi="Times New Roman" w:cs="Times New Roman"/>
          <w:sz w:val="24"/>
          <w:szCs w:val="24"/>
          <w:highlight w:val="white"/>
        </w:rPr>
        <w:t xml:space="preserve"> </w:t>
      </w:r>
      <w:r w:rsidR="004361D1">
        <w:rPr>
          <w:rFonts w:ascii="Times New Roman" w:eastAsia="Times New Roman" w:hAnsi="Times New Roman" w:cs="Times New Roman"/>
          <w:sz w:val="24"/>
          <w:szCs w:val="24"/>
          <w:highlight w:val="white"/>
        </w:rPr>
        <w:t>food web</w:t>
      </w:r>
      <w:r>
        <w:rPr>
          <w:rFonts w:ascii="Times New Roman" w:eastAsia="Times New Roman" w:hAnsi="Times New Roman" w:cs="Times New Roman"/>
          <w:sz w:val="24"/>
          <w:szCs w:val="24"/>
          <w:highlight w:val="white"/>
        </w:rPr>
        <w:t xml:space="preserve"> structure </w:t>
      </w:r>
      <w:r w:rsidR="00F36FA7">
        <w:rPr>
          <w:rFonts w:ascii="Times New Roman" w:eastAsia="Times New Roman" w:hAnsi="Times New Roman" w:cs="Times New Roman"/>
          <w:sz w:val="24"/>
          <w:szCs w:val="24"/>
          <w:highlight w:val="white"/>
        </w:rPr>
        <w:t xml:space="preserve">otherwise </w:t>
      </w:r>
      <w:r>
        <w:rPr>
          <w:rFonts w:ascii="Times New Roman" w:eastAsia="Times New Roman" w:hAnsi="Times New Roman" w:cs="Times New Roman"/>
          <w:sz w:val="24"/>
          <w:szCs w:val="24"/>
          <w:highlight w:val="white"/>
        </w:rPr>
        <w:t xml:space="preserve">remained </w:t>
      </w:r>
      <w:r w:rsidR="003015C9">
        <w:rPr>
          <w:rFonts w:ascii="Times New Roman" w:eastAsia="Times New Roman" w:hAnsi="Times New Roman" w:cs="Times New Roman"/>
          <w:sz w:val="24"/>
          <w:szCs w:val="24"/>
          <w:highlight w:val="white"/>
        </w:rPr>
        <w:t>similar across sites</w:t>
      </w:r>
      <w:r w:rsidR="002C575D">
        <w:rPr>
          <w:rFonts w:ascii="Times New Roman" w:eastAsia="Times New Roman" w:hAnsi="Times New Roman" w:cs="Times New Roman"/>
          <w:sz w:val="24"/>
          <w:szCs w:val="24"/>
          <w:highlight w:val="white"/>
        </w:rPr>
        <w:t>; y</w:t>
      </w:r>
      <w:r w:rsidR="003015C9">
        <w:rPr>
          <w:rFonts w:ascii="Times New Roman" w:eastAsia="Times New Roman" w:hAnsi="Times New Roman" w:cs="Times New Roman"/>
          <w:sz w:val="24"/>
          <w:szCs w:val="24"/>
          <w:highlight w:val="white"/>
        </w:rPr>
        <w:t>et</w:t>
      </w:r>
      <w:r w:rsidR="002C575D">
        <w:rPr>
          <w:rFonts w:ascii="Times New Roman" w:eastAsia="Times New Roman" w:hAnsi="Times New Roman" w:cs="Times New Roman"/>
          <w:sz w:val="24"/>
          <w:szCs w:val="24"/>
          <w:highlight w:val="white"/>
        </w:rPr>
        <w:t>,</w:t>
      </w:r>
      <w:r w:rsidR="00F536BA">
        <w:rPr>
          <w:rFonts w:ascii="Times New Roman" w:eastAsia="Times New Roman" w:hAnsi="Times New Roman" w:cs="Times New Roman"/>
          <w:sz w:val="24"/>
          <w:szCs w:val="24"/>
          <w:highlight w:val="white"/>
        </w:rPr>
        <w:t xml:space="preserve"> </w:t>
      </w:r>
      <w:r w:rsidR="003015C9">
        <w:rPr>
          <w:rFonts w:ascii="Times New Roman" w:eastAsia="Times New Roman" w:hAnsi="Times New Roman" w:cs="Times New Roman"/>
          <w:sz w:val="24"/>
          <w:szCs w:val="24"/>
          <w:highlight w:val="white"/>
        </w:rPr>
        <w:t xml:space="preserve">the </w:t>
      </w:r>
      <w:r w:rsidR="001A17BE">
        <w:rPr>
          <w:rFonts w:ascii="Times New Roman" w:eastAsia="Times New Roman" w:hAnsi="Times New Roman" w:cs="Times New Roman"/>
          <w:sz w:val="24"/>
          <w:szCs w:val="24"/>
          <w:highlight w:val="white"/>
        </w:rPr>
        <w:t>invariance</w:t>
      </w:r>
      <w:r w:rsidR="003015C9">
        <w:rPr>
          <w:rFonts w:ascii="Times New Roman" w:eastAsia="Times New Roman" w:hAnsi="Times New Roman" w:cs="Times New Roman"/>
          <w:sz w:val="24"/>
          <w:szCs w:val="24"/>
          <w:highlight w:val="white"/>
        </w:rPr>
        <w:t xml:space="preserve"> of </w:t>
      </w:r>
      <w:r w:rsidR="002C575D">
        <w:rPr>
          <w:rFonts w:ascii="Times New Roman" w:eastAsia="Times New Roman" w:hAnsi="Times New Roman" w:cs="Times New Roman"/>
          <w:sz w:val="24"/>
          <w:szCs w:val="24"/>
          <w:highlight w:val="white"/>
        </w:rPr>
        <w:t xml:space="preserve">amphipod </w:t>
      </w:r>
      <w:r w:rsidR="003015C9">
        <w:rPr>
          <w:rFonts w:ascii="Times New Roman" w:eastAsia="Times New Roman" w:hAnsi="Times New Roman" w:cs="Times New Roman"/>
          <w:sz w:val="24"/>
          <w:szCs w:val="24"/>
          <w:highlight w:val="white"/>
        </w:rPr>
        <w:t>fatty acid composition</w:t>
      </w:r>
      <w:r w:rsidR="001A17BE">
        <w:rPr>
          <w:rFonts w:ascii="Times New Roman" w:eastAsia="Times New Roman" w:hAnsi="Times New Roman" w:cs="Times New Roman"/>
          <w:sz w:val="24"/>
          <w:szCs w:val="24"/>
          <w:highlight w:val="white"/>
        </w:rPr>
        <w:t>,</w:t>
      </w:r>
      <w:r w:rsidR="003015C9">
        <w:rPr>
          <w:rFonts w:ascii="Times New Roman" w:eastAsia="Times New Roman" w:hAnsi="Times New Roman" w:cs="Times New Roman"/>
          <w:sz w:val="24"/>
          <w:szCs w:val="24"/>
          <w:highlight w:val="white"/>
        </w:rPr>
        <w:t xml:space="preserve"> relative to periphyton</w:t>
      </w:r>
      <w:r w:rsidR="001A17BE">
        <w:rPr>
          <w:rFonts w:ascii="Times New Roman" w:eastAsia="Times New Roman" w:hAnsi="Times New Roman" w:cs="Times New Roman"/>
          <w:sz w:val="24"/>
          <w:szCs w:val="24"/>
          <w:highlight w:val="white"/>
        </w:rPr>
        <w:t>,</w:t>
      </w:r>
      <w:r w:rsidR="003015C9">
        <w:rPr>
          <w:rFonts w:ascii="Times New Roman" w:eastAsia="Times New Roman" w:hAnsi="Times New Roman" w:cs="Times New Roman"/>
          <w:sz w:val="24"/>
          <w:szCs w:val="24"/>
          <w:highlight w:val="white"/>
        </w:rPr>
        <w:t xml:space="preserve"> suggested that grazers</w:t>
      </w:r>
      <w:r w:rsidR="00F536BA">
        <w:rPr>
          <w:rFonts w:ascii="Times New Roman" w:eastAsia="Times New Roman" w:hAnsi="Times New Roman" w:cs="Times New Roman"/>
          <w:sz w:val="24"/>
          <w:szCs w:val="24"/>
          <w:highlight w:val="white"/>
        </w:rPr>
        <w:t xml:space="preserve"> </w:t>
      </w:r>
      <w:r w:rsidR="00150A0F">
        <w:rPr>
          <w:rFonts w:ascii="Times New Roman" w:eastAsia="Times New Roman" w:hAnsi="Times New Roman" w:cs="Times New Roman"/>
          <w:sz w:val="24"/>
          <w:szCs w:val="24"/>
          <w:highlight w:val="white"/>
        </w:rPr>
        <w:t xml:space="preserve">adjust </w:t>
      </w:r>
      <w:r w:rsidR="00F536BA">
        <w:rPr>
          <w:rFonts w:ascii="Times New Roman" w:eastAsia="Times New Roman" w:hAnsi="Times New Roman" w:cs="Times New Roman"/>
          <w:sz w:val="24"/>
          <w:szCs w:val="24"/>
          <w:highlight w:val="white"/>
        </w:rPr>
        <w:t>behavior</w:t>
      </w:r>
      <w:r w:rsidR="00106752">
        <w:rPr>
          <w:rFonts w:ascii="Times New Roman" w:eastAsia="Times New Roman" w:hAnsi="Times New Roman" w:cs="Times New Roman"/>
          <w:sz w:val="24"/>
          <w:szCs w:val="24"/>
          <w:highlight w:val="white"/>
        </w:rPr>
        <w:t xml:space="preserve"> or metabolism</w:t>
      </w:r>
      <w:r w:rsidR="00F536BA">
        <w:rPr>
          <w:rFonts w:ascii="Times New Roman" w:eastAsia="Times New Roman" w:hAnsi="Times New Roman" w:cs="Times New Roman"/>
          <w:sz w:val="24"/>
          <w:szCs w:val="24"/>
          <w:highlight w:val="white"/>
        </w:rPr>
        <w:t xml:space="preserve"> to compensate for </w:t>
      </w:r>
      <w:r w:rsidR="000A49FA">
        <w:rPr>
          <w:rFonts w:ascii="Times New Roman" w:eastAsia="Times New Roman" w:hAnsi="Times New Roman" w:cs="Times New Roman"/>
          <w:sz w:val="24"/>
          <w:szCs w:val="24"/>
          <w:highlight w:val="white"/>
        </w:rPr>
        <w:t xml:space="preserve">different </w:t>
      </w:r>
      <w:r w:rsidR="00F536BA">
        <w:rPr>
          <w:rFonts w:ascii="Times New Roman" w:eastAsia="Times New Roman" w:hAnsi="Times New Roman" w:cs="Times New Roman"/>
          <w:sz w:val="24"/>
          <w:szCs w:val="24"/>
          <w:highlight w:val="white"/>
        </w:rPr>
        <w:t xml:space="preserve">periphyton </w:t>
      </w:r>
      <w:r w:rsidR="00AB40EC">
        <w:rPr>
          <w:rFonts w:ascii="Times New Roman" w:eastAsia="Times New Roman" w:hAnsi="Times New Roman" w:cs="Times New Roman"/>
          <w:sz w:val="24"/>
          <w:szCs w:val="24"/>
          <w:highlight w:val="white"/>
        </w:rPr>
        <w:t>assemblages</w:t>
      </w:r>
      <w:r>
        <w:rPr>
          <w:rFonts w:ascii="Times New Roman" w:eastAsia="Times New Roman" w:hAnsi="Times New Roman" w:cs="Times New Roman"/>
          <w:sz w:val="24"/>
          <w:szCs w:val="24"/>
          <w:highlight w:val="white"/>
        </w:rPr>
        <w:t>.</w:t>
      </w:r>
      <w:r w:rsidR="002249CB">
        <w:rPr>
          <w:rFonts w:ascii="Times New Roman" w:eastAsia="Times New Roman" w:hAnsi="Times New Roman" w:cs="Times New Roman"/>
          <w:sz w:val="24"/>
          <w:szCs w:val="24"/>
          <w:highlight w:val="white"/>
        </w:rPr>
        <w:t xml:space="preserve"> </w:t>
      </w:r>
      <w:r w:rsidR="001A17BE">
        <w:rPr>
          <w:rFonts w:ascii="Times New Roman" w:eastAsia="Times New Roman" w:hAnsi="Times New Roman" w:cs="Times New Roman"/>
          <w:sz w:val="24"/>
          <w:szCs w:val="24"/>
          <w:highlight w:val="white"/>
        </w:rPr>
        <w:t>O</w:t>
      </w:r>
      <w:r w:rsidR="002249CB">
        <w:rPr>
          <w:rFonts w:ascii="Times New Roman" w:eastAsia="Times New Roman" w:hAnsi="Times New Roman" w:cs="Times New Roman"/>
          <w:sz w:val="24"/>
          <w:szCs w:val="24"/>
          <w:highlight w:val="white"/>
        </w:rPr>
        <w:t xml:space="preserve">ur results </w:t>
      </w:r>
      <w:r w:rsidR="003015C9">
        <w:rPr>
          <w:rFonts w:ascii="Times New Roman" w:eastAsia="Times New Roman" w:hAnsi="Times New Roman" w:cs="Times New Roman"/>
          <w:sz w:val="24"/>
          <w:szCs w:val="24"/>
          <w:highlight w:val="white"/>
        </w:rPr>
        <w:t xml:space="preserve">demonstrate that </w:t>
      </w:r>
      <w:r w:rsidR="004548C9">
        <w:rPr>
          <w:rFonts w:ascii="Times New Roman" w:eastAsia="Times New Roman" w:hAnsi="Times New Roman" w:cs="Times New Roman"/>
          <w:sz w:val="24"/>
          <w:szCs w:val="24"/>
          <w:highlight w:val="white"/>
        </w:rPr>
        <w:t xml:space="preserve">even low levels of human disturbance </w:t>
      </w:r>
      <w:r w:rsidR="003015C9">
        <w:rPr>
          <w:rFonts w:ascii="Times New Roman" w:eastAsia="Times New Roman" w:hAnsi="Times New Roman" w:cs="Times New Roman"/>
          <w:sz w:val="24"/>
          <w:szCs w:val="24"/>
          <w:highlight w:val="white"/>
        </w:rPr>
        <w:t xml:space="preserve">can </w:t>
      </w:r>
      <w:r w:rsidR="004548C9">
        <w:rPr>
          <w:rFonts w:ascii="Times New Roman" w:eastAsia="Times New Roman" w:hAnsi="Times New Roman" w:cs="Times New Roman"/>
          <w:sz w:val="24"/>
          <w:szCs w:val="24"/>
          <w:highlight w:val="white"/>
        </w:rPr>
        <w:t>result in</w:t>
      </w:r>
      <w:r w:rsidR="003015C9">
        <w:rPr>
          <w:rFonts w:ascii="Times New Roman" w:eastAsia="Times New Roman" w:hAnsi="Times New Roman" w:cs="Times New Roman"/>
          <w:sz w:val="24"/>
          <w:szCs w:val="24"/>
          <w:highlight w:val="white"/>
        </w:rPr>
        <w:t xml:space="preserve"> </w:t>
      </w:r>
      <w:r w:rsidR="002249CB">
        <w:rPr>
          <w:rFonts w:ascii="Times New Roman" w:eastAsia="Times New Roman" w:hAnsi="Times New Roman" w:cs="Times New Roman"/>
          <w:sz w:val="24"/>
          <w:szCs w:val="24"/>
          <w:highlight w:val="white"/>
        </w:rPr>
        <w:t xml:space="preserve">spatial heterogeneity </w:t>
      </w:r>
      <w:r w:rsidR="003015C9">
        <w:rPr>
          <w:rFonts w:ascii="Times New Roman" w:eastAsia="Times New Roman" w:hAnsi="Times New Roman" w:cs="Times New Roman"/>
          <w:sz w:val="24"/>
          <w:szCs w:val="24"/>
          <w:highlight w:val="white"/>
        </w:rPr>
        <w:t xml:space="preserve">of </w:t>
      </w:r>
      <w:r w:rsidR="002249CB">
        <w:rPr>
          <w:rFonts w:ascii="Times New Roman" w:eastAsia="Times New Roman" w:hAnsi="Times New Roman" w:cs="Times New Roman"/>
          <w:sz w:val="24"/>
          <w:szCs w:val="24"/>
          <w:highlight w:val="white"/>
        </w:rPr>
        <w:t xml:space="preserve">nearshore </w:t>
      </w:r>
      <w:r w:rsidR="004548C9">
        <w:rPr>
          <w:rFonts w:ascii="Times New Roman" w:eastAsia="Times New Roman" w:hAnsi="Times New Roman" w:cs="Times New Roman"/>
          <w:sz w:val="24"/>
          <w:szCs w:val="24"/>
          <w:highlight w:val="white"/>
        </w:rPr>
        <w:t>ecological response</w:t>
      </w:r>
      <w:r w:rsidR="002C575D">
        <w:rPr>
          <w:rFonts w:ascii="Times New Roman" w:eastAsia="Times New Roman" w:hAnsi="Times New Roman" w:cs="Times New Roman"/>
          <w:sz w:val="24"/>
          <w:szCs w:val="24"/>
          <w:highlight w:val="white"/>
        </w:rPr>
        <w:t>s</w:t>
      </w:r>
      <w:r w:rsidR="004548C9">
        <w:rPr>
          <w:rFonts w:ascii="Times New Roman" w:eastAsia="Times New Roman" w:hAnsi="Times New Roman" w:cs="Times New Roman"/>
          <w:sz w:val="24"/>
          <w:szCs w:val="24"/>
          <w:highlight w:val="white"/>
        </w:rPr>
        <w:t xml:space="preserve">, with </w:t>
      </w:r>
      <w:r w:rsidR="003015C9">
        <w:rPr>
          <w:rFonts w:ascii="Times New Roman" w:eastAsia="Times New Roman" w:hAnsi="Times New Roman" w:cs="Times New Roman"/>
          <w:sz w:val="24"/>
          <w:szCs w:val="24"/>
          <w:highlight w:val="white"/>
        </w:rPr>
        <w:t xml:space="preserve">potential for </w:t>
      </w:r>
      <w:r w:rsidR="004548C9">
        <w:rPr>
          <w:rFonts w:ascii="Times New Roman" w:eastAsia="Times New Roman" w:hAnsi="Times New Roman" w:cs="Times New Roman"/>
          <w:sz w:val="24"/>
          <w:szCs w:val="24"/>
          <w:highlight w:val="white"/>
        </w:rPr>
        <w:t>creating less visible effects that</w:t>
      </w:r>
      <w:r w:rsidR="003015C9">
        <w:rPr>
          <w:rFonts w:ascii="Times New Roman" w:eastAsia="Times New Roman" w:hAnsi="Times New Roman" w:cs="Times New Roman"/>
          <w:sz w:val="24"/>
          <w:szCs w:val="24"/>
          <w:highlight w:val="white"/>
        </w:rPr>
        <w:t xml:space="preserve"> propagate through the food web</w:t>
      </w:r>
      <w:r w:rsidR="002249CB">
        <w:rPr>
          <w:rFonts w:ascii="Times New Roman" w:eastAsia="Times New Roman" w:hAnsi="Times New Roman" w:cs="Times New Roman"/>
          <w:sz w:val="24"/>
          <w:szCs w:val="24"/>
          <w:highlight w:val="white"/>
        </w:rPr>
        <w:t>.</w:t>
      </w:r>
      <w:r w:rsidR="008F41D6">
        <w:rPr>
          <w:rFonts w:ascii="Times New Roman" w:eastAsia="Times New Roman" w:hAnsi="Times New Roman" w:cs="Times New Roman"/>
          <w:sz w:val="24"/>
          <w:szCs w:val="24"/>
          <w:highlight w:val="white"/>
        </w:rPr>
        <w:t xml:space="preserve"> </w:t>
      </w:r>
    </w:p>
    <w:p w14:paraId="4A0BC221" w14:textId="77777777" w:rsidR="00715D55" w:rsidRDefault="00715D55"/>
    <w:p w14:paraId="40234E5F" w14:textId="77777777" w:rsidR="00715D55" w:rsidRPr="0081508A" w:rsidRDefault="00D8535D">
      <w:pPr>
        <w:rPr>
          <w:rFonts w:ascii="Times New Roman" w:hAnsi="Times New Roman" w:cs="Times New Roman"/>
        </w:rPr>
      </w:pPr>
      <w:r w:rsidRPr="0081508A">
        <w:rPr>
          <w:rFonts w:ascii="Times New Roman" w:hAnsi="Times New Roman" w:cs="Times New Roman"/>
          <w:b/>
        </w:rPr>
        <w:t>Introduction</w:t>
      </w:r>
    </w:p>
    <w:p w14:paraId="258258F2" w14:textId="77777777" w:rsidR="00715D55" w:rsidRDefault="00715D55"/>
    <w:p w14:paraId="265884D8" w14:textId="73497435" w:rsidR="00715D55" w:rsidRDefault="00D8535D" w:rsidP="00150E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release of treated and untreated wastewater into aquatic ecosystems is </w:t>
      </w:r>
      <w:r w:rsidR="00197C8D">
        <w:rPr>
          <w:rFonts w:ascii="Times New Roman" w:eastAsia="Times New Roman" w:hAnsi="Times New Roman" w:cs="Times New Roman"/>
          <w:sz w:val="24"/>
          <w:szCs w:val="24"/>
        </w:rPr>
        <w:t xml:space="preserve">a </w:t>
      </w:r>
      <w:r w:rsidR="007F226F">
        <w:rPr>
          <w:rFonts w:ascii="Times New Roman" w:eastAsia="Times New Roman" w:hAnsi="Times New Roman" w:cs="Times New Roman"/>
          <w:sz w:val="24"/>
          <w:szCs w:val="24"/>
        </w:rPr>
        <w:t xml:space="preserve">common </w:t>
      </w:r>
      <w:r>
        <w:rPr>
          <w:rFonts w:ascii="Times New Roman" w:eastAsia="Times New Roman" w:hAnsi="Times New Roman" w:cs="Times New Roman"/>
          <w:sz w:val="24"/>
          <w:szCs w:val="24"/>
        </w:rPr>
        <w:t>human disturbance that can introduce pollutants and reshape aquatic ecological communities</w:t>
      </w:r>
      <w:r w:rsidR="00D52D89">
        <w:rPr>
          <w:rFonts w:ascii="Times New Roman" w:eastAsia="Times New Roman" w:hAnsi="Times New Roman" w:cs="Times New Roman"/>
          <w:sz w:val="24"/>
          <w:szCs w:val="24"/>
        </w:rPr>
        <w:t xml:space="preserve"> </w:t>
      </w:r>
      <w:r w:rsidR="00D52D89">
        <w:rPr>
          <w:rFonts w:ascii="Times New Roman" w:eastAsia="Times New Roman" w:hAnsi="Times New Roman" w:cs="Times New Roman"/>
          <w:sz w:val="24"/>
          <w:szCs w:val="24"/>
        </w:rPr>
        <w:fldChar w:fldCharType="begin"/>
      </w:r>
      <w:r w:rsidR="00490214">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Pr>
          <w:rFonts w:ascii="Times New Roman" w:eastAsia="Times New Roman" w:hAnsi="Times New Roman" w:cs="Times New Roman"/>
          <w:sz w:val="24"/>
          <w:szCs w:val="24"/>
        </w:rPr>
        <w:fldChar w:fldCharType="separate"/>
      </w:r>
      <w:r w:rsidR="00490214" w:rsidRPr="00490214">
        <w:rPr>
          <w:rFonts w:ascii="Times New Roman" w:hAnsi="Times New Roman" w:cs="Times New Roman"/>
          <w:sz w:val="24"/>
        </w:rPr>
        <w:t>(Moore et al. 2003)</w:t>
      </w:r>
      <w:r w:rsidR="00D52D8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104280">
        <w:rPr>
          <w:rFonts w:ascii="Times New Roman" w:eastAsia="Times New Roman" w:hAnsi="Times New Roman" w:cs="Times New Roman"/>
          <w:sz w:val="24"/>
          <w:szCs w:val="24"/>
        </w:rPr>
        <w:t xml:space="preserve">Nitrogen and phosphorus </w:t>
      </w:r>
      <w:r>
        <w:rPr>
          <w:rFonts w:ascii="Times New Roman" w:eastAsia="Times New Roman" w:hAnsi="Times New Roman" w:cs="Times New Roman"/>
          <w:sz w:val="24"/>
          <w:szCs w:val="24"/>
        </w:rPr>
        <w:t xml:space="preserve">are among the primary pollutants in </w:t>
      </w:r>
      <w:r w:rsidR="009640D8">
        <w:rPr>
          <w:rFonts w:ascii="Times New Roman" w:eastAsia="Times New Roman" w:hAnsi="Times New Roman" w:cs="Times New Roman"/>
          <w:sz w:val="24"/>
          <w:szCs w:val="24"/>
        </w:rPr>
        <w:t>wastewater</w:t>
      </w:r>
      <w:r>
        <w:rPr>
          <w:rFonts w:ascii="Times New Roman" w:eastAsia="Times New Roman" w:hAnsi="Times New Roman" w:cs="Times New Roman"/>
          <w:sz w:val="24"/>
          <w:szCs w:val="24"/>
        </w:rPr>
        <w:t xml:space="preserve"> </w:t>
      </w:r>
      <w:r w:rsidR="009640D8">
        <w:rPr>
          <w:rFonts w:ascii="Times New Roman" w:eastAsia="Times New Roman" w:hAnsi="Times New Roman" w:cs="Times New Roman"/>
          <w:sz w:val="24"/>
          <w:szCs w:val="24"/>
        </w:rPr>
        <w:t xml:space="preserve">and its associated </w:t>
      </w:r>
      <w:r>
        <w:rPr>
          <w:rFonts w:ascii="Times New Roman" w:eastAsia="Times New Roman" w:hAnsi="Times New Roman" w:cs="Times New Roman"/>
          <w:sz w:val="24"/>
          <w:szCs w:val="24"/>
        </w:rPr>
        <w:t xml:space="preserve">byproducts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(Smith et al. 1999)</w:t>
      </w:r>
      <w:r w:rsidR="00D52D89">
        <w:rPr>
          <w:rFonts w:ascii="Times New Roman" w:eastAsia="Times New Roman" w:hAnsi="Times New Roman" w:cs="Times New Roman"/>
          <w:sz w:val="24"/>
          <w:szCs w:val="24"/>
        </w:rPr>
        <w:fldChar w:fldCharType="end"/>
      </w:r>
      <w:r w:rsidR="008F24CD">
        <w:rPr>
          <w:rFonts w:ascii="Times New Roman" w:eastAsia="Times New Roman" w:hAnsi="Times New Roman" w:cs="Times New Roman"/>
          <w:sz w:val="24"/>
          <w:szCs w:val="24"/>
        </w:rPr>
        <w:t xml:space="preserve">, yet </w:t>
      </w:r>
      <w:r w:rsidR="00490214">
        <w:rPr>
          <w:rFonts w:ascii="Times New Roman" w:eastAsia="Times New Roman" w:hAnsi="Times New Roman" w:cs="Times New Roman"/>
          <w:sz w:val="24"/>
          <w:szCs w:val="24"/>
        </w:rPr>
        <w:t>these nutrients</w:t>
      </w:r>
      <w:r w:rsidR="008F24CD">
        <w:rPr>
          <w:rFonts w:ascii="Times New Roman" w:eastAsia="Times New Roman" w:hAnsi="Times New Roman" w:cs="Times New Roman"/>
          <w:sz w:val="24"/>
          <w:szCs w:val="24"/>
        </w:rPr>
        <w:t xml:space="preserve"> can also</w:t>
      </w:r>
      <w:r>
        <w:rPr>
          <w:rFonts w:ascii="Times New Roman" w:eastAsia="Times New Roman" w:hAnsi="Times New Roman" w:cs="Times New Roman"/>
          <w:sz w:val="24"/>
          <w:szCs w:val="24"/>
        </w:rPr>
        <w:t xml:space="preserve"> originate from disparate anthropogenic and </w:t>
      </w:r>
      <w:r w:rsidR="006D4ADB">
        <w:rPr>
          <w:rFonts w:ascii="Times New Roman" w:eastAsia="Times New Roman" w:hAnsi="Times New Roman" w:cs="Times New Roman"/>
          <w:sz w:val="24"/>
          <w:szCs w:val="24"/>
        </w:rPr>
        <w:t xml:space="preserve">natural </w:t>
      </w:r>
      <w:r>
        <w:rPr>
          <w:rFonts w:ascii="Times New Roman" w:eastAsia="Times New Roman" w:hAnsi="Times New Roman" w:cs="Times New Roman"/>
          <w:sz w:val="24"/>
          <w:szCs w:val="24"/>
        </w:rPr>
        <w:t xml:space="preserve">environmental sources, thereby </w:t>
      </w:r>
      <w:r w:rsidR="00106752">
        <w:rPr>
          <w:rFonts w:ascii="Times New Roman" w:eastAsia="Times New Roman" w:hAnsi="Times New Roman" w:cs="Times New Roman"/>
          <w:sz w:val="24"/>
          <w:szCs w:val="24"/>
        </w:rPr>
        <w:t xml:space="preserve">complicating their use as </w:t>
      </w:r>
      <w:r>
        <w:rPr>
          <w:rFonts w:ascii="Times New Roman" w:eastAsia="Times New Roman" w:hAnsi="Times New Roman" w:cs="Times New Roman"/>
          <w:sz w:val="24"/>
          <w:szCs w:val="24"/>
        </w:rPr>
        <w:t xml:space="preserve">sewage </w:t>
      </w:r>
      <w:r w:rsidR="00106752">
        <w:rPr>
          <w:rFonts w:ascii="Times New Roman" w:eastAsia="Times New Roman" w:hAnsi="Times New Roman" w:cs="Times New Roman"/>
          <w:sz w:val="24"/>
          <w:szCs w:val="24"/>
        </w:rPr>
        <w:t>indicators</w:t>
      </w:r>
      <w:r>
        <w:rPr>
          <w:rFonts w:ascii="Times New Roman" w:eastAsia="Times New Roman" w:hAnsi="Times New Roman" w:cs="Times New Roman"/>
          <w:sz w:val="24"/>
          <w:szCs w:val="24"/>
        </w:rPr>
        <w:t>. For example, agricultu</w:t>
      </w:r>
      <w:r w:rsidR="00324922">
        <w:rPr>
          <w:rFonts w:ascii="Times New Roman" w:eastAsia="Times New Roman" w:hAnsi="Times New Roman" w:cs="Times New Roman"/>
          <w:sz w:val="24"/>
          <w:szCs w:val="24"/>
        </w:rPr>
        <w:t xml:space="preserve">re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(Powers et al. 2016)</w:t>
      </w:r>
      <w:r w:rsidR="00D52D89">
        <w:rPr>
          <w:rFonts w:ascii="Times New Roman" w:eastAsia="Times New Roman" w:hAnsi="Times New Roman" w:cs="Times New Roman"/>
          <w:sz w:val="24"/>
          <w:szCs w:val="24"/>
        </w:rPr>
        <w:fldChar w:fldCharType="end"/>
      </w:r>
      <w:r w:rsidR="002E6D0A">
        <w:rPr>
          <w:rFonts w:ascii="Times New Roman" w:eastAsia="Times New Roman" w:hAnsi="Times New Roman" w:cs="Times New Roman"/>
          <w:sz w:val="24"/>
          <w:szCs w:val="24"/>
        </w:rPr>
        <w:t xml:space="preserve">, </w:t>
      </w:r>
      <w:r w:rsidR="00106752">
        <w:rPr>
          <w:rFonts w:ascii="Times New Roman" w:eastAsia="Times New Roman" w:hAnsi="Times New Roman" w:cs="Times New Roman"/>
          <w:sz w:val="24"/>
          <w:szCs w:val="24"/>
        </w:rPr>
        <w:t xml:space="preserve">watershed </w:t>
      </w:r>
      <w:r>
        <w:rPr>
          <w:rFonts w:ascii="Times New Roman" w:eastAsia="Times New Roman" w:hAnsi="Times New Roman" w:cs="Times New Roman"/>
          <w:sz w:val="24"/>
          <w:szCs w:val="24"/>
        </w:rPr>
        <w:t>processes such as melting permafrost</w:t>
      </w:r>
      <w:r w:rsidR="00150E6F">
        <w:rPr>
          <w:rFonts w:ascii="Times New Roman" w:eastAsia="Times New Roman" w:hAnsi="Times New Roman" w:cs="Times New Roman"/>
          <w:sz w:val="24"/>
          <w:szCs w:val="24"/>
        </w:rPr>
        <w:t xml:space="preserve">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{"citationID":"0azn8hal","properties":{"formattedCitation":"(Turetsky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(Turetsky et al. 2000)</w:t>
      </w:r>
      <w:r w:rsidR="00D52D89">
        <w:rPr>
          <w:rFonts w:ascii="Times New Roman" w:eastAsia="Times New Roman" w:hAnsi="Times New Roman" w:cs="Times New Roman"/>
          <w:sz w:val="24"/>
          <w:szCs w:val="24"/>
        </w:rPr>
        <w:fldChar w:fldCharType="end"/>
      </w:r>
      <w:r w:rsidR="00BE06D7">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changes in terrestrial plant communities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(Moran et al. 2012)</w:t>
      </w:r>
      <w:r w:rsidR="00D52D89">
        <w:rPr>
          <w:rFonts w:ascii="Times New Roman" w:eastAsia="Times New Roman" w:hAnsi="Times New Roman" w:cs="Times New Roman"/>
          <w:sz w:val="24"/>
          <w:szCs w:val="24"/>
        </w:rPr>
        <w:fldChar w:fldCharType="end"/>
      </w:r>
      <w:r w:rsidR="00BE06D7">
        <w:rPr>
          <w:rFonts w:ascii="Times New Roman" w:eastAsia="Times New Roman" w:hAnsi="Times New Roman" w:cs="Times New Roman"/>
          <w:sz w:val="24"/>
          <w:szCs w:val="24"/>
        </w:rPr>
        <w:t xml:space="preserve"> can all increase allochthonous nutrient inputs similar to sewage</w:t>
      </w:r>
      <w:r>
        <w:rPr>
          <w:rFonts w:ascii="Times New Roman" w:eastAsia="Times New Roman" w:hAnsi="Times New Roman" w:cs="Times New Roman"/>
          <w:sz w:val="24"/>
          <w:szCs w:val="24"/>
        </w:rPr>
        <w:t xml:space="preserve">. Regardless of the nutrients’ source, biological </w:t>
      </w:r>
      <w:r w:rsidR="0086504F">
        <w:rPr>
          <w:rFonts w:ascii="Times New Roman" w:eastAsia="Times New Roman" w:hAnsi="Times New Roman" w:cs="Times New Roman"/>
          <w:sz w:val="24"/>
          <w:szCs w:val="24"/>
        </w:rPr>
        <w:t xml:space="preserve">processes </w:t>
      </w:r>
      <w:r>
        <w:rPr>
          <w:rFonts w:ascii="Times New Roman" w:eastAsia="Times New Roman" w:hAnsi="Times New Roman" w:cs="Times New Roman"/>
          <w:sz w:val="24"/>
          <w:szCs w:val="24"/>
        </w:rPr>
        <w:t xml:space="preserve">can further confound sewage </w:t>
      </w:r>
      <w:r w:rsidR="00511B81">
        <w:rPr>
          <w:rFonts w:ascii="Times New Roman" w:eastAsia="Times New Roman" w:hAnsi="Times New Roman" w:cs="Times New Roman"/>
          <w:sz w:val="24"/>
          <w:szCs w:val="24"/>
        </w:rPr>
        <w:t>detection</w:t>
      </w:r>
      <w:r>
        <w:rPr>
          <w:rFonts w:ascii="Times New Roman" w:eastAsia="Times New Roman" w:hAnsi="Times New Roman" w:cs="Times New Roman"/>
          <w:sz w:val="24"/>
          <w:szCs w:val="24"/>
        </w:rPr>
        <w:t xml:space="preserve">. Benthic primary producers, especially those in oligotrophic </w:t>
      </w:r>
      <w:r w:rsidR="00104280">
        <w:rPr>
          <w:rFonts w:ascii="Times New Roman" w:eastAsia="Times New Roman" w:hAnsi="Times New Roman" w:cs="Times New Roman"/>
          <w:sz w:val="24"/>
          <w:szCs w:val="24"/>
        </w:rPr>
        <w:t>system</w:t>
      </w:r>
      <w:r>
        <w:rPr>
          <w:rFonts w:ascii="Times New Roman" w:eastAsia="Times New Roman" w:hAnsi="Times New Roman" w:cs="Times New Roman"/>
          <w:sz w:val="24"/>
          <w:szCs w:val="24"/>
        </w:rPr>
        <w:t xml:space="preserve">s, can assimilate nutrients quickly from the water column (e.g., hours), such that </w:t>
      </w:r>
      <w:r w:rsidR="00104280">
        <w:rPr>
          <w:rFonts w:ascii="Times New Roman" w:eastAsia="Times New Roman" w:hAnsi="Times New Roman" w:cs="Times New Roman"/>
          <w:sz w:val="24"/>
          <w:szCs w:val="24"/>
        </w:rPr>
        <w:t>elevated nutrient</w:t>
      </w:r>
      <w:r>
        <w:rPr>
          <w:rFonts w:ascii="Times New Roman" w:eastAsia="Times New Roman" w:hAnsi="Times New Roman" w:cs="Times New Roman"/>
          <w:sz w:val="24"/>
          <w:szCs w:val="24"/>
        </w:rPr>
        <w:t xml:space="preserve"> concentrations </w:t>
      </w:r>
      <w:r w:rsidR="00BD0B70">
        <w:rPr>
          <w:rFonts w:ascii="Times New Roman" w:eastAsia="Times New Roman" w:hAnsi="Times New Roman" w:cs="Times New Roman"/>
          <w:sz w:val="24"/>
          <w:szCs w:val="24"/>
        </w:rPr>
        <w:t xml:space="preserve">may not be </w:t>
      </w:r>
      <w:r>
        <w:rPr>
          <w:rFonts w:ascii="Times New Roman" w:eastAsia="Times New Roman" w:hAnsi="Times New Roman" w:cs="Times New Roman"/>
          <w:sz w:val="24"/>
          <w:szCs w:val="24"/>
        </w:rPr>
        <w:t xml:space="preserve">not observed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(Hadwen and Bunn 2005)</w:t>
      </w:r>
      <w:r w:rsidR="00D52D8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2B79569B" w14:textId="77777777" w:rsidR="00FC3707" w:rsidRDefault="00FC3707" w:rsidP="00150E6F">
      <w:pPr>
        <w:rPr>
          <w:rFonts w:ascii="Times New Roman" w:eastAsia="Times New Roman" w:hAnsi="Times New Roman" w:cs="Times New Roman"/>
          <w:sz w:val="24"/>
          <w:szCs w:val="24"/>
        </w:rPr>
      </w:pPr>
    </w:p>
    <w:p w14:paraId="1E62AB8F" w14:textId="2AEF1D16" w:rsidR="00715D55" w:rsidRDefault="00D8535D" w:rsidP="00197C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nutrients </w:t>
      </w:r>
      <w:r w:rsidR="001249C1">
        <w:rPr>
          <w:rFonts w:ascii="Times New Roman" w:eastAsia="Times New Roman" w:hAnsi="Times New Roman" w:cs="Times New Roman"/>
          <w:sz w:val="24"/>
          <w:szCs w:val="24"/>
        </w:rPr>
        <w:t>come</w:t>
      </w:r>
      <w:r w:rsidR="00440246">
        <w:rPr>
          <w:rFonts w:ascii="Times New Roman" w:eastAsia="Times New Roman" w:hAnsi="Times New Roman" w:cs="Times New Roman"/>
          <w:sz w:val="24"/>
          <w:szCs w:val="24"/>
        </w:rPr>
        <w:t xml:space="preserve"> from numerous non-sewage sources</w:t>
      </w:r>
      <w:r>
        <w:rPr>
          <w:rFonts w:ascii="Times New Roman" w:eastAsia="Times New Roman" w:hAnsi="Times New Roman" w:cs="Times New Roman"/>
          <w:sz w:val="24"/>
          <w:szCs w:val="24"/>
        </w:rPr>
        <w:t xml:space="preserve">, </w:t>
      </w:r>
      <w:r w:rsidR="006D3918">
        <w:rPr>
          <w:rFonts w:ascii="Times New Roman" w:eastAsia="Times New Roman" w:hAnsi="Times New Roman" w:cs="Times New Roman"/>
          <w:sz w:val="24"/>
          <w:szCs w:val="24"/>
        </w:rPr>
        <w:t xml:space="preserve">indicators </w:t>
      </w:r>
      <w:r w:rsidR="009A6AFC">
        <w:rPr>
          <w:rFonts w:ascii="Times New Roman" w:eastAsia="Times New Roman" w:hAnsi="Times New Roman" w:cs="Times New Roman"/>
          <w:sz w:val="24"/>
          <w:szCs w:val="24"/>
        </w:rPr>
        <w:t xml:space="preserve">consistently associated with human activity, such as </w:t>
      </w:r>
      <w:bookmarkStart w:id="0" w:name="_Hlk43307809"/>
      <w:r w:rsidR="008E397A">
        <w:rPr>
          <w:rFonts w:ascii="Times New Roman" w:eastAsia="Times New Roman" w:hAnsi="Times New Roman" w:cs="Times New Roman"/>
          <w:sz w:val="24"/>
          <w:szCs w:val="24"/>
        </w:rPr>
        <w:t xml:space="preserve">enhanced </w:t>
      </w:r>
      <w:r w:rsidR="00D22D4D">
        <w:rPr>
          <w:rFonts w:ascii="Times New Roman" w:eastAsia="Times New Roman" w:hAnsi="Times New Roman" w:cs="Times New Roman"/>
          <w:sz w:val="24"/>
          <w:szCs w:val="24"/>
          <w:highlight w:val="white"/>
        </w:rPr>
        <w:t>δ</w:t>
      </w:r>
      <w:r w:rsidR="00D22D4D" w:rsidRPr="000E056C">
        <w:rPr>
          <w:rFonts w:ascii="Times New Roman" w:eastAsia="Times New Roman" w:hAnsi="Times New Roman" w:cs="Times New Roman"/>
          <w:sz w:val="24"/>
          <w:szCs w:val="24"/>
          <w:highlight w:val="white"/>
          <w:vertAlign w:val="superscript"/>
        </w:rPr>
        <w:t>15</w:t>
      </w:r>
      <w:r w:rsidR="00D22D4D">
        <w:rPr>
          <w:rFonts w:ascii="Times New Roman" w:eastAsia="Times New Roman" w:hAnsi="Times New Roman" w:cs="Times New Roman"/>
          <w:sz w:val="24"/>
          <w:szCs w:val="24"/>
          <w:highlight w:val="white"/>
        </w:rPr>
        <w:t>N</w:t>
      </w:r>
      <w:bookmarkEnd w:id="0"/>
      <w:r w:rsidR="00D22D4D">
        <w:rPr>
          <w:rFonts w:ascii="Times New Roman" w:eastAsia="Times New Roman" w:hAnsi="Times New Roman" w:cs="Times New Roman"/>
          <w:sz w:val="24"/>
          <w:szCs w:val="24"/>
        </w:rPr>
        <w:t xml:space="preserve"> stable isotope</w:t>
      </w:r>
      <w:r w:rsidR="008E397A">
        <w:rPr>
          <w:rFonts w:ascii="Times New Roman" w:eastAsia="Times New Roman" w:hAnsi="Times New Roman" w:cs="Times New Roman"/>
          <w:sz w:val="24"/>
          <w:szCs w:val="24"/>
        </w:rPr>
        <w:t xml:space="preserve"> signature</w:t>
      </w:r>
      <w:r w:rsidR="00D22D4D">
        <w:rPr>
          <w:rFonts w:ascii="Times New Roman" w:eastAsia="Times New Roman" w:hAnsi="Times New Roman" w:cs="Times New Roman"/>
          <w:sz w:val="24"/>
          <w:szCs w:val="24"/>
        </w:rPr>
        <w:t>s</w:t>
      </w:r>
      <w:r w:rsidR="00EE5D2F">
        <w:rPr>
          <w:rFonts w:ascii="Times New Roman" w:eastAsia="Times New Roman" w:hAnsi="Times New Roman" w:cs="Times New Roman"/>
          <w:sz w:val="24"/>
          <w:szCs w:val="24"/>
        </w:rPr>
        <w:t xml:space="preserve"> </w:t>
      </w:r>
      <w:r w:rsidR="00EE5D2F">
        <w:rPr>
          <w:rFonts w:ascii="Times New Roman" w:eastAsia="Times New Roman" w:hAnsi="Times New Roman" w:cs="Times New Roman"/>
          <w:sz w:val="24"/>
          <w:szCs w:val="24"/>
        </w:rPr>
        <w:fldChar w:fldCharType="begin"/>
      </w:r>
      <w:r w:rsidR="00C55568">
        <w:rPr>
          <w:rFonts w:ascii="Times New Roman" w:eastAsia="Times New Roman" w:hAnsi="Times New Roman" w:cs="Times New Roman"/>
          <w:sz w:val="24"/>
          <w:szCs w:val="24"/>
        </w:rPr>
        <w:instrText xml:space="preserve"> ADDIN ZOTERO_ITEM CSL_CITATION {"citationID":"UmfWgCgx","properties":{"formattedCitation":"(Costanzo et al. 2001; Camilleri and Ozersky 2019)","plainCitation":"(Costanzo et al. 2001; Camilleri and Ozersky 2019)","noteIndex":0},"citationItems":[{"id":701,"uris":["http://zotero.org/users/2645460/items/TQCV4THG"],"uri":["http://zotero.org/users/2645460/items/TQCV4THG"],"itemData":{"id":701,"type":"article-journal","container-title":"Marine Pollution Bulletin","DOI":"10.1016/S0025-326X(00)00125-9","ISSN":"0025326X","issue":"2","language":"en","page":"149-156","source":"CrossRef","title":"A New Approach for Detecting and Mapping Sewage Impacts","volume":"42","author":[{"family":"Costanzo","given":"S.D."},{"family":"O’Donohue","given":"M.J."},{"family":"Dennison","given":"W.C."},{"family":"Loneragan","given":"N.R."},{"family":"Thomas","given":"M."}],"issued":{"date-parts":[["2001",2]]}}},{"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Pr>
          <w:rFonts w:ascii="Times New Roman" w:eastAsia="Times New Roman" w:hAnsi="Times New Roman" w:cs="Times New Roman"/>
          <w:sz w:val="24"/>
          <w:szCs w:val="24"/>
        </w:rPr>
        <w:fldChar w:fldCharType="separate"/>
      </w:r>
      <w:r w:rsidR="00C55568" w:rsidRPr="00D63E42">
        <w:rPr>
          <w:rFonts w:ascii="Times New Roman" w:hAnsi="Times New Roman" w:cs="Times New Roman"/>
          <w:sz w:val="24"/>
        </w:rPr>
        <w:t xml:space="preserve">(Costanzo et al. 2001; </w:t>
      </w:r>
      <w:r w:rsidR="00C55568" w:rsidRPr="00D63E42">
        <w:rPr>
          <w:rFonts w:ascii="Times New Roman" w:hAnsi="Times New Roman" w:cs="Times New Roman"/>
          <w:sz w:val="24"/>
        </w:rPr>
        <w:lastRenderedPageBreak/>
        <w:t>Camilleri and Ozersky 2019)</w:t>
      </w:r>
      <w:r w:rsidR="00EE5D2F">
        <w:rPr>
          <w:rFonts w:ascii="Times New Roman" w:eastAsia="Times New Roman" w:hAnsi="Times New Roman" w:cs="Times New Roman"/>
          <w:sz w:val="24"/>
          <w:szCs w:val="24"/>
        </w:rPr>
        <w:fldChar w:fldCharType="end"/>
      </w:r>
      <w:r w:rsidR="00D22D4D">
        <w:rPr>
          <w:rFonts w:ascii="Times New Roman" w:eastAsia="Times New Roman" w:hAnsi="Times New Roman" w:cs="Times New Roman"/>
          <w:sz w:val="24"/>
          <w:szCs w:val="24"/>
        </w:rPr>
        <w:t xml:space="preserve">, </w:t>
      </w:r>
      <w:r w:rsidR="009A6AFC">
        <w:rPr>
          <w:rFonts w:ascii="Times New Roman" w:eastAsia="Times New Roman" w:hAnsi="Times New Roman" w:cs="Times New Roman"/>
          <w:sz w:val="24"/>
          <w:szCs w:val="24"/>
        </w:rPr>
        <w:t>p</w:t>
      </w:r>
      <w:r>
        <w:rPr>
          <w:rFonts w:ascii="Times New Roman" w:eastAsia="Times New Roman" w:hAnsi="Times New Roman" w:cs="Times New Roman"/>
          <w:sz w:val="24"/>
          <w:szCs w:val="24"/>
        </w:rPr>
        <w:t>harmaceuticals and personal care products (PPCPs</w:t>
      </w:r>
      <w:r w:rsidRPr="00324922">
        <w:rPr>
          <w:rFonts w:ascii="Times New Roman" w:eastAsia="Times New Roman" w:hAnsi="Times New Roman" w:cs="Times New Roman"/>
          <w:sz w:val="24"/>
          <w:szCs w:val="24"/>
        </w:rPr>
        <w:t xml:space="preserve">) </w:t>
      </w:r>
      <w:r w:rsidR="009A6AFC" w:rsidRPr="00324922">
        <w:rPr>
          <w:rFonts w:ascii="Times New Roman" w:eastAsia="Times New Roman" w:hAnsi="Times New Roman" w:cs="Times New Roman"/>
          <w:sz w:val="24"/>
          <w:szCs w:val="24"/>
        </w:rPr>
        <w:fldChar w:fldCharType="begin"/>
      </w:r>
      <w:r w:rsidR="00240AC9" w:rsidRPr="00324922">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324922">
        <w:rPr>
          <w:rFonts w:ascii="Times New Roman" w:eastAsia="Times New Roman" w:hAnsi="Times New Roman" w:cs="Times New Roman"/>
          <w:sz w:val="24"/>
          <w:szCs w:val="24"/>
        </w:rPr>
        <w:fldChar w:fldCharType="separate"/>
      </w:r>
      <w:r w:rsidR="00410273" w:rsidRPr="00324922">
        <w:rPr>
          <w:rFonts w:ascii="Times New Roman" w:hAnsi="Times New Roman" w:cs="Times New Roman"/>
          <w:sz w:val="24"/>
          <w:szCs w:val="24"/>
        </w:rPr>
        <w:t>(Rosi-Marshall and Royer 2012; Meyer et al. 2019)</w:t>
      </w:r>
      <w:r w:rsidR="009A6AFC" w:rsidRPr="00324922">
        <w:rPr>
          <w:rFonts w:ascii="Times New Roman" w:eastAsia="Times New Roman" w:hAnsi="Times New Roman" w:cs="Times New Roman"/>
          <w:sz w:val="24"/>
          <w:szCs w:val="24"/>
        </w:rPr>
        <w:fldChar w:fldCharType="end"/>
      </w:r>
      <w:r w:rsidR="009A6AFC">
        <w:rPr>
          <w:rFonts w:ascii="Times New Roman" w:eastAsia="Times New Roman" w:hAnsi="Times New Roman" w:cs="Times New Roman"/>
          <w:sz w:val="24"/>
          <w:szCs w:val="24"/>
        </w:rPr>
        <w:t xml:space="preserve"> and microplastics </w:t>
      </w:r>
      <w:r w:rsidR="009A6AFC">
        <w:rPr>
          <w:rFonts w:ascii="Times New Roman" w:eastAsia="Times New Roman" w:hAnsi="Times New Roman" w:cs="Times New Roman"/>
          <w:sz w:val="24"/>
          <w:szCs w:val="24"/>
        </w:rPr>
        <w:fldChar w:fldCharType="begin"/>
      </w:r>
      <w:r w:rsidR="009A6AFC">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Pr>
          <w:rFonts w:ascii="Times New Roman" w:eastAsia="Times New Roman" w:hAnsi="Times New Roman" w:cs="Times New Roman"/>
          <w:sz w:val="24"/>
          <w:szCs w:val="24"/>
        </w:rPr>
        <w:fldChar w:fldCharType="separate"/>
      </w:r>
      <w:r w:rsidR="009A6AFC" w:rsidRPr="00B24F30">
        <w:rPr>
          <w:rFonts w:ascii="Times New Roman" w:hAnsi="Times New Roman" w:cs="Times New Roman"/>
          <w:sz w:val="24"/>
        </w:rPr>
        <w:t>(Barnes et al. 2009)</w:t>
      </w:r>
      <w:r w:rsidR="009A6AFC">
        <w:rPr>
          <w:rFonts w:ascii="Times New Roman" w:eastAsia="Times New Roman" w:hAnsi="Times New Roman" w:cs="Times New Roman"/>
          <w:sz w:val="24"/>
          <w:szCs w:val="24"/>
        </w:rPr>
        <w:fldChar w:fldCharType="end"/>
      </w:r>
      <w:r w:rsidR="009A6A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garnered increasing attention for their usefulness as sewage indicators. </w:t>
      </w:r>
      <w:r w:rsidR="00811F9F">
        <w:rPr>
          <w:rFonts w:ascii="Times New Roman" w:eastAsia="Times New Roman" w:hAnsi="Times New Roman" w:cs="Times New Roman"/>
          <w:sz w:val="24"/>
          <w:szCs w:val="24"/>
        </w:rPr>
        <w:t xml:space="preserve">Stable isotopes, such as </w:t>
      </w:r>
      <w:r w:rsidR="00811F9F">
        <w:rPr>
          <w:rFonts w:ascii="Times New Roman" w:eastAsia="Times New Roman" w:hAnsi="Times New Roman" w:cs="Times New Roman"/>
          <w:sz w:val="24"/>
          <w:szCs w:val="24"/>
          <w:highlight w:val="white"/>
        </w:rPr>
        <w:t>δ</w:t>
      </w:r>
      <w:r w:rsidR="00811F9F" w:rsidRPr="000E056C">
        <w:rPr>
          <w:rFonts w:ascii="Times New Roman" w:eastAsia="Times New Roman" w:hAnsi="Times New Roman" w:cs="Times New Roman"/>
          <w:sz w:val="24"/>
          <w:szCs w:val="24"/>
          <w:highlight w:val="white"/>
          <w:vertAlign w:val="superscript"/>
        </w:rPr>
        <w:t>15</w:t>
      </w:r>
      <w:r w:rsidR="00811F9F">
        <w:rPr>
          <w:rFonts w:ascii="Times New Roman" w:eastAsia="Times New Roman" w:hAnsi="Times New Roman" w:cs="Times New Roman"/>
          <w:sz w:val="24"/>
          <w:szCs w:val="24"/>
          <w:highlight w:val="white"/>
        </w:rPr>
        <w:t xml:space="preserve">N, have been frequently used to trace sewage pollution </w:t>
      </w:r>
      <w:r w:rsidR="00811F9F">
        <w:rPr>
          <w:rFonts w:ascii="Times New Roman" w:eastAsia="Times New Roman" w:hAnsi="Times New Roman" w:cs="Times New Roman"/>
          <w:sz w:val="24"/>
          <w:szCs w:val="24"/>
          <w:highlight w:val="white"/>
        </w:rPr>
        <w:fldChar w:fldCharType="begin"/>
      </w:r>
      <w:r w:rsidR="00811F9F">
        <w:rPr>
          <w:rFonts w:ascii="Times New Roman" w:eastAsia="Times New Roman" w:hAnsi="Times New Roman" w:cs="Times New Roman"/>
          <w:sz w:val="24"/>
          <w:szCs w:val="24"/>
          <w:highlight w:val="white"/>
        </w:rPr>
        <w:instrText xml:space="preserve"> ADDIN ZOTERO_ITEM CSL_CITATION {"citationID":"XrcecNei","properties":{"formattedCitation":"(Gartner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Pr>
          <w:rFonts w:ascii="Times New Roman" w:eastAsia="Times New Roman" w:hAnsi="Times New Roman" w:cs="Times New Roman"/>
          <w:sz w:val="24"/>
          <w:szCs w:val="24"/>
          <w:highlight w:val="white"/>
        </w:rPr>
        <w:fldChar w:fldCharType="separate"/>
      </w:r>
      <w:r w:rsidR="00811F9F" w:rsidRPr="00F23BF5">
        <w:rPr>
          <w:rFonts w:ascii="Times New Roman" w:hAnsi="Times New Roman" w:cs="Times New Roman"/>
          <w:sz w:val="24"/>
          <w:highlight w:val="white"/>
        </w:rPr>
        <w:t>(Gartner et al. 2002)</w:t>
      </w:r>
      <w:r w:rsidR="00811F9F">
        <w:rPr>
          <w:rFonts w:ascii="Times New Roman" w:eastAsia="Times New Roman" w:hAnsi="Times New Roman" w:cs="Times New Roman"/>
          <w:sz w:val="24"/>
          <w:szCs w:val="24"/>
          <w:highlight w:val="white"/>
        </w:rPr>
        <w:fldChar w:fldCharType="end"/>
      </w:r>
      <w:r w:rsidR="00811F9F">
        <w:rPr>
          <w:rFonts w:ascii="Times New Roman" w:eastAsia="Times New Roman" w:hAnsi="Times New Roman" w:cs="Times New Roman"/>
          <w:sz w:val="24"/>
          <w:szCs w:val="24"/>
          <w:highlight w:val="white"/>
        </w:rPr>
        <w:t xml:space="preserve">, yet their </w:t>
      </w:r>
      <w:r w:rsidR="00A41CC6">
        <w:rPr>
          <w:rFonts w:ascii="Times New Roman" w:eastAsia="Times New Roman" w:hAnsi="Times New Roman" w:cs="Times New Roman"/>
          <w:sz w:val="24"/>
          <w:szCs w:val="24"/>
          <w:highlight w:val="white"/>
        </w:rPr>
        <w:t xml:space="preserve">potential to indicate sewage can be obfuscated by </w:t>
      </w:r>
      <w:r w:rsidR="008E397A">
        <w:rPr>
          <w:rFonts w:ascii="Times New Roman" w:eastAsia="Times New Roman" w:hAnsi="Times New Roman" w:cs="Times New Roman"/>
          <w:sz w:val="24"/>
          <w:szCs w:val="24"/>
          <w:highlight w:val="white"/>
        </w:rPr>
        <w:t xml:space="preserve">complex terrestrial </w:t>
      </w:r>
      <w:r w:rsidR="003E64B9">
        <w:rPr>
          <w:rFonts w:ascii="Times New Roman" w:eastAsia="Times New Roman" w:hAnsi="Times New Roman" w:cs="Times New Roman"/>
          <w:sz w:val="24"/>
          <w:szCs w:val="24"/>
          <w:highlight w:val="white"/>
        </w:rPr>
        <w:fldChar w:fldCharType="begin"/>
      </w:r>
      <w:r w:rsidR="003E64B9">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Pr>
          <w:rFonts w:ascii="Times New Roman" w:eastAsia="Times New Roman" w:hAnsi="Times New Roman" w:cs="Times New Roman"/>
          <w:sz w:val="24"/>
          <w:szCs w:val="24"/>
          <w:highlight w:val="white"/>
        </w:rPr>
        <w:fldChar w:fldCharType="separate"/>
      </w:r>
      <w:r w:rsidR="003E64B9" w:rsidRPr="003E64B9">
        <w:rPr>
          <w:rFonts w:ascii="Times New Roman" w:hAnsi="Times New Roman" w:cs="Times New Roman"/>
          <w:sz w:val="24"/>
          <w:highlight w:val="white"/>
        </w:rPr>
        <w:t>(Craine et al. 2018)</w:t>
      </w:r>
      <w:r w:rsidR="003E64B9">
        <w:rPr>
          <w:rFonts w:ascii="Times New Roman" w:eastAsia="Times New Roman" w:hAnsi="Times New Roman" w:cs="Times New Roman"/>
          <w:sz w:val="24"/>
          <w:szCs w:val="24"/>
          <w:highlight w:val="white"/>
        </w:rPr>
        <w:fldChar w:fldCharType="end"/>
      </w:r>
      <w:r w:rsidR="003E64B9">
        <w:rPr>
          <w:rFonts w:ascii="Times New Roman" w:eastAsia="Times New Roman" w:hAnsi="Times New Roman" w:cs="Times New Roman"/>
          <w:sz w:val="24"/>
          <w:szCs w:val="24"/>
          <w:highlight w:val="white"/>
        </w:rPr>
        <w:t xml:space="preserve"> </w:t>
      </w:r>
      <w:r w:rsidR="008E397A">
        <w:rPr>
          <w:rFonts w:ascii="Times New Roman" w:eastAsia="Times New Roman" w:hAnsi="Times New Roman" w:cs="Times New Roman"/>
          <w:sz w:val="24"/>
          <w:szCs w:val="24"/>
          <w:highlight w:val="white"/>
        </w:rPr>
        <w:t xml:space="preserve">and </w:t>
      </w:r>
      <w:r w:rsidR="00F23BF5">
        <w:rPr>
          <w:rFonts w:ascii="Times New Roman" w:eastAsia="Times New Roman" w:hAnsi="Times New Roman" w:cs="Times New Roman"/>
          <w:sz w:val="24"/>
          <w:szCs w:val="24"/>
          <w:highlight w:val="white"/>
        </w:rPr>
        <w:t>aquatic</w:t>
      </w:r>
      <w:r w:rsidR="00A41CC6">
        <w:rPr>
          <w:rFonts w:ascii="Times New Roman" w:eastAsia="Times New Roman" w:hAnsi="Times New Roman" w:cs="Times New Roman"/>
          <w:sz w:val="24"/>
          <w:szCs w:val="24"/>
          <w:highlight w:val="white"/>
        </w:rPr>
        <w:t xml:space="preserve"> </w:t>
      </w:r>
      <w:r w:rsidR="00A41CC6">
        <w:rPr>
          <w:rFonts w:ascii="Times New Roman" w:eastAsia="Times New Roman" w:hAnsi="Times New Roman" w:cs="Times New Roman"/>
          <w:sz w:val="24"/>
          <w:szCs w:val="24"/>
          <w:highlight w:val="white"/>
        </w:rPr>
        <w:fldChar w:fldCharType="begin"/>
      </w:r>
      <w:r w:rsidR="003E64B9">
        <w:rPr>
          <w:rFonts w:ascii="Times New Roman" w:eastAsia="Times New Roman" w:hAnsi="Times New Roman" w:cs="Times New Roman"/>
          <w:sz w:val="24"/>
          <w:szCs w:val="24"/>
          <w:highlight w:val="white"/>
        </w:rPr>
        <w:instrText xml:space="preserve"> ADDIN ZOTERO_ITEM CSL_CITATION {"citationID":"UKidJtue","properties":{"formattedCitation":"(Guzzo et al. 2011)","plainCitation":"(Guzzo et al. 2011)","noteIndex":0},"citationItems":[{"id":3858,"uris":["http://zotero.org/users/2645460/items/TA7F8QTE"],"uri":["http://zotero.org/users/2645460/items/TA7F8QTE"],"itemData":{"id":3858,"type":"article-journal","abstract":"Stable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Pr>
          <w:rFonts w:ascii="Times New Roman" w:eastAsia="Times New Roman" w:hAnsi="Times New Roman" w:cs="Times New Roman"/>
          <w:sz w:val="24"/>
          <w:szCs w:val="24"/>
          <w:highlight w:val="white"/>
        </w:rPr>
        <w:fldChar w:fldCharType="separate"/>
      </w:r>
      <w:r w:rsidR="003E64B9" w:rsidRPr="003E64B9">
        <w:rPr>
          <w:rFonts w:ascii="Times New Roman" w:hAnsi="Times New Roman" w:cs="Times New Roman"/>
          <w:sz w:val="24"/>
          <w:highlight w:val="white"/>
        </w:rPr>
        <w:t>(Guzzo et al. 2011)</w:t>
      </w:r>
      <w:r w:rsidR="00A41CC6">
        <w:rPr>
          <w:rFonts w:ascii="Times New Roman" w:eastAsia="Times New Roman" w:hAnsi="Times New Roman" w:cs="Times New Roman"/>
          <w:sz w:val="24"/>
          <w:szCs w:val="24"/>
          <w:highlight w:val="white"/>
        </w:rPr>
        <w:fldChar w:fldCharType="end"/>
      </w:r>
      <w:r w:rsidR="003E64B9">
        <w:rPr>
          <w:rFonts w:ascii="Times New Roman" w:eastAsia="Times New Roman" w:hAnsi="Times New Roman" w:cs="Times New Roman"/>
          <w:sz w:val="24"/>
          <w:szCs w:val="24"/>
          <w:highlight w:val="white"/>
        </w:rPr>
        <w:t xml:space="preserve"> processes</w:t>
      </w:r>
      <w:r w:rsidR="00A41CC6">
        <w:rPr>
          <w:rFonts w:ascii="Times New Roman" w:eastAsia="Times New Roman" w:hAnsi="Times New Roman" w:cs="Times New Roman"/>
          <w:sz w:val="24"/>
          <w:szCs w:val="24"/>
          <w:highlight w:val="white"/>
        </w:rPr>
        <w:t>.</w:t>
      </w:r>
      <w:r w:rsidR="00811F9F">
        <w:rPr>
          <w:rFonts w:ascii="Times New Roman" w:eastAsia="Times New Roman" w:hAnsi="Times New Roman" w:cs="Times New Roman"/>
          <w:sz w:val="24"/>
          <w:szCs w:val="24"/>
        </w:rPr>
        <w:t xml:space="preserve"> </w:t>
      </w:r>
      <w:r w:rsidR="006E42C8">
        <w:rPr>
          <w:rFonts w:ascii="Times New Roman" w:eastAsia="Times New Roman" w:hAnsi="Times New Roman" w:cs="Times New Roman"/>
          <w:sz w:val="24"/>
          <w:szCs w:val="24"/>
        </w:rPr>
        <w:t>PPCP stud</w:t>
      </w:r>
      <w:r w:rsidR="00BD0B70">
        <w:rPr>
          <w:rFonts w:ascii="Times New Roman" w:eastAsia="Times New Roman" w:hAnsi="Times New Roman" w:cs="Times New Roman"/>
          <w:sz w:val="24"/>
          <w:szCs w:val="24"/>
        </w:rPr>
        <w:t>ies</w:t>
      </w:r>
      <w:r w:rsidR="006E42C8">
        <w:rPr>
          <w:rFonts w:ascii="Times New Roman" w:eastAsia="Times New Roman" w:hAnsi="Times New Roman" w:cs="Times New Roman"/>
          <w:sz w:val="24"/>
          <w:szCs w:val="24"/>
        </w:rPr>
        <w:t xml:space="preserve"> from continental </w:t>
      </w:r>
      <w:r w:rsidR="006E42C8">
        <w:rPr>
          <w:rFonts w:ascii="Times New Roman" w:eastAsia="Times New Roman" w:hAnsi="Times New Roman" w:cs="Times New Roman"/>
          <w:sz w:val="24"/>
          <w:szCs w:val="24"/>
        </w:rPr>
        <w:fldChar w:fldCharType="begin"/>
      </w:r>
      <w:r w:rsidR="006E42C8">
        <w:rPr>
          <w:rFonts w:ascii="Times New Roman" w:eastAsia="Times New Roman" w:hAnsi="Times New Roman" w:cs="Times New Roman"/>
          <w:sz w:val="24"/>
          <w:szCs w:val="24"/>
        </w:rPr>
        <w:instrText xml:space="preserve"> ADDIN ZOTERO_ITEM CSL_CITATION {"citationID":"e1TCHxiR","properties":{"formattedCitation":"(Kolpin et al. 2002; Focazio et al. 2008; Yang et al. 2018)","plainCitation":"(Kolpin et al. 2002; Focazio et al. 2008; Yang et al. 2018)","noteIndex":0},"citationItems":[{"id":445,"uris":["http://zotero.org/users/2645460/items/P9AG3ITQ"],"uri":["http://zotero.org/users/2645460/items/P9AG3ITQ"],"itemData":{"id":445,"type":"article-journal","container-title":"Environmental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T."}],"issued":{"date-parts":[["2002",3]]}}},{"id":682,"uris":["http://zotero.org/users/2645460/items/KDEPNS7Z"],"uri":["http://zotero.org/users/2645460/items/KDEPNS7Z"],"itemData":{"id":682,"type":"article-journal","container-title":"SCIENCE OF THE TOTAL ENVIRONMENT","DOI":"10.1016/j.scitotenv.2008.02.021","ISSN":"0048-9697","issue":"2-3","page":"201-216","title":"A national reconnaissance for pharmaceuticals and other organic wastewater contaminants in the United States - II) Untreated drinking water sources","volume":"402","author":[{"family":"Focazio","given":"Michael J."},{"family":"Kolpin","given":"Dana W."},{"family":"Barnes","given":"Kimberlee K."},{"family":"Furlong","given":"Edward T."},{"family":"Meyer","given":"Michael T."},{"family":"Zaugg","given":"Steven D."},{"family":"Barber","given":"Larry B."},{"family":"Thurman","given":"Michael E."}],"issued":{"date-parts":[["2008",9,1]]}}},{"id":2610,"uris":["http://zotero.org/users/2645460/items/VDAMBXJC"],"uri":["http://zotero.org/users/2645460/items/VDAMBXJC"],"itemData":{"id":2610,"type":"article-journal","abstract":"Lakes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6E42C8">
        <w:rPr>
          <w:rFonts w:ascii="Times New Roman" w:eastAsia="Times New Roman" w:hAnsi="Times New Roman" w:cs="Times New Roman"/>
          <w:sz w:val="24"/>
          <w:szCs w:val="24"/>
        </w:rPr>
        <w:fldChar w:fldCharType="separate"/>
      </w:r>
      <w:r w:rsidR="006E42C8" w:rsidRPr="00D52D89">
        <w:rPr>
          <w:rFonts w:ascii="Times New Roman" w:hAnsi="Times New Roman" w:cs="Times New Roman"/>
          <w:sz w:val="24"/>
        </w:rPr>
        <w:t>(Kolpin et al. 2002; Focazio et al. 2008; Yang et al. 2018)</w:t>
      </w:r>
      <w:r w:rsidR="006E42C8">
        <w:rPr>
          <w:rFonts w:ascii="Times New Roman" w:eastAsia="Times New Roman" w:hAnsi="Times New Roman" w:cs="Times New Roman"/>
          <w:sz w:val="24"/>
          <w:szCs w:val="24"/>
        </w:rPr>
        <w:fldChar w:fldCharType="end"/>
      </w:r>
      <w:r w:rsidR="006E42C8">
        <w:rPr>
          <w:rFonts w:ascii="Times New Roman" w:eastAsia="Times New Roman" w:hAnsi="Times New Roman" w:cs="Times New Roman"/>
          <w:sz w:val="24"/>
          <w:szCs w:val="24"/>
        </w:rPr>
        <w:t xml:space="preserve"> to </w:t>
      </w:r>
      <w:r w:rsidR="006D3918">
        <w:rPr>
          <w:rFonts w:ascii="Times New Roman" w:eastAsia="Times New Roman" w:hAnsi="Times New Roman" w:cs="Times New Roman"/>
          <w:sz w:val="24"/>
          <w:szCs w:val="24"/>
        </w:rPr>
        <w:t xml:space="preserve">colloidal </w:t>
      </w:r>
      <w:r w:rsidR="006E42C8">
        <w:rPr>
          <w:rFonts w:ascii="Times New Roman" w:eastAsia="Times New Roman" w:hAnsi="Times New Roman" w:cs="Times New Roman"/>
          <w:sz w:val="24"/>
          <w:szCs w:val="24"/>
        </w:rPr>
        <w:t xml:space="preserve">pore </w:t>
      </w:r>
      <w:r w:rsidR="006E42C8">
        <w:rPr>
          <w:rFonts w:ascii="Times New Roman" w:eastAsia="Times New Roman" w:hAnsi="Times New Roman" w:cs="Times New Roman"/>
          <w:sz w:val="24"/>
          <w:szCs w:val="24"/>
        </w:rPr>
        <w:fldChar w:fldCharType="begin"/>
      </w:r>
      <w:r w:rsidR="006E42C8">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Pr>
          <w:rFonts w:ascii="Times New Roman" w:eastAsia="Times New Roman" w:hAnsi="Times New Roman" w:cs="Times New Roman"/>
          <w:sz w:val="24"/>
          <w:szCs w:val="24"/>
        </w:rPr>
        <w:fldChar w:fldCharType="separate"/>
      </w:r>
      <w:r w:rsidR="006E42C8" w:rsidRPr="00B24F30">
        <w:rPr>
          <w:rFonts w:ascii="Times New Roman" w:hAnsi="Times New Roman" w:cs="Times New Roman"/>
          <w:sz w:val="24"/>
        </w:rPr>
        <w:t>(Yang et al. 2016)</w:t>
      </w:r>
      <w:r w:rsidR="006E42C8">
        <w:rPr>
          <w:rFonts w:ascii="Times New Roman" w:eastAsia="Times New Roman" w:hAnsi="Times New Roman" w:cs="Times New Roman"/>
          <w:sz w:val="24"/>
          <w:szCs w:val="24"/>
        </w:rPr>
        <w:fldChar w:fldCharType="end"/>
      </w:r>
      <w:r w:rsidR="006E42C8">
        <w:rPr>
          <w:rFonts w:ascii="Times New Roman" w:eastAsia="Times New Roman" w:hAnsi="Times New Roman" w:cs="Times New Roman"/>
          <w:sz w:val="24"/>
          <w:szCs w:val="24"/>
        </w:rPr>
        <w:t xml:space="preserve"> scales, have shown that PPCP concentrations tend to be greatest closer to their source. </w:t>
      </w:r>
      <w:r>
        <w:rPr>
          <w:rFonts w:ascii="Times New Roman" w:eastAsia="Times New Roman" w:hAnsi="Times New Roman" w:cs="Times New Roman"/>
          <w:sz w:val="24"/>
          <w:szCs w:val="24"/>
        </w:rPr>
        <w:t xml:space="preserve">In addition to identifying areas and </w:t>
      </w:r>
      <w:r w:rsidR="00357C12">
        <w:rPr>
          <w:rFonts w:ascii="Times New Roman" w:eastAsia="Times New Roman" w:hAnsi="Times New Roman" w:cs="Times New Roman"/>
          <w:sz w:val="24"/>
          <w:szCs w:val="24"/>
        </w:rPr>
        <w:t xml:space="preserve">periods </w:t>
      </w:r>
      <w:r>
        <w:rPr>
          <w:rFonts w:ascii="Times New Roman" w:eastAsia="Times New Roman" w:hAnsi="Times New Roman" w:cs="Times New Roman"/>
          <w:sz w:val="24"/>
          <w:szCs w:val="24"/>
        </w:rPr>
        <w:t xml:space="preserve">of sewage pollution, PPCPs have also demonstrated robustness in defining gradients of sewage pollution in river systems, with concentrations being directly proportional to population density and inversely proportional to distance from a densely populated area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(Bendz et al. 2005)</w:t>
      </w:r>
      <w:r w:rsidR="00B24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197C8D">
        <w:rPr>
          <w:rFonts w:ascii="Times New Roman" w:eastAsia="Times New Roman" w:hAnsi="Times New Roman" w:cs="Times New Roman"/>
          <w:sz w:val="24"/>
          <w:szCs w:val="24"/>
        </w:rPr>
        <w:t>Similar to PPCPs, m</w:t>
      </w:r>
      <w:r>
        <w:rPr>
          <w:rFonts w:ascii="Times New Roman" w:eastAsia="Times New Roman" w:hAnsi="Times New Roman" w:cs="Times New Roman"/>
          <w:sz w:val="24"/>
          <w:szCs w:val="24"/>
        </w:rPr>
        <w:t xml:space="preserve">icroplastics (plastic debris up to 5 mm in size) also have been </w:t>
      </w:r>
      <w:r w:rsidR="00D55324">
        <w:rPr>
          <w:rFonts w:ascii="Times New Roman" w:eastAsia="Times New Roman" w:hAnsi="Times New Roman" w:cs="Times New Roman"/>
          <w:sz w:val="24"/>
          <w:szCs w:val="24"/>
        </w:rPr>
        <w:t xml:space="preserve">useful </w:t>
      </w:r>
      <w:r>
        <w:rPr>
          <w:rFonts w:ascii="Times New Roman" w:eastAsia="Times New Roman" w:hAnsi="Times New Roman" w:cs="Times New Roman"/>
          <w:sz w:val="24"/>
          <w:szCs w:val="24"/>
        </w:rPr>
        <w:t xml:space="preserve">to detect sewage pollution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(Li et al. 2018)</w:t>
      </w:r>
      <w:r w:rsidR="00B24F30">
        <w:rPr>
          <w:rFonts w:ascii="Times New Roman" w:eastAsia="Times New Roman" w:hAnsi="Times New Roman" w:cs="Times New Roman"/>
          <w:sz w:val="24"/>
          <w:szCs w:val="24"/>
        </w:rPr>
        <w:fldChar w:fldCharType="end"/>
      </w:r>
      <w:r w:rsidR="00B24F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along gradients of increasing human</w:t>
      </w:r>
      <w:r w:rsidR="009A6AFC">
        <w:rPr>
          <w:rFonts w:ascii="Times New Roman" w:eastAsia="Times New Roman" w:hAnsi="Times New Roman" w:cs="Times New Roman"/>
          <w:sz w:val="24"/>
          <w:szCs w:val="24"/>
        </w:rPr>
        <w:t xml:space="preserve"> </w:t>
      </w:r>
      <w:r w:rsidR="00357C12">
        <w:rPr>
          <w:rFonts w:ascii="Times New Roman" w:eastAsia="Times New Roman" w:hAnsi="Times New Roman" w:cs="Times New Roman"/>
          <w:sz w:val="24"/>
          <w:szCs w:val="24"/>
        </w:rPr>
        <w:t>population density</w:t>
      </w:r>
      <w:r>
        <w:rPr>
          <w:rFonts w:ascii="Times New Roman" w:eastAsia="Times New Roman" w:hAnsi="Times New Roman" w:cs="Times New Roman"/>
          <w:sz w:val="24"/>
          <w:szCs w:val="24"/>
        </w:rPr>
        <w:t xml:space="preserve">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(Klein et al. 2015)</w:t>
      </w:r>
      <w:r w:rsidR="00B24F30">
        <w:rPr>
          <w:rFonts w:ascii="Times New Roman" w:eastAsia="Times New Roman" w:hAnsi="Times New Roman" w:cs="Times New Roman"/>
          <w:sz w:val="24"/>
          <w:szCs w:val="24"/>
        </w:rPr>
        <w:fldChar w:fldCharType="end"/>
      </w:r>
      <w:r w:rsidR="00D55324">
        <w:rPr>
          <w:rFonts w:ascii="Times New Roman" w:eastAsia="Times New Roman" w:hAnsi="Times New Roman" w:cs="Times New Roman"/>
          <w:sz w:val="24"/>
          <w:szCs w:val="24"/>
        </w:rPr>
        <w:t xml:space="preserve">, although they can sometimes originate from non-sewage sources, such as shoreline debris or fishing nets </w:t>
      </w:r>
      <w:r w:rsidR="00D55324">
        <w:rPr>
          <w:rFonts w:ascii="Times New Roman" w:eastAsia="Times New Roman" w:hAnsi="Times New Roman" w:cs="Times New Roman"/>
          <w:sz w:val="24"/>
          <w:szCs w:val="24"/>
        </w:rPr>
        <w:fldChar w:fldCharType="begin"/>
      </w:r>
      <w:r w:rsidR="00D55324">
        <w:rPr>
          <w:rFonts w:ascii="Times New Roman" w:eastAsia="Times New Roman" w:hAnsi="Times New Roman" w:cs="Times New Roman"/>
          <w:sz w:val="24"/>
          <w:szCs w:val="24"/>
        </w:rPr>
        <w:instrText xml:space="preserve"> ADDIN ZOTERO_ITEM CSL_CITATION {"citationID":"WFtlJT6P","properties":{"formattedCitation":"(Free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D55324">
        <w:rPr>
          <w:rFonts w:ascii="Times New Roman" w:eastAsia="Times New Roman" w:hAnsi="Times New Roman" w:cs="Times New Roman"/>
          <w:sz w:val="24"/>
          <w:szCs w:val="24"/>
        </w:rPr>
        <w:fldChar w:fldCharType="separate"/>
      </w:r>
      <w:r w:rsidR="00D55324" w:rsidRPr="004A4F9C">
        <w:rPr>
          <w:rFonts w:ascii="Times New Roman" w:hAnsi="Times New Roman" w:cs="Times New Roman"/>
          <w:sz w:val="24"/>
        </w:rPr>
        <w:t>(Free et al. 2014)</w:t>
      </w:r>
      <w:r w:rsidR="00D55324">
        <w:rPr>
          <w:rFonts w:ascii="Times New Roman" w:eastAsia="Times New Roman" w:hAnsi="Times New Roman" w:cs="Times New Roman"/>
          <w:sz w:val="24"/>
          <w:szCs w:val="24"/>
        </w:rPr>
        <w:fldChar w:fldCharType="end"/>
      </w:r>
      <w:r w:rsidR="00D55324">
        <w:rPr>
          <w:rFonts w:ascii="Times New Roman" w:eastAsia="Times New Roman" w:hAnsi="Times New Roman" w:cs="Times New Roman"/>
          <w:sz w:val="24"/>
          <w:szCs w:val="24"/>
        </w:rPr>
        <w:t xml:space="preserve">. In contrast to </w:t>
      </w:r>
      <w:r w:rsidR="00D55324">
        <w:rPr>
          <w:rFonts w:ascii="Times New Roman" w:eastAsia="Times New Roman" w:hAnsi="Times New Roman" w:cs="Times New Roman"/>
          <w:sz w:val="24"/>
          <w:szCs w:val="24"/>
          <w:highlight w:val="white"/>
        </w:rPr>
        <w:t>δ</w:t>
      </w:r>
      <w:r w:rsidR="00D55324" w:rsidRPr="000E056C">
        <w:rPr>
          <w:rFonts w:ascii="Times New Roman" w:eastAsia="Times New Roman" w:hAnsi="Times New Roman" w:cs="Times New Roman"/>
          <w:sz w:val="24"/>
          <w:szCs w:val="24"/>
          <w:highlight w:val="white"/>
          <w:vertAlign w:val="superscript"/>
        </w:rPr>
        <w:t>15</w:t>
      </w:r>
      <w:r w:rsidR="00D55324">
        <w:rPr>
          <w:rFonts w:ascii="Times New Roman" w:eastAsia="Times New Roman" w:hAnsi="Times New Roman" w:cs="Times New Roman"/>
          <w:sz w:val="24"/>
          <w:szCs w:val="24"/>
          <w:highlight w:val="white"/>
        </w:rPr>
        <w:t>N</w:t>
      </w:r>
      <w:r w:rsidR="00D55324">
        <w:rPr>
          <w:rFonts w:ascii="Times New Roman" w:eastAsia="Times New Roman" w:hAnsi="Times New Roman" w:cs="Times New Roman"/>
          <w:sz w:val="24"/>
          <w:szCs w:val="24"/>
        </w:rPr>
        <w:t xml:space="preserve"> signatures and PPCPs concentrations, m</w:t>
      </w:r>
      <w:r w:rsidR="00F0668B">
        <w:rPr>
          <w:rFonts w:ascii="Times New Roman" w:eastAsia="Times New Roman" w:hAnsi="Times New Roman" w:cs="Times New Roman"/>
          <w:sz w:val="24"/>
          <w:szCs w:val="24"/>
        </w:rPr>
        <w:t xml:space="preserve">icroplastics </w:t>
      </w:r>
      <w:r>
        <w:rPr>
          <w:rFonts w:ascii="Times New Roman" w:eastAsia="Times New Roman" w:hAnsi="Times New Roman" w:cs="Times New Roman"/>
          <w:sz w:val="24"/>
          <w:szCs w:val="24"/>
        </w:rPr>
        <w:t xml:space="preserve">are typically resistant to degradation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(Barnes et al. 2009)</w:t>
      </w:r>
      <w:r w:rsidR="00B24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providing a signal over a longer time frame than many PPCPs and nutrients in sewage.</w:t>
      </w:r>
      <w:r w:rsidR="00E86FF8">
        <w:rPr>
          <w:rFonts w:ascii="Times New Roman" w:eastAsia="Times New Roman" w:hAnsi="Times New Roman" w:cs="Times New Roman"/>
          <w:sz w:val="24"/>
          <w:szCs w:val="24"/>
        </w:rPr>
        <w:t xml:space="preserve"> As a result of each pollutant’s </w:t>
      </w:r>
      <w:r w:rsidR="002B712F">
        <w:rPr>
          <w:rFonts w:ascii="Times New Roman" w:eastAsia="Times New Roman" w:hAnsi="Times New Roman" w:cs="Times New Roman"/>
          <w:sz w:val="24"/>
          <w:szCs w:val="24"/>
        </w:rPr>
        <w:t xml:space="preserve">consistent </w:t>
      </w:r>
      <w:r w:rsidR="00E86FF8">
        <w:rPr>
          <w:rFonts w:ascii="Times New Roman" w:eastAsia="Times New Roman" w:hAnsi="Times New Roman" w:cs="Times New Roman"/>
          <w:sz w:val="24"/>
          <w:szCs w:val="24"/>
        </w:rPr>
        <w:t xml:space="preserve">association with sewage, co-located </w:t>
      </w:r>
      <w:r w:rsidR="003E64B9">
        <w:rPr>
          <w:rFonts w:ascii="Times New Roman" w:eastAsia="Times New Roman" w:hAnsi="Times New Roman" w:cs="Times New Roman"/>
          <w:sz w:val="24"/>
          <w:szCs w:val="24"/>
          <w:highlight w:val="white"/>
        </w:rPr>
        <w:t>δ</w:t>
      </w:r>
      <w:r w:rsidR="003E64B9" w:rsidRPr="000E056C">
        <w:rPr>
          <w:rFonts w:ascii="Times New Roman" w:eastAsia="Times New Roman" w:hAnsi="Times New Roman" w:cs="Times New Roman"/>
          <w:sz w:val="24"/>
          <w:szCs w:val="24"/>
          <w:highlight w:val="white"/>
          <w:vertAlign w:val="superscript"/>
        </w:rPr>
        <w:t>15</w:t>
      </w:r>
      <w:r w:rsidR="003E64B9">
        <w:rPr>
          <w:rFonts w:ascii="Times New Roman" w:eastAsia="Times New Roman" w:hAnsi="Times New Roman" w:cs="Times New Roman"/>
          <w:sz w:val="24"/>
          <w:szCs w:val="24"/>
          <w:highlight w:val="white"/>
        </w:rPr>
        <w:t>N</w:t>
      </w:r>
      <w:r w:rsidR="003E64B9">
        <w:rPr>
          <w:rFonts w:ascii="Times New Roman" w:eastAsia="Times New Roman" w:hAnsi="Times New Roman" w:cs="Times New Roman"/>
          <w:sz w:val="24"/>
          <w:szCs w:val="24"/>
        </w:rPr>
        <w:t xml:space="preserve">, </w:t>
      </w:r>
      <w:r w:rsidR="00E86FF8">
        <w:rPr>
          <w:rFonts w:ascii="Times New Roman" w:eastAsia="Times New Roman" w:hAnsi="Times New Roman" w:cs="Times New Roman"/>
          <w:sz w:val="24"/>
          <w:szCs w:val="24"/>
        </w:rPr>
        <w:t>PPCP</w:t>
      </w:r>
      <w:r w:rsidR="003E64B9">
        <w:rPr>
          <w:rFonts w:ascii="Times New Roman" w:eastAsia="Times New Roman" w:hAnsi="Times New Roman" w:cs="Times New Roman"/>
          <w:sz w:val="24"/>
          <w:szCs w:val="24"/>
        </w:rPr>
        <w:t>,</w:t>
      </w:r>
      <w:r w:rsidR="00E86FF8">
        <w:rPr>
          <w:rFonts w:ascii="Times New Roman" w:eastAsia="Times New Roman" w:hAnsi="Times New Roman" w:cs="Times New Roman"/>
          <w:sz w:val="24"/>
          <w:szCs w:val="24"/>
        </w:rPr>
        <w:t xml:space="preserve"> and microplastic measurements can </w:t>
      </w:r>
      <w:r w:rsidR="00BD0B70">
        <w:rPr>
          <w:rFonts w:ascii="Times New Roman" w:eastAsia="Times New Roman" w:hAnsi="Times New Roman" w:cs="Times New Roman"/>
          <w:sz w:val="24"/>
          <w:szCs w:val="24"/>
        </w:rPr>
        <w:t xml:space="preserve">be used to infer </w:t>
      </w:r>
      <w:r w:rsidR="00F0668B">
        <w:rPr>
          <w:rFonts w:ascii="Times New Roman" w:eastAsia="Times New Roman" w:hAnsi="Times New Roman" w:cs="Times New Roman"/>
          <w:sz w:val="24"/>
          <w:szCs w:val="24"/>
        </w:rPr>
        <w:t>the</w:t>
      </w:r>
      <w:r w:rsidR="00E86FF8">
        <w:rPr>
          <w:rFonts w:ascii="Times New Roman" w:eastAsia="Times New Roman" w:hAnsi="Times New Roman" w:cs="Times New Roman"/>
          <w:sz w:val="24"/>
          <w:szCs w:val="24"/>
        </w:rPr>
        <w:t xml:space="preserve"> spatial extent </w:t>
      </w:r>
      <w:r w:rsidR="00F0668B">
        <w:rPr>
          <w:rFonts w:ascii="Times New Roman" w:eastAsia="Times New Roman" w:hAnsi="Times New Roman" w:cs="Times New Roman"/>
          <w:sz w:val="24"/>
          <w:szCs w:val="24"/>
        </w:rPr>
        <w:t xml:space="preserve">and timing </w:t>
      </w:r>
      <w:r w:rsidR="00E86FF8">
        <w:rPr>
          <w:rFonts w:ascii="Times New Roman" w:eastAsia="Times New Roman" w:hAnsi="Times New Roman" w:cs="Times New Roman"/>
          <w:sz w:val="24"/>
          <w:szCs w:val="24"/>
        </w:rPr>
        <w:t xml:space="preserve">of sewage pollution </w:t>
      </w:r>
      <w:r w:rsidR="00EC3D3F">
        <w:rPr>
          <w:rFonts w:ascii="Times New Roman" w:eastAsia="Times New Roman" w:hAnsi="Times New Roman" w:cs="Times New Roman"/>
          <w:sz w:val="24"/>
          <w:szCs w:val="24"/>
        </w:rPr>
        <w:t>in</w:t>
      </w:r>
      <w:r w:rsidR="00E86FF8">
        <w:rPr>
          <w:rFonts w:ascii="Times New Roman" w:eastAsia="Times New Roman" w:hAnsi="Times New Roman" w:cs="Times New Roman"/>
          <w:sz w:val="24"/>
          <w:szCs w:val="24"/>
        </w:rPr>
        <w:t xml:space="preserve"> an ecosystem. </w:t>
      </w:r>
    </w:p>
    <w:p w14:paraId="46AD94F0" w14:textId="77777777" w:rsidR="00B55E36" w:rsidRDefault="00B55E36" w:rsidP="00197C8D">
      <w:pPr>
        <w:rPr>
          <w:rFonts w:ascii="Times New Roman" w:eastAsia="Times New Roman" w:hAnsi="Times New Roman" w:cs="Times New Roman"/>
          <w:sz w:val="24"/>
          <w:szCs w:val="24"/>
        </w:rPr>
      </w:pPr>
    </w:p>
    <w:p w14:paraId="4A5C5508" w14:textId="5D1734EA" w:rsidR="00715D55" w:rsidRDefault="00BD0B70" w:rsidP="00B55E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effects of sewage pollution </w:t>
      </w:r>
      <w:r w:rsidR="00DF07BD">
        <w:rPr>
          <w:rFonts w:ascii="Times New Roman" w:eastAsia="Times New Roman" w:hAnsi="Times New Roman" w:cs="Times New Roman"/>
          <w:sz w:val="24"/>
          <w:szCs w:val="24"/>
        </w:rPr>
        <w:t xml:space="preserve">are </w:t>
      </w:r>
      <w:r>
        <w:rPr>
          <w:rFonts w:ascii="Times New Roman" w:eastAsia="Times New Roman" w:hAnsi="Times New Roman" w:cs="Times New Roman"/>
          <w:sz w:val="24"/>
          <w:szCs w:val="24"/>
        </w:rPr>
        <w:t xml:space="preserve">frequently </w:t>
      </w:r>
      <w:r w:rsidR="00DF07BD">
        <w:rPr>
          <w:rFonts w:ascii="Times New Roman" w:eastAsia="Times New Roman" w:hAnsi="Times New Roman" w:cs="Times New Roman"/>
          <w:sz w:val="24"/>
          <w:szCs w:val="24"/>
        </w:rPr>
        <w:t xml:space="preserve">first </w:t>
      </w:r>
      <w:r>
        <w:rPr>
          <w:rFonts w:ascii="Times New Roman" w:eastAsia="Times New Roman" w:hAnsi="Times New Roman" w:cs="Times New Roman"/>
          <w:sz w:val="24"/>
          <w:szCs w:val="24"/>
        </w:rPr>
        <w:t xml:space="preserve">seen </w:t>
      </w:r>
      <w:r w:rsidR="00DF07BD">
        <w:rPr>
          <w:rFonts w:ascii="Times New Roman" w:eastAsia="Times New Roman" w:hAnsi="Times New Roman" w:cs="Times New Roman"/>
          <w:sz w:val="24"/>
          <w:szCs w:val="24"/>
        </w:rPr>
        <w:t xml:space="preserve">in </w:t>
      </w:r>
      <w:r w:rsidR="00C03D31">
        <w:rPr>
          <w:rFonts w:ascii="Times New Roman" w:eastAsia="Times New Roman" w:hAnsi="Times New Roman" w:cs="Times New Roman"/>
          <w:sz w:val="24"/>
          <w:szCs w:val="24"/>
        </w:rPr>
        <w:t xml:space="preserve">nearshore </w:t>
      </w:r>
      <w:r>
        <w:rPr>
          <w:rFonts w:ascii="Times New Roman" w:eastAsia="Times New Roman" w:hAnsi="Times New Roman" w:cs="Times New Roman"/>
          <w:sz w:val="24"/>
          <w:szCs w:val="24"/>
        </w:rPr>
        <w:t xml:space="preserve">benthic </w:t>
      </w:r>
      <w:r w:rsidR="00DF7AD2">
        <w:rPr>
          <w:rFonts w:ascii="Times New Roman" w:eastAsia="Times New Roman" w:hAnsi="Times New Roman" w:cs="Times New Roman"/>
          <w:sz w:val="24"/>
          <w:szCs w:val="24"/>
        </w:rPr>
        <w:t>communities</w:t>
      </w:r>
      <w:r>
        <w:rPr>
          <w:rFonts w:ascii="Times New Roman" w:eastAsia="Times New Roman" w:hAnsi="Times New Roman" w:cs="Times New Roman"/>
          <w:sz w:val="24"/>
          <w:szCs w:val="24"/>
        </w:rPr>
        <w:t xml:space="preserve"> where increased nutrients alter algal </w:t>
      </w:r>
      <w:r w:rsidR="006D3918">
        <w:rPr>
          <w:rFonts w:ascii="Times New Roman" w:eastAsia="Times New Roman" w:hAnsi="Times New Roman" w:cs="Times New Roman"/>
          <w:sz w:val="24"/>
          <w:szCs w:val="24"/>
        </w:rPr>
        <w:t>species composition</w:t>
      </w:r>
      <w:r w:rsidR="003E64B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abundance</w:t>
      </w:r>
      <w:r w:rsidR="003E64B9">
        <w:rPr>
          <w:rFonts w:ascii="Times New Roman" w:eastAsia="Times New Roman" w:hAnsi="Times New Roman" w:cs="Times New Roman"/>
          <w:sz w:val="24"/>
          <w:szCs w:val="24"/>
        </w:rPr>
        <w:t>, nutritional quality</w:t>
      </w:r>
      <w:r w:rsidR="008B0857">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w:t>
      </w:r>
      <w:r w:rsidR="00F07CCB">
        <w:rPr>
          <w:rFonts w:ascii="Times New Roman" w:eastAsia="Times New Roman" w:hAnsi="Times New Roman" w:cs="Times New Roman"/>
          <w:sz w:val="24"/>
          <w:szCs w:val="24"/>
        </w:rPr>
        <w:t>as well as</w:t>
      </w:r>
      <w:r>
        <w:rPr>
          <w:rFonts w:ascii="Times New Roman" w:eastAsia="Times New Roman" w:hAnsi="Times New Roman" w:cs="Times New Roman"/>
          <w:sz w:val="24"/>
          <w:szCs w:val="24"/>
        </w:rPr>
        <w:t xml:space="preserve"> </w:t>
      </w:r>
      <w:r w:rsidR="002B712F">
        <w:rPr>
          <w:rFonts w:ascii="Times New Roman" w:eastAsia="Times New Roman" w:hAnsi="Times New Roman" w:cs="Times New Roman"/>
          <w:sz w:val="24"/>
          <w:szCs w:val="24"/>
        </w:rPr>
        <w:t xml:space="preserve">food web </w:t>
      </w:r>
      <w:r w:rsidR="006D3918">
        <w:rPr>
          <w:rFonts w:ascii="Times New Roman" w:eastAsia="Times New Roman" w:hAnsi="Times New Roman" w:cs="Times New Roman"/>
          <w:sz w:val="24"/>
          <w:szCs w:val="24"/>
        </w:rPr>
        <w:t>trophic structure</w:t>
      </w:r>
      <w:r w:rsidR="00D8535D">
        <w:rPr>
          <w:rFonts w:ascii="Times New Roman" w:eastAsia="Times New Roman" w:hAnsi="Times New Roman" w:cs="Times New Roman"/>
          <w:sz w:val="24"/>
          <w:szCs w:val="24"/>
        </w:rPr>
        <w:t>. Increased filamentous alga</w:t>
      </w:r>
      <w:r w:rsidR="00F07CCB">
        <w:rPr>
          <w:rFonts w:ascii="Times New Roman" w:eastAsia="Times New Roman" w:hAnsi="Times New Roman" w:cs="Times New Roman"/>
          <w:sz w:val="24"/>
          <w:szCs w:val="24"/>
        </w:rPr>
        <w:t>l</w:t>
      </w:r>
      <w:r w:rsidR="00D8535D">
        <w:rPr>
          <w:rFonts w:ascii="Times New Roman" w:eastAsia="Times New Roman" w:hAnsi="Times New Roman" w:cs="Times New Roman"/>
          <w:sz w:val="24"/>
          <w:szCs w:val="24"/>
        </w:rPr>
        <w:t xml:space="preserve"> </w:t>
      </w:r>
      <w:r w:rsidR="00CB3C43">
        <w:rPr>
          <w:rFonts w:ascii="Times New Roman" w:eastAsia="Times New Roman" w:hAnsi="Times New Roman" w:cs="Times New Roman"/>
          <w:sz w:val="24"/>
          <w:szCs w:val="24"/>
        </w:rPr>
        <w:t>abundance, for example,</w:t>
      </w:r>
      <w:r w:rsidR="00D8535D">
        <w:rPr>
          <w:rFonts w:ascii="Times New Roman" w:eastAsia="Times New Roman" w:hAnsi="Times New Roman" w:cs="Times New Roman"/>
          <w:sz w:val="24"/>
          <w:szCs w:val="24"/>
        </w:rPr>
        <w:t xml:space="preserve"> has been frequently observed in areas suspected of sewage pollution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{"citationID":"u3DTOKna","properties":{"formattedCitation":"(Rosenberger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(Rosenberger et al. 2008; Hampton et al. 2011)</w:t>
      </w:r>
      <w:r w:rsidR="00B417B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likely due to benthic filamentous algae efficiently removing nutrients from the water column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{"citationID":"PCCTUKEj","properties":{"formattedCitation":"(Hadwen and Bunn 2005; Andersson and Brunberg 2006)","plainCitation":"(Hadwen and Bunn 2005; Andersson and Brunberg 2006)","noteIndex":0},"citationItems":[{"id":404,"uris":["http://zotero.org/users/2645460/items/S63EWKH7"],"uri":["http://zotero.org/users/2645460/items/S63EWKH7"],"itemData":{"id":404,"type":"article-journal","container-title":"Limnology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E."}],"issued":{"date-parts":[["2005"]]}}},{"id":417,"uris":["http://zotero.org/users/2645460/items/3Z32C5IP"],"uri":["http://zotero.org/users/2645460/items/3Z32C5IP"],"itemData":{"id":417,"type":"article-journal","container-title":"Aquatic Sciences","DOI":"10.1007/s00027-006-0805-x","ISSN":"1015-1621, 1420-9055","issue":"2","language":"en","page":"172-180","source":"CrossRef","title":"Inorganic nutrient acquisition in a shallow clearwater lake – dominance of benthic microbiota","volume":"68","author":[{"family":"Andersson","given":"Eva"},{"family":"Brunberg","given":"Anna-Kristina"}],"issued":{"date-parts":[["2006",6]]}}}],"schema":"https://github.com/citation-style-language/schema/raw/master/csl-citation.json"}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(Hadwen and Bunn 2005; Andersson and Brunberg 2006)</w:t>
      </w:r>
      <w:r w:rsidR="00B417B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(Rosenberger et al. 2008)</w:t>
      </w:r>
      <w:r w:rsidR="00B417B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6B3ABE">
        <w:rPr>
          <w:rFonts w:ascii="Times New Roman" w:eastAsia="Times New Roman" w:hAnsi="Times New Roman" w:cs="Times New Roman"/>
          <w:sz w:val="24"/>
          <w:szCs w:val="24"/>
        </w:rPr>
        <w:t>In addition to</w:t>
      </w:r>
      <w:r w:rsidR="00D8535D">
        <w:rPr>
          <w:rFonts w:ascii="Times New Roman" w:eastAsia="Times New Roman" w:hAnsi="Times New Roman" w:cs="Times New Roman"/>
          <w:sz w:val="24"/>
          <w:szCs w:val="24"/>
        </w:rPr>
        <w:t xml:space="preserve"> </w:t>
      </w:r>
      <w:r w:rsidR="00511B81">
        <w:rPr>
          <w:rFonts w:ascii="Times New Roman" w:eastAsia="Times New Roman" w:hAnsi="Times New Roman" w:cs="Times New Roman"/>
          <w:sz w:val="24"/>
          <w:szCs w:val="24"/>
        </w:rPr>
        <w:t xml:space="preserve">some </w:t>
      </w:r>
      <w:r w:rsidR="00EC59B8">
        <w:rPr>
          <w:rFonts w:ascii="Times New Roman" w:eastAsia="Times New Roman" w:hAnsi="Times New Roman" w:cs="Times New Roman"/>
          <w:sz w:val="24"/>
          <w:szCs w:val="24"/>
        </w:rPr>
        <w:t xml:space="preserve">grazers’ </w:t>
      </w:r>
      <w:r w:rsidR="00D8535D">
        <w:rPr>
          <w:rFonts w:ascii="Times New Roman" w:eastAsia="Times New Roman" w:hAnsi="Times New Roman" w:cs="Times New Roman"/>
          <w:sz w:val="24"/>
          <w:szCs w:val="24"/>
        </w:rPr>
        <w:t>physical difficulty consum</w:t>
      </w:r>
      <w:r w:rsidR="006B3ABE">
        <w:rPr>
          <w:rFonts w:ascii="Times New Roman" w:eastAsia="Times New Roman" w:hAnsi="Times New Roman" w:cs="Times New Roman"/>
          <w:sz w:val="24"/>
          <w:szCs w:val="24"/>
        </w:rPr>
        <w:t>ing</w:t>
      </w:r>
      <w:r w:rsidR="00D8535D">
        <w:rPr>
          <w:rFonts w:ascii="Times New Roman" w:eastAsia="Times New Roman" w:hAnsi="Times New Roman" w:cs="Times New Roman"/>
          <w:sz w:val="24"/>
          <w:szCs w:val="24"/>
        </w:rPr>
        <w:t xml:space="preserve"> filamentous algae</w:t>
      </w:r>
      <w:r w:rsidR="00BF09EC">
        <w:rPr>
          <w:rFonts w:ascii="Times New Roman" w:eastAsia="Times New Roman" w:hAnsi="Times New Roman" w:cs="Times New Roman"/>
          <w:sz w:val="24"/>
          <w:szCs w:val="24"/>
        </w:rPr>
        <w:t xml:space="preserve"> </w:t>
      </w:r>
      <w:r w:rsidR="00BF09EC">
        <w:rPr>
          <w:rFonts w:ascii="Times New Roman" w:eastAsia="Times New Roman" w:hAnsi="Times New Roman" w:cs="Times New Roman"/>
          <w:sz w:val="24"/>
          <w:szCs w:val="24"/>
        </w:rPr>
        <w:fldChar w:fldCharType="begin"/>
      </w:r>
      <w:r w:rsidR="00BF09EC">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Pr>
          <w:rFonts w:ascii="Times New Roman" w:eastAsia="Times New Roman" w:hAnsi="Times New Roman" w:cs="Times New Roman"/>
          <w:sz w:val="24"/>
          <w:szCs w:val="24"/>
        </w:rPr>
        <w:fldChar w:fldCharType="separate"/>
      </w:r>
      <w:r w:rsidR="00BF09EC" w:rsidRPr="00BF09EC">
        <w:rPr>
          <w:rFonts w:ascii="Times New Roman" w:hAnsi="Times New Roman" w:cs="Times New Roman"/>
          <w:sz w:val="24"/>
        </w:rPr>
        <w:t>(Mazzella and Russo 1989)</w:t>
      </w:r>
      <w:r w:rsidR="00BF09E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there </w:t>
      </w:r>
      <w:r w:rsidR="006B3ABE">
        <w:rPr>
          <w:rFonts w:ascii="Times New Roman" w:eastAsia="Times New Roman" w:hAnsi="Times New Roman" w:cs="Times New Roman"/>
          <w:sz w:val="24"/>
          <w:szCs w:val="24"/>
        </w:rPr>
        <w:t xml:space="preserve">also </w:t>
      </w:r>
      <w:r w:rsidR="00D8535D">
        <w:rPr>
          <w:rFonts w:ascii="Times New Roman" w:eastAsia="Times New Roman" w:hAnsi="Times New Roman" w:cs="Times New Roman"/>
          <w:sz w:val="24"/>
          <w:szCs w:val="24"/>
        </w:rPr>
        <w:t xml:space="preserve">may be </w:t>
      </w:r>
      <w:r w:rsidR="00BF09EC">
        <w:rPr>
          <w:rFonts w:ascii="Times New Roman" w:eastAsia="Times New Roman" w:hAnsi="Times New Roman" w:cs="Times New Roman"/>
          <w:sz w:val="24"/>
          <w:szCs w:val="24"/>
        </w:rPr>
        <w:t>changes</w:t>
      </w:r>
      <w:r w:rsidR="00D8535D">
        <w:rPr>
          <w:rFonts w:ascii="Times New Roman" w:eastAsia="Times New Roman" w:hAnsi="Times New Roman" w:cs="Times New Roman"/>
          <w:sz w:val="24"/>
          <w:szCs w:val="24"/>
        </w:rPr>
        <w:t xml:space="preserve"> in </w:t>
      </w:r>
      <w:r w:rsidR="00240AC9">
        <w:rPr>
          <w:rFonts w:ascii="Times New Roman" w:eastAsia="Times New Roman" w:hAnsi="Times New Roman" w:cs="Times New Roman"/>
          <w:sz w:val="24"/>
          <w:szCs w:val="24"/>
        </w:rPr>
        <w:t xml:space="preserve">algal </w:t>
      </w:r>
      <w:r w:rsidR="00D8535D">
        <w:rPr>
          <w:rFonts w:ascii="Times New Roman" w:eastAsia="Times New Roman" w:hAnsi="Times New Roman" w:cs="Times New Roman"/>
          <w:sz w:val="24"/>
          <w:szCs w:val="24"/>
        </w:rPr>
        <w:t xml:space="preserve">nutritional quality, as filamentous algae tend to contain a different mixture of essential fatty acids </w:t>
      </w:r>
      <w:r w:rsidR="00CB3C43">
        <w:rPr>
          <w:rFonts w:ascii="Times New Roman" w:eastAsia="Times New Roman" w:hAnsi="Times New Roman" w:cs="Times New Roman"/>
          <w:sz w:val="24"/>
          <w:szCs w:val="24"/>
        </w:rPr>
        <w:t xml:space="preserve">(EFAs) </w:t>
      </w:r>
      <w:r w:rsidR="00D8535D">
        <w:rPr>
          <w:rFonts w:ascii="Times New Roman" w:eastAsia="Times New Roman" w:hAnsi="Times New Roman" w:cs="Times New Roman"/>
          <w:sz w:val="24"/>
          <w:szCs w:val="24"/>
        </w:rPr>
        <w:t xml:space="preserve">in comparison to diatoms </w:t>
      </w:r>
      <w:r w:rsidR="00B417BC" w:rsidRPr="008B0857">
        <w:rPr>
          <w:rFonts w:ascii="Times New Roman" w:eastAsia="Times New Roman" w:hAnsi="Times New Roman" w:cs="Times New Roman"/>
          <w:sz w:val="24"/>
          <w:szCs w:val="24"/>
        </w:rPr>
        <w:fldChar w:fldCharType="begin"/>
      </w:r>
      <w:r w:rsidR="00B417BC" w:rsidRPr="008B0857">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8B0857">
        <w:rPr>
          <w:rFonts w:ascii="Times New Roman" w:eastAsia="Times New Roman" w:hAnsi="Times New Roman" w:cs="Times New Roman"/>
          <w:sz w:val="24"/>
          <w:szCs w:val="24"/>
        </w:rPr>
        <w:fldChar w:fldCharType="separate"/>
      </w:r>
      <w:r w:rsidR="00B417BC" w:rsidRPr="008B0857">
        <w:rPr>
          <w:rFonts w:ascii="Times New Roman" w:hAnsi="Times New Roman" w:cs="Times New Roman"/>
          <w:sz w:val="24"/>
          <w:szCs w:val="24"/>
        </w:rPr>
        <w:t>(Kelly and Scheibling 2012)</w:t>
      </w:r>
      <w:r w:rsidR="00B417BC" w:rsidRPr="008B0857">
        <w:rPr>
          <w:rFonts w:ascii="Times New Roman" w:eastAsia="Times New Roman" w:hAnsi="Times New Roman" w:cs="Times New Roman"/>
          <w:sz w:val="24"/>
          <w:szCs w:val="24"/>
        </w:rPr>
        <w:fldChar w:fldCharType="end"/>
      </w:r>
      <w:r w:rsidR="00EC59B8" w:rsidRPr="008B0857">
        <w:rPr>
          <w:rFonts w:ascii="Times New Roman" w:eastAsia="Times New Roman" w:hAnsi="Times New Roman" w:cs="Times New Roman"/>
          <w:sz w:val="24"/>
          <w:szCs w:val="24"/>
        </w:rPr>
        <w:t xml:space="preserve">, </w:t>
      </w:r>
      <w:r w:rsidR="00EC59B8" w:rsidRPr="00D63E42">
        <w:rPr>
          <w:rFonts w:ascii="Times New Roman" w:hAnsi="Times New Roman" w:cs="Times New Roman"/>
          <w:sz w:val="24"/>
          <w:szCs w:val="24"/>
        </w:rPr>
        <w:t>which dominate periphyton communities in unimpacted ecosystems</w:t>
      </w:r>
      <w:r w:rsidR="00D8535D" w:rsidRPr="008B0857">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w:t>
      </w:r>
      <w:r w:rsidR="00CB3C43">
        <w:rPr>
          <w:rFonts w:ascii="Times New Roman" w:eastAsia="Times New Roman" w:hAnsi="Times New Roman" w:cs="Times New Roman"/>
          <w:sz w:val="24"/>
          <w:szCs w:val="24"/>
        </w:rPr>
        <w:t>In particular, the EFAs 18:3ω3 and 18:</w:t>
      </w:r>
      <w:r w:rsidR="00AA09EF">
        <w:rPr>
          <w:rFonts w:ascii="Times New Roman" w:eastAsia="Times New Roman" w:hAnsi="Times New Roman" w:cs="Times New Roman"/>
          <w:sz w:val="24"/>
          <w:szCs w:val="24"/>
        </w:rPr>
        <w:t>2</w:t>
      </w:r>
      <w:r w:rsidR="00CB3C43">
        <w:rPr>
          <w:rFonts w:ascii="Times New Roman" w:eastAsia="Times New Roman" w:hAnsi="Times New Roman" w:cs="Times New Roman"/>
          <w:sz w:val="24"/>
          <w:szCs w:val="24"/>
        </w:rPr>
        <w:t>ω</w:t>
      </w:r>
      <w:r w:rsidR="00AA09EF">
        <w:rPr>
          <w:rFonts w:ascii="Times New Roman" w:eastAsia="Times New Roman" w:hAnsi="Times New Roman" w:cs="Times New Roman"/>
          <w:sz w:val="24"/>
          <w:szCs w:val="24"/>
        </w:rPr>
        <w:t>6</w:t>
      </w:r>
      <w:r w:rsidR="00CB3C43">
        <w:rPr>
          <w:rFonts w:ascii="Times New Roman" w:eastAsia="Times New Roman" w:hAnsi="Times New Roman" w:cs="Times New Roman"/>
          <w:sz w:val="24"/>
          <w:szCs w:val="24"/>
        </w:rPr>
        <w:t xml:space="preserve"> are commonly associated with </w:t>
      </w:r>
      <w:r w:rsidR="006D4ADB">
        <w:rPr>
          <w:rFonts w:ascii="Times New Roman" w:eastAsia="Times New Roman" w:hAnsi="Times New Roman" w:cs="Times New Roman"/>
          <w:sz w:val="24"/>
          <w:szCs w:val="24"/>
        </w:rPr>
        <w:t xml:space="preserve">green </w:t>
      </w:r>
      <w:r w:rsidR="00CB3C43">
        <w:rPr>
          <w:rFonts w:ascii="Times New Roman" w:eastAsia="Times New Roman" w:hAnsi="Times New Roman" w:cs="Times New Roman"/>
          <w:sz w:val="24"/>
          <w:szCs w:val="24"/>
        </w:rPr>
        <w:t xml:space="preserve">filamentous algae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1A1BBB">
        <w:rPr>
          <w:rFonts w:ascii="Times New Roman" w:hAnsi="Times New Roman" w:cs="Times New Roman"/>
          <w:sz w:val="24"/>
        </w:rPr>
        <w:t>(Taipale et al. 2013)</w:t>
      </w:r>
      <w:r w:rsidR="00CB3C43">
        <w:rPr>
          <w:rFonts w:ascii="Times New Roman" w:eastAsia="Times New Roman" w:hAnsi="Times New Roman" w:cs="Times New Roman"/>
          <w:sz w:val="24"/>
          <w:szCs w:val="24"/>
        </w:rPr>
        <w:fldChar w:fldCharType="end"/>
      </w:r>
      <w:r w:rsidR="00CB3C43">
        <w:rPr>
          <w:rFonts w:ascii="Times New Roman" w:eastAsia="Times New Roman" w:hAnsi="Times New Roman" w:cs="Times New Roman"/>
          <w:sz w:val="24"/>
          <w:szCs w:val="24"/>
        </w:rPr>
        <w:t>, whereas 20:5ω3</w:t>
      </w:r>
      <w:r w:rsidR="00433A07">
        <w:rPr>
          <w:rFonts w:ascii="Times New Roman" w:eastAsia="Times New Roman" w:hAnsi="Times New Roman" w:cs="Times New Roman"/>
          <w:sz w:val="24"/>
          <w:szCs w:val="24"/>
        </w:rPr>
        <w:t xml:space="preserve"> is</w:t>
      </w:r>
      <w:r w:rsidR="00CB3C43">
        <w:rPr>
          <w:rFonts w:ascii="Times New Roman" w:eastAsia="Times New Roman" w:hAnsi="Times New Roman" w:cs="Times New Roman"/>
          <w:sz w:val="24"/>
          <w:szCs w:val="24"/>
        </w:rPr>
        <w:t xml:space="preserve"> more associated with diatoms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1A1BBB">
        <w:rPr>
          <w:rFonts w:ascii="Times New Roman" w:hAnsi="Times New Roman" w:cs="Times New Roman"/>
          <w:sz w:val="24"/>
        </w:rPr>
        <w:t>(Taipale et al. 2013)</w:t>
      </w:r>
      <w:r w:rsidR="00CB3C43">
        <w:rPr>
          <w:rFonts w:ascii="Times New Roman" w:eastAsia="Times New Roman" w:hAnsi="Times New Roman" w:cs="Times New Roman"/>
          <w:sz w:val="24"/>
          <w:szCs w:val="24"/>
        </w:rPr>
        <w:fldChar w:fldCharType="end"/>
      </w:r>
      <w:r w:rsidR="00CB3C43">
        <w:rPr>
          <w:rFonts w:ascii="Times New Roman" w:eastAsia="Times New Roman" w:hAnsi="Times New Roman" w:cs="Times New Roman"/>
          <w:sz w:val="24"/>
          <w:szCs w:val="24"/>
        </w:rPr>
        <w:t xml:space="preserve">. </w:t>
      </w:r>
      <w:r w:rsidR="00EC59B8">
        <w:rPr>
          <w:rFonts w:ascii="Times New Roman" w:eastAsia="Times New Roman" w:hAnsi="Times New Roman" w:cs="Times New Roman"/>
          <w:sz w:val="24"/>
          <w:szCs w:val="24"/>
        </w:rPr>
        <w:t xml:space="preserve">All </w:t>
      </w:r>
      <w:r w:rsidR="00CB3C43">
        <w:rPr>
          <w:rFonts w:ascii="Times New Roman" w:eastAsia="Times New Roman" w:hAnsi="Times New Roman" w:cs="Times New Roman"/>
          <w:sz w:val="24"/>
          <w:szCs w:val="24"/>
        </w:rPr>
        <w:t xml:space="preserve">EFAs are largely synthesized by primary producers, </w:t>
      </w:r>
      <w:r w:rsidR="00433A07">
        <w:rPr>
          <w:rFonts w:ascii="Times New Roman" w:eastAsia="Times New Roman" w:hAnsi="Times New Roman" w:cs="Times New Roman"/>
          <w:sz w:val="24"/>
          <w:szCs w:val="24"/>
        </w:rPr>
        <w:t xml:space="preserve">and </w:t>
      </w:r>
      <w:r w:rsidR="00CB3C43">
        <w:rPr>
          <w:rFonts w:ascii="Times New Roman" w:eastAsia="Times New Roman" w:hAnsi="Times New Roman" w:cs="Times New Roman"/>
          <w:sz w:val="24"/>
          <w:szCs w:val="24"/>
        </w:rPr>
        <w:t xml:space="preserve">each </w:t>
      </w:r>
      <w:r w:rsidR="00433A07">
        <w:rPr>
          <w:rFonts w:ascii="Times New Roman" w:eastAsia="Times New Roman" w:hAnsi="Times New Roman" w:cs="Times New Roman"/>
          <w:sz w:val="24"/>
          <w:szCs w:val="24"/>
        </w:rPr>
        <w:t>related group</w:t>
      </w:r>
      <w:r w:rsidR="00CB3C43">
        <w:rPr>
          <w:rFonts w:ascii="Times New Roman" w:eastAsia="Times New Roman" w:hAnsi="Times New Roman" w:cs="Times New Roman"/>
          <w:sz w:val="24"/>
          <w:szCs w:val="24"/>
        </w:rPr>
        <w:t xml:space="preserve"> produces </w:t>
      </w:r>
      <w:r w:rsidR="00433A07">
        <w:rPr>
          <w:rFonts w:ascii="Times New Roman" w:eastAsia="Times New Roman" w:hAnsi="Times New Roman" w:cs="Times New Roman"/>
          <w:sz w:val="24"/>
          <w:szCs w:val="24"/>
        </w:rPr>
        <w:t xml:space="preserve">strongly differentiated multivariate </w:t>
      </w:r>
      <w:r w:rsidR="00CB3C43">
        <w:rPr>
          <w:rFonts w:ascii="Times New Roman" w:eastAsia="Times New Roman" w:hAnsi="Times New Roman" w:cs="Times New Roman"/>
          <w:sz w:val="24"/>
          <w:szCs w:val="24"/>
        </w:rPr>
        <w:t>signature</w:t>
      </w:r>
      <w:r w:rsidR="00433A07">
        <w:rPr>
          <w:rFonts w:ascii="Times New Roman" w:eastAsia="Times New Roman" w:hAnsi="Times New Roman" w:cs="Times New Roman"/>
          <w:sz w:val="24"/>
          <w:szCs w:val="24"/>
        </w:rPr>
        <w:t>s</w:t>
      </w:r>
      <w:r w:rsidR="00240AC9">
        <w:rPr>
          <w:rFonts w:ascii="Times New Roman" w:eastAsia="Times New Roman" w:hAnsi="Times New Roman" w:cs="Times New Roman"/>
          <w:sz w:val="24"/>
          <w:szCs w:val="24"/>
        </w:rPr>
        <w:t xml:space="preserve"> </w:t>
      </w:r>
      <w:r w:rsidR="00240AC9">
        <w:rPr>
          <w:rFonts w:ascii="Times New Roman" w:eastAsia="Times New Roman" w:hAnsi="Times New Roman" w:cs="Times New Roman"/>
          <w:sz w:val="24"/>
          <w:szCs w:val="24"/>
        </w:rPr>
        <w:fldChar w:fldCharType="begin"/>
      </w:r>
      <w:r w:rsidR="00240AC9">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Pr>
          <w:rFonts w:ascii="Times New Roman" w:eastAsia="Times New Roman" w:hAnsi="Times New Roman" w:cs="Times New Roman"/>
          <w:sz w:val="24"/>
          <w:szCs w:val="24"/>
        </w:rPr>
        <w:fldChar w:fldCharType="separate"/>
      </w:r>
      <w:r w:rsidR="00240AC9" w:rsidRPr="00240AC9">
        <w:rPr>
          <w:rFonts w:ascii="Times New Roman" w:hAnsi="Times New Roman" w:cs="Times New Roman"/>
          <w:sz w:val="24"/>
        </w:rPr>
        <w:t>(Taipale et al. 2013; Galloway and Winder 2015)</w:t>
      </w:r>
      <w:r w:rsidR="00240AC9">
        <w:rPr>
          <w:rFonts w:ascii="Times New Roman" w:eastAsia="Times New Roman" w:hAnsi="Times New Roman" w:cs="Times New Roman"/>
          <w:sz w:val="24"/>
          <w:szCs w:val="24"/>
        </w:rPr>
        <w:fldChar w:fldCharType="end"/>
      </w:r>
      <w:r w:rsidR="00240AC9">
        <w:rPr>
          <w:rFonts w:ascii="Times New Roman" w:eastAsia="Times New Roman" w:hAnsi="Times New Roman" w:cs="Times New Roman"/>
          <w:sz w:val="24"/>
          <w:szCs w:val="24"/>
        </w:rPr>
        <w:t xml:space="preserve">. </w:t>
      </w:r>
      <w:r w:rsidR="00CB3C43">
        <w:rPr>
          <w:rFonts w:ascii="Times New Roman" w:eastAsia="Times New Roman" w:hAnsi="Times New Roman" w:cs="Times New Roman"/>
          <w:sz w:val="24"/>
          <w:szCs w:val="24"/>
        </w:rPr>
        <w:t xml:space="preserve">Consumers can acquire </w:t>
      </w:r>
      <w:r w:rsidR="00240AC9">
        <w:rPr>
          <w:rFonts w:ascii="Times New Roman" w:eastAsia="Times New Roman" w:hAnsi="Times New Roman" w:cs="Times New Roman"/>
          <w:sz w:val="24"/>
          <w:szCs w:val="24"/>
        </w:rPr>
        <w:t>fatty acids</w:t>
      </w:r>
      <w:r w:rsidR="00CB3C43">
        <w:rPr>
          <w:rFonts w:ascii="Times New Roman" w:eastAsia="Times New Roman" w:hAnsi="Times New Roman" w:cs="Times New Roman"/>
          <w:sz w:val="24"/>
          <w:szCs w:val="24"/>
        </w:rPr>
        <w:t xml:space="preserve"> by grazing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7E0849">
        <w:rPr>
          <w:rFonts w:ascii="Times New Roman" w:hAnsi="Times New Roman" w:cs="Times New Roman"/>
          <w:sz w:val="24"/>
        </w:rPr>
        <w:t>(Dalsgaard et al. 2003)</w:t>
      </w:r>
      <w:r w:rsidR="00CB3C43">
        <w:rPr>
          <w:rFonts w:ascii="Times New Roman" w:eastAsia="Times New Roman" w:hAnsi="Times New Roman" w:cs="Times New Roman"/>
          <w:sz w:val="24"/>
          <w:szCs w:val="24"/>
        </w:rPr>
        <w:fldChar w:fldCharType="end"/>
      </w:r>
      <w:r w:rsidR="00CB3C43">
        <w:rPr>
          <w:rFonts w:ascii="Times New Roman" w:eastAsia="Times New Roman" w:hAnsi="Times New Roman" w:cs="Times New Roman"/>
          <w:sz w:val="24"/>
          <w:szCs w:val="24"/>
        </w:rPr>
        <w:t xml:space="preserve"> or upgrading </w:t>
      </w:r>
      <w:r w:rsidR="00240AC9">
        <w:rPr>
          <w:rFonts w:ascii="Times New Roman" w:eastAsia="Times New Roman" w:hAnsi="Times New Roman" w:cs="Times New Roman"/>
          <w:sz w:val="24"/>
          <w:szCs w:val="24"/>
        </w:rPr>
        <w:t xml:space="preserve">fatty acids </w:t>
      </w:r>
      <w:r w:rsidR="00CB3C43">
        <w:rPr>
          <w:rFonts w:ascii="Times New Roman" w:eastAsia="Times New Roman" w:hAnsi="Times New Roman" w:cs="Times New Roman"/>
          <w:sz w:val="24"/>
          <w:szCs w:val="24"/>
        </w:rPr>
        <w:t xml:space="preserve">at their own energetic expense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{"citationID":"kcHJkwlq","properties":{"formattedCitation":"(Sargent and Falk-Petersen 1988; Dalsgaard et al. 2003)","plainCitation":"(Sargent and Falk-Petersen 1988; Dalsgaard et al. 2003)","noteIndex":0},"citationItems":[{"id":2680,"uris":["http://zotero.org/users/2645460/items/CRDVK9CI"],"uri":["http://zotero.org/users/2645460/items/CRDVK9CI"],"itemData":{"id":2680,"type":"article-journal","container-title":"Hydrobiologia","DOI":"10.1007/BF00026297","ISSN":"0018-8158, 1573-5117","issue":"1","journalAbbreviation":"Hydrobiologia","language":"en","page":"101-114","source":"DOI.org (Crossref)","title":"The lipid biochemistry of calanoid copepods","volume":"167-168","author":[{"family":"Sargent","given":"J. R."},{"family":"Falk-Petersen","given":"S."}],"issued":{"date-parts":[["1988",10]]}}},{"id":2678,"uris":["http://zotero.org/users/2645460/items/QN5QLPJN"],"uri":["http://zotero.org/users/2645460/items/QN5QLPJN"],"itemData":{"id":2678,"type":"chapter","container-title":"Advances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7E0849">
        <w:rPr>
          <w:rFonts w:ascii="Times New Roman" w:hAnsi="Times New Roman" w:cs="Times New Roman"/>
          <w:sz w:val="24"/>
        </w:rPr>
        <w:t>(Sargent and Falk-Petersen 1988; Dalsgaard et al. 2003)</w:t>
      </w:r>
      <w:r w:rsidR="00CB3C43">
        <w:rPr>
          <w:rFonts w:ascii="Times New Roman" w:eastAsia="Times New Roman" w:hAnsi="Times New Roman" w:cs="Times New Roman"/>
          <w:sz w:val="24"/>
          <w:szCs w:val="24"/>
        </w:rPr>
        <w:fldChar w:fldCharType="end"/>
      </w:r>
      <w:r w:rsidR="00CF7803">
        <w:rPr>
          <w:rFonts w:ascii="Times New Roman" w:eastAsia="Times New Roman" w:hAnsi="Times New Roman" w:cs="Times New Roman"/>
          <w:sz w:val="24"/>
          <w:szCs w:val="24"/>
        </w:rPr>
        <w:t xml:space="preserve"> and often reflect the </w:t>
      </w:r>
      <w:r w:rsidR="00240AC9">
        <w:rPr>
          <w:rFonts w:ascii="Times New Roman" w:eastAsia="Times New Roman" w:hAnsi="Times New Roman" w:cs="Times New Roman"/>
          <w:sz w:val="24"/>
          <w:szCs w:val="24"/>
        </w:rPr>
        <w:t>fatty acid</w:t>
      </w:r>
      <w:r w:rsidR="00CF7803">
        <w:rPr>
          <w:rFonts w:ascii="Times New Roman" w:eastAsia="Times New Roman" w:hAnsi="Times New Roman" w:cs="Times New Roman"/>
          <w:sz w:val="24"/>
          <w:szCs w:val="24"/>
        </w:rPr>
        <w:t xml:space="preserve"> </w:t>
      </w:r>
      <w:r w:rsidR="00CF7803">
        <w:rPr>
          <w:rFonts w:ascii="Times New Roman" w:eastAsia="Times New Roman" w:hAnsi="Times New Roman" w:cs="Times New Roman"/>
          <w:sz w:val="24"/>
          <w:szCs w:val="24"/>
        </w:rPr>
        <w:lastRenderedPageBreak/>
        <w:t>signatures of their diets. Thus,</w:t>
      </w:r>
      <w:r w:rsidR="005B362F">
        <w:rPr>
          <w:rFonts w:ascii="Times New Roman" w:eastAsia="Times New Roman" w:hAnsi="Times New Roman" w:cs="Times New Roman"/>
          <w:sz w:val="24"/>
          <w:szCs w:val="24"/>
        </w:rPr>
        <w:t xml:space="preserve"> </w:t>
      </w:r>
      <w:r w:rsidR="00240AC9">
        <w:rPr>
          <w:rFonts w:ascii="Times New Roman" w:eastAsia="Times New Roman" w:hAnsi="Times New Roman" w:cs="Times New Roman"/>
          <w:sz w:val="24"/>
          <w:szCs w:val="24"/>
        </w:rPr>
        <w:t xml:space="preserve">comparing </w:t>
      </w:r>
      <w:r w:rsidR="005B362F">
        <w:rPr>
          <w:rFonts w:ascii="Times New Roman" w:eastAsia="Times New Roman" w:hAnsi="Times New Roman" w:cs="Times New Roman"/>
          <w:sz w:val="24"/>
          <w:szCs w:val="24"/>
        </w:rPr>
        <w:t xml:space="preserve">consumer </w:t>
      </w:r>
      <w:r w:rsidR="00CF7803">
        <w:rPr>
          <w:rFonts w:ascii="Times New Roman" w:eastAsia="Times New Roman" w:hAnsi="Times New Roman" w:cs="Times New Roman"/>
          <w:sz w:val="24"/>
          <w:szCs w:val="24"/>
        </w:rPr>
        <w:t xml:space="preserve">and producer </w:t>
      </w:r>
      <w:r w:rsidR="005B362F">
        <w:rPr>
          <w:rFonts w:ascii="Times New Roman" w:eastAsia="Times New Roman" w:hAnsi="Times New Roman" w:cs="Times New Roman"/>
          <w:sz w:val="24"/>
          <w:szCs w:val="24"/>
        </w:rPr>
        <w:t xml:space="preserve">fatty acid compositions can be used to infer how grazing patterns change in </w:t>
      </w:r>
      <w:r w:rsidR="00291836">
        <w:rPr>
          <w:rFonts w:ascii="Times New Roman" w:eastAsia="Times New Roman" w:hAnsi="Times New Roman" w:cs="Times New Roman"/>
          <w:sz w:val="24"/>
          <w:szCs w:val="24"/>
        </w:rPr>
        <w:t>response to</w:t>
      </w:r>
      <w:r w:rsidR="005B362F">
        <w:rPr>
          <w:rFonts w:ascii="Times New Roman" w:eastAsia="Times New Roman" w:hAnsi="Times New Roman" w:cs="Times New Roman"/>
          <w:sz w:val="24"/>
          <w:szCs w:val="24"/>
        </w:rPr>
        <w:t xml:space="preserve"> increasing sewage pollution</w:t>
      </w:r>
      <w:r w:rsidR="00D8535D">
        <w:rPr>
          <w:rFonts w:ascii="Times New Roman" w:eastAsia="Times New Roman" w:hAnsi="Times New Roman" w:cs="Times New Roman"/>
          <w:sz w:val="24"/>
          <w:szCs w:val="24"/>
        </w:rPr>
        <w:t>.</w:t>
      </w:r>
    </w:p>
    <w:p w14:paraId="68053036" w14:textId="77777777" w:rsidR="00B55E36" w:rsidRDefault="00B55E36" w:rsidP="00B55E36">
      <w:pPr>
        <w:rPr>
          <w:rFonts w:ascii="Times New Roman" w:eastAsia="Times New Roman" w:hAnsi="Times New Roman" w:cs="Times New Roman"/>
          <w:sz w:val="24"/>
          <w:szCs w:val="24"/>
        </w:rPr>
      </w:pPr>
    </w:p>
    <w:p w14:paraId="5336E3B4" w14:textId="164522D2" w:rsidR="00715D55" w:rsidRDefault="00D8535D" w:rsidP="00B55E36">
      <w:pPr>
        <w:rPr>
          <w:rFonts w:ascii="Times New Roman" w:eastAsia="Times New Roman" w:hAnsi="Times New Roman" w:cs="Times New Roman"/>
          <w:sz w:val="24"/>
          <w:szCs w:val="24"/>
        </w:rPr>
      </w:pPr>
      <w:r>
        <w:rPr>
          <w:rFonts w:ascii="Times New Roman" w:eastAsia="Times New Roman" w:hAnsi="Times New Roman" w:cs="Times New Roman"/>
          <w:sz w:val="24"/>
          <w:szCs w:val="24"/>
        </w:rPr>
        <w:t>To investigate</w:t>
      </w:r>
      <w:r w:rsidR="00FA2CB7">
        <w:rPr>
          <w:rFonts w:ascii="Times New Roman" w:eastAsia="Times New Roman" w:hAnsi="Times New Roman" w:cs="Times New Roman"/>
          <w:sz w:val="24"/>
          <w:szCs w:val="24"/>
        </w:rPr>
        <w:t xml:space="preserve"> lake</w:t>
      </w:r>
      <w:r>
        <w:rPr>
          <w:rFonts w:ascii="Times New Roman" w:eastAsia="Times New Roman" w:hAnsi="Times New Roman" w:cs="Times New Roman"/>
          <w:sz w:val="24"/>
          <w:szCs w:val="24"/>
        </w:rPr>
        <w:t xml:space="preserve"> </w:t>
      </w:r>
      <w:r w:rsidR="00FA2CB7">
        <w:rPr>
          <w:rFonts w:ascii="Times New Roman" w:eastAsia="Times New Roman" w:hAnsi="Times New Roman" w:cs="Times New Roman"/>
          <w:sz w:val="24"/>
          <w:szCs w:val="24"/>
        </w:rPr>
        <w:t xml:space="preserve">littoral </w:t>
      </w:r>
      <w:r>
        <w:rPr>
          <w:rFonts w:ascii="Times New Roman" w:eastAsia="Times New Roman" w:hAnsi="Times New Roman" w:cs="Times New Roman"/>
          <w:sz w:val="24"/>
          <w:szCs w:val="24"/>
        </w:rPr>
        <w:t xml:space="preserve">community </w:t>
      </w:r>
      <w:r w:rsidR="008B0857">
        <w:rPr>
          <w:rFonts w:ascii="Times New Roman" w:eastAsia="Times New Roman" w:hAnsi="Times New Roman" w:cs="Times New Roman"/>
          <w:sz w:val="24"/>
          <w:szCs w:val="24"/>
        </w:rPr>
        <w:t xml:space="preserve">and food web </w:t>
      </w:r>
      <w:r>
        <w:rPr>
          <w:rFonts w:ascii="Times New Roman" w:eastAsia="Times New Roman" w:hAnsi="Times New Roman" w:cs="Times New Roman"/>
          <w:sz w:val="24"/>
          <w:szCs w:val="24"/>
        </w:rPr>
        <w:t>responses to sewage pollution, we surveyed 40</w:t>
      </w:r>
      <w:r w:rsidR="005B362F">
        <w:rPr>
          <w:rFonts w:ascii="Times New Roman" w:eastAsia="Times New Roman" w:hAnsi="Times New Roman" w:cs="Times New Roman"/>
          <w:sz w:val="24"/>
          <w:szCs w:val="24"/>
        </w:rPr>
        <w:t xml:space="preserve"> </w:t>
      </w:r>
      <w:r w:rsidR="00F07CCB">
        <w:rPr>
          <w:rFonts w:ascii="Times New Roman" w:eastAsia="Times New Roman" w:hAnsi="Times New Roman" w:cs="Times New Roman"/>
          <w:sz w:val="24"/>
          <w:szCs w:val="24"/>
        </w:rPr>
        <w:t xml:space="preserve">km </w:t>
      </w:r>
      <w:r w:rsidR="005B362F">
        <w:rPr>
          <w:rFonts w:ascii="Times New Roman" w:eastAsia="Times New Roman" w:hAnsi="Times New Roman" w:cs="Times New Roman"/>
          <w:sz w:val="24"/>
          <w:szCs w:val="24"/>
        </w:rPr>
        <w:t>of Lake Baikal’s s</w:t>
      </w:r>
      <w:r>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(Hampton et al. 2018)</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the majority of Baikal’s </w:t>
      </w:r>
      <w:r w:rsidR="001910E2">
        <w:rPr>
          <w:rFonts w:ascii="Times New Roman" w:eastAsia="Times New Roman" w:hAnsi="Times New Roman" w:cs="Times New Roman"/>
          <w:sz w:val="24"/>
          <w:szCs w:val="24"/>
        </w:rPr>
        <w:t xml:space="preserve">biodiversity </w:t>
      </w:r>
      <w:r>
        <w:rPr>
          <w:rFonts w:ascii="Times New Roman" w:eastAsia="Times New Roman" w:hAnsi="Times New Roman" w:cs="Times New Roman"/>
          <w:sz w:val="24"/>
          <w:szCs w:val="24"/>
        </w:rPr>
        <w:t xml:space="preserve">occurring in the littoral zone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{"citationID":"zmg4ydS6","properties":{"formattedCitation":"(Kozhova and Izmest\\uc0\\u8217{}eva 1998)","plainCitation":"(Kozhova and Izmest’eva 1998)","noteIndex":0},"citationItems":[{"id":1669,"uris":["http://zotero.org/groups/332527/items/CSGDQN7D"],"uri":["http://zotero.org/groups/332527/items/CSGDQN7D"],"itemData":{"id":1669,"type":"book","number-of-pages":"447","publisher":"Backhuys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szCs w:val="24"/>
        </w:rPr>
        <w:t>(Kozhova and Izmest’eva 1998)</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01150B" w:rsidRPr="009B7513">
        <w:rPr>
          <w:rFonts w:ascii="Times New Roman" w:eastAsia="Times New Roman" w:hAnsi="Times New Roman" w:cs="Times New Roman"/>
          <w:sz w:val="24"/>
          <w:szCs w:val="24"/>
        </w:rPr>
        <w:t>While</w:t>
      </w:r>
      <w:r w:rsidR="0001150B">
        <w:rPr>
          <w:rFonts w:ascii="Times New Roman" w:eastAsia="Times New Roman" w:hAnsi="Times New Roman" w:cs="Times New Roman"/>
          <w:sz w:val="24"/>
          <w:szCs w:val="24"/>
        </w:rPr>
        <w:t xml:space="preserve"> Lake Baikal’s pelagic zone is generally ultra-oligotrophic </w:t>
      </w:r>
      <w:r w:rsidR="0001150B">
        <w:rPr>
          <w:rFonts w:ascii="Times New Roman" w:eastAsia="Times New Roman" w:hAnsi="Times New Roman" w:cs="Times New Roman"/>
          <w:sz w:val="24"/>
          <w:szCs w:val="24"/>
        </w:rPr>
        <w:fldChar w:fldCharType="begin"/>
      </w:r>
      <w:r w:rsidR="00C55568">
        <w:rPr>
          <w:rFonts w:ascii="Times New Roman" w:eastAsia="Times New Roman" w:hAnsi="Times New Roman" w:cs="Times New Roman"/>
          <w:sz w:val="24"/>
          <w:szCs w:val="24"/>
        </w:rPr>
        <w:instrText xml:space="preserve"> ADDIN ZOTERO_ITEM CSL_CITATION {"citationID":"crXtLJbe","properties":{"formattedCitation":"(Yoshida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55568">
        <w:rPr>
          <w:rFonts w:ascii="Cambria Math" w:eastAsia="Times New Roman" w:hAnsi="Cambria Math" w:cs="Cambria Math"/>
          <w:sz w:val="24"/>
          <w:szCs w:val="24"/>
        </w:rPr>
        <w:instrText>∼</w:instrText>
      </w:r>
      <w:r w:rsidR="00C55568">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Pr>
          <w:rFonts w:ascii="Times New Roman" w:eastAsia="Times New Roman" w:hAnsi="Times New Roman" w:cs="Times New Roman"/>
          <w:sz w:val="24"/>
          <w:szCs w:val="24"/>
        </w:rPr>
        <w:fldChar w:fldCharType="separate"/>
      </w:r>
      <w:r w:rsidR="00C55568" w:rsidRPr="00C55568">
        <w:rPr>
          <w:rFonts w:ascii="Times New Roman" w:hAnsi="Times New Roman" w:cs="Times New Roman"/>
          <w:sz w:val="24"/>
          <w:szCs w:val="24"/>
        </w:rPr>
        <w:t>(Yoshida et al. 2003; O’Donnell et al. 2017)</w:t>
      </w:r>
      <w:r w:rsidR="0001150B">
        <w:rPr>
          <w:rFonts w:ascii="Times New Roman" w:eastAsia="Times New Roman" w:hAnsi="Times New Roman" w:cs="Times New Roman"/>
          <w:sz w:val="24"/>
          <w:szCs w:val="24"/>
        </w:rPr>
        <w:fldChar w:fldCharType="end"/>
      </w:r>
      <w:r w:rsidR="0001150B">
        <w:rPr>
          <w:rFonts w:ascii="Times New Roman" w:eastAsia="Times New Roman" w:hAnsi="Times New Roman" w:cs="Times New Roman"/>
          <w:sz w:val="24"/>
          <w:szCs w:val="24"/>
        </w:rPr>
        <w:t xml:space="preserve">, nearshore areas abutting lakeside settlements have shown distinct signs of eutrophication </w:t>
      </w:r>
      <w:r w:rsidR="0001150B">
        <w:rPr>
          <w:rFonts w:ascii="Times New Roman" w:eastAsia="Times New Roman" w:hAnsi="Times New Roman" w:cs="Times New Roman"/>
          <w:sz w:val="24"/>
          <w:szCs w:val="24"/>
        </w:rPr>
        <w:fldChar w:fldCharType="begin"/>
      </w:r>
      <w:r w:rsidR="0001150B">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Pr>
          <w:rFonts w:ascii="Times New Roman" w:eastAsia="Times New Roman" w:hAnsi="Times New Roman" w:cs="Times New Roman"/>
          <w:sz w:val="24"/>
          <w:szCs w:val="24"/>
        </w:rPr>
        <w:fldChar w:fldCharType="separate"/>
      </w:r>
      <w:r w:rsidR="0001150B" w:rsidRPr="00B417BC">
        <w:rPr>
          <w:rFonts w:ascii="Times New Roman" w:hAnsi="Times New Roman" w:cs="Times New Roman"/>
          <w:sz w:val="24"/>
        </w:rPr>
        <w:t>(Timoshkin et al. 2016)</w:t>
      </w:r>
      <w:r w:rsidR="0001150B">
        <w:rPr>
          <w:rFonts w:ascii="Times New Roman" w:eastAsia="Times New Roman" w:hAnsi="Times New Roman" w:cs="Times New Roman"/>
          <w:sz w:val="24"/>
          <w:szCs w:val="24"/>
        </w:rPr>
        <w:fldChar w:fldCharType="end"/>
      </w:r>
      <w:r w:rsidR="0001150B">
        <w:rPr>
          <w:rFonts w:ascii="Times New Roman" w:eastAsia="Times New Roman" w:hAnsi="Times New Roman" w:cs="Times New Roman"/>
          <w:sz w:val="24"/>
          <w:szCs w:val="24"/>
        </w:rPr>
        <w:t>. M</w:t>
      </w:r>
      <w:r>
        <w:rPr>
          <w:rFonts w:ascii="Times New Roman" w:eastAsia="Times New Roman" w:hAnsi="Times New Roman" w:cs="Times New Roman"/>
          <w:sz w:val="24"/>
          <w:szCs w:val="24"/>
        </w:rPr>
        <w:t>uch of Lake Baikal’s shoreline lack</w:t>
      </w:r>
      <w:r w:rsidR="0001150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human development and Baikal’s watershed </w:t>
      </w:r>
      <w:r w:rsidR="0001150B">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largely roadless and unpopulated (Moore et al. 2009)</w:t>
      </w:r>
      <w:r w:rsidR="00B55E3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55E36">
        <w:rPr>
          <w:rFonts w:ascii="Times New Roman" w:eastAsia="Times New Roman" w:hAnsi="Times New Roman" w:cs="Times New Roman"/>
          <w:sz w:val="24"/>
          <w:szCs w:val="24"/>
        </w:rPr>
        <w:t xml:space="preserve">Despite </w:t>
      </w:r>
      <w:r w:rsidR="00291836">
        <w:rPr>
          <w:rFonts w:ascii="Times New Roman" w:eastAsia="Times New Roman" w:hAnsi="Times New Roman" w:cs="Times New Roman"/>
          <w:sz w:val="24"/>
          <w:szCs w:val="24"/>
        </w:rPr>
        <w:t>low levels of</w:t>
      </w:r>
      <w:r w:rsidR="00B55E36">
        <w:rPr>
          <w:rFonts w:ascii="Times New Roman" w:eastAsia="Times New Roman" w:hAnsi="Times New Roman" w:cs="Times New Roman"/>
          <w:sz w:val="24"/>
          <w:szCs w:val="24"/>
        </w:rPr>
        <w:t xml:space="preserve"> development,</w:t>
      </w:r>
      <w:r w:rsidR="0001150B">
        <w:rPr>
          <w:rFonts w:ascii="Times New Roman" w:eastAsia="Times New Roman" w:hAnsi="Times New Roman" w:cs="Times New Roman"/>
          <w:sz w:val="24"/>
          <w:szCs w:val="24"/>
        </w:rPr>
        <w:t xml:space="preserve"> </w:t>
      </w:r>
      <w:r w:rsidR="00A22275">
        <w:rPr>
          <w:rFonts w:ascii="Times New Roman" w:eastAsia="Times New Roman" w:hAnsi="Times New Roman" w:cs="Times New Roman"/>
          <w:sz w:val="24"/>
          <w:szCs w:val="24"/>
        </w:rPr>
        <w:t>uncharacteristic</w:t>
      </w:r>
      <w:r w:rsidR="00D77EA1">
        <w:rPr>
          <w:rFonts w:ascii="Times New Roman" w:eastAsia="Times New Roman" w:hAnsi="Times New Roman" w:cs="Times New Roman"/>
          <w:sz w:val="24"/>
          <w:szCs w:val="24"/>
        </w:rPr>
        <w:t xml:space="preserve"> filamentous algal </w:t>
      </w:r>
      <w:r>
        <w:rPr>
          <w:rFonts w:ascii="Times New Roman" w:eastAsia="Times New Roman" w:hAnsi="Times New Roman" w:cs="Times New Roman"/>
          <w:sz w:val="24"/>
          <w:szCs w:val="24"/>
        </w:rPr>
        <w:t xml:space="preserve">blooms </w:t>
      </w:r>
      <w:r w:rsidR="005613D8">
        <w:rPr>
          <w:rFonts w:ascii="Times New Roman" w:eastAsia="Times New Roman" w:hAnsi="Times New Roman" w:cs="Times New Roman"/>
          <w:sz w:val="24"/>
          <w:szCs w:val="24"/>
        </w:rPr>
        <w:t xml:space="preserve">have been occurring throughout the lake since 2010 </w:t>
      </w:r>
      <w:r w:rsidR="00B417BC">
        <w:rPr>
          <w:rFonts w:ascii="Times New Roman" w:eastAsia="Times New Roman" w:hAnsi="Times New Roman" w:cs="Times New Roman"/>
          <w:sz w:val="24"/>
          <w:szCs w:val="24"/>
        </w:rPr>
        <w:fldChar w:fldCharType="begin"/>
      </w:r>
      <w:r w:rsidR="0001150B">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Pr>
          <w:rFonts w:ascii="Times New Roman" w:eastAsia="Times New Roman" w:hAnsi="Times New Roman" w:cs="Times New Roman"/>
          <w:sz w:val="24"/>
          <w:szCs w:val="24"/>
        </w:rPr>
        <w:fldChar w:fldCharType="separate"/>
      </w:r>
      <w:r w:rsidR="0001150B" w:rsidRPr="0001150B">
        <w:rPr>
          <w:rFonts w:ascii="Times New Roman" w:hAnsi="Times New Roman" w:cs="Times New Roman"/>
          <w:sz w:val="24"/>
        </w:rPr>
        <w:t>(Kravtsova et al. 2014; Timoshkin et al. 2016; Volkova et al. 2018)</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5613D8">
        <w:rPr>
          <w:rFonts w:ascii="Times New Roman" w:eastAsia="Times New Roman" w:hAnsi="Times New Roman" w:cs="Times New Roman"/>
          <w:sz w:val="24"/>
          <w:szCs w:val="24"/>
        </w:rPr>
        <w:t xml:space="preserve">While </w:t>
      </w:r>
      <w:r w:rsidR="00730E9A">
        <w:rPr>
          <w:rFonts w:ascii="Times New Roman" w:eastAsia="Times New Roman" w:hAnsi="Times New Roman" w:cs="Times New Roman"/>
          <w:sz w:val="24"/>
          <w:szCs w:val="24"/>
        </w:rPr>
        <w:t xml:space="preserve">increased </w:t>
      </w:r>
      <w:r w:rsidR="005613D8">
        <w:rPr>
          <w:rFonts w:ascii="Times New Roman" w:eastAsia="Times New Roman" w:hAnsi="Times New Roman" w:cs="Times New Roman"/>
          <w:i/>
          <w:sz w:val="24"/>
          <w:szCs w:val="24"/>
        </w:rPr>
        <w:t xml:space="preserve">Ulothrix </w:t>
      </w:r>
      <w:r w:rsidR="005613D8">
        <w:rPr>
          <w:rFonts w:ascii="Times New Roman" w:eastAsia="Times New Roman" w:hAnsi="Times New Roman" w:cs="Times New Roman"/>
          <w:sz w:val="24"/>
          <w:szCs w:val="24"/>
        </w:rPr>
        <w:t xml:space="preserve">spp. </w:t>
      </w:r>
      <w:r w:rsidR="00730E9A">
        <w:rPr>
          <w:rFonts w:ascii="Times New Roman" w:eastAsia="Times New Roman" w:hAnsi="Times New Roman" w:cs="Times New Roman"/>
          <w:sz w:val="24"/>
          <w:szCs w:val="24"/>
        </w:rPr>
        <w:t xml:space="preserve">abundance </w:t>
      </w:r>
      <w:r w:rsidR="009B7513">
        <w:rPr>
          <w:rFonts w:ascii="Times New Roman" w:eastAsia="Times New Roman" w:hAnsi="Times New Roman" w:cs="Times New Roman"/>
          <w:sz w:val="24"/>
          <w:szCs w:val="24"/>
        </w:rPr>
        <w:t>historically occur</w:t>
      </w:r>
      <w:r w:rsidR="00730E9A">
        <w:rPr>
          <w:rFonts w:ascii="Times New Roman" w:eastAsia="Times New Roman" w:hAnsi="Times New Roman" w:cs="Times New Roman"/>
          <w:sz w:val="24"/>
          <w:szCs w:val="24"/>
        </w:rPr>
        <w:t>s</w:t>
      </w:r>
      <w:r w:rsidR="009B7513">
        <w:rPr>
          <w:rFonts w:ascii="Times New Roman" w:eastAsia="Times New Roman" w:hAnsi="Times New Roman" w:cs="Times New Roman"/>
          <w:sz w:val="24"/>
          <w:szCs w:val="24"/>
        </w:rPr>
        <w:t xml:space="preserve"> in late summer </w:t>
      </w:r>
      <w:r w:rsidR="009B7513">
        <w:rPr>
          <w:rFonts w:ascii="Times New Roman" w:eastAsia="Times New Roman" w:hAnsi="Times New Roman" w:cs="Times New Roman"/>
          <w:sz w:val="24"/>
          <w:szCs w:val="24"/>
        </w:rPr>
        <w:fldChar w:fldCharType="begin"/>
      </w:r>
      <w:r w:rsidR="009B7513">
        <w:rPr>
          <w:rFonts w:ascii="Times New Roman" w:eastAsia="Times New Roman" w:hAnsi="Times New Roman" w:cs="Times New Roman"/>
          <w:sz w:val="24"/>
          <w:szCs w:val="24"/>
        </w:rPr>
        <w:instrText xml:space="preserve"> ADDIN ZOTERO_ITEM CSL_CITATION {"citationID":"GctYo23x","properties":{"formattedCitation":"(Kozhov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9B7513">
        <w:rPr>
          <w:rFonts w:ascii="Times New Roman" w:eastAsia="Times New Roman" w:hAnsi="Times New Roman" w:cs="Times New Roman"/>
          <w:sz w:val="24"/>
          <w:szCs w:val="24"/>
        </w:rPr>
        <w:fldChar w:fldCharType="separate"/>
      </w:r>
      <w:r w:rsidR="009B7513" w:rsidRPr="009B7513">
        <w:rPr>
          <w:rFonts w:ascii="Times New Roman" w:hAnsi="Times New Roman" w:cs="Times New Roman"/>
          <w:sz w:val="24"/>
          <w:szCs w:val="24"/>
        </w:rPr>
        <w:t>(Kozhov 1963; Kozhova and Izmest’eva 1998)</w:t>
      </w:r>
      <w:r w:rsidR="009B7513">
        <w:rPr>
          <w:rFonts w:ascii="Times New Roman" w:eastAsia="Times New Roman" w:hAnsi="Times New Roman" w:cs="Times New Roman"/>
          <w:sz w:val="24"/>
          <w:szCs w:val="24"/>
        </w:rPr>
        <w:fldChar w:fldCharType="end"/>
      </w:r>
      <w:r w:rsidR="009B7513">
        <w:rPr>
          <w:rFonts w:ascii="Times New Roman" w:eastAsia="Times New Roman" w:hAnsi="Times New Roman" w:cs="Times New Roman"/>
          <w:sz w:val="24"/>
          <w:szCs w:val="24"/>
        </w:rPr>
        <w:t>,</w:t>
      </w:r>
      <w:r w:rsidR="00C345FA">
        <w:rPr>
          <w:rFonts w:ascii="Times New Roman" w:eastAsia="Times New Roman" w:hAnsi="Times New Roman" w:cs="Times New Roman"/>
          <w:sz w:val="24"/>
          <w:szCs w:val="24"/>
        </w:rPr>
        <w:t xml:space="preserve"> recent observations of</w:t>
      </w:r>
      <w:r w:rsidR="009B7513">
        <w:rPr>
          <w:rFonts w:ascii="Times New Roman" w:eastAsia="Times New Roman" w:hAnsi="Times New Roman" w:cs="Times New Roman"/>
          <w:sz w:val="24"/>
          <w:szCs w:val="24"/>
        </w:rPr>
        <w:t xml:space="preserve"> </w:t>
      </w:r>
      <w:r w:rsidR="009B7513" w:rsidRPr="0001150B">
        <w:rPr>
          <w:rFonts w:ascii="Times New Roman" w:eastAsia="Times New Roman" w:hAnsi="Times New Roman" w:cs="Times New Roman"/>
          <w:i/>
          <w:sz w:val="24"/>
          <w:szCs w:val="24"/>
        </w:rPr>
        <w:t>Spirogyra</w:t>
      </w:r>
      <w:r w:rsidR="009B7513">
        <w:rPr>
          <w:rFonts w:ascii="Times New Roman" w:eastAsia="Times New Roman" w:hAnsi="Times New Roman" w:cs="Times New Roman"/>
          <w:sz w:val="24"/>
          <w:szCs w:val="24"/>
        </w:rPr>
        <w:t xml:space="preserve"> spp.</w:t>
      </w:r>
      <w:r w:rsidR="0001150B">
        <w:rPr>
          <w:rFonts w:ascii="Times New Roman" w:eastAsia="Times New Roman" w:hAnsi="Times New Roman" w:cs="Times New Roman"/>
          <w:sz w:val="24"/>
          <w:szCs w:val="24"/>
        </w:rPr>
        <w:t xml:space="preserve"> abundance </w:t>
      </w:r>
      <w:r w:rsidR="00C345FA">
        <w:rPr>
          <w:rFonts w:ascii="Times New Roman" w:eastAsia="Times New Roman" w:hAnsi="Times New Roman" w:cs="Times New Roman"/>
          <w:sz w:val="24"/>
          <w:szCs w:val="24"/>
        </w:rPr>
        <w:t xml:space="preserve">at </w:t>
      </w:r>
      <w:r w:rsidR="0001150B">
        <w:rPr>
          <w:rFonts w:ascii="Times New Roman" w:eastAsia="Times New Roman" w:hAnsi="Times New Roman" w:cs="Times New Roman"/>
          <w:sz w:val="24"/>
          <w:szCs w:val="24"/>
        </w:rPr>
        <w:t xml:space="preserve">unprecedented </w:t>
      </w:r>
      <w:r w:rsidR="00C345FA">
        <w:rPr>
          <w:rFonts w:ascii="Times New Roman" w:eastAsia="Times New Roman" w:hAnsi="Times New Roman" w:cs="Times New Roman"/>
          <w:sz w:val="24"/>
          <w:szCs w:val="24"/>
        </w:rPr>
        <w:t xml:space="preserve">levels are </w:t>
      </w:r>
      <w:r w:rsidR="00394A8C">
        <w:rPr>
          <w:rFonts w:ascii="Times New Roman" w:eastAsia="Times New Roman" w:hAnsi="Times New Roman" w:cs="Times New Roman"/>
          <w:sz w:val="24"/>
          <w:szCs w:val="24"/>
        </w:rPr>
        <w:t xml:space="preserve">thought to be associated with increased </w:t>
      </w:r>
      <w:r w:rsidR="00D77EA1">
        <w:rPr>
          <w:rFonts w:ascii="Times New Roman" w:eastAsia="Times New Roman" w:hAnsi="Times New Roman" w:cs="Times New Roman"/>
          <w:sz w:val="24"/>
          <w:szCs w:val="24"/>
        </w:rPr>
        <w:t xml:space="preserve">nearshore </w:t>
      </w:r>
      <w:r w:rsidR="00394A8C">
        <w:rPr>
          <w:rFonts w:ascii="Times New Roman" w:eastAsia="Times New Roman" w:hAnsi="Times New Roman" w:cs="Times New Roman"/>
          <w:sz w:val="24"/>
          <w:szCs w:val="24"/>
        </w:rPr>
        <w:t xml:space="preserve">nutrient concentrations </w:t>
      </w:r>
      <w:r w:rsidR="00394A8C">
        <w:rPr>
          <w:rFonts w:ascii="Times New Roman" w:eastAsia="Times New Roman" w:hAnsi="Times New Roman" w:cs="Times New Roman"/>
          <w:sz w:val="24"/>
          <w:szCs w:val="24"/>
        </w:rPr>
        <w:fldChar w:fldCharType="begin"/>
      </w:r>
      <w:r w:rsidR="00D77EA1">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Pr>
          <w:rFonts w:ascii="Times New Roman" w:eastAsia="Times New Roman" w:hAnsi="Times New Roman" w:cs="Times New Roman"/>
          <w:sz w:val="24"/>
          <w:szCs w:val="24"/>
        </w:rPr>
        <w:fldChar w:fldCharType="separate"/>
      </w:r>
      <w:r w:rsidR="00D77EA1" w:rsidRPr="00D77EA1">
        <w:rPr>
          <w:rFonts w:ascii="Times New Roman" w:hAnsi="Times New Roman" w:cs="Times New Roman"/>
          <w:sz w:val="24"/>
        </w:rPr>
        <w:t>(Volkova et al. 2018; Ozersky et al. 2018)</w:t>
      </w:r>
      <w:r w:rsidR="00394A8C">
        <w:rPr>
          <w:rFonts w:ascii="Times New Roman" w:eastAsia="Times New Roman" w:hAnsi="Times New Roman" w:cs="Times New Roman"/>
          <w:sz w:val="24"/>
          <w:szCs w:val="24"/>
        </w:rPr>
        <w:fldChar w:fldCharType="end"/>
      </w:r>
      <w:r w:rsidR="00394A8C">
        <w:rPr>
          <w:rFonts w:ascii="Times New Roman" w:eastAsia="Times New Roman" w:hAnsi="Times New Roman" w:cs="Times New Roman"/>
          <w:sz w:val="24"/>
          <w:szCs w:val="24"/>
        </w:rPr>
        <w:t>.</w:t>
      </w:r>
      <w:r w:rsidR="0078508F">
        <w:rPr>
          <w:rFonts w:ascii="Times New Roman" w:eastAsia="Times New Roman" w:hAnsi="Times New Roman" w:cs="Times New Roman"/>
          <w:sz w:val="24"/>
          <w:szCs w:val="24"/>
        </w:rPr>
        <w:t xml:space="preserve"> </w:t>
      </w:r>
      <w:r w:rsidR="00380CA1">
        <w:rPr>
          <w:rFonts w:ascii="Times New Roman" w:eastAsia="Times New Roman" w:hAnsi="Times New Roman" w:cs="Times New Roman"/>
          <w:sz w:val="24"/>
          <w:szCs w:val="24"/>
        </w:rPr>
        <w:t>Inadequate wastewater management in lakeside settlements is likely the main driver of these nearshore algal blooms (</w:t>
      </w:r>
      <w:proofErr w:type="spellStart"/>
      <w:r>
        <w:rPr>
          <w:rFonts w:ascii="Times New Roman" w:eastAsia="Times New Roman" w:hAnsi="Times New Roman" w:cs="Times New Roman"/>
          <w:sz w:val="24"/>
          <w:szCs w:val="24"/>
        </w:rPr>
        <w:t>Timoshkin</w:t>
      </w:r>
      <w:proofErr w:type="spellEnd"/>
      <w:r>
        <w:rPr>
          <w:rFonts w:ascii="Times New Roman" w:eastAsia="Times New Roman" w:hAnsi="Times New Roman" w:cs="Times New Roman"/>
          <w:sz w:val="24"/>
          <w:szCs w:val="24"/>
        </w:rPr>
        <w:t xml:space="preserve"> et al. 2016, 2018)</w:t>
      </w:r>
      <w:r w:rsidR="00B420AF">
        <w:rPr>
          <w:rFonts w:ascii="Times New Roman" w:eastAsia="Times New Roman" w:hAnsi="Times New Roman" w:cs="Times New Roman"/>
          <w:sz w:val="24"/>
          <w:szCs w:val="24"/>
        </w:rPr>
        <w:t xml:space="preserve">, motivating further research </w:t>
      </w:r>
      <w:r w:rsidR="00291836">
        <w:rPr>
          <w:rFonts w:ascii="Times New Roman" w:eastAsia="Times New Roman" w:hAnsi="Times New Roman" w:cs="Times New Roman"/>
          <w:sz w:val="24"/>
          <w:szCs w:val="24"/>
        </w:rPr>
        <w:t>to</w:t>
      </w:r>
      <w:r w:rsidR="00B420AF">
        <w:rPr>
          <w:rFonts w:ascii="Times New Roman" w:eastAsia="Times New Roman" w:hAnsi="Times New Roman" w:cs="Times New Roman"/>
          <w:sz w:val="24"/>
          <w:szCs w:val="24"/>
        </w:rPr>
        <w:t xml:space="preserve"> identify the extent to which sewage is altering nearshore communities</w:t>
      </w:r>
      <w:r>
        <w:rPr>
          <w:rFonts w:ascii="Times New Roman" w:eastAsia="Times New Roman" w:hAnsi="Times New Roman" w:cs="Times New Roman"/>
          <w:sz w:val="24"/>
          <w:szCs w:val="24"/>
        </w:rPr>
        <w:t xml:space="preserve"> </w:t>
      </w:r>
    </w:p>
    <w:p w14:paraId="789E8C41" w14:textId="77777777" w:rsidR="00B55E36" w:rsidRDefault="00B55E36" w:rsidP="00B55E36">
      <w:pPr>
        <w:rPr>
          <w:rFonts w:ascii="Times New Roman" w:eastAsia="Times New Roman" w:hAnsi="Times New Roman" w:cs="Times New Roman"/>
          <w:sz w:val="24"/>
          <w:szCs w:val="24"/>
        </w:rPr>
      </w:pPr>
    </w:p>
    <w:p w14:paraId="2BDB9244" w14:textId="016EF901" w:rsidR="00357863" w:rsidRDefault="00375241" w:rsidP="00B55E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w:t>
      </w:r>
      <w:r w:rsidR="00CA6980">
        <w:rPr>
          <w:rFonts w:ascii="Times New Roman" w:eastAsia="Times New Roman" w:hAnsi="Times New Roman" w:cs="Times New Roman"/>
          <w:sz w:val="24"/>
          <w:szCs w:val="24"/>
        </w:rPr>
        <w:t xml:space="preserve">growing evidence </w:t>
      </w:r>
      <w:r w:rsidR="00C72655">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Baikal’s nearshore periphyton communities</w:t>
      </w:r>
      <w:r w:rsidR="00357863">
        <w:rPr>
          <w:rFonts w:ascii="Times New Roman" w:eastAsia="Times New Roman" w:hAnsi="Times New Roman" w:cs="Times New Roman"/>
          <w:sz w:val="24"/>
          <w:szCs w:val="24"/>
        </w:rPr>
        <w:t xml:space="preserve"> </w:t>
      </w:r>
      <w:r w:rsidR="00C03D31">
        <w:rPr>
          <w:rFonts w:ascii="Times New Roman" w:eastAsia="Times New Roman" w:hAnsi="Times New Roman" w:cs="Times New Roman"/>
          <w:sz w:val="24"/>
          <w:szCs w:val="24"/>
        </w:rPr>
        <w:t>are responding to sewage inputs</w:t>
      </w:r>
      <w:r w:rsidR="00D8535D">
        <w:rPr>
          <w:rFonts w:ascii="Times New Roman" w:eastAsia="Times New Roman" w:hAnsi="Times New Roman" w:cs="Times New Roman"/>
          <w:sz w:val="24"/>
          <w:szCs w:val="24"/>
        </w:rPr>
        <w:t xml:space="preserve">, </w:t>
      </w:r>
      <w:r w:rsidR="00CA6980">
        <w:rPr>
          <w:rFonts w:ascii="Times New Roman" w:eastAsia="Times New Roman" w:hAnsi="Times New Roman" w:cs="Times New Roman"/>
          <w:sz w:val="24"/>
          <w:szCs w:val="24"/>
        </w:rPr>
        <w:t xml:space="preserve">our </w:t>
      </w:r>
      <w:r w:rsidR="0078508F">
        <w:rPr>
          <w:rFonts w:ascii="Times New Roman" w:eastAsia="Times New Roman" w:hAnsi="Times New Roman" w:cs="Times New Roman"/>
          <w:sz w:val="24"/>
          <w:szCs w:val="24"/>
        </w:rPr>
        <w:t xml:space="preserve">goal was </w:t>
      </w:r>
      <w:r w:rsidR="00926704">
        <w:rPr>
          <w:rFonts w:ascii="Times New Roman" w:eastAsia="Times New Roman" w:hAnsi="Times New Roman" w:cs="Times New Roman"/>
          <w:sz w:val="24"/>
          <w:szCs w:val="24"/>
        </w:rPr>
        <w:t xml:space="preserve">to understand how </w:t>
      </w:r>
      <w:r>
        <w:rPr>
          <w:rFonts w:ascii="Times New Roman" w:eastAsia="Times New Roman" w:hAnsi="Times New Roman" w:cs="Times New Roman"/>
          <w:sz w:val="24"/>
          <w:szCs w:val="24"/>
        </w:rPr>
        <w:t xml:space="preserve">littoral benthic </w:t>
      </w:r>
      <w:r w:rsidR="0078508F">
        <w:rPr>
          <w:rFonts w:ascii="Times New Roman" w:eastAsia="Times New Roman" w:hAnsi="Times New Roman" w:cs="Times New Roman"/>
          <w:sz w:val="24"/>
          <w:szCs w:val="24"/>
        </w:rPr>
        <w:t xml:space="preserve">community composition and </w:t>
      </w:r>
      <w:r w:rsidR="00CA6980">
        <w:rPr>
          <w:rFonts w:ascii="Times New Roman" w:eastAsia="Times New Roman" w:hAnsi="Times New Roman" w:cs="Times New Roman"/>
          <w:sz w:val="24"/>
          <w:szCs w:val="24"/>
        </w:rPr>
        <w:t>interactions</w:t>
      </w:r>
      <w:r w:rsidR="00926704">
        <w:rPr>
          <w:rFonts w:ascii="Times New Roman" w:eastAsia="Times New Roman" w:hAnsi="Times New Roman" w:cs="Times New Roman"/>
          <w:sz w:val="24"/>
          <w:szCs w:val="24"/>
        </w:rPr>
        <w:t xml:space="preserve"> may be changing near </w:t>
      </w:r>
      <w:r w:rsidR="0078508F">
        <w:rPr>
          <w:rFonts w:ascii="Times New Roman" w:eastAsia="Times New Roman" w:hAnsi="Times New Roman" w:cs="Times New Roman"/>
          <w:sz w:val="24"/>
          <w:szCs w:val="24"/>
        </w:rPr>
        <w:t xml:space="preserve">areas </w:t>
      </w:r>
      <w:r w:rsidR="00A43525">
        <w:rPr>
          <w:rFonts w:ascii="Times New Roman" w:eastAsia="Times New Roman" w:hAnsi="Times New Roman" w:cs="Times New Roman"/>
          <w:sz w:val="24"/>
          <w:szCs w:val="24"/>
        </w:rPr>
        <w:t xml:space="preserve">of </w:t>
      </w:r>
      <w:r w:rsidR="0078508F">
        <w:rPr>
          <w:rFonts w:ascii="Times New Roman" w:eastAsia="Times New Roman" w:hAnsi="Times New Roman" w:cs="Times New Roman"/>
          <w:sz w:val="24"/>
          <w:szCs w:val="24"/>
        </w:rPr>
        <w:t>sewage pollution</w:t>
      </w:r>
      <w:r w:rsidR="00926704">
        <w:rPr>
          <w:rFonts w:ascii="Times New Roman" w:eastAsia="Times New Roman" w:hAnsi="Times New Roman" w:cs="Times New Roman"/>
          <w:sz w:val="24"/>
          <w:szCs w:val="24"/>
        </w:rPr>
        <w:t xml:space="preserve">. </w:t>
      </w:r>
      <w:r w:rsidR="00C72655">
        <w:rPr>
          <w:rFonts w:ascii="Times New Roman" w:eastAsia="Times New Roman" w:hAnsi="Times New Roman" w:cs="Times New Roman"/>
          <w:sz w:val="24"/>
          <w:szCs w:val="24"/>
        </w:rPr>
        <w:t xml:space="preserve">This </w:t>
      </w:r>
      <w:r w:rsidR="00357863">
        <w:rPr>
          <w:rFonts w:ascii="Times New Roman" w:eastAsia="Times New Roman" w:hAnsi="Times New Roman" w:cs="Times New Roman"/>
          <w:sz w:val="24"/>
          <w:szCs w:val="24"/>
        </w:rPr>
        <w:t xml:space="preserve">overarching goal </w:t>
      </w:r>
      <w:r w:rsidR="00A43525">
        <w:rPr>
          <w:rFonts w:ascii="Times New Roman" w:eastAsia="Times New Roman" w:hAnsi="Times New Roman" w:cs="Times New Roman"/>
          <w:sz w:val="24"/>
          <w:szCs w:val="24"/>
        </w:rPr>
        <w:t>was</w:t>
      </w:r>
      <w:r w:rsidR="00357863">
        <w:rPr>
          <w:rFonts w:ascii="Times New Roman" w:eastAsia="Times New Roman" w:hAnsi="Times New Roman" w:cs="Times New Roman"/>
          <w:sz w:val="24"/>
          <w:szCs w:val="24"/>
        </w:rPr>
        <w:t xml:space="preserve"> divided into three </w:t>
      </w:r>
      <w:r w:rsidR="00A43525">
        <w:rPr>
          <w:rFonts w:ascii="Times New Roman" w:eastAsia="Times New Roman" w:hAnsi="Times New Roman" w:cs="Times New Roman"/>
          <w:sz w:val="24"/>
          <w:szCs w:val="24"/>
        </w:rPr>
        <w:t xml:space="preserve">specific </w:t>
      </w:r>
      <w:r w:rsidR="00357863">
        <w:rPr>
          <w:rFonts w:ascii="Times New Roman" w:eastAsia="Times New Roman" w:hAnsi="Times New Roman" w:cs="Times New Roman"/>
          <w:sz w:val="24"/>
          <w:szCs w:val="24"/>
        </w:rPr>
        <w:t>objectives:</w:t>
      </w:r>
    </w:p>
    <w:p w14:paraId="6A3CCAEE" w14:textId="09EF19A2" w:rsidR="00357863" w:rsidRDefault="00357863" w:rsidP="00357863">
      <w:pPr>
        <w:pStyle w:val="ListParagraph"/>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identify areas of </w:t>
      </w:r>
      <w:r w:rsidR="00C72655">
        <w:rPr>
          <w:rFonts w:ascii="Times New Roman" w:eastAsia="Times New Roman" w:hAnsi="Times New Roman" w:cs="Times New Roman"/>
          <w:sz w:val="24"/>
          <w:szCs w:val="24"/>
        </w:rPr>
        <w:t xml:space="preserve">wastewater </w:t>
      </w:r>
      <w:r>
        <w:rPr>
          <w:rFonts w:ascii="Times New Roman" w:eastAsia="Times New Roman" w:hAnsi="Times New Roman" w:cs="Times New Roman"/>
          <w:sz w:val="24"/>
          <w:szCs w:val="24"/>
        </w:rPr>
        <w:t xml:space="preserve">pollution using </w:t>
      </w:r>
      <w:r w:rsidR="002B712F">
        <w:rPr>
          <w:rFonts w:ascii="Times New Roman" w:eastAsia="Times New Roman" w:hAnsi="Times New Roman" w:cs="Times New Roman"/>
          <w:sz w:val="24"/>
          <w:szCs w:val="24"/>
        </w:rPr>
        <w:t>consistent</w:t>
      </w:r>
      <w:r>
        <w:rPr>
          <w:rFonts w:ascii="Times New Roman" w:eastAsia="Times New Roman" w:hAnsi="Times New Roman" w:cs="Times New Roman"/>
          <w:sz w:val="24"/>
          <w:szCs w:val="24"/>
        </w:rPr>
        <w:t xml:space="preserve"> </w:t>
      </w:r>
      <w:r w:rsidR="00C72655">
        <w:rPr>
          <w:rFonts w:ascii="Times New Roman" w:eastAsia="Times New Roman" w:hAnsi="Times New Roman" w:cs="Times New Roman"/>
          <w:sz w:val="24"/>
          <w:szCs w:val="24"/>
        </w:rPr>
        <w:t xml:space="preserve">sewage </w:t>
      </w:r>
      <w:r w:rsidR="004E481A">
        <w:rPr>
          <w:rFonts w:ascii="Times New Roman" w:eastAsia="Times New Roman" w:hAnsi="Times New Roman" w:cs="Times New Roman"/>
          <w:sz w:val="24"/>
          <w:szCs w:val="24"/>
        </w:rPr>
        <w:t>indicators,</w:t>
      </w:r>
    </w:p>
    <w:p w14:paraId="1B8FC010" w14:textId="56C5B038" w:rsidR="00357863" w:rsidRDefault="00C2668C" w:rsidP="00357863">
      <w:pPr>
        <w:pStyle w:val="ListParagraph"/>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 the relationship between </w:t>
      </w:r>
      <w:r w:rsidR="004E481A">
        <w:rPr>
          <w:rFonts w:ascii="Times New Roman" w:eastAsia="Times New Roman" w:hAnsi="Times New Roman" w:cs="Times New Roman"/>
          <w:sz w:val="24"/>
          <w:szCs w:val="24"/>
        </w:rPr>
        <w:t xml:space="preserve">sewage indicators </w:t>
      </w:r>
      <w:r>
        <w:rPr>
          <w:rFonts w:ascii="Times New Roman" w:eastAsia="Times New Roman" w:hAnsi="Times New Roman" w:cs="Times New Roman"/>
          <w:sz w:val="24"/>
          <w:szCs w:val="24"/>
        </w:rPr>
        <w:t>and</w:t>
      </w:r>
      <w:r w:rsidR="004E481A">
        <w:rPr>
          <w:rFonts w:ascii="Times New Roman" w:eastAsia="Times New Roman" w:hAnsi="Times New Roman" w:cs="Times New Roman"/>
          <w:sz w:val="24"/>
          <w:szCs w:val="24"/>
        </w:rPr>
        <w:t xml:space="preserve"> littoral periphyton and macroinvertebrate community composition, and</w:t>
      </w:r>
    </w:p>
    <w:p w14:paraId="5E6E3EB8" w14:textId="7680A170" w:rsidR="004E481A" w:rsidRPr="004E481A" w:rsidRDefault="004E481A" w:rsidP="004E481A">
      <w:pPr>
        <w:pStyle w:val="ListParagraph"/>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how food webs may restructure with increasing sewage</w:t>
      </w:r>
      <w:r w:rsidR="00730E9A">
        <w:rPr>
          <w:rFonts w:ascii="Times New Roman" w:eastAsia="Times New Roman" w:hAnsi="Times New Roman" w:cs="Times New Roman"/>
          <w:sz w:val="24"/>
          <w:szCs w:val="24"/>
        </w:rPr>
        <w:t xml:space="preserve"> pollution</w:t>
      </w:r>
      <w:r>
        <w:rPr>
          <w:rFonts w:ascii="Times New Roman" w:eastAsia="Times New Roman" w:hAnsi="Times New Roman" w:cs="Times New Roman"/>
          <w:sz w:val="24"/>
          <w:szCs w:val="24"/>
        </w:rPr>
        <w:t xml:space="preserve">. </w:t>
      </w:r>
    </w:p>
    <w:p w14:paraId="7BCA5B63" w14:textId="1106B4B3" w:rsidR="00715D55" w:rsidRPr="00357863" w:rsidRDefault="00D72E69" w:rsidP="00357863">
      <w:pPr>
        <w:rPr>
          <w:rFonts w:ascii="Times New Roman" w:eastAsia="Times New Roman" w:hAnsi="Times New Roman" w:cs="Times New Roman"/>
          <w:sz w:val="24"/>
          <w:szCs w:val="24"/>
        </w:rPr>
      </w:pPr>
      <w:r w:rsidRPr="00357863">
        <w:rPr>
          <w:rFonts w:ascii="Times New Roman" w:eastAsia="Times New Roman" w:hAnsi="Times New Roman" w:cs="Times New Roman"/>
          <w:sz w:val="24"/>
          <w:szCs w:val="24"/>
        </w:rPr>
        <w:t>W</w:t>
      </w:r>
      <w:r w:rsidR="00D8535D" w:rsidRPr="00357863">
        <w:rPr>
          <w:rFonts w:ascii="Times New Roman" w:eastAsia="Times New Roman" w:hAnsi="Times New Roman" w:cs="Times New Roman"/>
          <w:sz w:val="24"/>
          <w:szCs w:val="24"/>
        </w:rPr>
        <w:t>e hypothesized that (1) sewage indicators, such as PPCP concentrations</w:t>
      </w:r>
      <w:r w:rsidR="004A1C07">
        <w:rPr>
          <w:rFonts w:ascii="Times New Roman" w:eastAsia="Times New Roman" w:hAnsi="Times New Roman" w:cs="Times New Roman"/>
          <w:sz w:val="24"/>
          <w:szCs w:val="24"/>
        </w:rPr>
        <w:t xml:space="preserve">, </w:t>
      </w:r>
      <w:r w:rsidR="004A1C07">
        <w:rPr>
          <w:rFonts w:ascii="Times New Roman" w:eastAsia="Times New Roman" w:hAnsi="Times New Roman" w:cs="Times New Roman"/>
          <w:sz w:val="24"/>
          <w:szCs w:val="24"/>
          <w:highlight w:val="white"/>
        </w:rPr>
        <w:t>δ</w:t>
      </w:r>
      <w:r w:rsidR="004A1C07" w:rsidRPr="000E056C">
        <w:rPr>
          <w:rFonts w:ascii="Times New Roman" w:eastAsia="Times New Roman" w:hAnsi="Times New Roman" w:cs="Times New Roman"/>
          <w:sz w:val="24"/>
          <w:szCs w:val="24"/>
          <w:highlight w:val="white"/>
          <w:vertAlign w:val="superscript"/>
        </w:rPr>
        <w:t>15</w:t>
      </w:r>
      <w:r w:rsidR="004A1C07">
        <w:rPr>
          <w:rFonts w:ascii="Times New Roman" w:eastAsia="Times New Roman" w:hAnsi="Times New Roman" w:cs="Times New Roman"/>
          <w:sz w:val="24"/>
          <w:szCs w:val="24"/>
          <w:highlight w:val="white"/>
        </w:rPr>
        <w:t>N</w:t>
      </w:r>
      <w:r w:rsidR="004A1C07">
        <w:rPr>
          <w:rFonts w:ascii="Times New Roman" w:eastAsia="Times New Roman" w:hAnsi="Times New Roman" w:cs="Times New Roman"/>
          <w:sz w:val="24"/>
          <w:szCs w:val="24"/>
        </w:rPr>
        <w:t>,</w:t>
      </w:r>
      <w:r w:rsidR="00D8535D" w:rsidRPr="00357863">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357863">
        <w:rPr>
          <w:rFonts w:ascii="Times New Roman" w:eastAsia="Times New Roman" w:hAnsi="Times New Roman" w:cs="Times New Roman"/>
          <w:sz w:val="24"/>
          <w:szCs w:val="24"/>
        </w:rPr>
        <w:t>correlate with increased dominance of</w:t>
      </w:r>
      <w:r w:rsidR="00D8535D" w:rsidRPr="00357863">
        <w:rPr>
          <w:rFonts w:ascii="Times New Roman" w:eastAsia="Times New Roman" w:hAnsi="Times New Roman" w:cs="Times New Roman"/>
          <w:sz w:val="24"/>
          <w:szCs w:val="24"/>
        </w:rPr>
        <w:t xml:space="preserve"> filamentous </w:t>
      </w:r>
      <w:r w:rsidR="00443249" w:rsidRPr="00357863">
        <w:rPr>
          <w:rFonts w:ascii="Times New Roman" w:eastAsia="Times New Roman" w:hAnsi="Times New Roman" w:cs="Times New Roman"/>
          <w:sz w:val="24"/>
          <w:szCs w:val="24"/>
        </w:rPr>
        <w:t>benthic algae</w:t>
      </w:r>
      <w:r w:rsidR="00D8535D" w:rsidRPr="00357863">
        <w:rPr>
          <w:rFonts w:ascii="Times New Roman" w:eastAsia="Times New Roman" w:hAnsi="Times New Roman" w:cs="Times New Roman"/>
          <w:sz w:val="24"/>
          <w:szCs w:val="24"/>
        </w:rPr>
        <w:t>; and (3) increasing filamentous algae abundance</w:t>
      </w:r>
      <w:r w:rsidR="00FA07C4" w:rsidRPr="00357863">
        <w:rPr>
          <w:rFonts w:ascii="Times New Roman" w:eastAsia="Times New Roman" w:hAnsi="Times New Roman" w:cs="Times New Roman"/>
          <w:sz w:val="24"/>
          <w:szCs w:val="24"/>
        </w:rPr>
        <w:t xml:space="preserve"> </w:t>
      </w:r>
      <w:r w:rsidR="00E61E5E">
        <w:rPr>
          <w:rFonts w:ascii="Times New Roman" w:eastAsia="Times New Roman" w:hAnsi="Times New Roman" w:cs="Times New Roman"/>
          <w:sz w:val="24"/>
          <w:szCs w:val="24"/>
        </w:rPr>
        <w:t>would</w:t>
      </w:r>
      <w:r w:rsidR="00E61E5E" w:rsidRPr="00357863">
        <w:rPr>
          <w:rFonts w:ascii="Times New Roman" w:eastAsia="Times New Roman" w:hAnsi="Times New Roman" w:cs="Times New Roman"/>
          <w:sz w:val="24"/>
          <w:szCs w:val="24"/>
        </w:rPr>
        <w:t xml:space="preserve"> </w:t>
      </w:r>
      <w:r w:rsidR="00FA07C4" w:rsidRPr="00357863">
        <w:rPr>
          <w:rFonts w:ascii="Times New Roman" w:eastAsia="Times New Roman" w:hAnsi="Times New Roman" w:cs="Times New Roman"/>
          <w:sz w:val="24"/>
          <w:szCs w:val="24"/>
        </w:rPr>
        <w:t xml:space="preserve">result in changes in the </w:t>
      </w:r>
      <w:r w:rsidR="008A5647">
        <w:rPr>
          <w:rFonts w:ascii="Times New Roman" w:eastAsia="Times New Roman" w:hAnsi="Times New Roman" w:cs="Times New Roman"/>
          <w:sz w:val="24"/>
          <w:szCs w:val="24"/>
        </w:rPr>
        <w:t>abundance</w:t>
      </w:r>
      <w:r w:rsidR="00FA07C4" w:rsidRPr="00357863">
        <w:rPr>
          <w:rFonts w:ascii="Times New Roman" w:eastAsia="Times New Roman" w:hAnsi="Times New Roman" w:cs="Times New Roman"/>
          <w:sz w:val="24"/>
          <w:szCs w:val="24"/>
        </w:rPr>
        <w:t xml:space="preserve"> of different</w:t>
      </w:r>
      <w:r w:rsidR="00C2668C">
        <w:rPr>
          <w:rFonts w:ascii="Times New Roman" w:eastAsia="Times New Roman" w:hAnsi="Times New Roman" w:cs="Times New Roman"/>
          <w:sz w:val="24"/>
          <w:szCs w:val="24"/>
        </w:rPr>
        <w:t xml:space="preserve"> macroinvertebrate</w:t>
      </w:r>
      <w:r w:rsidR="00FA07C4" w:rsidRPr="00357863">
        <w:rPr>
          <w:rFonts w:ascii="Times New Roman" w:eastAsia="Times New Roman" w:hAnsi="Times New Roman" w:cs="Times New Roman"/>
          <w:sz w:val="24"/>
          <w:szCs w:val="24"/>
        </w:rPr>
        <w:t xml:space="preserve"> feeding guilds</w:t>
      </w:r>
      <w:r w:rsidR="008A5647">
        <w:rPr>
          <w:rFonts w:ascii="Times New Roman" w:eastAsia="Times New Roman" w:hAnsi="Times New Roman" w:cs="Times New Roman"/>
          <w:sz w:val="24"/>
          <w:szCs w:val="24"/>
        </w:rPr>
        <w:t xml:space="preserve">, </w:t>
      </w:r>
      <w:r w:rsidR="00DF77C2" w:rsidRPr="00357863">
        <w:rPr>
          <w:rFonts w:ascii="Times New Roman" w:eastAsia="Times New Roman" w:hAnsi="Times New Roman" w:cs="Times New Roman"/>
          <w:sz w:val="24"/>
          <w:szCs w:val="24"/>
        </w:rPr>
        <w:t xml:space="preserve">reflected in </w:t>
      </w:r>
      <w:r w:rsidR="008A5647">
        <w:rPr>
          <w:rFonts w:ascii="Times New Roman" w:eastAsia="Times New Roman" w:hAnsi="Times New Roman" w:cs="Times New Roman"/>
          <w:sz w:val="24"/>
          <w:szCs w:val="24"/>
        </w:rPr>
        <w:t xml:space="preserve">community composition </w:t>
      </w:r>
      <w:r w:rsidR="00C2668C">
        <w:rPr>
          <w:rFonts w:ascii="Times New Roman" w:eastAsia="Times New Roman" w:hAnsi="Times New Roman" w:cs="Times New Roman"/>
          <w:sz w:val="24"/>
          <w:szCs w:val="24"/>
        </w:rPr>
        <w:t>and</w:t>
      </w:r>
      <w:r w:rsidR="008A5647">
        <w:rPr>
          <w:rFonts w:ascii="Times New Roman" w:eastAsia="Times New Roman" w:hAnsi="Times New Roman" w:cs="Times New Roman"/>
          <w:sz w:val="24"/>
          <w:szCs w:val="24"/>
        </w:rPr>
        <w:t xml:space="preserve"> </w:t>
      </w:r>
      <w:r w:rsidR="00DF77C2" w:rsidRPr="00357863">
        <w:rPr>
          <w:rFonts w:ascii="Times New Roman" w:eastAsia="Times New Roman" w:hAnsi="Times New Roman" w:cs="Times New Roman"/>
          <w:sz w:val="24"/>
          <w:szCs w:val="24"/>
        </w:rPr>
        <w:t xml:space="preserve">dietary tracers such as </w:t>
      </w:r>
      <w:r w:rsidR="004A1C07">
        <w:rPr>
          <w:rFonts w:ascii="Times New Roman" w:eastAsia="Times New Roman" w:hAnsi="Times New Roman" w:cs="Times New Roman"/>
          <w:sz w:val="24"/>
          <w:szCs w:val="24"/>
        </w:rPr>
        <w:t xml:space="preserve">carbon and nitrogen </w:t>
      </w:r>
      <w:r w:rsidR="00DF77C2" w:rsidRPr="00357863">
        <w:rPr>
          <w:rFonts w:ascii="Times New Roman" w:eastAsia="Times New Roman" w:hAnsi="Times New Roman" w:cs="Times New Roman"/>
          <w:sz w:val="24"/>
          <w:szCs w:val="24"/>
        </w:rPr>
        <w:t>stable isotopes and fatty acids</w:t>
      </w:r>
      <w:r w:rsidR="00D8535D" w:rsidRPr="00357863">
        <w:rPr>
          <w:rFonts w:ascii="Times New Roman" w:eastAsia="Times New Roman" w:hAnsi="Times New Roman" w:cs="Times New Roman"/>
          <w:sz w:val="24"/>
          <w:szCs w:val="24"/>
        </w:rPr>
        <w:t xml:space="preserve">. </w:t>
      </w:r>
    </w:p>
    <w:p w14:paraId="1D20CD7E" w14:textId="77777777" w:rsidR="00715D55" w:rsidRDefault="00715D55">
      <w:pPr>
        <w:ind w:firstLine="720"/>
        <w:rPr>
          <w:rFonts w:ascii="Times New Roman" w:eastAsia="Times New Roman" w:hAnsi="Times New Roman" w:cs="Times New Roman"/>
          <w:sz w:val="24"/>
          <w:szCs w:val="24"/>
        </w:rPr>
      </w:pPr>
    </w:p>
    <w:p w14:paraId="0E781D3D" w14:textId="77777777" w:rsidR="00715D55" w:rsidRDefault="00D8535D">
      <w:pPr>
        <w:rPr>
          <w:rFonts w:ascii="Times New Roman" w:eastAsia="Times New Roman" w:hAnsi="Times New Roman" w:cs="Times New Roman"/>
          <w:b/>
          <w:sz w:val="24"/>
          <w:szCs w:val="24"/>
        </w:rPr>
      </w:pPr>
      <w:r>
        <w:rPr>
          <w:b/>
        </w:rPr>
        <w:t xml:space="preserve"> </w:t>
      </w:r>
      <w:r>
        <w:rPr>
          <w:rFonts w:ascii="Times New Roman" w:eastAsia="Times New Roman" w:hAnsi="Times New Roman" w:cs="Times New Roman"/>
          <w:b/>
          <w:sz w:val="24"/>
          <w:szCs w:val="24"/>
        </w:rPr>
        <w:t>Methods</w:t>
      </w:r>
    </w:p>
    <w:p w14:paraId="3106650F" w14:textId="77777777" w:rsidR="00715D55" w:rsidRDefault="00715D55">
      <w:pPr>
        <w:rPr>
          <w:rFonts w:ascii="Times New Roman" w:eastAsia="Times New Roman" w:hAnsi="Times New Roman" w:cs="Times New Roman"/>
          <w:b/>
          <w:sz w:val="24"/>
          <w:szCs w:val="24"/>
        </w:rPr>
      </w:pPr>
    </w:p>
    <w:p w14:paraId="7247C938" w14:textId="773BFEDC" w:rsidR="007E6282" w:rsidRDefault="00D8535D" w:rsidP="007E6282">
      <w:pPr>
        <w:pStyle w:val="ListParagraph"/>
        <w:numPr>
          <w:ilvl w:val="0"/>
          <w:numId w:val="2"/>
        </w:numPr>
        <w:rPr>
          <w:rFonts w:ascii="Times New Roman" w:eastAsia="Times New Roman" w:hAnsi="Times New Roman" w:cs="Times New Roman"/>
          <w:i/>
          <w:sz w:val="24"/>
          <w:szCs w:val="24"/>
        </w:rPr>
      </w:pPr>
      <w:r w:rsidRPr="007E6282">
        <w:rPr>
          <w:rFonts w:ascii="Times New Roman" w:eastAsia="Times New Roman" w:hAnsi="Times New Roman" w:cs="Times New Roman"/>
          <w:i/>
          <w:sz w:val="24"/>
          <w:szCs w:val="24"/>
        </w:rPr>
        <w:t>Site description</w:t>
      </w:r>
    </w:p>
    <w:p w14:paraId="53AD3AFA" w14:textId="77777777" w:rsidR="007E6282" w:rsidRPr="007E6282" w:rsidRDefault="007E6282" w:rsidP="007E6282">
      <w:pPr>
        <w:rPr>
          <w:rFonts w:ascii="Times New Roman" w:eastAsia="Times New Roman" w:hAnsi="Times New Roman" w:cs="Times New Roman"/>
          <w:i/>
          <w:sz w:val="24"/>
          <w:szCs w:val="24"/>
        </w:rPr>
      </w:pPr>
    </w:p>
    <w:p w14:paraId="59707E75" w14:textId="1FDE65AA" w:rsidR="007E6282" w:rsidRDefault="00D8535D" w:rsidP="007E6282">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vast majority of Lake Baikal’s 2,</w:t>
      </w:r>
      <w:r w:rsidR="00210EE3">
        <w:rPr>
          <w:rFonts w:ascii="Times New Roman" w:eastAsia="Times New Roman" w:hAnsi="Times New Roman" w:cs="Times New Roman"/>
          <w:sz w:val="24"/>
          <w:szCs w:val="24"/>
        </w:rPr>
        <w:t>1</w:t>
      </w:r>
      <w:r>
        <w:rPr>
          <w:rFonts w:ascii="Times New Roman" w:eastAsia="Times New Roman" w:hAnsi="Times New Roman" w:cs="Times New Roman"/>
          <w:sz w:val="24"/>
          <w:szCs w:val="24"/>
        </w:rPr>
        <w:t>00-km shoreline lacks lakeside development</w:t>
      </w:r>
      <w:r w:rsidR="00B417BC">
        <w:rPr>
          <w:rFonts w:ascii="Times New Roman" w:eastAsia="Times New Roman" w:hAnsi="Times New Roman" w:cs="Times New Roman"/>
          <w:sz w:val="24"/>
          <w:szCs w:val="24"/>
        </w:rPr>
        <w:t xml:space="preserve"> </w:t>
      </w:r>
      <w:r w:rsidR="00B417BC">
        <w:rPr>
          <w:rFonts w:ascii="Times New Roman" w:eastAsia="Times New Roman" w:hAnsi="Times New Roman" w:cs="Times New Roman"/>
          <w:sz w:val="24"/>
          <w:szCs w:val="24"/>
        </w:rPr>
        <w:fldChar w:fldCharType="begin"/>
      </w:r>
      <w:r w:rsidR="00147D1A">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Pr>
          <w:rFonts w:ascii="Times New Roman" w:eastAsia="Times New Roman" w:hAnsi="Times New Roman" w:cs="Times New Roman"/>
          <w:sz w:val="24"/>
          <w:szCs w:val="24"/>
        </w:rPr>
        <w:fldChar w:fldCharType="separate"/>
      </w:r>
      <w:r w:rsidR="00147D1A" w:rsidRPr="00147D1A">
        <w:rPr>
          <w:rFonts w:ascii="Times New Roman" w:hAnsi="Times New Roman" w:cs="Times New Roman"/>
          <w:sz w:val="24"/>
        </w:rPr>
        <w:t>(Moore et al. 2009; Timoshkin et al. 2016)</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Our study focused on a 40-km </w:t>
      </w:r>
      <w:r w:rsidR="0028782C">
        <w:rPr>
          <w:rFonts w:ascii="Times New Roman" w:eastAsia="Times New Roman" w:hAnsi="Times New Roman" w:cs="Times New Roman"/>
          <w:sz w:val="24"/>
          <w:szCs w:val="24"/>
        </w:rPr>
        <w:t xml:space="preserve">section </w:t>
      </w:r>
      <w:r>
        <w:rPr>
          <w:rFonts w:ascii="Times New Roman" w:eastAsia="Times New Roman" w:hAnsi="Times New Roman" w:cs="Times New Roman"/>
          <w:sz w:val="24"/>
          <w:szCs w:val="24"/>
        </w:rPr>
        <w:t xml:space="preserve">of Baikal’s southwestern shoreline, </w:t>
      </w:r>
      <w:r w:rsidR="00414172">
        <w:rPr>
          <w:rFonts w:ascii="Times New Roman" w:eastAsia="Times New Roman" w:hAnsi="Times New Roman" w:cs="Times New Roman"/>
          <w:sz w:val="24"/>
          <w:szCs w:val="24"/>
        </w:rPr>
        <w:t>which included three settlements of different size</w:t>
      </w:r>
      <w:r w:rsidR="00AA09EF">
        <w:rPr>
          <w:rFonts w:ascii="Times New Roman" w:eastAsia="Times New Roman" w:hAnsi="Times New Roman" w:cs="Times New Roman"/>
          <w:sz w:val="24"/>
          <w:szCs w:val="24"/>
        </w:rPr>
        <w:t>s</w:t>
      </w:r>
      <w:r w:rsidR="00147D1A">
        <w:rPr>
          <w:rFonts w:ascii="Times New Roman" w:eastAsia="Times New Roman" w:hAnsi="Times New Roman" w:cs="Times New Roman"/>
          <w:sz w:val="24"/>
          <w:szCs w:val="24"/>
        </w:rPr>
        <w:t xml:space="preserve"> (Figure 1</w:t>
      </w:r>
      <w:r w:rsidR="00AA09EF">
        <w:rPr>
          <w:rFonts w:ascii="Times New Roman" w:eastAsia="Times New Roman" w:hAnsi="Times New Roman" w:cs="Times New Roman"/>
          <w:sz w:val="24"/>
          <w:szCs w:val="24"/>
        </w:rPr>
        <w:t>; Figure 2</w:t>
      </w:r>
      <w:r w:rsidR="00147D1A">
        <w:rPr>
          <w:rFonts w:ascii="Times New Roman" w:eastAsia="Times New Roman" w:hAnsi="Times New Roman" w:cs="Times New Roman"/>
          <w:sz w:val="24"/>
          <w:szCs w:val="24"/>
        </w:rPr>
        <w:t>)</w:t>
      </w:r>
      <w:r w:rsidR="00E42EE1">
        <w:rPr>
          <w:rFonts w:ascii="Times New Roman" w:eastAsia="Times New Roman" w:hAnsi="Times New Roman" w:cs="Times New Roman"/>
          <w:sz w:val="24"/>
          <w:szCs w:val="24"/>
        </w:rPr>
        <w:t>.</w:t>
      </w:r>
      <w:r w:rsidR="00497A12">
        <w:rPr>
          <w:rFonts w:ascii="Times New Roman" w:eastAsia="Times New Roman" w:hAnsi="Times New Roman" w:cs="Times New Roman"/>
          <w:sz w:val="24"/>
          <w:szCs w:val="24"/>
        </w:rPr>
        <w:t xml:space="preserve"> </w:t>
      </w:r>
      <w:r w:rsidR="007E04C1">
        <w:rPr>
          <w:rFonts w:ascii="Times New Roman" w:eastAsia="Times New Roman" w:hAnsi="Times New Roman" w:cs="Times New Roman"/>
          <w:sz w:val="24"/>
          <w:szCs w:val="24"/>
        </w:rPr>
        <w:t>From 19 through 23 August 2015, w</w:t>
      </w:r>
      <w:r w:rsidR="007E6282">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Pr>
          <w:rFonts w:ascii="Times New Roman" w:eastAsia="Times New Roman" w:hAnsi="Times New Roman" w:cs="Times New Roman"/>
          <w:sz w:val="24"/>
          <w:szCs w:val="24"/>
        </w:rPr>
        <w:t xml:space="preserve"> (along the waterfront of human settlements)</w:t>
      </w:r>
      <w:r w:rsidR="007E6282">
        <w:rPr>
          <w:rFonts w:ascii="Times New Roman" w:eastAsia="Times New Roman" w:hAnsi="Times New Roman" w:cs="Times New Roman"/>
          <w:sz w:val="24"/>
          <w:szCs w:val="24"/>
        </w:rPr>
        <w:t xml:space="preserve"> </w:t>
      </w:r>
      <w:r w:rsidR="000D4AC4">
        <w:rPr>
          <w:rFonts w:ascii="Times New Roman" w:eastAsia="Times New Roman" w:hAnsi="Times New Roman" w:cs="Times New Roman"/>
          <w:sz w:val="24"/>
          <w:szCs w:val="24"/>
        </w:rPr>
        <w:t xml:space="preserve">to “undeveloped” </w:t>
      </w:r>
      <w:r w:rsidR="007E6282">
        <w:rPr>
          <w:rFonts w:ascii="Times New Roman" w:eastAsia="Times New Roman" w:hAnsi="Times New Roman" w:cs="Times New Roman"/>
          <w:sz w:val="24"/>
          <w:szCs w:val="24"/>
        </w:rPr>
        <w:t xml:space="preserve">(no </w:t>
      </w:r>
      <w:r w:rsidR="000D4AC4">
        <w:rPr>
          <w:rFonts w:ascii="Times New Roman" w:eastAsia="Times New Roman" w:hAnsi="Times New Roman" w:cs="Times New Roman"/>
          <w:sz w:val="24"/>
          <w:szCs w:val="24"/>
        </w:rPr>
        <w:t xml:space="preserve">adjacent </w:t>
      </w:r>
      <w:r w:rsidR="007E6282">
        <w:rPr>
          <w:rFonts w:ascii="Times New Roman" w:eastAsia="Times New Roman" w:hAnsi="Times New Roman" w:cs="Times New Roman"/>
          <w:sz w:val="24"/>
          <w:szCs w:val="24"/>
        </w:rPr>
        <w:t>human settlements and complete forest cover</w:t>
      </w:r>
      <w:r w:rsidR="002A6CDC">
        <w:rPr>
          <w:rFonts w:ascii="Times New Roman" w:eastAsia="Times New Roman" w:hAnsi="Times New Roman" w:cs="Times New Roman"/>
          <w:sz w:val="24"/>
          <w:szCs w:val="24"/>
        </w:rPr>
        <w:t xml:space="preserve">; </w:t>
      </w:r>
      <w:r w:rsidR="00C03D31">
        <w:rPr>
          <w:rFonts w:ascii="Times New Roman" w:eastAsia="Times New Roman" w:hAnsi="Times New Roman" w:cs="Times New Roman"/>
          <w:sz w:val="24"/>
          <w:szCs w:val="24"/>
        </w:rPr>
        <w:t>Figure 1; Figure 2; Table 1)</w:t>
      </w:r>
      <w:r w:rsidR="007E6282">
        <w:rPr>
          <w:rFonts w:ascii="Times New Roman" w:eastAsia="Times New Roman" w:hAnsi="Times New Roman" w:cs="Times New Roman"/>
          <w:sz w:val="24"/>
          <w:szCs w:val="24"/>
        </w:rPr>
        <w:t>. Pelagic sites were located 2 to 5 km offshore from each of the developed sites</w:t>
      </w:r>
      <w:r w:rsidR="0028782C">
        <w:rPr>
          <w:rFonts w:ascii="Times New Roman" w:eastAsia="Times New Roman" w:hAnsi="Times New Roman" w:cs="Times New Roman"/>
          <w:sz w:val="24"/>
          <w:szCs w:val="24"/>
        </w:rPr>
        <w:t xml:space="preserve"> in water depths of </w:t>
      </w:r>
      <w:r w:rsidR="00730E9A">
        <w:rPr>
          <w:rFonts w:ascii="Times New Roman" w:eastAsia="Times New Roman" w:hAnsi="Times New Roman" w:cs="Times New Roman"/>
          <w:sz w:val="24"/>
          <w:szCs w:val="24"/>
        </w:rPr>
        <w:t>900</w:t>
      </w:r>
      <w:r w:rsidR="0028782C">
        <w:rPr>
          <w:rFonts w:ascii="Times New Roman" w:eastAsia="Times New Roman" w:hAnsi="Times New Roman" w:cs="Times New Roman"/>
          <w:sz w:val="24"/>
          <w:szCs w:val="24"/>
        </w:rPr>
        <w:t>-</w:t>
      </w:r>
      <w:r w:rsidR="00730E9A">
        <w:rPr>
          <w:rFonts w:ascii="Times New Roman" w:eastAsia="Times New Roman" w:hAnsi="Times New Roman" w:cs="Times New Roman"/>
          <w:sz w:val="24"/>
          <w:szCs w:val="24"/>
        </w:rPr>
        <w:t>1300</w:t>
      </w:r>
      <w:r w:rsidR="0028782C">
        <w:rPr>
          <w:rFonts w:ascii="Times New Roman" w:eastAsia="Times New Roman" w:hAnsi="Times New Roman" w:cs="Times New Roman"/>
          <w:sz w:val="24"/>
          <w:szCs w:val="24"/>
        </w:rPr>
        <w:t xml:space="preserve"> m</w:t>
      </w:r>
      <w:r w:rsidR="007E6282">
        <w:rPr>
          <w:rFonts w:ascii="Times New Roman" w:eastAsia="Times New Roman" w:hAnsi="Times New Roman" w:cs="Times New Roman"/>
          <w:sz w:val="24"/>
          <w:szCs w:val="24"/>
        </w:rPr>
        <w:t xml:space="preserve"> (Figure 1; Table 1). Littoral sites were sampled at </w:t>
      </w:r>
      <w:r w:rsidR="00147D1A">
        <w:rPr>
          <w:rFonts w:ascii="Times New Roman" w:eastAsia="Times New Roman" w:hAnsi="Times New Roman" w:cs="Times New Roman"/>
          <w:sz w:val="24"/>
          <w:szCs w:val="24"/>
        </w:rPr>
        <w:t xml:space="preserve">approximately </w:t>
      </w:r>
      <w:r w:rsidR="007E6282">
        <w:rPr>
          <w:rFonts w:ascii="Times New Roman" w:eastAsia="Times New Roman" w:hAnsi="Times New Roman" w:cs="Times New Roman"/>
          <w:sz w:val="24"/>
          <w:szCs w:val="24"/>
        </w:rPr>
        <w:t xml:space="preserve">the same depth (~1.25 m) </w:t>
      </w:r>
      <w:r w:rsidR="0028782C">
        <w:rPr>
          <w:rFonts w:ascii="Times New Roman" w:eastAsia="Times New Roman" w:hAnsi="Times New Roman" w:cs="Times New Roman"/>
          <w:sz w:val="24"/>
          <w:szCs w:val="24"/>
        </w:rPr>
        <w:t xml:space="preserve">at a distance of </w:t>
      </w:r>
      <w:r w:rsidR="00730E9A">
        <w:rPr>
          <w:rFonts w:ascii="Times New Roman" w:eastAsia="Times New Roman" w:hAnsi="Times New Roman" w:cs="Times New Roman"/>
          <w:sz w:val="24"/>
          <w:szCs w:val="24"/>
        </w:rPr>
        <w:t>8.9</w:t>
      </w:r>
      <w:r w:rsidR="00190BF3">
        <w:rPr>
          <w:rFonts w:ascii="Times New Roman" w:eastAsia="Times New Roman" w:hAnsi="Times New Roman" w:cs="Times New Roman"/>
          <w:sz w:val="24"/>
          <w:szCs w:val="24"/>
        </w:rPr>
        <w:t>0</w:t>
      </w:r>
      <w:r w:rsidR="00730E9A">
        <w:rPr>
          <w:rFonts w:ascii="Times New Roman" w:eastAsia="Times New Roman" w:hAnsi="Times New Roman" w:cs="Times New Roman"/>
          <w:sz w:val="24"/>
          <w:szCs w:val="24"/>
        </w:rPr>
        <w:t>-20.75</w:t>
      </w:r>
      <w:r w:rsidR="0028782C">
        <w:rPr>
          <w:rFonts w:ascii="Times New Roman" w:eastAsia="Times New Roman" w:hAnsi="Times New Roman" w:cs="Times New Roman"/>
          <w:sz w:val="24"/>
          <w:szCs w:val="24"/>
        </w:rPr>
        <w:t xml:space="preserve"> m from shore</w:t>
      </w:r>
      <w:r w:rsidR="007E6282">
        <w:rPr>
          <w:rFonts w:ascii="Times New Roman" w:eastAsia="Times New Roman" w:hAnsi="Times New Roman" w:cs="Times New Roman"/>
          <w:sz w:val="24"/>
          <w:szCs w:val="24"/>
        </w:rPr>
        <w:t xml:space="preserve"> (Table 1). At each site, air temperature was measured with a mercury thermometer</w:t>
      </w:r>
      <w:r w:rsidR="00271F4F">
        <w:rPr>
          <w:rFonts w:ascii="Times New Roman" w:eastAsia="Times New Roman" w:hAnsi="Times New Roman" w:cs="Times New Roman"/>
          <w:sz w:val="24"/>
          <w:szCs w:val="24"/>
        </w:rPr>
        <w:t>,</w:t>
      </w:r>
      <w:r w:rsidR="007E6282">
        <w:rPr>
          <w:rFonts w:ascii="Times New Roman" w:eastAsia="Times New Roman" w:hAnsi="Times New Roman" w:cs="Times New Roman"/>
          <w:sz w:val="24"/>
          <w:szCs w:val="24"/>
        </w:rPr>
        <w:t xml:space="preserve"> and photographs were taken of the substrate and the shoreline.</w:t>
      </w:r>
    </w:p>
    <w:p w14:paraId="38C88236" w14:textId="77777777" w:rsidR="00147D1A" w:rsidRDefault="00147D1A" w:rsidP="007E6282">
      <w:pPr>
        <w:rPr>
          <w:rFonts w:ascii="Times New Roman" w:eastAsia="Times New Roman" w:hAnsi="Times New Roman" w:cs="Times New Roman"/>
          <w:sz w:val="24"/>
          <w:szCs w:val="24"/>
        </w:rPr>
      </w:pPr>
    </w:p>
    <w:p w14:paraId="53BBF2BF" w14:textId="0C4D07AA" w:rsidR="00715D55" w:rsidRDefault="00F96156"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7E6282">
        <w:rPr>
          <w:rFonts w:ascii="Times New Roman" w:eastAsia="Times New Roman" w:hAnsi="Times New Roman" w:cs="Times New Roman"/>
          <w:sz w:val="24"/>
          <w:szCs w:val="24"/>
        </w:rPr>
        <w:t>hree discrete lakeside settlements</w:t>
      </w:r>
      <w:r>
        <w:rPr>
          <w:rFonts w:ascii="Times New Roman" w:eastAsia="Times New Roman" w:hAnsi="Times New Roman" w:cs="Times New Roman"/>
          <w:sz w:val="24"/>
          <w:szCs w:val="24"/>
        </w:rPr>
        <w:t xml:space="preserve"> </w:t>
      </w:r>
      <w:r w:rsidR="00731C73">
        <w:rPr>
          <w:rFonts w:ascii="Times New Roman" w:eastAsia="Times New Roman" w:hAnsi="Times New Roman" w:cs="Times New Roman"/>
          <w:sz w:val="24"/>
          <w:szCs w:val="24"/>
        </w:rPr>
        <w:t>were located</w:t>
      </w:r>
      <w:r>
        <w:rPr>
          <w:rFonts w:ascii="Times New Roman" w:eastAsia="Times New Roman" w:hAnsi="Times New Roman" w:cs="Times New Roman"/>
          <w:sz w:val="24"/>
          <w:szCs w:val="24"/>
        </w:rPr>
        <w:t xml:space="preserve"> along our 40-km transect</w:t>
      </w:r>
      <w:r w:rsidR="007E628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 xml:space="preserve">The largest, </w:t>
      </w:r>
      <w:proofErr w:type="spellStart"/>
      <w:r w:rsidR="00D8535D">
        <w:rPr>
          <w:rFonts w:ascii="Times New Roman" w:eastAsia="Times New Roman" w:hAnsi="Times New Roman" w:cs="Times New Roman"/>
          <w:sz w:val="24"/>
          <w:szCs w:val="24"/>
        </w:rPr>
        <w:t>Listvyanka</w:t>
      </w:r>
      <w:proofErr w:type="spellEnd"/>
      <w:r w:rsidR="00D8535D">
        <w:rPr>
          <w:rFonts w:ascii="Times New Roman" w:eastAsia="Times New Roman" w:hAnsi="Times New Roman" w:cs="Times New Roman"/>
          <w:sz w:val="24"/>
          <w:szCs w:val="24"/>
        </w:rPr>
        <w:t xml:space="preserve">, is primarily a tourist town </w:t>
      </w:r>
      <w:r w:rsidR="00A43525">
        <w:rPr>
          <w:rFonts w:ascii="Times New Roman" w:eastAsia="Times New Roman" w:hAnsi="Times New Roman" w:cs="Times New Roman"/>
          <w:sz w:val="24"/>
          <w:szCs w:val="24"/>
        </w:rPr>
        <w:t xml:space="preserve">of </w:t>
      </w:r>
      <w:r w:rsidR="00D8535D">
        <w:rPr>
          <w:rFonts w:ascii="Times New Roman" w:eastAsia="Times New Roman" w:hAnsi="Times New Roman" w:cs="Times New Roman"/>
          <w:sz w:val="24"/>
          <w:szCs w:val="24"/>
        </w:rPr>
        <w:t xml:space="preserve">approximately </w:t>
      </w:r>
      <w:r w:rsidR="00A43525">
        <w:rPr>
          <w:rFonts w:ascii="Times New Roman" w:eastAsia="Times New Roman" w:hAnsi="Times New Roman" w:cs="Times New Roman"/>
          <w:sz w:val="24"/>
          <w:szCs w:val="24"/>
        </w:rPr>
        <w:t>2000</w:t>
      </w:r>
      <w:r w:rsidR="00D8535D">
        <w:rPr>
          <w:rFonts w:ascii="Times New Roman" w:eastAsia="Times New Roman" w:hAnsi="Times New Roman" w:cs="Times New Roman"/>
          <w:sz w:val="24"/>
          <w:szCs w:val="24"/>
        </w:rPr>
        <w:t xml:space="preserve"> permanent residents, although tourism can contribute significantly to the town’s population with </w:t>
      </w:r>
      <w:r w:rsidR="00AA09EF">
        <w:rPr>
          <w:rFonts w:ascii="Times New Roman" w:eastAsia="Times New Roman" w:hAnsi="Times New Roman" w:cs="Times New Roman"/>
          <w:sz w:val="24"/>
          <w:szCs w:val="24"/>
        </w:rPr>
        <w:t xml:space="preserve">approximately </w:t>
      </w:r>
      <w:r w:rsidR="009F5671">
        <w:rPr>
          <w:rFonts w:ascii="Times New Roman" w:eastAsia="Times New Roman" w:hAnsi="Times New Roman" w:cs="Times New Roman"/>
          <w:sz w:val="24"/>
          <w:szCs w:val="24"/>
        </w:rPr>
        <w:t>1.2 million</w:t>
      </w:r>
      <w:r w:rsidR="00D8535D">
        <w:rPr>
          <w:rFonts w:ascii="Times New Roman" w:eastAsia="Times New Roman" w:hAnsi="Times New Roman" w:cs="Times New Roman"/>
          <w:sz w:val="24"/>
          <w:szCs w:val="24"/>
        </w:rPr>
        <w:t xml:space="preserve"> </w:t>
      </w:r>
      <w:r w:rsidR="00CE6655">
        <w:rPr>
          <w:rFonts w:ascii="Times New Roman" w:eastAsia="Times New Roman" w:hAnsi="Times New Roman" w:cs="Times New Roman"/>
          <w:sz w:val="24"/>
          <w:szCs w:val="24"/>
        </w:rPr>
        <w:t xml:space="preserve">annual </w:t>
      </w:r>
      <w:r w:rsidR="00414172">
        <w:rPr>
          <w:rFonts w:ascii="Times New Roman" w:eastAsia="Times New Roman" w:hAnsi="Times New Roman" w:cs="Times New Roman"/>
          <w:sz w:val="24"/>
          <w:szCs w:val="24"/>
        </w:rPr>
        <w:t xml:space="preserve">visitors </w:t>
      </w:r>
      <w:r w:rsidR="006F1DAD">
        <w:rPr>
          <w:rFonts w:ascii="Times New Roman" w:eastAsia="Times New Roman" w:hAnsi="Times New Roman" w:cs="Times New Roman"/>
          <w:sz w:val="24"/>
          <w:szCs w:val="24"/>
        </w:rPr>
        <w:fldChar w:fldCharType="begin"/>
      </w:r>
      <w:r w:rsidR="006F1DAD">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Pr>
          <w:rFonts w:ascii="Times New Roman" w:eastAsia="Times New Roman" w:hAnsi="Times New Roman" w:cs="Times New Roman"/>
          <w:sz w:val="24"/>
          <w:szCs w:val="24"/>
        </w:rPr>
        <w:fldChar w:fldCharType="separate"/>
      </w:r>
      <w:r w:rsidR="006F1DAD" w:rsidRPr="006F1DAD">
        <w:rPr>
          <w:rFonts w:ascii="Times New Roman" w:hAnsi="Times New Roman" w:cs="Times New Roman"/>
          <w:sz w:val="24"/>
        </w:rPr>
        <w:t>(Interfax-Tourism 2018)</w:t>
      </w:r>
      <w:r w:rsidR="006F1DAD">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414172">
        <w:rPr>
          <w:rFonts w:ascii="Times New Roman" w:eastAsia="Times New Roman" w:hAnsi="Times New Roman" w:cs="Times New Roman"/>
          <w:sz w:val="24"/>
          <w:szCs w:val="24"/>
        </w:rPr>
        <w:t>The other</w:t>
      </w:r>
      <w:r w:rsidR="00D8535D">
        <w:rPr>
          <w:rFonts w:ascii="Times New Roman" w:eastAsia="Times New Roman" w:hAnsi="Times New Roman" w:cs="Times New Roman"/>
          <w:sz w:val="24"/>
          <w:szCs w:val="24"/>
        </w:rPr>
        <w:t xml:space="preserve"> two </w:t>
      </w:r>
      <w:r w:rsidR="00414172">
        <w:rPr>
          <w:rFonts w:ascii="Times New Roman" w:eastAsia="Times New Roman" w:hAnsi="Times New Roman" w:cs="Times New Roman"/>
          <w:sz w:val="24"/>
          <w:szCs w:val="24"/>
        </w:rPr>
        <w:t>settlements are the</w:t>
      </w:r>
      <w:r w:rsidR="00D8535D">
        <w:rPr>
          <w:rFonts w:ascii="Times New Roman" w:eastAsia="Times New Roman" w:hAnsi="Times New Roman" w:cs="Times New Roman"/>
          <w:sz w:val="24"/>
          <w:szCs w:val="24"/>
        </w:rPr>
        <w:t xml:space="preserve"> villages Bolshie </w:t>
      </w:r>
      <w:proofErr w:type="spellStart"/>
      <w:r w:rsidR="00D8535D">
        <w:rPr>
          <w:rFonts w:ascii="Times New Roman" w:eastAsia="Times New Roman" w:hAnsi="Times New Roman" w:cs="Times New Roman"/>
          <w:sz w:val="24"/>
          <w:szCs w:val="24"/>
        </w:rPr>
        <w:t>Koty</w:t>
      </w:r>
      <w:proofErr w:type="spellEnd"/>
      <w:r w:rsidR="00D8535D">
        <w:rPr>
          <w:rFonts w:ascii="Times New Roman" w:eastAsia="Times New Roman" w:hAnsi="Times New Roman" w:cs="Times New Roman"/>
          <w:sz w:val="24"/>
          <w:szCs w:val="24"/>
        </w:rPr>
        <w:t xml:space="preserve"> and </w:t>
      </w:r>
      <w:proofErr w:type="spellStart"/>
      <w:r w:rsidR="00D8535D">
        <w:rPr>
          <w:rFonts w:ascii="Times New Roman" w:eastAsia="Times New Roman" w:hAnsi="Times New Roman" w:cs="Times New Roman"/>
          <w:sz w:val="24"/>
          <w:szCs w:val="24"/>
        </w:rPr>
        <w:t>Bolshoe</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Goloustnoe</w:t>
      </w:r>
      <w:proofErr w:type="spellEnd"/>
      <w:r w:rsidR="000D4AC4">
        <w:rPr>
          <w:rFonts w:ascii="Times New Roman" w:eastAsia="Times New Roman" w:hAnsi="Times New Roman" w:cs="Times New Roman"/>
          <w:sz w:val="24"/>
          <w:szCs w:val="24"/>
        </w:rPr>
        <w:t>, which</w:t>
      </w:r>
      <w:r w:rsidR="009F5671">
        <w:rPr>
          <w:rFonts w:ascii="Times New Roman" w:eastAsia="Times New Roman" w:hAnsi="Times New Roman" w:cs="Times New Roman"/>
          <w:sz w:val="24"/>
          <w:szCs w:val="24"/>
        </w:rPr>
        <w:t xml:space="preserve"> have approximately 80 and 600 permanent residents, respectively</w:t>
      </w:r>
      <w:r w:rsidR="00D8535D">
        <w:rPr>
          <w:rFonts w:ascii="Times New Roman" w:eastAsia="Times New Roman" w:hAnsi="Times New Roman" w:cs="Times New Roman"/>
          <w:sz w:val="24"/>
          <w:szCs w:val="24"/>
        </w:rPr>
        <w:t xml:space="preserve">. Bolshie </w:t>
      </w:r>
      <w:proofErr w:type="spellStart"/>
      <w:r w:rsidR="00D8535D">
        <w:rPr>
          <w:rFonts w:ascii="Times New Roman" w:eastAsia="Times New Roman" w:hAnsi="Times New Roman" w:cs="Times New Roman"/>
          <w:sz w:val="24"/>
          <w:szCs w:val="24"/>
        </w:rPr>
        <w:t>Koty</w:t>
      </w:r>
      <w:proofErr w:type="spellEnd"/>
      <w:r w:rsidR="00D8535D">
        <w:rPr>
          <w:rFonts w:ascii="Times New Roman" w:eastAsia="Times New Roman" w:hAnsi="Times New Roman" w:cs="Times New Roman"/>
          <w:sz w:val="24"/>
          <w:szCs w:val="24"/>
        </w:rPr>
        <w:t xml:space="preserve"> </w:t>
      </w:r>
      <w:r w:rsidR="00833288">
        <w:rPr>
          <w:rFonts w:ascii="Times New Roman" w:eastAsia="Times New Roman" w:hAnsi="Times New Roman" w:cs="Times New Roman"/>
          <w:sz w:val="24"/>
          <w:szCs w:val="24"/>
        </w:rPr>
        <w:t xml:space="preserve">is home to </w:t>
      </w:r>
      <w:r w:rsidR="00D8535D">
        <w:rPr>
          <w:rFonts w:ascii="Times New Roman" w:eastAsia="Times New Roman" w:hAnsi="Times New Roman" w:cs="Times New Roman"/>
          <w:sz w:val="24"/>
          <w:szCs w:val="24"/>
        </w:rPr>
        <w:t>two field research stations</w:t>
      </w:r>
      <w:r w:rsidR="00905270">
        <w:rPr>
          <w:rFonts w:ascii="Times New Roman" w:eastAsia="Times New Roman" w:hAnsi="Times New Roman" w:cs="Times New Roman"/>
          <w:sz w:val="24"/>
          <w:szCs w:val="24"/>
        </w:rPr>
        <w:t xml:space="preserve"> and several small </w:t>
      </w:r>
      <w:r w:rsidR="000D4AC4">
        <w:rPr>
          <w:rFonts w:ascii="Times New Roman" w:eastAsia="Times New Roman" w:hAnsi="Times New Roman" w:cs="Times New Roman"/>
          <w:sz w:val="24"/>
          <w:szCs w:val="24"/>
        </w:rPr>
        <w:t>tourist accommodations</w:t>
      </w:r>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Bolshoe</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Goloustnoe</w:t>
      </w:r>
      <w:proofErr w:type="spellEnd"/>
      <w:r w:rsidR="00D8535D">
        <w:rPr>
          <w:rFonts w:ascii="Times New Roman" w:eastAsia="Times New Roman" w:hAnsi="Times New Roman" w:cs="Times New Roman"/>
          <w:sz w:val="24"/>
          <w:szCs w:val="24"/>
        </w:rPr>
        <w:t xml:space="preserve"> </w:t>
      </w:r>
      <w:r w:rsidR="0028782C">
        <w:rPr>
          <w:rFonts w:ascii="Times New Roman" w:eastAsia="Times New Roman" w:hAnsi="Times New Roman" w:cs="Times New Roman"/>
          <w:sz w:val="24"/>
          <w:szCs w:val="24"/>
        </w:rPr>
        <w:t>has several hotels and tourist camps</w:t>
      </w:r>
      <w:r w:rsidR="00D8535D">
        <w:rPr>
          <w:rFonts w:ascii="Times New Roman" w:eastAsia="Times New Roman" w:hAnsi="Times New Roman" w:cs="Times New Roman"/>
          <w:sz w:val="24"/>
          <w:szCs w:val="24"/>
        </w:rPr>
        <w:t xml:space="preserve">. </w:t>
      </w:r>
      <w:r w:rsidR="006D4ADB">
        <w:rPr>
          <w:rFonts w:ascii="Times New Roman" w:eastAsia="Times New Roman" w:hAnsi="Times New Roman" w:cs="Times New Roman"/>
          <w:sz w:val="24"/>
          <w:szCs w:val="24"/>
        </w:rPr>
        <w:t xml:space="preserve">Although Bolshie </w:t>
      </w:r>
      <w:proofErr w:type="spellStart"/>
      <w:r w:rsidR="006D4ADB">
        <w:rPr>
          <w:rFonts w:ascii="Times New Roman" w:eastAsia="Times New Roman" w:hAnsi="Times New Roman" w:cs="Times New Roman"/>
          <w:sz w:val="24"/>
          <w:szCs w:val="24"/>
        </w:rPr>
        <w:t>Koty</w:t>
      </w:r>
      <w:proofErr w:type="spellEnd"/>
      <w:r w:rsidR="006D4ADB">
        <w:rPr>
          <w:rFonts w:ascii="Times New Roman" w:eastAsia="Times New Roman" w:hAnsi="Times New Roman" w:cs="Times New Roman"/>
          <w:sz w:val="24"/>
          <w:szCs w:val="24"/>
        </w:rPr>
        <w:t xml:space="preserve"> and </w:t>
      </w:r>
      <w:proofErr w:type="spellStart"/>
      <w:r w:rsidR="006D4ADB">
        <w:rPr>
          <w:rFonts w:ascii="Times New Roman" w:eastAsia="Times New Roman" w:hAnsi="Times New Roman" w:cs="Times New Roman"/>
          <w:sz w:val="24"/>
          <w:szCs w:val="24"/>
        </w:rPr>
        <w:t>Bolshoe</w:t>
      </w:r>
      <w:proofErr w:type="spellEnd"/>
      <w:r w:rsidR="006D4ADB">
        <w:rPr>
          <w:rFonts w:ascii="Times New Roman" w:eastAsia="Times New Roman" w:hAnsi="Times New Roman" w:cs="Times New Roman"/>
          <w:sz w:val="24"/>
          <w:szCs w:val="24"/>
        </w:rPr>
        <w:t xml:space="preserve"> </w:t>
      </w:r>
      <w:proofErr w:type="spellStart"/>
      <w:r w:rsidR="006D4ADB">
        <w:rPr>
          <w:rFonts w:ascii="Times New Roman" w:eastAsia="Times New Roman" w:hAnsi="Times New Roman" w:cs="Times New Roman"/>
          <w:sz w:val="24"/>
          <w:szCs w:val="24"/>
        </w:rPr>
        <w:t>Goloustnoe</w:t>
      </w:r>
      <w:proofErr w:type="spellEnd"/>
      <w:r w:rsidR="006D4ADB">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Pr>
          <w:rFonts w:ascii="Times New Roman" w:eastAsia="Times New Roman" w:hAnsi="Times New Roman" w:cs="Times New Roman"/>
          <w:sz w:val="24"/>
          <w:szCs w:val="24"/>
        </w:rPr>
        <w:t>Koty</w:t>
      </w:r>
      <w:proofErr w:type="spellEnd"/>
      <w:r w:rsidR="006D4ADB">
        <w:rPr>
          <w:rFonts w:ascii="Times New Roman" w:eastAsia="Times New Roman" w:hAnsi="Times New Roman" w:cs="Times New Roman"/>
          <w:sz w:val="24"/>
          <w:szCs w:val="24"/>
        </w:rPr>
        <w:t xml:space="preserve"> or </w:t>
      </w:r>
      <w:proofErr w:type="spellStart"/>
      <w:r w:rsidR="006D4ADB">
        <w:rPr>
          <w:rFonts w:ascii="Times New Roman" w:eastAsia="Times New Roman" w:hAnsi="Times New Roman" w:cs="Times New Roman"/>
          <w:sz w:val="24"/>
          <w:szCs w:val="24"/>
        </w:rPr>
        <w:t>Bolshoe</w:t>
      </w:r>
      <w:proofErr w:type="spellEnd"/>
      <w:r w:rsidR="006D4ADB">
        <w:rPr>
          <w:rFonts w:ascii="Times New Roman" w:eastAsia="Times New Roman" w:hAnsi="Times New Roman" w:cs="Times New Roman"/>
          <w:sz w:val="24"/>
          <w:szCs w:val="24"/>
        </w:rPr>
        <w:t xml:space="preserve"> </w:t>
      </w:r>
      <w:proofErr w:type="spellStart"/>
      <w:r w:rsidR="006D4ADB">
        <w:rPr>
          <w:rFonts w:ascii="Times New Roman" w:eastAsia="Times New Roman" w:hAnsi="Times New Roman" w:cs="Times New Roman"/>
          <w:sz w:val="24"/>
          <w:szCs w:val="24"/>
        </w:rPr>
        <w:t>Goloustnoe</w:t>
      </w:r>
      <w:proofErr w:type="spellEnd"/>
      <w:r w:rsidR="006D4ADB">
        <w:rPr>
          <w:rFonts w:ascii="Times New Roman" w:eastAsia="Times New Roman" w:hAnsi="Times New Roman" w:cs="Times New Roman"/>
          <w:sz w:val="24"/>
          <w:szCs w:val="24"/>
        </w:rPr>
        <w:t>.</w:t>
      </w:r>
    </w:p>
    <w:p w14:paraId="097E7FDD" w14:textId="5285B6E0" w:rsidR="007E6282" w:rsidRDefault="007E6282" w:rsidP="007E6282">
      <w:pPr>
        <w:rPr>
          <w:rFonts w:ascii="Times New Roman" w:eastAsia="Times New Roman" w:hAnsi="Times New Roman" w:cs="Times New Roman"/>
          <w:sz w:val="24"/>
          <w:szCs w:val="24"/>
        </w:rPr>
      </w:pPr>
    </w:p>
    <w:p w14:paraId="489D70A8" w14:textId="0566AC07" w:rsidR="007E6282" w:rsidRDefault="007E6282" w:rsidP="007E6282">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Inverse</w:t>
      </w:r>
      <w:r w:rsidR="009F5671">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 xml:space="preserve">distance </w:t>
      </w:r>
      <w:r w:rsidR="009F5671">
        <w:rPr>
          <w:rFonts w:ascii="Times New Roman" w:eastAsia="Times New Roman" w:hAnsi="Times New Roman" w:cs="Times New Roman"/>
          <w:i/>
          <w:sz w:val="24"/>
          <w:szCs w:val="24"/>
        </w:rPr>
        <w:t xml:space="preserve">weighted </w:t>
      </w:r>
      <w:r w:rsidR="00673CE2">
        <w:rPr>
          <w:rFonts w:ascii="Times New Roman" w:eastAsia="Times New Roman" w:hAnsi="Times New Roman" w:cs="Times New Roman"/>
          <w:i/>
          <w:sz w:val="24"/>
          <w:szCs w:val="24"/>
        </w:rPr>
        <w:t xml:space="preserve">(IDW) </w:t>
      </w:r>
      <w:r>
        <w:rPr>
          <w:rFonts w:ascii="Times New Roman" w:eastAsia="Times New Roman" w:hAnsi="Times New Roman" w:cs="Times New Roman"/>
          <w:i/>
          <w:sz w:val="24"/>
          <w:szCs w:val="24"/>
        </w:rPr>
        <w:t>population calculation</w:t>
      </w:r>
    </w:p>
    <w:p w14:paraId="1B99AB93" w14:textId="77777777" w:rsidR="009F5671" w:rsidRPr="007E6282" w:rsidRDefault="009F5671" w:rsidP="007E6282">
      <w:pPr>
        <w:rPr>
          <w:rFonts w:ascii="Times New Roman" w:eastAsia="Times New Roman" w:hAnsi="Times New Roman" w:cs="Times New Roman"/>
          <w:i/>
          <w:sz w:val="24"/>
          <w:szCs w:val="24"/>
        </w:rPr>
      </w:pPr>
    </w:p>
    <w:p w14:paraId="632ACAB1" w14:textId="6873DB8F" w:rsidR="00AE6372" w:rsidRDefault="0028782C" w:rsidP="00C33FF9">
      <w:pPr>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F01527">
        <w:rPr>
          <w:rFonts w:ascii="Times New Roman" w:eastAsia="Times New Roman" w:hAnsi="Times New Roman" w:cs="Times New Roman"/>
          <w:sz w:val="24"/>
          <w:szCs w:val="24"/>
        </w:rPr>
        <w:t>e recognized that sewage indicator concentrations</w:t>
      </w:r>
      <w:r>
        <w:rPr>
          <w:rFonts w:ascii="Times New Roman" w:eastAsia="Times New Roman" w:hAnsi="Times New Roman" w:cs="Times New Roman"/>
          <w:sz w:val="24"/>
          <w:szCs w:val="24"/>
        </w:rPr>
        <w:t xml:space="preserve"> at each sampling location</w:t>
      </w:r>
      <w:r w:rsidR="00F01527">
        <w:rPr>
          <w:rFonts w:ascii="Times New Roman" w:eastAsia="Times New Roman" w:hAnsi="Times New Roman" w:cs="Times New Roman"/>
          <w:sz w:val="24"/>
          <w:szCs w:val="24"/>
        </w:rPr>
        <w:t xml:space="preserve"> may be related to a sampling location’s </w:t>
      </w:r>
      <w:r w:rsidR="007E04C1">
        <w:rPr>
          <w:rFonts w:ascii="Times New Roman" w:eastAsia="Times New Roman" w:hAnsi="Times New Roman" w:cs="Times New Roman"/>
          <w:sz w:val="24"/>
          <w:szCs w:val="24"/>
        </w:rPr>
        <w:t xml:space="preserve">spatial </w:t>
      </w:r>
      <w:r w:rsidR="00F01527">
        <w:rPr>
          <w:rFonts w:ascii="Times New Roman" w:eastAsia="Times New Roman" w:hAnsi="Times New Roman" w:cs="Times New Roman"/>
          <w:sz w:val="24"/>
          <w:szCs w:val="24"/>
        </w:rPr>
        <w:t xml:space="preserve">position relative to </w:t>
      </w:r>
      <w:r w:rsidR="000D4AC4">
        <w:rPr>
          <w:rFonts w:ascii="Times New Roman" w:eastAsia="Times New Roman" w:hAnsi="Times New Roman" w:cs="Times New Roman"/>
          <w:sz w:val="24"/>
          <w:szCs w:val="24"/>
        </w:rPr>
        <w:t xml:space="preserve">both </w:t>
      </w:r>
      <w:r w:rsidR="009F5671">
        <w:rPr>
          <w:rFonts w:ascii="Times New Roman" w:eastAsia="Times New Roman" w:hAnsi="Times New Roman" w:cs="Times New Roman"/>
          <w:sz w:val="24"/>
          <w:szCs w:val="24"/>
        </w:rPr>
        <w:t xml:space="preserve">the size and proximity of </w:t>
      </w:r>
      <w:r w:rsidR="00F01527">
        <w:rPr>
          <w:rFonts w:ascii="Times New Roman" w:eastAsia="Times New Roman" w:hAnsi="Times New Roman" w:cs="Times New Roman"/>
          <w:sz w:val="24"/>
          <w:szCs w:val="24"/>
        </w:rPr>
        <w:t>neighboring develo</w:t>
      </w:r>
      <w:r w:rsidR="00147D1A">
        <w:rPr>
          <w:rFonts w:ascii="Times New Roman" w:eastAsia="Times New Roman" w:hAnsi="Times New Roman" w:cs="Times New Roman"/>
          <w:sz w:val="24"/>
          <w:szCs w:val="24"/>
        </w:rPr>
        <w:t>ped sites</w:t>
      </w:r>
      <w:r w:rsidR="00D8535D">
        <w:rPr>
          <w:rFonts w:ascii="Times New Roman" w:eastAsia="Times New Roman" w:hAnsi="Times New Roman" w:cs="Times New Roman"/>
          <w:sz w:val="24"/>
          <w:szCs w:val="24"/>
        </w:rPr>
        <w:t>.</w:t>
      </w:r>
      <w:r w:rsidR="00C33F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Therefore, w</w:t>
      </w:r>
      <w:r w:rsidR="00673CE2">
        <w:rPr>
          <w:rFonts w:ascii="Times New Roman" w:eastAsia="Times New Roman" w:hAnsi="Times New Roman" w:cs="Times New Roman"/>
          <w:sz w:val="24"/>
          <w:szCs w:val="24"/>
        </w:rPr>
        <w:t>e created the inverse distance weighted (IDW) population metric</w:t>
      </w:r>
      <w:r w:rsidR="00191FD0">
        <w:rPr>
          <w:rFonts w:ascii="Times New Roman" w:eastAsia="Times New Roman" w:hAnsi="Times New Roman" w:cs="Times New Roman"/>
          <w:sz w:val="24"/>
          <w:szCs w:val="24"/>
        </w:rPr>
        <w:t xml:space="preserve"> to compress</w:t>
      </w:r>
      <w:r w:rsidR="00F96156">
        <w:rPr>
          <w:rFonts w:ascii="Times New Roman" w:eastAsia="Times New Roman" w:hAnsi="Times New Roman" w:cs="Times New Roman"/>
          <w:sz w:val="24"/>
          <w:szCs w:val="24"/>
        </w:rPr>
        <w:t>,</w:t>
      </w:r>
      <w:r w:rsidR="00191FD0">
        <w:rPr>
          <w:rFonts w:ascii="Times New Roman" w:eastAsia="Times New Roman" w:hAnsi="Times New Roman" w:cs="Times New Roman"/>
          <w:sz w:val="24"/>
          <w:szCs w:val="24"/>
        </w:rPr>
        <w:t xml:space="preserve"> </w:t>
      </w:r>
      <w:r w:rsidR="000D4AC4">
        <w:rPr>
          <w:rFonts w:ascii="Times New Roman" w:eastAsia="Times New Roman" w:hAnsi="Times New Roman" w:cs="Times New Roman"/>
          <w:sz w:val="24"/>
          <w:szCs w:val="24"/>
        </w:rPr>
        <w:t>into a single metric</w:t>
      </w:r>
      <w:r w:rsidR="00F96156">
        <w:rPr>
          <w:rFonts w:ascii="Times New Roman" w:eastAsia="Times New Roman" w:hAnsi="Times New Roman" w:cs="Times New Roman"/>
          <w:sz w:val="24"/>
          <w:szCs w:val="24"/>
        </w:rPr>
        <w:t>,</w:t>
      </w:r>
      <w:r w:rsidR="000D4AC4">
        <w:rPr>
          <w:rFonts w:ascii="Times New Roman" w:eastAsia="Times New Roman" w:hAnsi="Times New Roman" w:cs="Times New Roman"/>
          <w:sz w:val="24"/>
          <w:szCs w:val="24"/>
        </w:rPr>
        <w:t xml:space="preserve"> </w:t>
      </w:r>
      <w:r w:rsidR="00191FD0">
        <w:rPr>
          <w:rFonts w:ascii="Times New Roman" w:eastAsia="Times New Roman" w:hAnsi="Times New Roman" w:cs="Times New Roman"/>
          <w:sz w:val="24"/>
          <w:szCs w:val="24"/>
        </w:rPr>
        <w:t xml:space="preserve">information about human population size, density, </w:t>
      </w:r>
      <w:r w:rsidR="00147D1A">
        <w:rPr>
          <w:rFonts w:ascii="Times New Roman" w:eastAsia="Times New Roman" w:hAnsi="Times New Roman" w:cs="Times New Roman"/>
          <w:sz w:val="24"/>
          <w:szCs w:val="24"/>
        </w:rPr>
        <w:t xml:space="preserve">and </w:t>
      </w:r>
      <w:r w:rsidR="00191FD0">
        <w:rPr>
          <w:rFonts w:ascii="Times New Roman" w:eastAsia="Times New Roman" w:hAnsi="Times New Roman" w:cs="Times New Roman"/>
          <w:sz w:val="24"/>
          <w:szCs w:val="24"/>
        </w:rPr>
        <w:t>location along the shoreline</w:t>
      </w:r>
      <w:r w:rsidR="00673CE2">
        <w:rPr>
          <w:rFonts w:ascii="Times New Roman" w:eastAsia="Times New Roman" w:hAnsi="Times New Roman" w:cs="Times New Roman"/>
          <w:sz w:val="24"/>
          <w:szCs w:val="24"/>
        </w:rPr>
        <w:t xml:space="preserve"> </w:t>
      </w:r>
      <w:r w:rsidR="00191FD0">
        <w:rPr>
          <w:rFonts w:ascii="Times New Roman" w:eastAsia="Times New Roman" w:hAnsi="Times New Roman" w:cs="Times New Roman"/>
          <w:sz w:val="24"/>
          <w:szCs w:val="24"/>
        </w:rPr>
        <w:t xml:space="preserve">as well as distance between developed sites and sampling locations. </w:t>
      </w:r>
      <w:r>
        <w:rPr>
          <w:rFonts w:ascii="Times New Roman" w:eastAsia="Times New Roman" w:hAnsi="Times New Roman" w:cs="Times New Roman"/>
          <w:sz w:val="24"/>
          <w:szCs w:val="24"/>
        </w:rPr>
        <w:t xml:space="preserve">The </w:t>
      </w:r>
      <w:r w:rsidR="00191FD0">
        <w:rPr>
          <w:rFonts w:ascii="Times New Roman" w:eastAsia="Times New Roman" w:hAnsi="Times New Roman" w:cs="Times New Roman"/>
          <w:sz w:val="24"/>
          <w:szCs w:val="24"/>
        </w:rPr>
        <w:t xml:space="preserve">IDW metric </w:t>
      </w:r>
      <w:r w:rsidR="00673CE2">
        <w:rPr>
          <w:rFonts w:ascii="Times New Roman" w:eastAsia="Times New Roman" w:hAnsi="Times New Roman" w:cs="Times New Roman"/>
          <w:sz w:val="24"/>
          <w:szCs w:val="24"/>
        </w:rPr>
        <w:t>reflects the idea that sewage pollution should be positively related to increasing human density and inversely related with distance from densely populated areas (</w:t>
      </w:r>
      <w:proofErr w:type="spellStart"/>
      <w:r w:rsidR="00673CE2">
        <w:rPr>
          <w:rFonts w:ascii="Times New Roman" w:eastAsia="Times New Roman" w:hAnsi="Times New Roman" w:cs="Times New Roman"/>
          <w:sz w:val="24"/>
          <w:szCs w:val="24"/>
        </w:rPr>
        <w:t>sensu</w:t>
      </w:r>
      <w:proofErr w:type="spellEnd"/>
      <w:r w:rsidR="00673CE2">
        <w:rPr>
          <w:rFonts w:ascii="Times New Roman" w:eastAsia="Times New Roman" w:hAnsi="Times New Roman" w:cs="Times New Roman"/>
          <w:sz w:val="24"/>
          <w:szCs w:val="24"/>
        </w:rPr>
        <w:t xml:space="preserve"> </w:t>
      </w:r>
      <w:proofErr w:type="spellStart"/>
      <w:r w:rsidR="00673CE2">
        <w:rPr>
          <w:rFonts w:ascii="Times New Roman" w:eastAsia="Times New Roman" w:hAnsi="Times New Roman" w:cs="Times New Roman"/>
          <w:sz w:val="24"/>
          <w:szCs w:val="24"/>
        </w:rPr>
        <w:t>Bendz</w:t>
      </w:r>
      <w:proofErr w:type="spellEnd"/>
      <w:r w:rsidR="00673CE2">
        <w:rPr>
          <w:rFonts w:ascii="Times New Roman" w:eastAsia="Times New Roman" w:hAnsi="Times New Roman" w:cs="Times New Roman"/>
          <w:sz w:val="24"/>
          <w:szCs w:val="24"/>
        </w:rPr>
        <w:t xml:space="preserve"> et al., 2005). </w:t>
      </w:r>
      <w:r w:rsidR="00F01527">
        <w:rPr>
          <w:rFonts w:ascii="Times New Roman" w:eastAsia="Times New Roman" w:hAnsi="Times New Roman" w:cs="Times New Roman"/>
          <w:sz w:val="24"/>
          <w:szCs w:val="24"/>
        </w:rPr>
        <w:t xml:space="preserve">Additionally, </w:t>
      </w:r>
      <w:proofErr w:type="spellStart"/>
      <w:r w:rsidR="00BC1A91">
        <w:rPr>
          <w:rFonts w:ascii="Times New Roman" w:eastAsia="Times New Roman" w:hAnsi="Times New Roman" w:cs="Times New Roman"/>
          <w:sz w:val="24"/>
          <w:szCs w:val="24"/>
        </w:rPr>
        <w:t>Timoshkin</w:t>
      </w:r>
      <w:proofErr w:type="spellEnd"/>
      <w:r w:rsidR="00BC1A91">
        <w:rPr>
          <w:rFonts w:ascii="Times New Roman" w:eastAsia="Times New Roman" w:hAnsi="Times New Roman" w:cs="Times New Roman"/>
          <w:sz w:val="24"/>
          <w:szCs w:val="24"/>
        </w:rPr>
        <w:t xml:space="preserve"> et al. (2018) noted that sewage</w:t>
      </w:r>
      <w:r w:rsidR="00F96156">
        <w:rPr>
          <w:rFonts w:ascii="Times New Roman" w:eastAsia="Times New Roman" w:hAnsi="Times New Roman" w:cs="Times New Roman"/>
          <w:sz w:val="24"/>
          <w:szCs w:val="24"/>
        </w:rPr>
        <w:t xml:space="preserve"> enters</w:t>
      </w:r>
      <w:r w:rsidR="00BC1A91">
        <w:rPr>
          <w:rFonts w:ascii="Times New Roman" w:eastAsia="Times New Roman" w:hAnsi="Times New Roman" w:cs="Times New Roman"/>
          <w:sz w:val="24"/>
          <w:szCs w:val="24"/>
        </w:rPr>
        <w:t xml:space="preserve"> Baikal’s nearshore largely through </w:t>
      </w:r>
      <w:r w:rsidR="00D63E42">
        <w:rPr>
          <w:rFonts w:ascii="Times New Roman" w:eastAsia="Times New Roman" w:hAnsi="Times New Roman" w:cs="Times New Roman"/>
          <w:sz w:val="24"/>
          <w:szCs w:val="24"/>
        </w:rPr>
        <w:t>groundwater</w:t>
      </w:r>
      <w:r w:rsidR="00BC1A91">
        <w:rPr>
          <w:rFonts w:ascii="Times New Roman" w:eastAsia="Times New Roman" w:hAnsi="Times New Roman" w:cs="Times New Roman"/>
          <w:sz w:val="24"/>
          <w:szCs w:val="24"/>
        </w:rPr>
        <w:t>, implying that locations with more direct</w:t>
      </w:r>
      <w:r w:rsidR="00B97CFE">
        <w:rPr>
          <w:rFonts w:ascii="Times New Roman" w:eastAsia="Times New Roman" w:hAnsi="Times New Roman" w:cs="Times New Roman"/>
          <w:sz w:val="24"/>
          <w:szCs w:val="24"/>
        </w:rPr>
        <w:t>ly adjacent</w:t>
      </w:r>
      <w:r w:rsidR="00BC1A91">
        <w:rPr>
          <w:rFonts w:ascii="Times New Roman" w:eastAsia="Times New Roman" w:hAnsi="Times New Roman" w:cs="Times New Roman"/>
          <w:sz w:val="24"/>
          <w:szCs w:val="24"/>
        </w:rPr>
        <w:t xml:space="preserve"> shoreline development should experience higher sewage concentrations in the lake</w:t>
      </w:r>
      <w:r w:rsidR="00BC24F4">
        <w:rPr>
          <w:rFonts w:ascii="Times New Roman" w:eastAsia="Times New Roman" w:hAnsi="Times New Roman" w:cs="Times New Roman"/>
          <w:sz w:val="24"/>
          <w:szCs w:val="24"/>
        </w:rPr>
        <w:t xml:space="preserve">. </w:t>
      </w:r>
      <w:r w:rsidR="00250FD8">
        <w:rPr>
          <w:rFonts w:ascii="Times New Roman" w:eastAsia="Times New Roman" w:hAnsi="Times New Roman" w:cs="Times New Roman"/>
          <w:sz w:val="24"/>
          <w:szCs w:val="24"/>
        </w:rPr>
        <w:t>Acknowledging that nearshore PPCP concentrations were likely positively proportional to a developed location’s shoreline length, we scale</w:t>
      </w:r>
      <w:r w:rsidR="00685120">
        <w:rPr>
          <w:rFonts w:ascii="Times New Roman" w:eastAsia="Times New Roman" w:hAnsi="Times New Roman" w:cs="Times New Roman"/>
          <w:sz w:val="24"/>
          <w:szCs w:val="24"/>
        </w:rPr>
        <w:t>d</w:t>
      </w:r>
      <w:r w:rsidR="00250FD8">
        <w:rPr>
          <w:rFonts w:ascii="Times New Roman" w:eastAsia="Times New Roman" w:hAnsi="Times New Roman" w:cs="Times New Roman"/>
          <w:sz w:val="24"/>
          <w:szCs w:val="24"/>
        </w:rPr>
        <w:t xml:space="preserve"> a developed site</w:t>
      </w:r>
      <w:r w:rsidR="00C03D31">
        <w:rPr>
          <w:rFonts w:ascii="Times New Roman" w:eastAsia="Times New Roman" w:hAnsi="Times New Roman" w:cs="Times New Roman"/>
          <w:sz w:val="24"/>
          <w:szCs w:val="24"/>
        </w:rPr>
        <w:t>’</w:t>
      </w:r>
      <w:r w:rsidR="00250FD8">
        <w:rPr>
          <w:rFonts w:ascii="Times New Roman" w:eastAsia="Times New Roman" w:hAnsi="Times New Roman" w:cs="Times New Roman"/>
          <w:sz w:val="24"/>
          <w:szCs w:val="24"/>
        </w:rPr>
        <w:t xml:space="preserve">s population density by its shoreline length. </w:t>
      </w:r>
      <w:r w:rsidR="000D5888">
        <w:rPr>
          <w:rFonts w:ascii="Times New Roman" w:eastAsia="Times New Roman" w:hAnsi="Times New Roman" w:cs="Times New Roman"/>
          <w:sz w:val="24"/>
          <w:szCs w:val="24"/>
        </w:rPr>
        <w:t xml:space="preserve">This </w:t>
      </w:r>
      <w:r w:rsidR="00F91189">
        <w:rPr>
          <w:rFonts w:ascii="Times New Roman" w:eastAsia="Times New Roman" w:hAnsi="Times New Roman" w:cs="Times New Roman"/>
          <w:sz w:val="24"/>
          <w:szCs w:val="24"/>
        </w:rPr>
        <w:t>s</w:t>
      </w:r>
      <w:r w:rsidR="00BC24F4">
        <w:rPr>
          <w:rFonts w:ascii="Times New Roman" w:eastAsia="Times New Roman" w:hAnsi="Times New Roman" w:cs="Times New Roman"/>
          <w:sz w:val="24"/>
          <w:szCs w:val="24"/>
        </w:rPr>
        <w:t xml:space="preserve">caling represents </w:t>
      </w:r>
      <w:r w:rsidR="006D4ADB">
        <w:rPr>
          <w:rFonts w:ascii="Times New Roman" w:eastAsia="Times New Roman" w:hAnsi="Times New Roman" w:cs="Times New Roman"/>
          <w:sz w:val="24"/>
          <w:szCs w:val="24"/>
        </w:rPr>
        <w:t>population density that directly interfaces with the lake</w:t>
      </w:r>
      <w:r w:rsidR="00271F4F">
        <w:rPr>
          <w:rFonts w:ascii="Times New Roman" w:eastAsia="Times New Roman" w:hAnsi="Times New Roman" w:cs="Times New Roman"/>
          <w:sz w:val="24"/>
          <w:szCs w:val="24"/>
        </w:rPr>
        <w:t xml:space="preserve">, thereby capturing </w:t>
      </w:r>
      <w:r w:rsidR="00BC24F4">
        <w:rPr>
          <w:rFonts w:ascii="Times New Roman" w:eastAsia="Times New Roman" w:hAnsi="Times New Roman" w:cs="Times New Roman"/>
          <w:sz w:val="24"/>
          <w:szCs w:val="24"/>
        </w:rPr>
        <w:t>the idea that sewage-associated pollutants, such as PPCPs (</w:t>
      </w:r>
      <w:proofErr w:type="spellStart"/>
      <w:r w:rsidR="00BC24F4" w:rsidRPr="004943CA">
        <w:rPr>
          <w:rFonts w:ascii="Times New Roman" w:eastAsia="Times New Roman" w:hAnsi="Times New Roman" w:cs="Times New Roman"/>
          <w:sz w:val="24"/>
          <w:szCs w:val="24"/>
        </w:rPr>
        <w:t>Karnjanapiboonwong</w:t>
      </w:r>
      <w:proofErr w:type="spellEnd"/>
      <w:r w:rsidR="00BC24F4">
        <w:rPr>
          <w:rFonts w:ascii="Times New Roman" w:eastAsia="Times New Roman" w:hAnsi="Times New Roman" w:cs="Times New Roman"/>
          <w:sz w:val="24"/>
          <w:szCs w:val="24"/>
        </w:rPr>
        <w:t xml:space="preserve"> et al., 2010) and </w:t>
      </w:r>
      <w:r w:rsidR="00BC24F4">
        <w:rPr>
          <w:rFonts w:ascii="Times New Roman" w:eastAsia="Times New Roman" w:hAnsi="Times New Roman" w:cs="Times New Roman"/>
          <w:sz w:val="24"/>
          <w:szCs w:val="24"/>
        </w:rPr>
        <w:lastRenderedPageBreak/>
        <w:t xml:space="preserve">nutrients (de Vries, 1972), </w:t>
      </w:r>
      <w:r w:rsidR="006D4ADB">
        <w:rPr>
          <w:rFonts w:ascii="Times New Roman" w:eastAsia="Times New Roman" w:hAnsi="Times New Roman" w:cs="Times New Roman"/>
          <w:sz w:val="24"/>
          <w:szCs w:val="24"/>
        </w:rPr>
        <w:t xml:space="preserve">contributed away from the shoreline </w:t>
      </w:r>
      <w:r w:rsidR="00BC24F4">
        <w:rPr>
          <w:rFonts w:ascii="Times New Roman" w:eastAsia="Times New Roman" w:hAnsi="Times New Roman" w:cs="Times New Roman"/>
          <w:sz w:val="24"/>
          <w:szCs w:val="24"/>
        </w:rPr>
        <w:t xml:space="preserve">can </w:t>
      </w:r>
      <w:r w:rsidR="00EA5EAE">
        <w:rPr>
          <w:rFonts w:ascii="Times New Roman" w:eastAsia="Times New Roman" w:hAnsi="Times New Roman" w:cs="Times New Roman"/>
          <w:sz w:val="24"/>
          <w:szCs w:val="24"/>
        </w:rPr>
        <w:t>be</w:t>
      </w:r>
      <w:r w:rsidR="00BC24F4">
        <w:rPr>
          <w:rFonts w:ascii="Times New Roman" w:eastAsia="Times New Roman" w:hAnsi="Times New Roman" w:cs="Times New Roman"/>
          <w:sz w:val="24"/>
          <w:szCs w:val="24"/>
        </w:rPr>
        <w:t xml:space="preserve"> removed via the soil matrix </w:t>
      </w:r>
      <w:proofErr w:type="spellStart"/>
      <w:r w:rsidR="00BC24F4">
        <w:rPr>
          <w:rFonts w:ascii="Times New Roman" w:eastAsia="Times New Roman" w:hAnsi="Times New Roman" w:cs="Times New Roman"/>
          <w:sz w:val="24"/>
          <w:szCs w:val="24"/>
        </w:rPr>
        <w:t>en</w:t>
      </w:r>
      <w:proofErr w:type="spellEnd"/>
      <w:r w:rsidR="00BC24F4">
        <w:rPr>
          <w:rFonts w:ascii="Times New Roman" w:eastAsia="Times New Roman" w:hAnsi="Times New Roman" w:cs="Times New Roman"/>
          <w:sz w:val="24"/>
          <w:szCs w:val="24"/>
        </w:rPr>
        <w:t xml:space="preserve"> route to the lake.</w:t>
      </w:r>
    </w:p>
    <w:p w14:paraId="5E86A23E" w14:textId="77777777" w:rsidR="00147D1A" w:rsidRDefault="00147D1A" w:rsidP="00147D1A">
      <w:pPr>
        <w:rPr>
          <w:rFonts w:ascii="Times New Roman" w:eastAsia="Times New Roman" w:hAnsi="Times New Roman" w:cs="Times New Roman"/>
          <w:sz w:val="24"/>
          <w:szCs w:val="24"/>
        </w:rPr>
      </w:pPr>
    </w:p>
    <w:p w14:paraId="69750C84" w14:textId="1F5C3485" w:rsidR="00525154" w:rsidRDefault="006E5C66"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w:t>
      </w:r>
      <w:r w:rsidR="00E650A5">
        <w:rPr>
          <w:rFonts w:ascii="Times New Roman" w:eastAsia="Times New Roman" w:hAnsi="Times New Roman" w:cs="Times New Roman"/>
          <w:sz w:val="24"/>
          <w:szCs w:val="24"/>
        </w:rPr>
        <w:t xml:space="preserve">calculation of </w:t>
      </w:r>
      <w:r w:rsidR="001249C1">
        <w:rPr>
          <w:rFonts w:ascii="Times New Roman" w:eastAsia="Times New Roman" w:hAnsi="Times New Roman" w:cs="Times New Roman"/>
          <w:sz w:val="24"/>
          <w:szCs w:val="24"/>
        </w:rPr>
        <w:t>IDW population</w:t>
      </w:r>
      <w:r w:rsidR="00E650A5">
        <w:rPr>
          <w:rFonts w:ascii="Times New Roman" w:eastAsia="Times New Roman" w:hAnsi="Times New Roman" w:cs="Times New Roman"/>
          <w:sz w:val="24"/>
          <w:szCs w:val="24"/>
        </w:rPr>
        <w:t xml:space="preserve"> was done in</w:t>
      </w:r>
      <w:r>
        <w:rPr>
          <w:rFonts w:ascii="Times New Roman" w:eastAsia="Times New Roman" w:hAnsi="Times New Roman" w:cs="Times New Roman"/>
          <w:sz w:val="24"/>
          <w:szCs w:val="24"/>
        </w:rPr>
        <w:t xml:space="preserve"> five </w:t>
      </w:r>
      <w:r w:rsidR="006B4A02">
        <w:rPr>
          <w:rFonts w:ascii="Times New Roman" w:eastAsia="Times New Roman" w:hAnsi="Times New Roman" w:cs="Times New Roman"/>
          <w:sz w:val="24"/>
          <w:szCs w:val="24"/>
        </w:rPr>
        <w:t>steps. First, we traced polygons and shoreline</w:t>
      </w:r>
      <w:r w:rsidR="00147D1A">
        <w:rPr>
          <w:rFonts w:ascii="Times New Roman" w:eastAsia="Times New Roman" w:hAnsi="Times New Roman" w:cs="Times New Roman"/>
          <w:sz w:val="24"/>
          <w:szCs w:val="24"/>
        </w:rPr>
        <w:t xml:space="preserve">s </w:t>
      </w:r>
      <w:r w:rsidR="006B4A02">
        <w:rPr>
          <w:rFonts w:ascii="Times New Roman" w:eastAsia="Times New Roman" w:hAnsi="Times New Roman" w:cs="Times New Roman"/>
          <w:sz w:val="24"/>
          <w:szCs w:val="24"/>
        </w:rPr>
        <w:t>from satellite imagery for each develop</w:t>
      </w:r>
      <w:r w:rsidR="00147D1A">
        <w:rPr>
          <w:rFonts w:ascii="Times New Roman" w:eastAsia="Times New Roman" w:hAnsi="Times New Roman" w:cs="Times New Roman"/>
          <w:sz w:val="24"/>
          <w:szCs w:val="24"/>
        </w:rPr>
        <w:t>ed</w:t>
      </w:r>
      <w:r w:rsidR="006B4A02">
        <w:rPr>
          <w:rFonts w:ascii="Times New Roman" w:eastAsia="Times New Roman" w:hAnsi="Times New Roman" w:cs="Times New Roman"/>
          <w:sz w:val="24"/>
          <w:szCs w:val="24"/>
        </w:rPr>
        <w:t xml:space="preserve"> site in Google Earth. Second, polygon and line geometries were downloaded </w:t>
      </w:r>
      <w:r w:rsidR="007E04C1">
        <w:rPr>
          <w:rFonts w:ascii="Times New Roman" w:eastAsia="Times New Roman" w:hAnsi="Times New Roman" w:cs="Times New Roman"/>
          <w:sz w:val="24"/>
          <w:szCs w:val="24"/>
        </w:rPr>
        <w:t xml:space="preserve">from Google Earth </w:t>
      </w:r>
      <w:r w:rsidR="006B4A02">
        <w:rPr>
          <w:rFonts w:ascii="Times New Roman" w:eastAsia="Times New Roman" w:hAnsi="Times New Roman" w:cs="Times New Roman"/>
          <w:sz w:val="24"/>
          <w:szCs w:val="24"/>
        </w:rPr>
        <w:t>as a .</w:t>
      </w:r>
      <w:proofErr w:type="spellStart"/>
      <w:r w:rsidR="006B4A02">
        <w:rPr>
          <w:rFonts w:ascii="Times New Roman" w:eastAsia="Times New Roman" w:hAnsi="Times New Roman" w:cs="Times New Roman"/>
          <w:sz w:val="24"/>
          <w:szCs w:val="24"/>
        </w:rPr>
        <w:t>kml</w:t>
      </w:r>
      <w:proofErr w:type="spellEnd"/>
      <w:r w:rsidR="006B4A02">
        <w:rPr>
          <w:rFonts w:ascii="Times New Roman" w:eastAsia="Times New Roman" w:hAnsi="Times New Roman" w:cs="Times New Roman"/>
          <w:sz w:val="24"/>
          <w:szCs w:val="24"/>
        </w:rPr>
        <w:t xml:space="preserve"> file. Third, the .</w:t>
      </w:r>
      <w:proofErr w:type="spellStart"/>
      <w:r w:rsidR="006B4A02">
        <w:rPr>
          <w:rFonts w:ascii="Times New Roman" w:eastAsia="Times New Roman" w:hAnsi="Times New Roman" w:cs="Times New Roman"/>
          <w:sz w:val="24"/>
          <w:szCs w:val="24"/>
        </w:rPr>
        <w:t>kml</w:t>
      </w:r>
      <w:proofErr w:type="spellEnd"/>
      <w:r w:rsidR="006B4A02">
        <w:rPr>
          <w:rFonts w:ascii="Times New Roman" w:eastAsia="Times New Roman" w:hAnsi="Times New Roman" w:cs="Times New Roman"/>
          <w:sz w:val="24"/>
          <w:szCs w:val="24"/>
        </w:rPr>
        <w:t xml:space="preserve"> file was </w:t>
      </w:r>
      <w:r w:rsidR="00672B30">
        <w:rPr>
          <w:rFonts w:ascii="Times New Roman" w:eastAsia="Times New Roman" w:hAnsi="Times New Roman" w:cs="Times New Roman"/>
          <w:sz w:val="24"/>
          <w:szCs w:val="24"/>
        </w:rPr>
        <w:t>imported</w:t>
      </w:r>
      <w:r w:rsidR="006B4A02">
        <w:rPr>
          <w:rFonts w:ascii="Times New Roman" w:eastAsia="Times New Roman" w:hAnsi="Times New Roman" w:cs="Times New Roman"/>
          <w:sz w:val="24"/>
          <w:szCs w:val="24"/>
        </w:rPr>
        <w:t xml:space="preserve"> into the R statistical environment (R Core Team, 2019)</w:t>
      </w:r>
      <w:r w:rsidR="00C52786">
        <w:rPr>
          <w:rFonts w:ascii="Times New Roman" w:eastAsia="Times New Roman" w:hAnsi="Times New Roman" w:cs="Times New Roman"/>
          <w:sz w:val="24"/>
          <w:szCs w:val="24"/>
        </w:rPr>
        <w:t xml:space="preserve"> where</w:t>
      </w:r>
      <w:r w:rsidR="00190BF3">
        <w:rPr>
          <w:rFonts w:ascii="Times New Roman" w:eastAsia="Times New Roman" w:hAnsi="Times New Roman" w:cs="Times New Roman"/>
          <w:sz w:val="24"/>
          <w:szCs w:val="24"/>
        </w:rPr>
        <w:t>,</w:t>
      </w:r>
      <w:r w:rsidR="00C52786">
        <w:rPr>
          <w:rFonts w:ascii="Times New Roman" w:eastAsia="Times New Roman" w:hAnsi="Times New Roman" w:cs="Times New Roman"/>
          <w:sz w:val="24"/>
          <w:szCs w:val="24"/>
        </w:rPr>
        <w:t xml:space="preserve"> using the </w:t>
      </w:r>
      <w:r w:rsidR="006B4A02">
        <w:rPr>
          <w:rFonts w:ascii="Times New Roman" w:eastAsia="Times New Roman" w:hAnsi="Times New Roman" w:cs="Times New Roman"/>
          <w:sz w:val="24"/>
          <w:szCs w:val="24"/>
        </w:rPr>
        <w:t xml:space="preserve">sf package </w:t>
      </w:r>
      <w:r w:rsidR="00C52786">
        <w:rPr>
          <w:rFonts w:ascii="Times New Roman" w:eastAsia="Times New Roman" w:hAnsi="Times New Roman" w:cs="Times New Roman"/>
          <w:sz w:val="24"/>
          <w:szCs w:val="24"/>
        </w:rPr>
        <w:t>(</w:t>
      </w:r>
      <w:proofErr w:type="spellStart"/>
      <w:r w:rsidR="006563E3">
        <w:rPr>
          <w:rFonts w:ascii="Times New Roman" w:eastAsia="Times New Roman" w:hAnsi="Times New Roman" w:cs="Times New Roman"/>
          <w:sz w:val="24"/>
          <w:szCs w:val="24"/>
        </w:rPr>
        <w:t>Pebesma</w:t>
      </w:r>
      <w:proofErr w:type="spellEnd"/>
      <w:r w:rsidR="006563E3">
        <w:rPr>
          <w:rFonts w:ascii="Times New Roman" w:eastAsia="Times New Roman" w:hAnsi="Times New Roman" w:cs="Times New Roman"/>
          <w:sz w:val="24"/>
          <w:szCs w:val="24"/>
        </w:rPr>
        <w:t>, 2018</w:t>
      </w:r>
      <w:r w:rsidR="00C52786">
        <w:rPr>
          <w:rFonts w:ascii="Times New Roman" w:eastAsia="Times New Roman" w:hAnsi="Times New Roman" w:cs="Times New Roman"/>
          <w:sz w:val="24"/>
          <w:szCs w:val="24"/>
        </w:rPr>
        <w:t>)</w:t>
      </w:r>
      <w:r w:rsidR="00190BF3">
        <w:rPr>
          <w:rFonts w:ascii="Times New Roman" w:eastAsia="Times New Roman" w:hAnsi="Times New Roman" w:cs="Times New Roman"/>
          <w:sz w:val="24"/>
          <w:szCs w:val="24"/>
        </w:rPr>
        <w:t>,</w:t>
      </w:r>
      <w:r w:rsidR="00C52786">
        <w:rPr>
          <w:rFonts w:ascii="Times New Roman" w:eastAsia="Times New Roman" w:hAnsi="Times New Roman" w:cs="Times New Roman"/>
          <w:sz w:val="24"/>
          <w:szCs w:val="24"/>
        </w:rPr>
        <w:t xml:space="preserve"> </w:t>
      </w:r>
      <w:r w:rsidR="000D6577">
        <w:rPr>
          <w:rFonts w:ascii="Times New Roman" w:eastAsia="Times New Roman" w:hAnsi="Times New Roman" w:cs="Times New Roman"/>
          <w:sz w:val="24"/>
          <w:szCs w:val="24"/>
        </w:rPr>
        <w:t xml:space="preserve">we </w:t>
      </w:r>
      <w:r w:rsidR="00C52786">
        <w:rPr>
          <w:rFonts w:ascii="Times New Roman" w:eastAsia="Times New Roman" w:hAnsi="Times New Roman" w:cs="Times New Roman"/>
          <w:sz w:val="24"/>
          <w:szCs w:val="24"/>
        </w:rPr>
        <w:t>calculated shoreline length, polygon area, and centroid location for each developed site</w:t>
      </w:r>
      <w:r w:rsidR="006B4A02">
        <w:rPr>
          <w:rFonts w:ascii="Times New Roman" w:eastAsia="Times New Roman" w:hAnsi="Times New Roman" w:cs="Times New Roman"/>
          <w:sz w:val="24"/>
          <w:szCs w:val="24"/>
        </w:rPr>
        <w:t xml:space="preserve">. </w:t>
      </w:r>
      <w:r w:rsidR="00C52786">
        <w:rPr>
          <w:rFonts w:ascii="Times New Roman" w:eastAsia="Times New Roman" w:hAnsi="Times New Roman" w:cs="Times New Roman"/>
          <w:sz w:val="24"/>
          <w:szCs w:val="24"/>
        </w:rPr>
        <w:t xml:space="preserve">Fourth, we joined point locations </w:t>
      </w:r>
      <w:r w:rsidR="00C03D31">
        <w:rPr>
          <w:rFonts w:ascii="Times New Roman" w:eastAsia="Times New Roman" w:hAnsi="Times New Roman" w:cs="Times New Roman"/>
          <w:sz w:val="24"/>
          <w:szCs w:val="24"/>
        </w:rPr>
        <w:t xml:space="preserve">of </w:t>
      </w:r>
      <w:r w:rsidR="00C52786">
        <w:rPr>
          <w:rFonts w:ascii="Times New Roman" w:eastAsia="Times New Roman" w:hAnsi="Times New Roman" w:cs="Times New Roman"/>
          <w:sz w:val="24"/>
          <w:szCs w:val="24"/>
        </w:rPr>
        <w:t>each sampling site with the spatial polygons to calculate the distance from each sampling location to each develop</w:t>
      </w:r>
      <w:r w:rsidR="00147D1A">
        <w:rPr>
          <w:rFonts w:ascii="Times New Roman" w:eastAsia="Times New Roman" w:hAnsi="Times New Roman" w:cs="Times New Roman"/>
          <w:sz w:val="24"/>
          <w:szCs w:val="24"/>
        </w:rPr>
        <w:t>ed site’s</w:t>
      </w:r>
      <w:r w:rsidR="00C52786">
        <w:rPr>
          <w:rFonts w:ascii="Times New Roman" w:eastAsia="Times New Roman" w:hAnsi="Times New Roman" w:cs="Times New Roman"/>
          <w:sz w:val="24"/>
          <w:szCs w:val="24"/>
        </w:rPr>
        <w:t xml:space="preserve"> centroid. Fifth, we calculate</w:t>
      </w:r>
      <w:r w:rsidR="00147D1A">
        <w:rPr>
          <w:rFonts w:ascii="Times New Roman" w:eastAsia="Times New Roman" w:hAnsi="Times New Roman" w:cs="Times New Roman"/>
          <w:sz w:val="24"/>
          <w:szCs w:val="24"/>
        </w:rPr>
        <w:t>d</w:t>
      </w:r>
      <w:r w:rsidR="00C52786">
        <w:rPr>
          <w:rFonts w:ascii="Times New Roman" w:eastAsia="Times New Roman" w:hAnsi="Times New Roman" w:cs="Times New Roman"/>
          <w:sz w:val="24"/>
          <w:szCs w:val="24"/>
        </w:rPr>
        <w:t xml:space="preserve"> IDW population for each </w:t>
      </w:r>
      <w:r w:rsidR="000D5888">
        <w:rPr>
          <w:rFonts w:ascii="Times New Roman" w:eastAsia="Times New Roman" w:hAnsi="Times New Roman" w:cs="Times New Roman"/>
          <w:sz w:val="24"/>
          <w:szCs w:val="24"/>
        </w:rPr>
        <w:t xml:space="preserve">sampling </w:t>
      </w:r>
      <w:r w:rsidR="00C52786">
        <w:rPr>
          <w:rFonts w:ascii="Times New Roman" w:eastAsia="Times New Roman" w:hAnsi="Times New Roman" w:cs="Times New Roman"/>
          <w:sz w:val="24"/>
          <w:szCs w:val="24"/>
        </w:rPr>
        <w:t>location, using formula</w:t>
      </w:r>
      <w:r w:rsidR="00525154">
        <w:rPr>
          <w:rFonts w:ascii="Times New Roman" w:eastAsia="Times New Roman" w:hAnsi="Times New Roman" w:cs="Times New Roman"/>
          <w:sz w:val="24"/>
          <w:szCs w:val="24"/>
        </w:rPr>
        <w:t xml:space="preserve"> (1).</w:t>
      </w:r>
    </w:p>
    <w:p w14:paraId="354A85F5" w14:textId="426D3130" w:rsidR="00525154" w:rsidRDefault="00525154"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52786">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2E525B40" w:rsidR="00715D55" w:rsidRDefault="00D8535D"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sidRPr="002F1C07">
        <w:rPr>
          <w:rFonts w:ascii="Times New Roman" w:eastAsia="Times New Roman" w:hAnsi="Times New Roman" w:cs="Times New Roman"/>
          <w:i/>
          <w:sz w:val="24"/>
          <w:szCs w:val="24"/>
        </w:rPr>
        <w:t>I</w:t>
      </w:r>
      <w:r>
        <w:rPr>
          <w:rFonts w:ascii="Times New Roman" w:eastAsia="Times New Roman" w:hAnsi="Times New Roman" w:cs="Times New Roman"/>
          <w:sz w:val="24"/>
          <w:szCs w:val="24"/>
        </w:rPr>
        <w:t xml:space="preserve"> is the </w:t>
      </w:r>
      <w:r w:rsidR="00C52786">
        <w:rPr>
          <w:rFonts w:ascii="Times New Roman" w:eastAsia="Times New Roman" w:hAnsi="Times New Roman" w:cs="Times New Roman"/>
          <w:sz w:val="24"/>
          <w:szCs w:val="24"/>
        </w:rPr>
        <w:t xml:space="preserve">IDW </w:t>
      </w:r>
      <w:r>
        <w:rPr>
          <w:rFonts w:ascii="Times New Roman" w:eastAsia="Times New Roman" w:hAnsi="Times New Roman" w:cs="Times New Roman"/>
          <w:sz w:val="24"/>
          <w:szCs w:val="24"/>
        </w:rPr>
        <w:t xml:space="preserve">population at </w:t>
      </w:r>
      <w:r w:rsidR="002E06DD">
        <w:rPr>
          <w:rFonts w:ascii="Times New Roman" w:eastAsia="Times New Roman" w:hAnsi="Times New Roman" w:cs="Times New Roman"/>
          <w:sz w:val="24"/>
          <w:szCs w:val="24"/>
        </w:rPr>
        <w:t>sampling location</w:t>
      </w:r>
      <w:r w:rsidR="002E06DD" w:rsidRPr="002F1C07">
        <w:rPr>
          <w:rFonts w:ascii="Times New Roman" w:eastAsia="Times New Roman" w:hAnsi="Times New Roman" w:cs="Times New Roman"/>
          <w:i/>
          <w:sz w:val="24"/>
          <w:szCs w:val="24"/>
        </w:rPr>
        <w:t xml:space="preserve"> </w:t>
      </w:r>
      <w:r w:rsidRPr="002F1C07">
        <w:rPr>
          <w:rFonts w:ascii="Times New Roman" w:eastAsia="Times New Roman" w:hAnsi="Times New Roman" w:cs="Times New Roman"/>
          <w:i/>
          <w:sz w:val="24"/>
          <w:szCs w:val="24"/>
        </w:rPr>
        <w:t>j</w:t>
      </w:r>
      <w:r>
        <w:rPr>
          <w:rFonts w:ascii="Times New Roman" w:eastAsia="Times New Roman" w:hAnsi="Times New Roman" w:cs="Times New Roman"/>
          <w:sz w:val="24"/>
          <w:szCs w:val="24"/>
        </w:rPr>
        <w:t>,</w:t>
      </w:r>
      <w:r w:rsidRPr="002F1C07">
        <w:rPr>
          <w:rFonts w:ascii="Times New Roman" w:eastAsia="Times New Roman" w:hAnsi="Times New Roman" w:cs="Times New Roman"/>
          <w:i/>
          <w:sz w:val="24"/>
          <w:szCs w:val="24"/>
        </w:rPr>
        <w:t xml:space="preserve"> P</w:t>
      </w:r>
      <w:r>
        <w:rPr>
          <w:rFonts w:ascii="Times New Roman" w:eastAsia="Times New Roman" w:hAnsi="Times New Roman" w:cs="Times New Roman"/>
          <w:sz w:val="24"/>
          <w:szCs w:val="24"/>
        </w:rPr>
        <w:t xml:space="preserve"> is the population a</w:t>
      </w:r>
      <w:r w:rsidR="00F25311">
        <w:rPr>
          <w:rFonts w:ascii="Times New Roman" w:eastAsia="Times New Roman" w:hAnsi="Times New Roman" w:cs="Times New Roman"/>
          <w:sz w:val="24"/>
          <w:szCs w:val="24"/>
        </w:rPr>
        <w:t xml:space="preserve">t </w:t>
      </w:r>
      <w:r w:rsidR="002E06DD">
        <w:rPr>
          <w:rFonts w:ascii="Times New Roman" w:eastAsia="Times New Roman" w:hAnsi="Times New Roman" w:cs="Times New Roman"/>
          <w:sz w:val="24"/>
          <w:szCs w:val="24"/>
        </w:rPr>
        <w:t>each of the three</w:t>
      </w:r>
      <w:r>
        <w:rPr>
          <w:rFonts w:ascii="Times New Roman" w:eastAsia="Times New Roman" w:hAnsi="Times New Roman" w:cs="Times New Roman"/>
          <w:sz w:val="24"/>
          <w:szCs w:val="24"/>
        </w:rPr>
        <w:t xml:space="preserve"> developed </w:t>
      </w:r>
      <w:r w:rsidR="00F25311">
        <w:rPr>
          <w:rFonts w:ascii="Times New Roman" w:eastAsia="Times New Roman" w:hAnsi="Times New Roman" w:cs="Times New Roman"/>
          <w:sz w:val="24"/>
          <w:szCs w:val="24"/>
        </w:rPr>
        <w:t>site</w:t>
      </w:r>
      <w:r w:rsidR="002E06DD">
        <w:rPr>
          <w:rFonts w:ascii="Times New Roman" w:eastAsia="Times New Roman" w:hAnsi="Times New Roman" w:cs="Times New Roman"/>
          <w:sz w:val="24"/>
          <w:szCs w:val="24"/>
        </w:rPr>
        <w:t xml:space="preserve">s </w:t>
      </w:r>
      <w:proofErr w:type="spellStart"/>
      <w:r w:rsidR="002E06DD">
        <w:rPr>
          <w:rFonts w:ascii="Times New Roman" w:eastAsia="Times New Roman" w:hAnsi="Times New Roman" w:cs="Times New Roman"/>
          <w:sz w:val="24"/>
          <w:szCs w:val="24"/>
        </w:rPr>
        <w:t>Listvyanka</w:t>
      </w:r>
      <w:proofErr w:type="spellEnd"/>
      <w:r w:rsidR="00147D1A">
        <w:rPr>
          <w:rFonts w:ascii="Times New Roman" w:eastAsia="Times New Roman" w:hAnsi="Times New Roman" w:cs="Times New Roman"/>
          <w:sz w:val="24"/>
          <w:szCs w:val="24"/>
        </w:rPr>
        <w:t xml:space="preserve"> (LI)</w:t>
      </w:r>
      <w:r w:rsidR="002E06DD">
        <w:rPr>
          <w:rFonts w:ascii="Times New Roman" w:eastAsia="Times New Roman" w:hAnsi="Times New Roman" w:cs="Times New Roman"/>
          <w:sz w:val="24"/>
          <w:szCs w:val="24"/>
        </w:rPr>
        <w:t>,</w:t>
      </w:r>
      <w:r w:rsidR="00147D1A">
        <w:rPr>
          <w:rFonts w:ascii="Times New Roman" w:eastAsia="Times New Roman" w:hAnsi="Times New Roman" w:cs="Times New Roman"/>
          <w:sz w:val="24"/>
          <w:szCs w:val="24"/>
        </w:rPr>
        <w:t xml:space="preserve"> </w:t>
      </w:r>
      <w:r w:rsidR="002E06DD">
        <w:rPr>
          <w:rFonts w:ascii="Times New Roman" w:eastAsia="Times New Roman" w:hAnsi="Times New Roman" w:cs="Times New Roman"/>
          <w:sz w:val="24"/>
          <w:szCs w:val="24"/>
        </w:rPr>
        <w:t xml:space="preserve">Bolshie </w:t>
      </w:r>
      <w:proofErr w:type="spellStart"/>
      <w:r w:rsidR="002E06DD">
        <w:rPr>
          <w:rFonts w:ascii="Times New Roman" w:eastAsia="Times New Roman" w:hAnsi="Times New Roman" w:cs="Times New Roman"/>
          <w:sz w:val="24"/>
          <w:szCs w:val="24"/>
        </w:rPr>
        <w:t>Koty</w:t>
      </w:r>
      <w:proofErr w:type="spellEnd"/>
      <w:r w:rsidR="00147D1A">
        <w:rPr>
          <w:rFonts w:ascii="Times New Roman" w:eastAsia="Times New Roman" w:hAnsi="Times New Roman" w:cs="Times New Roman"/>
          <w:sz w:val="24"/>
          <w:szCs w:val="24"/>
        </w:rPr>
        <w:t xml:space="preserve"> (BK)</w:t>
      </w:r>
      <w:r w:rsidR="002E06DD">
        <w:rPr>
          <w:rFonts w:ascii="Times New Roman" w:eastAsia="Times New Roman" w:hAnsi="Times New Roman" w:cs="Times New Roman"/>
          <w:sz w:val="24"/>
          <w:szCs w:val="24"/>
        </w:rPr>
        <w:t>,</w:t>
      </w:r>
      <w:r w:rsidR="00147D1A">
        <w:rPr>
          <w:rFonts w:ascii="Times New Roman" w:eastAsia="Times New Roman" w:hAnsi="Times New Roman" w:cs="Times New Roman"/>
          <w:sz w:val="24"/>
          <w:szCs w:val="24"/>
        </w:rPr>
        <w:t xml:space="preserve"> </w:t>
      </w:r>
      <w:proofErr w:type="spellStart"/>
      <w:r w:rsidR="002E06DD">
        <w:rPr>
          <w:rFonts w:ascii="Times New Roman" w:eastAsia="Times New Roman" w:hAnsi="Times New Roman" w:cs="Times New Roman"/>
          <w:sz w:val="24"/>
          <w:szCs w:val="24"/>
        </w:rPr>
        <w:t>Bo</w:t>
      </w:r>
      <w:r w:rsidR="00147D1A">
        <w:rPr>
          <w:rFonts w:ascii="Times New Roman" w:eastAsia="Times New Roman" w:hAnsi="Times New Roman" w:cs="Times New Roman"/>
          <w:sz w:val="24"/>
          <w:szCs w:val="24"/>
        </w:rPr>
        <w:t>l</w:t>
      </w:r>
      <w:r w:rsidR="002E06DD">
        <w:rPr>
          <w:rFonts w:ascii="Times New Roman" w:eastAsia="Times New Roman" w:hAnsi="Times New Roman" w:cs="Times New Roman"/>
          <w:sz w:val="24"/>
          <w:szCs w:val="24"/>
        </w:rPr>
        <w:t>shoe</w:t>
      </w:r>
      <w:proofErr w:type="spellEnd"/>
      <w:r w:rsidR="002E06DD">
        <w:rPr>
          <w:rFonts w:ascii="Times New Roman" w:eastAsia="Times New Roman" w:hAnsi="Times New Roman" w:cs="Times New Roman"/>
          <w:sz w:val="24"/>
          <w:szCs w:val="24"/>
        </w:rPr>
        <w:t xml:space="preserve"> </w:t>
      </w:r>
      <w:proofErr w:type="spellStart"/>
      <w:r w:rsidR="002E06DD">
        <w:rPr>
          <w:rFonts w:ascii="Times New Roman" w:eastAsia="Times New Roman" w:hAnsi="Times New Roman" w:cs="Times New Roman"/>
          <w:sz w:val="24"/>
          <w:szCs w:val="24"/>
        </w:rPr>
        <w:t>Gol</w:t>
      </w:r>
      <w:r w:rsidR="00147D1A">
        <w:rPr>
          <w:rFonts w:ascii="Times New Roman" w:eastAsia="Times New Roman" w:hAnsi="Times New Roman" w:cs="Times New Roman"/>
          <w:sz w:val="24"/>
          <w:szCs w:val="24"/>
        </w:rPr>
        <w:t>o</w:t>
      </w:r>
      <w:r w:rsidR="002E06DD">
        <w:rPr>
          <w:rFonts w:ascii="Times New Roman" w:eastAsia="Times New Roman" w:hAnsi="Times New Roman" w:cs="Times New Roman"/>
          <w:sz w:val="24"/>
          <w:szCs w:val="24"/>
        </w:rPr>
        <w:t>ustnoe</w:t>
      </w:r>
      <w:proofErr w:type="spellEnd"/>
      <w:r w:rsidR="00147D1A">
        <w:rPr>
          <w:rFonts w:ascii="Times New Roman" w:eastAsia="Times New Roman" w:hAnsi="Times New Roman" w:cs="Times New Roman"/>
          <w:sz w:val="24"/>
          <w:szCs w:val="24"/>
        </w:rPr>
        <w:t xml:space="preserve"> (BGO)</w:t>
      </w:r>
      <w:r>
        <w:rPr>
          <w:rFonts w:ascii="Times New Roman" w:eastAsia="Times New Roman" w:hAnsi="Times New Roman" w:cs="Times New Roman"/>
          <w:sz w:val="24"/>
          <w:szCs w:val="24"/>
        </w:rPr>
        <w:t xml:space="preserve">, </w:t>
      </w:r>
      <w:r w:rsidRPr="002F1C07">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is the area of </w:t>
      </w:r>
      <w:r w:rsidR="00F25311">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developed </w:t>
      </w:r>
      <w:r w:rsidR="00F25311">
        <w:rPr>
          <w:rFonts w:ascii="Times New Roman" w:eastAsia="Times New Roman" w:hAnsi="Times New Roman" w:cs="Times New Roman"/>
          <w:sz w:val="24"/>
          <w:szCs w:val="24"/>
        </w:rPr>
        <w:t xml:space="preserve">site </w:t>
      </w:r>
      <w:r>
        <w:rPr>
          <w:rFonts w:ascii="Times New Roman" w:eastAsia="Times New Roman" w:hAnsi="Times New Roman" w:cs="Times New Roman"/>
          <w:sz w:val="24"/>
          <w:szCs w:val="24"/>
        </w:rPr>
        <w:t>in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w:t>
      </w:r>
      <w:r w:rsidRPr="002F1C07">
        <w:rPr>
          <w:rFonts w:ascii="Times New Roman" w:eastAsia="Times New Roman" w:hAnsi="Times New Roman" w:cs="Times New Roman"/>
          <w:i/>
          <w:sz w:val="24"/>
          <w:szCs w:val="24"/>
        </w:rPr>
        <w:t xml:space="preserve">L </w:t>
      </w:r>
      <w:r>
        <w:rPr>
          <w:rFonts w:ascii="Times New Roman" w:eastAsia="Times New Roman" w:hAnsi="Times New Roman" w:cs="Times New Roman"/>
          <w:sz w:val="24"/>
          <w:szCs w:val="24"/>
        </w:rPr>
        <w:t xml:space="preserve">is the shoreline length at </w:t>
      </w:r>
      <w:r w:rsidR="00F25311">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developed site </w:t>
      </w:r>
      <w:r w:rsidR="00147D1A">
        <w:rPr>
          <w:rFonts w:ascii="Times New Roman" w:eastAsia="Times New Roman" w:hAnsi="Times New Roman" w:cs="Times New Roman"/>
          <w:sz w:val="24"/>
          <w:szCs w:val="24"/>
        </w:rPr>
        <w:t>in km</w:t>
      </w:r>
      <w:r>
        <w:rPr>
          <w:rFonts w:ascii="Times New Roman" w:eastAsia="Times New Roman" w:hAnsi="Times New Roman" w:cs="Times New Roman"/>
          <w:sz w:val="24"/>
          <w:szCs w:val="24"/>
        </w:rPr>
        <w:t xml:space="preserve">, and </w:t>
      </w:r>
      <w:r w:rsidRPr="002F1C07">
        <w:rPr>
          <w:rFonts w:ascii="Times New Roman" w:eastAsia="Times New Roman" w:hAnsi="Times New Roman" w:cs="Times New Roman"/>
          <w:i/>
          <w:sz w:val="24"/>
          <w:szCs w:val="24"/>
        </w:rPr>
        <w:t>D</w:t>
      </w:r>
      <w:r>
        <w:rPr>
          <w:rFonts w:ascii="Times New Roman" w:eastAsia="Times New Roman" w:hAnsi="Times New Roman" w:cs="Times New Roman"/>
          <w:sz w:val="24"/>
          <w:szCs w:val="24"/>
        </w:rPr>
        <w:t xml:space="preserve"> is the distance from </w:t>
      </w:r>
      <w:r w:rsidR="00731C73">
        <w:rPr>
          <w:rFonts w:ascii="Times New Roman" w:eastAsia="Times New Roman" w:hAnsi="Times New Roman" w:cs="Times New Roman"/>
          <w:sz w:val="24"/>
          <w:szCs w:val="24"/>
        </w:rPr>
        <w:t>sampling</w:t>
      </w:r>
      <w:r>
        <w:rPr>
          <w:rFonts w:ascii="Times New Roman" w:eastAsia="Times New Roman" w:hAnsi="Times New Roman" w:cs="Times New Roman"/>
          <w:sz w:val="24"/>
          <w:szCs w:val="24"/>
        </w:rPr>
        <w:t xml:space="preserve"> site </w:t>
      </w:r>
      <w:r w:rsidR="00F25311" w:rsidRPr="002F1C07">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to </w:t>
      </w:r>
      <w:r w:rsidR="00F25311">
        <w:rPr>
          <w:rFonts w:ascii="Times New Roman" w:eastAsia="Times New Roman" w:hAnsi="Times New Roman" w:cs="Times New Roman"/>
          <w:sz w:val="24"/>
          <w:szCs w:val="24"/>
        </w:rPr>
        <w:t>each developed site</w:t>
      </w:r>
      <w:r w:rsidR="00271F4F">
        <w:rPr>
          <w:rFonts w:ascii="Times New Roman" w:eastAsia="Times New Roman" w:hAnsi="Times New Roman" w:cs="Times New Roman"/>
          <w:sz w:val="24"/>
          <w:szCs w:val="24"/>
        </w:rPr>
        <w:t>’s centroid</w:t>
      </w:r>
      <w:r>
        <w:rPr>
          <w:rFonts w:ascii="Times New Roman" w:eastAsia="Times New Roman" w:hAnsi="Times New Roman" w:cs="Times New Roman"/>
          <w:sz w:val="24"/>
          <w:szCs w:val="24"/>
        </w:rPr>
        <w:t xml:space="preserve"> in km.</w:t>
      </w:r>
      <w:r w:rsidR="00F25311">
        <w:rPr>
          <w:rFonts w:ascii="Times New Roman" w:eastAsia="Times New Roman" w:hAnsi="Times New Roman" w:cs="Times New Roman"/>
          <w:sz w:val="24"/>
          <w:szCs w:val="24"/>
        </w:rPr>
        <w:t xml:space="preserve"> This </w:t>
      </w:r>
      <w:r w:rsidR="0014730F">
        <w:rPr>
          <w:rFonts w:ascii="Times New Roman" w:eastAsia="Times New Roman" w:hAnsi="Times New Roman" w:cs="Times New Roman"/>
          <w:sz w:val="24"/>
          <w:szCs w:val="24"/>
        </w:rPr>
        <w:t xml:space="preserve">formulation </w:t>
      </w:r>
      <w:r w:rsidR="00F25311">
        <w:rPr>
          <w:rFonts w:ascii="Times New Roman" w:eastAsia="Times New Roman" w:hAnsi="Times New Roman" w:cs="Times New Roman"/>
          <w:sz w:val="24"/>
          <w:szCs w:val="24"/>
        </w:rPr>
        <w:t>implies that all sampling locations are influenced by all three developed sites</w:t>
      </w:r>
      <w:r w:rsidR="002E06DD">
        <w:rPr>
          <w:rFonts w:ascii="Times New Roman" w:eastAsia="Times New Roman" w:hAnsi="Times New Roman" w:cs="Times New Roman"/>
          <w:sz w:val="24"/>
          <w:szCs w:val="24"/>
        </w:rPr>
        <w:t>.</w:t>
      </w:r>
      <w:r w:rsidR="00F25311">
        <w:rPr>
          <w:rFonts w:ascii="Times New Roman" w:eastAsia="Times New Roman" w:hAnsi="Times New Roman" w:cs="Times New Roman"/>
          <w:sz w:val="24"/>
          <w:szCs w:val="24"/>
        </w:rPr>
        <w:t xml:space="preserve"> </w:t>
      </w:r>
      <w:r w:rsidR="002E06DD">
        <w:rPr>
          <w:rFonts w:ascii="Times New Roman" w:eastAsia="Times New Roman" w:hAnsi="Times New Roman" w:cs="Times New Roman"/>
          <w:sz w:val="24"/>
          <w:szCs w:val="24"/>
        </w:rPr>
        <w:t>T</w:t>
      </w:r>
      <w:r w:rsidR="00C95266">
        <w:rPr>
          <w:rFonts w:ascii="Times New Roman" w:eastAsia="Times New Roman" w:hAnsi="Times New Roman" w:cs="Times New Roman"/>
          <w:sz w:val="24"/>
          <w:szCs w:val="24"/>
        </w:rPr>
        <w:t>hus, t</w:t>
      </w:r>
      <w:r w:rsidR="00F25311">
        <w:rPr>
          <w:rFonts w:ascii="Times New Roman" w:eastAsia="Times New Roman" w:hAnsi="Times New Roman" w:cs="Times New Roman"/>
          <w:sz w:val="24"/>
          <w:szCs w:val="24"/>
        </w:rPr>
        <w:t xml:space="preserve">he influence of an individual </w:t>
      </w:r>
      <w:r w:rsidR="002E06DD">
        <w:rPr>
          <w:rFonts w:ascii="Times New Roman" w:eastAsia="Times New Roman" w:hAnsi="Times New Roman" w:cs="Times New Roman"/>
          <w:sz w:val="24"/>
          <w:szCs w:val="24"/>
        </w:rPr>
        <w:t xml:space="preserve">developed </w:t>
      </w:r>
      <w:r w:rsidR="00F25311">
        <w:rPr>
          <w:rFonts w:ascii="Times New Roman" w:eastAsia="Times New Roman" w:hAnsi="Times New Roman" w:cs="Times New Roman"/>
          <w:sz w:val="24"/>
          <w:szCs w:val="24"/>
        </w:rPr>
        <w:t>site</w:t>
      </w:r>
      <w:r w:rsidR="002E06DD">
        <w:rPr>
          <w:rFonts w:ascii="Times New Roman" w:eastAsia="Times New Roman" w:hAnsi="Times New Roman" w:cs="Times New Roman"/>
          <w:sz w:val="24"/>
          <w:szCs w:val="24"/>
        </w:rPr>
        <w:t xml:space="preserve"> on each sampling location</w:t>
      </w:r>
      <w:r w:rsidR="00F25311">
        <w:rPr>
          <w:rFonts w:ascii="Times New Roman" w:eastAsia="Times New Roman" w:hAnsi="Times New Roman" w:cs="Times New Roman"/>
          <w:sz w:val="24"/>
          <w:szCs w:val="24"/>
        </w:rPr>
        <w:t xml:space="preserve"> is</w:t>
      </w:r>
      <w:r w:rsidR="002E06DD">
        <w:rPr>
          <w:rFonts w:ascii="Times New Roman" w:eastAsia="Times New Roman" w:hAnsi="Times New Roman" w:cs="Times New Roman"/>
          <w:sz w:val="24"/>
          <w:szCs w:val="24"/>
        </w:rPr>
        <w:t xml:space="preserve"> positively influenced by the numerical and spatial density of the population and its orientation toward the shoreline, and </w:t>
      </w:r>
      <w:r w:rsidR="00F25311">
        <w:rPr>
          <w:rFonts w:ascii="Times New Roman" w:eastAsia="Times New Roman" w:hAnsi="Times New Roman" w:cs="Times New Roman"/>
          <w:sz w:val="24"/>
          <w:szCs w:val="24"/>
        </w:rPr>
        <w:t xml:space="preserve">inversely proportional to a sampling location’s distance from each of the three developed sites. </w:t>
      </w:r>
      <w:r>
        <w:rPr>
          <w:rFonts w:ascii="Times New Roman" w:eastAsia="Times New Roman" w:hAnsi="Times New Roman" w:cs="Times New Roman"/>
          <w:sz w:val="24"/>
          <w:szCs w:val="24"/>
        </w:rPr>
        <w:t xml:space="preserve"> </w:t>
      </w:r>
    </w:p>
    <w:p w14:paraId="30968B63" w14:textId="77777777" w:rsidR="00715D55" w:rsidRDefault="00715D55">
      <w:pPr>
        <w:rPr>
          <w:rFonts w:ascii="Times New Roman" w:eastAsia="Times New Roman" w:hAnsi="Times New Roman" w:cs="Times New Roman"/>
          <w:sz w:val="24"/>
          <w:szCs w:val="24"/>
        </w:rPr>
      </w:pPr>
    </w:p>
    <w:p w14:paraId="1A6E315B" w14:textId="77777777" w:rsidR="00715D55" w:rsidRDefault="00D8535D">
      <w:pPr>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2. Water samples</w:t>
      </w:r>
    </w:p>
    <w:p w14:paraId="1068221D" w14:textId="77777777" w:rsidR="00715D55" w:rsidRDefault="00715D55">
      <w:pPr>
        <w:rPr>
          <w:rFonts w:ascii="Times New Roman" w:eastAsia="Times New Roman" w:hAnsi="Times New Roman" w:cs="Times New Roman"/>
          <w:sz w:val="24"/>
          <w:szCs w:val="24"/>
        </w:rPr>
      </w:pPr>
    </w:p>
    <w:p w14:paraId="05F172E7" w14:textId="17F6D970"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Pr>
          <w:rFonts w:ascii="Times New Roman" w:eastAsia="Times New Roman" w:hAnsi="Times New Roman" w:cs="Times New Roman"/>
          <w:sz w:val="24"/>
          <w:szCs w:val="24"/>
        </w:rPr>
        <w:t xml:space="preserve">Irkutsk State University </w:t>
      </w:r>
      <w:r w:rsidR="00F76372">
        <w:rPr>
          <w:rFonts w:ascii="Times New Roman" w:eastAsia="Times New Roman" w:hAnsi="Times New Roman" w:cs="Times New Roman"/>
          <w:sz w:val="24"/>
          <w:szCs w:val="24"/>
        </w:rPr>
        <w:t>“</w:t>
      </w:r>
      <w:proofErr w:type="spellStart"/>
      <w:r w:rsidR="00B420AF">
        <w:rPr>
          <w:rFonts w:ascii="Times New Roman" w:eastAsia="Times New Roman" w:hAnsi="Times New Roman" w:cs="Times New Roman"/>
          <w:sz w:val="24"/>
          <w:szCs w:val="24"/>
        </w:rPr>
        <w:t>Kozhov</w:t>
      </w:r>
      <w:proofErr w:type="spellEnd"/>
      <w:r w:rsidR="00F76372">
        <w:rPr>
          <w:rFonts w:ascii="Times New Roman" w:eastAsia="Times New Roman" w:hAnsi="Times New Roman" w:cs="Times New Roman"/>
          <w:sz w:val="24"/>
          <w:szCs w:val="24"/>
        </w:rPr>
        <w:t>”</w:t>
      </w:r>
      <w:r w:rsidR="00B420AF">
        <w:rPr>
          <w:rFonts w:ascii="Times New Roman" w:eastAsia="Times New Roman" w:hAnsi="Times New Roman" w:cs="Times New Roman"/>
          <w:sz w:val="24"/>
          <w:szCs w:val="24"/>
        </w:rPr>
        <w:t xml:space="preserve"> research vessel </w:t>
      </w:r>
      <w:r w:rsidR="007E04C1">
        <w:rPr>
          <w:rFonts w:ascii="Times New Roman" w:eastAsia="Times New Roman" w:hAnsi="Times New Roman" w:cs="Times New Roman"/>
          <w:sz w:val="24"/>
          <w:szCs w:val="24"/>
        </w:rPr>
        <w:t xml:space="preserve">for pelagic sites. </w:t>
      </w:r>
      <w:r>
        <w:rPr>
          <w:rFonts w:ascii="Times New Roman" w:eastAsia="Times New Roman" w:hAnsi="Times New Roman" w:cs="Times New Roman"/>
          <w:sz w:val="24"/>
          <w:szCs w:val="24"/>
        </w:rPr>
        <w:t xml:space="preserve">Each water sample collection procedure is described below. </w:t>
      </w:r>
    </w:p>
    <w:p w14:paraId="1AD1BC85" w14:textId="77777777" w:rsidR="00715D55" w:rsidRDefault="00715D55">
      <w:pPr>
        <w:rPr>
          <w:rFonts w:ascii="Times New Roman" w:eastAsia="Times New Roman" w:hAnsi="Times New Roman" w:cs="Times New Roman"/>
          <w:sz w:val="24"/>
          <w:szCs w:val="24"/>
        </w:rPr>
      </w:pPr>
    </w:p>
    <w:p w14:paraId="7B3A016C"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2a. Nutrients</w:t>
      </w:r>
    </w:p>
    <w:p w14:paraId="7B557488" w14:textId="77777777" w:rsidR="00715D55" w:rsidRDefault="00715D55">
      <w:pPr>
        <w:rPr>
          <w:rFonts w:ascii="Times New Roman" w:eastAsia="Times New Roman" w:hAnsi="Times New Roman" w:cs="Times New Roman"/>
          <w:sz w:val="24"/>
          <w:szCs w:val="24"/>
        </w:rPr>
      </w:pPr>
    </w:p>
    <w:p w14:paraId="18647F9E" w14:textId="1BD70203"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samples for nutrient analyses were collected in 150 mL glass jars that had been </w:t>
      </w:r>
      <w:r w:rsidR="007E04C1">
        <w:rPr>
          <w:rFonts w:ascii="Times New Roman" w:eastAsia="Times New Roman" w:hAnsi="Times New Roman" w:cs="Times New Roman"/>
          <w:sz w:val="24"/>
          <w:szCs w:val="24"/>
        </w:rPr>
        <w:t xml:space="preserve">washed with phosphate-free soap and </w:t>
      </w:r>
      <w:r>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proofErr w:type="spellStart"/>
      <w:r w:rsidR="002075AA" w:rsidRPr="002075AA">
        <w:rPr>
          <w:rFonts w:ascii="Times New Roman" w:eastAsia="Times New Roman" w:hAnsi="Times New Roman" w:cs="Times New Roman"/>
          <w:sz w:val="24"/>
          <w:szCs w:val="24"/>
        </w:rPr>
        <w:t>A.P.Vinogradov</w:t>
      </w:r>
      <w:proofErr w:type="spellEnd"/>
      <w:r w:rsidR="002075AA" w:rsidRPr="002075AA">
        <w:rPr>
          <w:rFonts w:ascii="Times New Roman" w:eastAsia="Times New Roman" w:hAnsi="Times New Roman" w:cs="Times New Roman"/>
          <w:sz w:val="24"/>
          <w:szCs w:val="24"/>
        </w:rPr>
        <w:t xml:space="preserve"> Institute of Geochemistry</w:t>
      </w:r>
      <w:r w:rsidR="002075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Siberian Branch of the Russian Academy of Sciences</w:t>
      </w:r>
      <w:r w:rsidR="002075AA">
        <w:rPr>
          <w:rFonts w:ascii="Times New Roman" w:eastAsia="Times New Roman" w:hAnsi="Times New Roman" w:cs="Times New Roman"/>
          <w:sz w:val="24"/>
          <w:szCs w:val="24"/>
        </w:rPr>
        <w:t>, Irkutsk)</w:t>
      </w:r>
      <w:r>
        <w:rPr>
          <w:rFonts w:ascii="Times New Roman" w:eastAsia="Times New Roman" w:hAnsi="Times New Roman" w:cs="Times New Roman"/>
          <w:sz w:val="24"/>
          <w:szCs w:val="24"/>
        </w:rPr>
        <w:t xml:space="preserve">. </w:t>
      </w:r>
      <w:r w:rsidR="007E04C1">
        <w:rPr>
          <w:rFonts w:ascii="Times New Roman" w:eastAsia="Times New Roman" w:hAnsi="Times New Roman" w:cs="Times New Roman"/>
          <w:sz w:val="24"/>
          <w:szCs w:val="24"/>
        </w:rPr>
        <w:t xml:space="preserve">Samples were not filtered prior to freezing, meaning that nitrogen and ammonium concentrations may potentially include intracellular nitrogen and overestimate nitrogenous forms in the water column. </w:t>
      </w:r>
    </w:p>
    <w:p w14:paraId="62808DC3" w14:textId="77777777" w:rsidR="00715D55" w:rsidRDefault="00715D55">
      <w:pPr>
        <w:rPr>
          <w:rFonts w:ascii="Times New Roman" w:eastAsia="Times New Roman" w:hAnsi="Times New Roman" w:cs="Times New Roman"/>
          <w:sz w:val="24"/>
          <w:szCs w:val="24"/>
        </w:rPr>
      </w:pPr>
    </w:p>
    <w:p w14:paraId="78CB68F9" w14:textId="7AD260E6"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each water sample, nitrate, ammonium, and total phosphorus concentrations were measured. For ammonium </w:t>
      </w:r>
      <w:r w:rsidR="005404FF">
        <w:rPr>
          <w:rFonts w:ascii="Times New Roman" w:eastAsia="Times New Roman" w:hAnsi="Times New Roman" w:cs="Times New Roman"/>
          <w:sz w:val="24"/>
          <w:szCs w:val="24"/>
        </w:rPr>
        <w:fldChar w:fldCharType="begin"/>
      </w:r>
      <w:r w:rsidR="005404FF">
        <w:rPr>
          <w:rFonts w:ascii="Times New Roman" w:eastAsia="Times New Roman" w:hAnsi="Times New Roman" w:cs="Times New Roman"/>
          <w:sz w:val="24"/>
          <w:szCs w:val="24"/>
        </w:rPr>
        <w:instrText xml:space="preserve"> ADDIN ZOTERO_ITEM CSL_CITATION {"citationID":"rDjAdfOd","properties":{"formattedCitation":"(2016a)","plainCitation":"(2016a)","noteIndex":0},"citationItems":[{"id":3887,"uris":["http://zotero.org/users/2645460/items/3VJF2QLC"],"uri":["http://zotero.org/users/2645460/items/3VJF2QLC"],"itemData":{"id":3887,"type":"article","call-number":"GOST 33045-2014 Water","language":"Russian","publisher":"Intergovernmental committe for standardization, regulation, and metrology","title":"Methods for determination of nitrogen-containing matters (with corrections) (Методы определения азотсодержащих веществ (с Поправками))","URL":"http://docs.cntd.ru/document/1200115428","issued":{"date-parts":[["2016"]]}}}],"schema":"https://github.com/citation-style-language/schema/raw/master/csl-citation.json"} </w:instrText>
      </w:r>
      <w:r w:rsidR="005404FF">
        <w:rPr>
          <w:rFonts w:ascii="Times New Roman" w:eastAsia="Times New Roman" w:hAnsi="Times New Roman" w:cs="Times New Roman"/>
          <w:sz w:val="24"/>
          <w:szCs w:val="24"/>
        </w:rPr>
        <w:fldChar w:fldCharType="separate"/>
      </w:r>
      <w:r w:rsidR="005404FF" w:rsidRPr="005404FF">
        <w:rPr>
          <w:rFonts w:ascii="Times New Roman" w:hAnsi="Times New Roman" w:cs="Times New Roman"/>
          <w:sz w:val="24"/>
        </w:rPr>
        <w:t>(2016a)</w:t>
      </w:r>
      <w:r w:rsidR="005404FF">
        <w:rPr>
          <w:rFonts w:ascii="Times New Roman" w:eastAsia="Times New Roman" w:hAnsi="Times New Roman" w:cs="Times New Roman"/>
          <w:sz w:val="24"/>
          <w:szCs w:val="24"/>
        </w:rPr>
        <w:fldChar w:fldCharType="end"/>
      </w:r>
      <w:r w:rsidR="005404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nitrate </w:t>
      </w:r>
      <w:r w:rsidR="005404FF">
        <w:rPr>
          <w:rFonts w:ascii="Times New Roman" w:eastAsia="Times New Roman" w:hAnsi="Times New Roman" w:cs="Times New Roman"/>
          <w:sz w:val="24"/>
          <w:szCs w:val="24"/>
        </w:rPr>
        <w:fldChar w:fldCharType="begin"/>
      </w:r>
      <w:r w:rsidR="005404FF">
        <w:rPr>
          <w:rFonts w:ascii="Times New Roman" w:eastAsia="Times New Roman" w:hAnsi="Times New Roman" w:cs="Times New Roman"/>
          <w:sz w:val="24"/>
          <w:szCs w:val="24"/>
        </w:rPr>
        <w:instrText xml:space="preserve"> ADDIN ZOTERO_ITEM CSL_CITATION {"citationID":"7ICt8Vbf","properties":{"formattedCitation":"(2017)","plainCitation":"(2017)","noteIndex":0},"citationItems":[{"id":3886,"uris":["http://zotero.org/users/2645460/items/3ZMMVLJP"],"uri":["http://zotero.org/users/2645460/items/3ZMMVLJP"],"itemData":{"id":3886,"type":"article","call-number":"RD 52.24.380-2017","language":"Russian","publisher":"Ministry of Natural Resources and Ecology of the Russian Federation: Federal division of hydrometeorology and environmental monitoring","title":"Nitrate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редукторе)","URL":"https://files.stroyinf.ru/Data2/1/4293739/4293739155.pdf","issued":{"date-parts":[["2017"]]}}}],"schema":"https://github.com/citation-style-language/schema/raw/master/csl-citation.json"} </w:instrText>
      </w:r>
      <w:r w:rsidR="005404FF">
        <w:rPr>
          <w:rFonts w:ascii="Times New Roman" w:eastAsia="Times New Roman" w:hAnsi="Times New Roman" w:cs="Times New Roman"/>
          <w:sz w:val="24"/>
          <w:szCs w:val="24"/>
        </w:rPr>
        <w:fldChar w:fldCharType="separate"/>
      </w:r>
      <w:r w:rsidR="005404FF" w:rsidRPr="005404FF">
        <w:rPr>
          <w:rFonts w:ascii="Times New Roman" w:hAnsi="Times New Roman" w:cs="Times New Roman"/>
          <w:sz w:val="24"/>
        </w:rPr>
        <w:t>(2017)</w:t>
      </w:r>
      <w:r w:rsidR="005404FF">
        <w:rPr>
          <w:rFonts w:ascii="Times New Roman" w:eastAsia="Times New Roman" w:hAnsi="Times New Roman" w:cs="Times New Roman"/>
          <w:sz w:val="24"/>
          <w:szCs w:val="24"/>
        </w:rPr>
        <w:fldChar w:fldCharType="end"/>
      </w:r>
      <w:r w:rsidR="005404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concentrations, samples were analyzed with a spectrophotometer following the addition of Nessler’s reagent and disulfuric acid respectively. </w:t>
      </w:r>
      <w:r w:rsidR="006265CB">
        <w:rPr>
          <w:rFonts w:ascii="Times New Roman" w:eastAsia="Times New Roman" w:hAnsi="Times New Roman" w:cs="Times New Roman"/>
          <w:sz w:val="24"/>
          <w:szCs w:val="24"/>
        </w:rPr>
        <w:t xml:space="preserve">Total phosphorus </w:t>
      </w:r>
      <w:r>
        <w:rPr>
          <w:rFonts w:ascii="Times New Roman" w:eastAsia="Times New Roman" w:hAnsi="Times New Roman" w:cs="Times New Roman"/>
          <w:sz w:val="24"/>
          <w:szCs w:val="24"/>
        </w:rPr>
        <w:t>concentration was measured with a spectrophotometer following the addition of persulfate</w:t>
      </w:r>
      <w:r w:rsidR="005404FF">
        <w:rPr>
          <w:rFonts w:ascii="Times New Roman" w:eastAsia="Times New Roman" w:hAnsi="Times New Roman" w:cs="Times New Roman"/>
          <w:sz w:val="24"/>
          <w:szCs w:val="24"/>
        </w:rPr>
        <w:t xml:space="preserve"> </w:t>
      </w:r>
      <w:r w:rsidR="005404FF">
        <w:rPr>
          <w:rFonts w:ascii="Times New Roman" w:eastAsia="Times New Roman" w:hAnsi="Times New Roman" w:cs="Times New Roman"/>
          <w:sz w:val="24"/>
          <w:szCs w:val="24"/>
        </w:rPr>
        <w:fldChar w:fldCharType="begin"/>
      </w:r>
      <w:r w:rsidR="005404FF">
        <w:rPr>
          <w:rFonts w:ascii="Times New Roman" w:eastAsia="Times New Roman" w:hAnsi="Times New Roman" w:cs="Times New Roman"/>
          <w:sz w:val="24"/>
          <w:szCs w:val="24"/>
        </w:rPr>
        <w:instrText xml:space="preserve"> ADDIN ZOTERO_ITEM CSL_CITATION {"citationID":"u5pCDfjv","properties":{"formattedCitation":"(2016b)","plainCitation":"(2016b)","noteIndex":0},"citationItems":[{"id":3888,"uris":["http://zotero.org/users/2645460/items/DN2CUB64"],"uri":["http://zotero.org/users/2645460/items/DN2CUB64"],"itemData":{"id":3888,"type":"article","call-number":"GOST 18309-2014 Water","language":"Russian","publisher":"Intergovernmental committe for standardization, regulation, and metrology","title":"Methods for determination of phosphorus-containing matters (with corrections) (Методы определения фосфорсодержащих веществ)","URL":"http://docs.cntd.ru/document/1200115799","issued":{"date-parts":[["2016"]]}}}],"schema":"https://github.com/citation-style-language/schema/raw/master/csl-citation.json"} </w:instrText>
      </w:r>
      <w:r w:rsidR="005404FF">
        <w:rPr>
          <w:rFonts w:ascii="Times New Roman" w:eastAsia="Times New Roman" w:hAnsi="Times New Roman" w:cs="Times New Roman"/>
          <w:sz w:val="24"/>
          <w:szCs w:val="24"/>
        </w:rPr>
        <w:fldChar w:fldCharType="separate"/>
      </w:r>
      <w:r w:rsidR="005404FF" w:rsidRPr="005404FF">
        <w:rPr>
          <w:rFonts w:ascii="Times New Roman" w:hAnsi="Times New Roman" w:cs="Times New Roman"/>
          <w:sz w:val="24"/>
        </w:rPr>
        <w:t>(2016b)</w:t>
      </w:r>
      <w:r w:rsidR="005404F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Concentrations are reported in mg/L.</w:t>
      </w:r>
    </w:p>
    <w:p w14:paraId="2E871151" w14:textId="77777777" w:rsidR="00715D55" w:rsidRPr="005404FF" w:rsidRDefault="00715D55">
      <w:pPr>
        <w:rPr>
          <w:rFonts w:ascii="Times New Roman" w:eastAsia="Times New Roman" w:hAnsi="Times New Roman" w:cs="Times New Roman"/>
          <w:sz w:val="24"/>
          <w:szCs w:val="24"/>
        </w:rPr>
      </w:pPr>
    </w:p>
    <w:p w14:paraId="0EB029D2" w14:textId="77777777" w:rsidR="00715D55" w:rsidRPr="005404FF"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2b. Chlorophyll a</w:t>
      </w:r>
    </w:p>
    <w:p w14:paraId="17410527" w14:textId="77777777" w:rsidR="00715D55" w:rsidRDefault="00715D55">
      <w:pPr>
        <w:rPr>
          <w:rFonts w:ascii="Times New Roman" w:eastAsia="Times New Roman" w:hAnsi="Times New Roman" w:cs="Times New Roman"/>
          <w:sz w:val="24"/>
          <w:szCs w:val="24"/>
        </w:rPr>
      </w:pPr>
    </w:p>
    <w:p w14:paraId="346F74EC" w14:textId="1149F79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samples were collected in 1.5 L plastic bottles from a depth of approximately 0.75 m. Within 12 h of collection, three subsamples </w:t>
      </w:r>
      <w:r w:rsidR="00EA681C">
        <w:rPr>
          <w:rFonts w:ascii="Times New Roman" w:eastAsia="Times New Roman" w:hAnsi="Times New Roman" w:cs="Times New Roman"/>
          <w:sz w:val="24"/>
          <w:szCs w:val="24"/>
        </w:rPr>
        <w:t xml:space="preserve">(up to 150 mL each) </w:t>
      </w:r>
      <w:r>
        <w:rPr>
          <w:rFonts w:ascii="Times New Roman" w:eastAsia="Times New Roman" w:hAnsi="Times New Roman" w:cs="Times New Roman"/>
          <w:sz w:val="24"/>
          <w:szCs w:val="24"/>
        </w:rPr>
        <w:t xml:space="preserve">were </w:t>
      </w:r>
      <w:r w:rsidR="00EA681C">
        <w:rPr>
          <w:rFonts w:ascii="Times New Roman" w:eastAsia="Times New Roman" w:hAnsi="Times New Roman" w:cs="Times New Roman"/>
          <w:sz w:val="24"/>
          <w:szCs w:val="24"/>
        </w:rPr>
        <w:t>filtered</w:t>
      </w:r>
      <w:r>
        <w:rPr>
          <w:rFonts w:ascii="Times New Roman" w:eastAsia="Times New Roman" w:hAnsi="Times New Roman" w:cs="Times New Roman"/>
          <w:sz w:val="24"/>
          <w:szCs w:val="24"/>
        </w:rPr>
        <w:t xml:space="preserve"> through 25</w:t>
      </w:r>
      <w:r w:rsidR="00A028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mm </w:t>
      </w:r>
      <w:r w:rsidR="00EA681C">
        <w:rPr>
          <w:rFonts w:ascii="Times New Roman" w:eastAsia="Times New Roman" w:hAnsi="Times New Roman" w:cs="Times New Roman"/>
          <w:sz w:val="24"/>
          <w:szCs w:val="24"/>
        </w:rPr>
        <w:t>diameter, 0.2 µm pore size nitrocellulose</w:t>
      </w:r>
      <w:r>
        <w:rPr>
          <w:rFonts w:ascii="Times New Roman" w:eastAsia="Times New Roman" w:hAnsi="Times New Roman" w:cs="Times New Roman"/>
          <w:sz w:val="24"/>
          <w:szCs w:val="24"/>
        </w:rPr>
        <w:t xml:space="preserve"> filter</w:t>
      </w:r>
      <w:r w:rsidR="00EA681C">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Filters were then placed in a 35 mm petri dish and frozen in the dark until processing. </w:t>
      </w:r>
    </w:p>
    <w:p w14:paraId="32E54DB6" w14:textId="77777777" w:rsidR="00715D55" w:rsidRDefault="00715D55">
      <w:pPr>
        <w:rPr>
          <w:rFonts w:ascii="Times New Roman" w:eastAsia="Times New Roman" w:hAnsi="Times New Roman" w:cs="Times New Roman"/>
          <w:sz w:val="24"/>
          <w:szCs w:val="24"/>
        </w:rPr>
      </w:pPr>
    </w:p>
    <w:p w14:paraId="21E32000" w14:textId="14F0268B"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Chlorophyll samples were processed in a manner similar to that of Parson (1963) and Lorenzen (1967). </w:t>
      </w:r>
      <w:r w:rsidR="00EA681C">
        <w:rPr>
          <w:rFonts w:ascii="Times New Roman" w:eastAsia="Times New Roman" w:hAnsi="Times New Roman" w:cs="Times New Roman"/>
          <w:sz w:val="24"/>
          <w:szCs w:val="24"/>
        </w:rPr>
        <w:t>Nitrocellulose filters</w:t>
      </w:r>
      <w:r>
        <w:rPr>
          <w:rFonts w:ascii="Times New Roman" w:eastAsia="Times New Roman" w:hAnsi="Times New Roman" w:cs="Times New Roman"/>
          <w:sz w:val="24"/>
          <w:szCs w:val="24"/>
        </w:rPr>
        <w:t xml:space="preserve"> were ground in 90% acetone, in which chlorophyll extraction was allowed to proceed overnight. Samples were </w:t>
      </w:r>
      <w:r w:rsidR="00EA681C">
        <w:rPr>
          <w:rFonts w:ascii="Times New Roman" w:eastAsia="Times New Roman" w:hAnsi="Times New Roman" w:cs="Times New Roman"/>
          <w:sz w:val="24"/>
          <w:szCs w:val="24"/>
        </w:rPr>
        <w:t xml:space="preserve">then </w:t>
      </w:r>
      <w:r>
        <w:rPr>
          <w:rFonts w:ascii="Times New Roman" w:eastAsia="Times New Roman" w:hAnsi="Times New Roman" w:cs="Times New Roman"/>
          <w:sz w:val="24"/>
          <w:szCs w:val="24"/>
        </w:rPr>
        <w:t xml:space="preserve">centrifuged for 15-20 minutes. </w:t>
      </w:r>
      <w:r w:rsidR="00EA681C">
        <w:rPr>
          <w:rFonts w:ascii="Times New Roman" w:eastAsia="Times New Roman" w:hAnsi="Times New Roman" w:cs="Times New Roman"/>
          <w:sz w:val="24"/>
          <w:szCs w:val="24"/>
        </w:rPr>
        <w:t xml:space="preserve">After </w:t>
      </w:r>
      <w:r w:rsidR="00A02873">
        <w:rPr>
          <w:rFonts w:ascii="Times New Roman" w:eastAsia="Times New Roman" w:hAnsi="Times New Roman" w:cs="Times New Roman"/>
          <w:sz w:val="24"/>
          <w:szCs w:val="24"/>
        </w:rPr>
        <w:t>centrifugation</w:t>
      </w:r>
      <w:r>
        <w:rPr>
          <w:rFonts w:ascii="Times New Roman" w:eastAsia="Times New Roman" w:hAnsi="Times New Roman" w:cs="Times New Roman"/>
          <w:sz w:val="24"/>
          <w:szCs w:val="24"/>
        </w:rPr>
        <w:t xml:space="preserve">, absorbance of the chlorophyll extract was measured in a spectrophotometer at 630, 645, 665, and 750 nm. Concentrations were calculated using the formula: </w:t>
      </w:r>
      <m:oMath>
        <m:r>
          <w:rPr>
            <w:rFonts w:ascii="Times New Roman" w:eastAsia="Times New Roman" w:hAnsi="Times New Roman" w:cs="Times New Roman"/>
            <w:sz w:val="24"/>
            <w:szCs w:val="24"/>
          </w:rPr>
          <m:t>C = 11.64(</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665</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750</m:t>
            </m:r>
          </m:sub>
        </m:sSub>
        <m:r>
          <w:rPr>
            <w:rFonts w:ascii="Times New Roman" w:eastAsia="Times New Roman" w:hAnsi="Times New Roman" w:cs="Times New Roman"/>
            <w:sz w:val="24"/>
            <w:szCs w:val="24"/>
          </w:rPr>
          <m:t>) - 2.16(</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645</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750</m:t>
            </m:r>
          </m:sub>
        </m:sSub>
        <m:r>
          <w:rPr>
            <w:rFonts w:ascii="Times New Roman" w:eastAsia="Times New Roman" w:hAnsi="Times New Roman" w:cs="Times New Roman"/>
            <w:sz w:val="24"/>
            <w:szCs w:val="24"/>
          </w:rPr>
          <m:t>) - 0.1(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630</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750</m:t>
            </m:r>
          </m:sub>
        </m:sSub>
        <m:r>
          <w:rPr>
            <w:rFonts w:ascii="Times New Roman" w:eastAsia="Times New Roman" w:hAnsi="Times New Roman" w:cs="Times New Roman"/>
            <w:sz w:val="24"/>
            <w:szCs w:val="24"/>
          </w:rPr>
          <m:t>)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 where A is the absorbance value of a particular wavelength, V</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is the volume of the filtered water, and V</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is the volume of extract. Concentrations are reported as mg/L. </w:t>
      </w:r>
    </w:p>
    <w:p w14:paraId="214F7485" w14:textId="77777777" w:rsidR="00715D55" w:rsidRDefault="00715D55">
      <w:pPr>
        <w:rPr>
          <w:rFonts w:ascii="Times New Roman" w:eastAsia="Times New Roman" w:hAnsi="Times New Roman" w:cs="Times New Roman"/>
          <w:sz w:val="24"/>
          <w:szCs w:val="24"/>
        </w:rPr>
      </w:pPr>
    </w:p>
    <w:p w14:paraId="0035E7F7"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2c. PPCPs</w:t>
      </w:r>
    </w:p>
    <w:p w14:paraId="2F109372" w14:textId="77777777" w:rsidR="00715D55" w:rsidRDefault="00715D55">
      <w:pPr>
        <w:rPr>
          <w:rFonts w:ascii="Times New Roman" w:eastAsia="Times New Roman" w:hAnsi="Times New Roman" w:cs="Times New Roman"/>
          <w:sz w:val="24"/>
          <w:szCs w:val="24"/>
        </w:rPr>
      </w:pPr>
    </w:p>
    <w:p w14:paraId="29F55668" w14:textId="46F5401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samples </w:t>
      </w:r>
      <w:r w:rsidR="00EA681C">
        <w:rPr>
          <w:rFonts w:ascii="Times New Roman" w:eastAsia="Times New Roman" w:hAnsi="Times New Roman" w:cs="Times New Roman"/>
          <w:sz w:val="24"/>
          <w:szCs w:val="24"/>
        </w:rPr>
        <w:t xml:space="preserve">for PPCP analysis </w:t>
      </w:r>
      <w:r>
        <w:rPr>
          <w:rFonts w:ascii="Times New Roman" w:eastAsia="Times New Roman" w:hAnsi="Times New Roman" w:cs="Times New Roman"/>
          <w:sz w:val="24"/>
          <w:szCs w:val="24"/>
        </w:rPr>
        <w:t>were collected in 250 mL amber glass bottle</w:t>
      </w:r>
      <w:r w:rsidR="00FE671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that </w:t>
      </w:r>
      <w:r w:rsidR="00FE671D">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rinsed with </w:t>
      </w:r>
      <w:r w:rsidR="0009268E">
        <w:rPr>
          <w:rFonts w:ascii="Times New Roman" w:eastAsia="Times New Roman" w:hAnsi="Times New Roman" w:cs="Times New Roman"/>
          <w:sz w:val="24"/>
          <w:szCs w:val="24"/>
        </w:rPr>
        <w:t xml:space="preserve">either methanol or </w:t>
      </w:r>
      <w:r w:rsidR="0009268E" w:rsidRPr="001338EC">
        <w:rPr>
          <w:rFonts w:ascii="Times New Roman" w:eastAsia="Times New Roman" w:hAnsi="Times New Roman" w:cs="Times New Roman"/>
          <w:sz w:val="24"/>
          <w:szCs w:val="24"/>
        </w:rPr>
        <w:t xml:space="preserve">acetone </w:t>
      </w:r>
      <w:r w:rsidR="00F25311" w:rsidRPr="00B420AF">
        <w:rPr>
          <w:rStyle w:val="CommentReference"/>
          <w:rFonts w:ascii="Times New Roman" w:hAnsi="Times New Roman" w:cs="Times New Roman"/>
          <w:sz w:val="24"/>
          <w:szCs w:val="24"/>
        </w:rPr>
        <w:t>a</w:t>
      </w:r>
      <w:r w:rsidRPr="001338EC">
        <w:rPr>
          <w:rFonts w:ascii="Times New Roman" w:eastAsia="Times New Roman" w:hAnsi="Times New Roman" w:cs="Times New Roman"/>
          <w:sz w:val="24"/>
          <w:szCs w:val="24"/>
        </w:rPr>
        <w:t>nd</w:t>
      </w:r>
      <w:r>
        <w:rPr>
          <w:rFonts w:ascii="Times New Roman" w:eastAsia="Times New Roman" w:hAnsi="Times New Roman" w:cs="Times New Roman"/>
          <w:sz w:val="24"/>
          <w:szCs w:val="24"/>
        </w:rPr>
        <w:t xml:space="preserve"> then three times with sample water prior to collections. Following collection, samples were refrigerated and kept in the dark until solid phase extraction (SPE). </w:t>
      </w:r>
    </w:p>
    <w:p w14:paraId="44009B6A" w14:textId="77777777" w:rsidR="00715D55" w:rsidRDefault="00715D55">
      <w:pPr>
        <w:rPr>
          <w:rFonts w:ascii="Times New Roman" w:eastAsia="Times New Roman" w:hAnsi="Times New Roman" w:cs="Times New Roman"/>
          <w:sz w:val="24"/>
          <w:szCs w:val="24"/>
        </w:rPr>
      </w:pPr>
    </w:p>
    <w:p w14:paraId="6656FDDC" w14:textId="1AC5D2F6"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12 h of collection, samples were filtered directly from the amber glass bottle </w:t>
      </w:r>
      <w:r w:rsidR="007E04C1">
        <w:rPr>
          <w:rFonts w:ascii="Times New Roman" w:eastAsia="Times New Roman" w:hAnsi="Times New Roman" w:cs="Times New Roman"/>
          <w:sz w:val="24"/>
          <w:szCs w:val="24"/>
        </w:rPr>
        <w:t xml:space="preserve">using </w:t>
      </w:r>
      <w:proofErr w:type="spellStart"/>
      <w:r w:rsidR="007E04C1">
        <w:rPr>
          <w:rFonts w:ascii="Times New Roman" w:eastAsia="Times New Roman" w:hAnsi="Times New Roman" w:cs="Times New Roman"/>
          <w:sz w:val="24"/>
          <w:szCs w:val="24"/>
        </w:rPr>
        <w:t>a</w:t>
      </w:r>
      <w:proofErr w:type="spellEnd"/>
      <w:r w:rsidR="007E04C1">
        <w:rPr>
          <w:rFonts w:ascii="Times New Roman" w:eastAsia="Times New Roman" w:hAnsi="Times New Roman" w:cs="Times New Roman"/>
          <w:sz w:val="24"/>
          <w:szCs w:val="24"/>
        </w:rPr>
        <w:t xml:space="preserve"> </w:t>
      </w:r>
      <w:del w:id="1" w:author="Daniel Snow" w:date="2020-11-27T10:40:00Z">
        <w:r w:rsidR="007E04C1" w:rsidDel="00180550">
          <w:rPr>
            <w:rFonts w:ascii="Times New Roman" w:eastAsia="Times New Roman" w:hAnsi="Times New Roman" w:cs="Times New Roman"/>
            <w:sz w:val="24"/>
            <w:szCs w:val="24"/>
          </w:rPr>
          <w:delText>single-stream</w:delText>
        </w:r>
      </w:del>
      <w:ins w:id="2" w:author="Daniel Snow" w:date="2020-11-27T10:41:00Z">
        <w:r w:rsidR="00180550">
          <w:rPr>
            <w:rFonts w:ascii="Times New Roman" w:eastAsia="Times New Roman" w:hAnsi="Times New Roman" w:cs="Times New Roman"/>
            <w:sz w:val="24"/>
            <w:szCs w:val="24"/>
          </w:rPr>
          <w:t>in-line</w:t>
        </w:r>
      </w:ins>
      <w:r w:rsidR="007E04C1">
        <w:rPr>
          <w:rFonts w:ascii="Times New Roman" w:eastAsia="Times New Roman" w:hAnsi="Times New Roman" w:cs="Times New Roman"/>
          <w:sz w:val="24"/>
          <w:szCs w:val="24"/>
        </w:rPr>
        <w:t xml:space="preserve"> </w:t>
      </w:r>
      <w:ins w:id="3" w:author="Daniel Snow" w:date="2020-11-27T10:41:00Z">
        <w:r w:rsidR="00180550">
          <w:rPr>
            <w:rFonts w:ascii="Times New Roman" w:eastAsia="Times New Roman" w:hAnsi="Times New Roman" w:cs="Times New Roman"/>
            <w:sz w:val="24"/>
            <w:szCs w:val="24"/>
          </w:rPr>
          <w:t xml:space="preserve">Teflon </w:t>
        </w:r>
      </w:ins>
      <w:r w:rsidR="007E04C1">
        <w:rPr>
          <w:rFonts w:ascii="Times New Roman" w:eastAsia="Times New Roman" w:hAnsi="Times New Roman" w:cs="Times New Roman"/>
          <w:sz w:val="24"/>
          <w:szCs w:val="24"/>
        </w:rPr>
        <w:t xml:space="preserve">25-mm </w:t>
      </w:r>
      <w:ins w:id="4" w:author="Daniel Snow" w:date="2020-11-27T10:41:00Z">
        <w:r w:rsidR="00180550">
          <w:rPr>
            <w:rFonts w:ascii="Times New Roman" w:eastAsia="Times New Roman" w:hAnsi="Times New Roman" w:cs="Times New Roman"/>
            <w:sz w:val="24"/>
            <w:szCs w:val="24"/>
          </w:rPr>
          <w:t>filter holder with glass microfiber (</w:t>
        </w:r>
      </w:ins>
      <w:r w:rsidR="007E04C1">
        <w:rPr>
          <w:rFonts w:ascii="Times New Roman" w:eastAsia="Times New Roman" w:hAnsi="Times New Roman" w:cs="Times New Roman"/>
          <w:sz w:val="24"/>
          <w:szCs w:val="24"/>
        </w:rPr>
        <w:t>G</w:t>
      </w:r>
      <w:ins w:id="5" w:author="Daniel Snow" w:date="2020-11-27T10:41:00Z">
        <w:r w:rsidR="00180550">
          <w:rPr>
            <w:rFonts w:ascii="Times New Roman" w:eastAsia="Times New Roman" w:hAnsi="Times New Roman" w:cs="Times New Roman"/>
            <w:sz w:val="24"/>
            <w:szCs w:val="24"/>
          </w:rPr>
          <w:t>M</w:t>
        </w:r>
      </w:ins>
      <w:r w:rsidR="007E04C1">
        <w:rPr>
          <w:rFonts w:ascii="Times New Roman" w:eastAsia="Times New Roman" w:hAnsi="Times New Roman" w:cs="Times New Roman"/>
          <w:sz w:val="24"/>
          <w:szCs w:val="24"/>
        </w:rPr>
        <w:t>F</w:t>
      </w:r>
      <w:ins w:id="6" w:author="Daniel Snow" w:date="2020-11-27T10:43:00Z">
        <w:r w:rsidR="00180550">
          <w:rPr>
            <w:rFonts w:ascii="Times New Roman" w:eastAsia="Times New Roman" w:hAnsi="Times New Roman" w:cs="Times New Roman"/>
            <w:sz w:val="24"/>
            <w:szCs w:val="24"/>
          </w:rPr>
          <w:t xml:space="preserve">, </w:t>
        </w:r>
      </w:ins>
      <w:ins w:id="7" w:author="Daniel Snow" w:date="2020-11-27T10:44:00Z">
        <w:r w:rsidR="00180550" w:rsidRPr="00180550">
          <w:rPr>
            <w:rFonts w:ascii="Times New Roman" w:eastAsia="Times New Roman" w:hAnsi="Times New Roman" w:cs="Times New Roman"/>
            <w:sz w:val="24"/>
            <w:szCs w:val="24"/>
          </w:rPr>
          <w:t xml:space="preserve">1.0 </w:t>
        </w:r>
        <w:r w:rsidR="00180550">
          <w:rPr>
            <w:rFonts w:ascii="Times New Roman" w:eastAsia="Times New Roman" w:hAnsi="Times New Roman" w:cs="Times New Roman"/>
            <w:sz w:val="24"/>
            <w:szCs w:val="24"/>
          </w:rPr>
          <w:sym w:font="Symbol" w:char="F06D"/>
        </w:r>
        <w:r w:rsidR="00180550" w:rsidRPr="00180550">
          <w:rPr>
            <w:rFonts w:ascii="Times New Roman" w:eastAsia="Times New Roman" w:hAnsi="Times New Roman" w:cs="Times New Roman"/>
            <w:sz w:val="24"/>
            <w:szCs w:val="24"/>
          </w:rPr>
          <w:t xml:space="preserve">m pore size, </w:t>
        </w:r>
      </w:ins>
      <w:proofErr w:type="spellStart"/>
      <w:ins w:id="8" w:author="Daniel Snow" w:date="2020-11-27T10:43:00Z">
        <w:r w:rsidR="00180550">
          <w:rPr>
            <w:rFonts w:ascii="Times New Roman" w:eastAsia="Times New Roman" w:hAnsi="Times New Roman" w:cs="Times New Roman"/>
            <w:sz w:val="24"/>
            <w:szCs w:val="24"/>
          </w:rPr>
          <w:t>Whatman</w:t>
        </w:r>
      </w:ins>
      <w:ins w:id="9" w:author="Daniel Snow" w:date="2020-11-27T10:49:00Z">
        <w:r w:rsidR="00180550" w:rsidRPr="00180550">
          <w:rPr>
            <w:rFonts w:ascii="Times New Roman" w:eastAsia="Times New Roman" w:hAnsi="Times New Roman" w:cs="Times New Roman"/>
            <w:sz w:val="24"/>
            <w:szCs w:val="24"/>
          </w:rPr>
          <w:t>Grade</w:t>
        </w:r>
        <w:proofErr w:type="spellEnd"/>
        <w:r w:rsidR="00180550" w:rsidRPr="00180550">
          <w:rPr>
            <w:rFonts w:ascii="Times New Roman" w:eastAsia="Times New Roman" w:hAnsi="Times New Roman" w:cs="Times New Roman"/>
            <w:sz w:val="24"/>
            <w:szCs w:val="24"/>
          </w:rPr>
          <w:t xml:space="preserve"> 934-AH</w:t>
        </w:r>
      </w:ins>
      <w:del w:id="10" w:author="Daniel Snow" w:date="2020-11-27T10:41:00Z">
        <w:r w:rsidR="007E04C1" w:rsidDel="00180550">
          <w:rPr>
            <w:rFonts w:ascii="Times New Roman" w:eastAsia="Times New Roman" w:hAnsi="Times New Roman" w:cs="Times New Roman"/>
            <w:sz w:val="24"/>
            <w:szCs w:val="24"/>
          </w:rPr>
          <w:delText>/F</w:delText>
        </w:r>
      </w:del>
      <w:ins w:id="11" w:author="Daniel Snow" w:date="2020-11-27T10:41:00Z">
        <w:r w:rsidR="00180550">
          <w:rPr>
            <w:rFonts w:ascii="Times New Roman" w:eastAsia="Times New Roman" w:hAnsi="Times New Roman" w:cs="Times New Roman"/>
            <w:sz w:val="24"/>
            <w:szCs w:val="24"/>
          </w:rPr>
          <w:t>) in tandem with a solid phase extract</w:t>
        </w:r>
      </w:ins>
      <w:ins w:id="12" w:author="Daniel Snow" w:date="2020-11-27T10:42:00Z">
        <w:r w:rsidR="00180550">
          <w:rPr>
            <w:rFonts w:ascii="Times New Roman" w:eastAsia="Times New Roman" w:hAnsi="Times New Roman" w:cs="Times New Roman"/>
            <w:sz w:val="24"/>
            <w:szCs w:val="24"/>
          </w:rPr>
          <w:t>ion</w:t>
        </w:r>
      </w:ins>
      <w:r w:rsidR="007E04C1">
        <w:rPr>
          <w:rFonts w:ascii="Times New Roman" w:eastAsia="Times New Roman" w:hAnsi="Times New Roman" w:cs="Times New Roman"/>
          <w:sz w:val="24"/>
          <w:szCs w:val="24"/>
        </w:rPr>
        <w:t xml:space="preserve"> </w:t>
      </w:r>
      <w:ins w:id="13" w:author="Daniel Snow" w:date="2020-11-27T10:42:00Z">
        <w:r w:rsidR="00180550">
          <w:rPr>
            <w:rFonts w:ascii="Times New Roman" w:eastAsia="Times New Roman" w:hAnsi="Times New Roman" w:cs="Times New Roman"/>
            <w:sz w:val="24"/>
            <w:szCs w:val="24"/>
          </w:rPr>
          <w:t>(</w:t>
        </w:r>
      </w:ins>
      <w:r w:rsidR="007E04C1">
        <w:rPr>
          <w:rFonts w:ascii="Times New Roman" w:eastAsia="Times New Roman" w:hAnsi="Times New Roman" w:cs="Times New Roman"/>
          <w:sz w:val="24"/>
          <w:szCs w:val="24"/>
        </w:rPr>
        <w:t>SPE</w:t>
      </w:r>
      <w:ins w:id="14" w:author="Daniel Snow" w:date="2020-11-27T10:42:00Z">
        <w:r w:rsidR="00180550">
          <w:rPr>
            <w:rFonts w:ascii="Times New Roman" w:eastAsia="Times New Roman" w:hAnsi="Times New Roman" w:cs="Times New Roman"/>
            <w:sz w:val="24"/>
            <w:szCs w:val="24"/>
          </w:rPr>
          <w:t>)</w:t>
        </w:r>
      </w:ins>
      <w:r w:rsidR="007E04C1">
        <w:rPr>
          <w:rFonts w:ascii="Times New Roman" w:eastAsia="Times New Roman" w:hAnsi="Times New Roman" w:cs="Times New Roman"/>
          <w:sz w:val="24"/>
          <w:szCs w:val="24"/>
        </w:rPr>
        <w:t xml:space="preserve"> cartridge</w:t>
      </w:r>
      <w:del w:id="15" w:author="Daniel Snow" w:date="2020-11-27T10:42:00Z">
        <w:r w:rsidR="007E04C1" w:rsidDel="00180550">
          <w:rPr>
            <w:rFonts w:ascii="Times New Roman" w:eastAsia="Times New Roman" w:hAnsi="Times New Roman" w:cs="Times New Roman"/>
            <w:sz w:val="24"/>
            <w:szCs w:val="24"/>
          </w:rPr>
          <w:delText xml:space="preserve"> setup</w:delText>
        </w:r>
      </w:del>
      <w:r w:rsidR="007E04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ins w:id="16" w:author="Daniel Snow" w:date="2020-11-27T10:42:00Z">
        <w:r w:rsidR="00180550">
          <w:rPr>
            <w:rFonts w:ascii="Times New Roman" w:eastAsia="Times New Roman" w:hAnsi="Times New Roman" w:cs="Times New Roman"/>
            <w:sz w:val="24"/>
            <w:szCs w:val="24"/>
          </w:rPr>
          <w:t xml:space="preserve">200 mg HLB, </w:t>
        </w:r>
      </w:ins>
      <w:r>
        <w:rPr>
          <w:rFonts w:ascii="Times New Roman" w:eastAsia="Times New Roman" w:hAnsi="Times New Roman" w:cs="Times New Roman"/>
          <w:sz w:val="24"/>
          <w:szCs w:val="24"/>
        </w:rPr>
        <w:t>Waters Corporation, Milford, MA)</w:t>
      </w:r>
      <w:ins w:id="17" w:author="Daniel Snow" w:date="2020-11-27T10:42:00Z">
        <w:r w:rsidR="00180550">
          <w:rPr>
            <w:rFonts w:ascii="Times New Roman" w:eastAsia="Times New Roman" w:hAnsi="Times New Roman" w:cs="Times New Roman"/>
            <w:sz w:val="24"/>
            <w:szCs w:val="24"/>
          </w:rPr>
          <w:t xml:space="preserve"> connected to a 1-liter vacuum flas</w:t>
        </w:r>
      </w:ins>
      <w:ins w:id="18" w:author="Daniel Snow" w:date="2020-11-27T10:50:00Z">
        <w:r w:rsidR="00471A2E">
          <w:rPr>
            <w:rFonts w:ascii="Times New Roman" w:eastAsia="Times New Roman" w:hAnsi="Times New Roman" w:cs="Times New Roman"/>
            <w:sz w:val="24"/>
            <w:szCs w:val="24"/>
          </w:rPr>
          <w:t>k</w:t>
        </w:r>
      </w:ins>
      <w:r>
        <w:rPr>
          <w:rFonts w:ascii="Times New Roman" w:eastAsia="Times New Roman" w:hAnsi="Times New Roman" w:cs="Times New Roman"/>
          <w:sz w:val="24"/>
          <w:szCs w:val="24"/>
        </w:rPr>
        <w:t xml:space="preserve">. Lab personnel wore gloves and face masks to minimize contamination. Prior to filtration, SPE cartridges were primed with at least 5 mL of either methanol or acetone and then washed with at least 5 mL of sample water. Rate of </w:t>
      </w:r>
      <w:del w:id="19" w:author="Daniel Snow" w:date="2020-11-27T10:50:00Z">
        <w:r w:rsidDel="00471A2E">
          <w:rPr>
            <w:rFonts w:ascii="Times New Roman" w:eastAsia="Times New Roman" w:hAnsi="Times New Roman" w:cs="Times New Roman"/>
            <w:sz w:val="24"/>
            <w:szCs w:val="24"/>
          </w:rPr>
          <w:delText>SPE</w:delText>
        </w:r>
      </w:del>
      <w:ins w:id="20" w:author="Daniel Snow" w:date="2020-11-27T10:50:00Z">
        <w:r w:rsidR="00471A2E">
          <w:rPr>
            <w:rFonts w:ascii="Times New Roman" w:eastAsia="Times New Roman" w:hAnsi="Times New Roman" w:cs="Times New Roman"/>
            <w:sz w:val="24"/>
            <w:szCs w:val="24"/>
          </w:rPr>
          <w:t>extraction flow rate was maintained</w:t>
        </w:r>
      </w:ins>
      <w:del w:id="21" w:author="Daniel Snow" w:date="2020-11-27T10:50:00Z">
        <w:r w:rsidDel="00471A2E">
          <w:rPr>
            <w:rFonts w:ascii="Times New Roman" w:eastAsia="Times New Roman" w:hAnsi="Times New Roman" w:cs="Times New Roman"/>
            <w:sz w:val="24"/>
            <w:szCs w:val="24"/>
          </w:rPr>
          <w:delText xml:space="preserve"> occurred</w:delText>
        </w:r>
      </w:del>
      <w:r>
        <w:rPr>
          <w:rFonts w:ascii="Times New Roman" w:eastAsia="Times New Roman" w:hAnsi="Times New Roman" w:cs="Times New Roman"/>
          <w:sz w:val="24"/>
          <w:szCs w:val="24"/>
        </w:rPr>
        <w:t xml:space="preserve"> at approximately 1 drop per second. Extraction proceeded until water could no longer pass through the SPE cartridge or until all collected water was filtered. </w:t>
      </w:r>
      <w:r w:rsidR="00FE671D">
        <w:rPr>
          <w:rFonts w:ascii="Times New Roman" w:eastAsia="Times New Roman" w:hAnsi="Times New Roman" w:cs="Times New Roman"/>
          <w:sz w:val="24"/>
          <w:szCs w:val="24"/>
        </w:rPr>
        <w:t>Cartridges were</w:t>
      </w:r>
      <w:r>
        <w:rPr>
          <w:rFonts w:ascii="Times New Roman" w:eastAsia="Times New Roman" w:hAnsi="Times New Roman" w:cs="Times New Roman"/>
          <w:sz w:val="24"/>
          <w:szCs w:val="24"/>
        </w:rPr>
        <w:t xml:space="preserve"> stored in </w:t>
      </w:r>
      <w:proofErr w:type="spellStart"/>
      <w:r w:rsidR="00F96156">
        <w:rPr>
          <w:rFonts w:ascii="Times New Roman" w:eastAsia="Times New Roman" w:hAnsi="Times New Roman" w:cs="Times New Roman"/>
          <w:sz w:val="24"/>
          <w:szCs w:val="24"/>
        </w:rPr>
        <w:t>W</w:t>
      </w:r>
      <w:r>
        <w:rPr>
          <w:rFonts w:ascii="Times New Roman" w:eastAsia="Times New Roman" w:hAnsi="Times New Roman" w:cs="Times New Roman"/>
          <w:sz w:val="24"/>
          <w:szCs w:val="24"/>
        </w:rPr>
        <w:t>hirlpacks</w:t>
      </w:r>
      <w:proofErr w:type="spellEnd"/>
      <w:r w:rsidR="00FE671D">
        <w:rPr>
          <w:rFonts w:ascii="Times New Roman" w:eastAsia="Times New Roman" w:hAnsi="Times New Roman" w:cs="Times New Roman"/>
          <w:sz w:val="24"/>
          <w:szCs w:val="24"/>
        </w:rPr>
        <w:t xml:space="preserve"> </w:t>
      </w:r>
      <w:r w:rsidR="0009268E">
        <w:rPr>
          <w:rFonts w:ascii="Times New Roman" w:eastAsia="Times New Roman" w:hAnsi="Times New Roman" w:cs="Times New Roman"/>
          <w:sz w:val="24"/>
          <w:szCs w:val="24"/>
        </w:rPr>
        <w:t>at -20</w:t>
      </w:r>
      <w:r w:rsidR="00A02873">
        <w:rPr>
          <w:rFonts w:ascii="Times New Roman" w:eastAsia="Times New Roman" w:hAnsi="Times New Roman" w:cs="Times New Roman"/>
          <w:sz w:val="24"/>
          <w:szCs w:val="24"/>
        </w:rPr>
        <w:t>°</w:t>
      </w:r>
      <w:r w:rsidR="000D6577">
        <w:rPr>
          <w:rFonts w:ascii="Times New Roman" w:eastAsia="Times New Roman" w:hAnsi="Times New Roman" w:cs="Times New Roman"/>
          <w:sz w:val="24"/>
          <w:szCs w:val="24"/>
        </w:rPr>
        <w:t>C</w:t>
      </w:r>
      <w:r w:rsidR="0009268E">
        <w:rPr>
          <w:rFonts w:ascii="Times New Roman" w:eastAsia="Times New Roman" w:hAnsi="Times New Roman" w:cs="Times New Roman"/>
          <w:sz w:val="24"/>
          <w:szCs w:val="24"/>
        </w:rPr>
        <w:t xml:space="preserve"> </w:t>
      </w:r>
      <w:r w:rsidR="00FE671D">
        <w:rPr>
          <w:rFonts w:ascii="Times New Roman" w:eastAsia="Times New Roman" w:hAnsi="Times New Roman" w:cs="Times New Roman"/>
          <w:sz w:val="24"/>
          <w:szCs w:val="24"/>
        </w:rPr>
        <w:t>until analysis</w:t>
      </w:r>
      <w:r>
        <w:rPr>
          <w:rFonts w:ascii="Times New Roman" w:eastAsia="Times New Roman" w:hAnsi="Times New Roman" w:cs="Times New Roman"/>
          <w:sz w:val="24"/>
          <w:szCs w:val="24"/>
        </w:rPr>
        <w:t xml:space="preserve"> for </w:t>
      </w:r>
      <w:ins w:id="22" w:author="Daniel Snow" w:date="2020-11-27T11:08:00Z">
        <w:r w:rsidR="00E25573">
          <w:rPr>
            <w:rFonts w:ascii="Times New Roman" w:eastAsia="Times New Roman" w:hAnsi="Times New Roman" w:cs="Times New Roman"/>
            <w:sz w:val="24"/>
            <w:szCs w:val="24"/>
          </w:rPr>
          <w:t xml:space="preserve">12 </w:t>
        </w:r>
      </w:ins>
      <w:r>
        <w:rPr>
          <w:rFonts w:ascii="Times New Roman" w:eastAsia="Times New Roman" w:hAnsi="Times New Roman" w:cs="Times New Roman"/>
          <w:sz w:val="24"/>
          <w:szCs w:val="24"/>
        </w:rPr>
        <w:t>PPCP</w:t>
      </w:r>
      <w:ins w:id="23" w:author="Daniel Snow" w:date="2020-11-27T11:08:00Z">
        <w:r w:rsidR="00E25573">
          <w:rPr>
            <w:rFonts w:ascii="Times New Roman" w:eastAsia="Times New Roman" w:hAnsi="Times New Roman" w:cs="Times New Roman"/>
            <w:sz w:val="24"/>
            <w:szCs w:val="24"/>
          </w:rPr>
          <w:t xml:space="preserve"> residue</w:t>
        </w:r>
      </w:ins>
      <w:r>
        <w:rPr>
          <w:rFonts w:ascii="Times New Roman" w:eastAsia="Times New Roman" w:hAnsi="Times New Roman" w:cs="Times New Roman"/>
          <w:sz w:val="24"/>
          <w:szCs w:val="24"/>
        </w:rPr>
        <w:t>s</w:t>
      </w:r>
      <w:ins w:id="24" w:author="Daniel Snow" w:date="2020-11-27T10:52:00Z">
        <w:r w:rsidR="00471A2E">
          <w:rPr>
            <w:rFonts w:ascii="Times New Roman" w:eastAsia="Times New Roman" w:hAnsi="Times New Roman" w:cs="Times New Roman"/>
            <w:sz w:val="24"/>
            <w:szCs w:val="24"/>
          </w:rPr>
          <w:t xml:space="preserve"> using liquid chromatography tandem mass spectrometry</w:t>
        </w:r>
      </w:ins>
      <w:r>
        <w:rPr>
          <w:rFonts w:ascii="Times New Roman" w:eastAsia="Times New Roman" w:hAnsi="Times New Roman" w:cs="Times New Roman"/>
          <w:sz w:val="24"/>
          <w:szCs w:val="24"/>
        </w:rPr>
        <w:t xml:space="preserve"> </w:t>
      </w:r>
      <w:ins w:id="25" w:author="Daniel Snow" w:date="2020-11-27T11:09:00Z">
        <w:r w:rsidR="00E25573">
          <w:rPr>
            <w:rFonts w:ascii="Times New Roman" w:eastAsia="Times New Roman" w:hAnsi="Times New Roman" w:cs="Times New Roman"/>
            <w:sz w:val="24"/>
            <w:szCs w:val="24"/>
          </w:rPr>
          <w:t xml:space="preserve">(LC-MS-MS) </w:t>
        </w:r>
      </w:ins>
      <w:r w:rsidR="00DC6FEA">
        <w:rPr>
          <w:rFonts w:ascii="Times New Roman" w:eastAsia="Times New Roman" w:hAnsi="Times New Roman" w:cs="Times New Roman"/>
          <w:sz w:val="24"/>
          <w:szCs w:val="24"/>
        </w:rPr>
        <w:t>following methods of</w:t>
      </w:r>
      <w:r>
        <w:rPr>
          <w:rFonts w:ascii="Times New Roman" w:eastAsia="Times New Roman" w:hAnsi="Times New Roman" w:cs="Times New Roman"/>
          <w:sz w:val="24"/>
          <w:szCs w:val="24"/>
        </w:rPr>
        <w:t xml:space="preserve"> Lee et al. (2016)</w:t>
      </w:r>
      <w:ins w:id="26" w:author="Daniel Snow" w:date="2020-11-27T10:52:00Z">
        <w:r w:rsidR="00471A2E">
          <w:rPr>
            <w:rFonts w:ascii="Times New Roman" w:eastAsia="Times New Roman" w:hAnsi="Times New Roman" w:cs="Times New Roman"/>
            <w:sz w:val="24"/>
            <w:szCs w:val="24"/>
          </w:rPr>
          <w:t xml:space="preserve"> and D’Alessio et al </w:t>
        </w:r>
      </w:ins>
      <w:commentRangeStart w:id="27"/>
      <w:ins w:id="28" w:author="Daniel Snow" w:date="2020-11-27T10:54:00Z">
        <w:r w:rsidR="00471A2E">
          <w:rPr>
            <w:rFonts w:ascii="Times New Roman" w:eastAsia="Times New Roman" w:hAnsi="Times New Roman" w:cs="Times New Roman"/>
            <w:sz w:val="24"/>
            <w:szCs w:val="24"/>
          </w:rPr>
          <w:t>2019</w:t>
        </w:r>
        <w:commentRangeEnd w:id="27"/>
        <w:r w:rsidR="00471A2E">
          <w:rPr>
            <w:rStyle w:val="CommentReference"/>
          </w:rPr>
          <w:commentReference w:id="27"/>
        </w:r>
      </w:ins>
      <w:r>
        <w:rPr>
          <w:rFonts w:ascii="Times New Roman" w:eastAsia="Times New Roman" w:hAnsi="Times New Roman" w:cs="Times New Roman"/>
          <w:sz w:val="24"/>
          <w:szCs w:val="24"/>
        </w:rPr>
        <w:t>.</w:t>
      </w:r>
      <w:r w:rsidR="00D34921">
        <w:rPr>
          <w:rFonts w:ascii="Times New Roman" w:eastAsia="Times New Roman" w:hAnsi="Times New Roman" w:cs="Times New Roman"/>
          <w:sz w:val="24"/>
          <w:szCs w:val="24"/>
        </w:rPr>
        <w:t xml:space="preserve"> Concentrations are reported in </w:t>
      </w:r>
      <w:del w:id="29" w:author="Daniel Snow" w:date="2020-11-27T10:51:00Z">
        <w:r w:rsidR="00D34921" w:rsidDel="00471A2E">
          <w:rPr>
            <w:rFonts w:ascii="Times New Roman" w:eastAsia="Times New Roman" w:hAnsi="Times New Roman" w:cs="Times New Roman"/>
            <w:sz w:val="24"/>
            <w:szCs w:val="24"/>
          </w:rPr>
          <w:delText>n</w:delText>
        </w:r>
      </w:del>
      <w:ins w:id="30" w:author="Daniel Snow" w:date="2020-11-27T10:51:00Z">
        <w:r w:rsidR="00471A2E">
          <w:rPr>
            <w:rFonts w:ascii="Times New Roman" w:eastAsia="Times New Roman" w:hAnsi="Times New Roman" w:cs="Times New Roman"/>
            <w:sz w:val="24"/>
            <w:szCs w:val="24"/>
          </w:rPr>
          <w:sym w:font="Symbol" w:char="F06D"/>
        </w:r>
      </w:ins>
      <w:r w:rsidR="00D34921">
        <w:rPr>
          <w:rFonts w:ascii="Times New Roman" w:eastAsia="Times New Roman" w:hAnsi="Times New Roman" w:cs="Times New Roman"/>
          <w:sz w:val="24"/>
          <w:szCs w:val="24"/>
        </w:rPr>
        <w:t xml:space="preserve">g/L. </w:t>
      </w:r>
    </w:p>
    <w:p w14:paraId="3255BE49" w14:textId="77777777" w:rsidR="00715D55" w:rsidRDefault="00715D55">
      <w:pPr>
        <w:rPr>
          <w:rFonts w:ascii="Times New Roman" w:eastAsia="Times New Roman" w:hAnsi="Times New Roman" w:cs="Times New Roman"/>
          <w:sz w:val="24"/>
          <w:szCs w:val="24"/>
        </w:rPr>
      </w:pPr>
    </w:p>
    <w:p w14:paraId="1E71B670"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2d. </w:t>
      </w:r>
      <w:r>
        <w:rPr>
          <w:rFonts w:ascii="Times New Roman" w:eastAsia="Times New Roman" w:hAnsi="Times New Roman" w:cs="Times New Roman"/>
          <w:i/>
          <w:sz w:val="24"/>
          <w:szCs w:val="24"/>
        </w:rPr>
        <w:t>Microplastics</w:t>
      </w:r>
    </w:p>
    <w:p w14:paraId="0B7097D8" w14:textId="77777777" w:rsidR="00715D55" w:rsidRDefault="00715D55">
      <w:pPr>
        <w:rPr>
          <w:rFonts w:ascii="Times New Roman" w:eastAsia="Times New Roman" w:hAnsi="Times New Roman" w:cs="Times New Roman"/>
          <w:sz w:val="24"/>
          <w:szCs w:val="24"/>
        </w:rPr>
      </w:pPr>
    </w:p>
    <w:p w14:paraId="797DF2F0" w14:textId="59A3CAE6"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location, </w:t>
      </w:r>
      <w:r w:rsidR="00FE671D">
        <w:rPr>
          <w:rFonts w:ascii="Times New Roman" w:eastAsia="Times New Roman" w:hAnsi="Times New Roman" w:cs="Times New Roman"/>
          <w:sz w:val="24"/>
          <w:szCs w:val="24"/>
        </w:rPr>
        <w:t>samples were collected in triplicate using</w:t>
      </w:r>
      <w:r>
        <w:rPr>
          <w:rFonts w:ascii="Times New Roman" w:eastAsia="Times New Roman" w:hAnsi="Times New Roman" w:cs="Times New Roman"/>
          <w:sz w:val="24"/>
          <w:szCs w:val="24"/>
        </w:rPr>
        <w:t xml:space="preserve"> 1.5 L clear plastic bottles </w:t>
      </w:r>
      <w:r w:rsidR="00FE671D">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 xml:space="preserve">were washed thoroughly with sample water before each collection. Samples were collected </w:t>
      </w:r>
      <w:r w:rsidR="00FE671D">
        <w:rPr>
          <w:rFonts w:ascii="Times New Roman" w:eastAsia="Times New Roman" w:hAnsi="Times New Roman" w:cs="Times New Roman"/>
          <w:sz w:val="24"/>
          <w:szCs w:val="24"/>
        </w:rPr>
        <w:t xml:space="preserve">by hand </w:t>
      </w:r>
      <w:r>
        <w:rPr>
          <w:rFonts w:ascii="Times New Roman" w:eastAsia="Times New Roman" w:hAnsi="Times New Roman" w:cs="Times New Roman"/>
          <w:sz w:val="24"/>
          <w:szCs w:val="24"/>
        </w:rPr>
        <w:t xml:space="preserve">for each </w:t>
      </w:r>
      <w:r w:rsidR="0009268E">
        <w:rPr>
          <w:rFonts w:ascii="Times New Roman" w:eastAsia="Times New Roman" w:hAnsi="Times New Roman" w:cs="Times New Roman"/>
          <w:sz w:val="24"/>
          <w:szCs w:val="24"/>
        </w:rPr>
        <w:t xml:space="preserve">littoral </w:t>
      </w:r>
      <w:r>
        <w:rPr>
          <w:rFonts w:ascii="Times New Roman" w:eastAsia="Times New Roman" w:hAnsi="Times New Roman" w:cs="Times New Roman"/>
          <w:sz w:val="24"/>
          <w:szCs w:val="24"/>
        </w:rPr>
        <w:t>site</w:t>
      </w:r>
      <w:r w:rsidR="00F25311">
        <w:rPr>
          <w:rFonts w:ascii="Times New Roman" w:eastAsia="Times New Roman" w:hAnsi="Times New Roman" w:cs="Times New Roman"/>
          <w:sz w:val="24"/>
          <w:szCs w:val="24"/>
        </w:rPr>
        <w:t xml:space="preserve"> and with a </w:t>
      </w:r>
      <w:r w:rsidR="000D5888">
        <w:rPr>
          <w:rFonts w:ascii="Times New Roman" w:eastAsia="Times New Roman" w:hAnsi="Times New Roman" w:cs="Times New Roman"/>
          <w:sz w:val="24"/>
          <w:szCs w:val="24"/>
        </w:rPr>
        <w:t xml:space="preserve">metal </w:t>
      </w:r>
      <w:r w:rsidR="00F25311">
        <w:rPr>
          <w:rFonts w:ascii="Times New Roman" w:eastAsia="Times New Roman" w:hAnsi="Times New Roman" w:cs="Times New Roman"/>
          <w:sz w:val="24"/>
          <w:szCs w:val="24"/>
        </w:rPr>
        <w:t>bucket from aboard the ship for pelagic sites</w:t>
      </w:r>
      <w:r>
        <w:rPr>
          <w:rFonts w:ascii="Times New Roman" w:eastAsia="Times New Roman" w:hAnsi="Times New Roman" w:cs="Times New Roman"/>
          <w:sz w:val="24"/>
          <w:szCs w:val="24"/>
        </w:rPr>
        <w:t xml:space="preserve">. </w:t>
      </w:r>
    </w:p>
    <w:p w14:paraId="6FDDC73D" w14:textId="77777777" w:rsidR="00715D55" w:rsidRDefault="00715D55">
      <w:pPr>
        <w:rPr>
          <w:rFonts w:ascii="Times New Roman" w:eastAsia="Times New Roman" w:hAnsi="Times New Roman" w:cs="Times New Roman"/>
          <w:sz w:val="24"/>
          <w:szCs w:val="24"/>
        </w:rPr>
      </w:pPr>
    </w:p>
    <w:p w14:paraId="2A315849" w14:textId="78B4B0C0"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processing, each sample was vacuum filtered </w:t>
      </w:r>
      <w:r w:rsidR="00FE671D">
        <w:rPr>
          <w:rFonts w:ascii="Times New Roman" w:eastAsia="Times New Roman" w:hAnsi="Times New Roman" w:cs="Times New Roman"/>
          <w:sz w:val="24"/>
          <w:szCs w:val="24"/>
        </w:rPr>
        <w:t xml:space="preserve">on to </w:t>
      </w:r>
      <w:r>
        <w:rPr>
          <w:rFonts w:ascii="Times New Roman" w:eastAsia="Times New Roman" w:hAnsi="Times New Roman" w:cs="Times New Roman"/>
          <w:sz w:val="24"/>
          <w:szCs w:val="24"/>
        </w:rPr>
        <w:t>a 47</w:t>
      </w:r>
      <w:r w:rsidR="00A028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mm </w:t>
      </w:r>
      <w:r w:rsidR="00A02873">
        <w:rPr>
          <w:rFonts w:ascii="Times New Roman" w:eastAsia="Times New Roman" w:hAnsi="Times New Roman" w:cs="Times New Roman"/>
          <w:sz w:val="24"/>
          <w:szCs w:val="24"/>
        </w:rPr>
        <w:t xml:space="preserve">diameter </w:t>
      </w:r>
      <w:r>
        <w:rPr>
          <w:rFonts w:ascii="Times New Roman" w:eastAsia="Times New Roman" w:hAnsi="Times New Roman" w:cs="Times New Roman"/>
          <w:sz w:val="24"/>
          <w:szCs w:val="24"/>
        </w:rPr>
        <w:t>GF/F</w:t>
      </w:r>
      <w:r w:rsidR="004514AB">
        <w:rPr>
          <w:rFonts w:ascii="Times New Roman" w:eastAsia="Times New Roman" w:hAnsi="Times New Roman" w:cs="Times New Roman"/>
          <w:sz w:val="24"/>
          <w:szCs w:val="24"/>
        </w:rPr>
        <w:t xml:space="preserve"> filter</w:t>
      </w:r>
      <w:r>
        <w:rPr>
          <w:rFonts w:ascii="Times New Roman" w:eastAsia="Times New Roman" w:hAnsi="Times New Roman" w:cs="Times New Roman"/>
          <w:sz w:val="24"/>
          <w:szCs w:val="24"/>
        </w:rPr>
        <w:t>. During filtration, aluminum foil was used to cover the filtration funnel to prevent contamination</w:t>
      </w:r>
      <w:r w:rsidR="00A02873">
        <w:rPr>
          <w:rFonts w:ascii="Times New Roman" w:eastAsia="Times New Roman" w:hAnsi="Times New Roman" w:cs="Times New Roman"/>
          <w:sz w:val="24"/>
          <w:szCs w:val="24"/>
        </w:rPr>
        <w:t xml:space="preserve"> from airborne microplastic particles</w:t>
      </w:r>
      <w:r>
        <w:rPr>
          <w:rFonts w:ascii="Times New Roman" w:eastAsia="Times New Roman" w:hAnsi="Times New Roman" w:cs="Times New Roman"/>
          <w:sz w:val="24"/>
          <w:szCs w:val="24"/>
        </w:rPr>
        <w:t xml:space="preserve">. </w:t>
      </w:r>
      <w:r w:rsidR="00A02873">
        <w:rPr>
          <w:rFonts w:ascii="Times New Roman" w:eastAsia="Times New Roman" w:hAnsi="Times New Roman" w:cs="Times New Roman"/>
          <w:sz w:val="24"/>
          <w:szCs w:val="24"/>
        </w:rPr>
        <w:t>After filtration</w:t>
      </w:r>
      <w:r>
        <w:rPr>
          <w:rFonts w:ascii="Times New Roman" w:eastAsia="Times New Roman" w:hAnsi="Times New Roman" w:cs="Times New Roman"/>
          <w:sz w:val="24"/>
          <w:szCs w:val="24"/>
        </w:rPr>
        <w:t xml:space="preserve">, filters were </w:t>
      </w:r>
      <w:r w:rsidR="00A02873">
        <w:rPr>
          <w:rFonts w:ascii="Times New Roman" w:eastAsia="Times New Roman" w:hAnsi="Times New Roman" w:cs="Times New Roman"/>
          <w:sz w:val="24"/>
          <w:szCs w:val="24"/>
        </w:rPr>
        <w:t>dried</w:t>
      </w:r>
      <w:r>
        <w:rPr>
          <w:rFonts w:ascii="Times New Roman" w:eastAsia="Times New Roman" w:hAnsi="Times New Roman" w:cs="Times New Roman"/>
          <w:sz w:val="24"/>
          <w:szCs w:val="24"/>
        </w:rPr>
        <w:t xml:space="preserve"> under vacuum pressure and then stored in </w:t>
      </w:r>
      <w:r w:rsidR="00A02873">
        <w:rPr>
          <w:rFonts w:ascii="Times New Roman" w:eastAsia="Times New Roman" w:hAnsi="Times New Roman" w:cs="Times New Roman"/>
          <w:sz w:val="24"/>
          <w:szCs w:val="24"/>
        </w:rPr>
        <w:t>50-</w:t>
      </w:r>
      <w:r>
        <w:rPr>
          <w:rFonts w:ascii="Times New Roman" w:eastAsia="Times New Roman" w:hAnsi="Times New Roman" w:cs="Times New Roman"/>
          <w:sz w:val="24"/>
          <w:szCs w:val="24"/>
        </w:rPr>
        <w:t xml:space="preserve">mm petri dishes. Following filtration of all three replicates, </w:t>
      </w:r>
      <w:r w:rsidR="00A0287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filtrate was collected and then re-filtered </w:t>
      </w:r>
      <w:r w:rsidR="00A02873">
        <w:rPr>
          <w:rFonts w:ascii="Times New Roman" w:eastAsia="Times New Roman" w:hAnsi="Times New Roman" w:cs="Times New Roman"/>
          <w:sz w:val="24"/>
          <w:szCs w:val="24"/>
        </w:rPr>
        <w:t xml:space="preserve">through a GF/F filter </w:t>
      </w:r>
      <w:r>
        <w:rPr>
          <w:rFonts w:ascii="Times New Roman" w:eastAsia="Times New Roman" w:hAnsi="Times New Roman" w:cs="Times New Roman"/>
          <w:sz w:val="24"/>
          <w:szCs w:val="24"/>
        </w:rPr>
        <w:t>as a control for contamination</w:t>
      </w:r>
      <w:r w:rsidR="00163D35">
        <w:rPr>
          <w:rFonts w:ascii="Times New Roman" w:eastAsia="Times New Roman" w:hAnsi="Times New Roman" w:cs="Times New Roman"/>
          <w:sz w:val="24"/>
          <w:szCs w:val="24"/>
        </w:rPr>
        <w:t xml:space="preserve"> from the plastic vacuum funnel or potentially airborne microplastics</w:t>
      </w:r>
      <w:r>
        <w:rPr>
          <w:rFonts w:ascii="Times New Roman" w:eastAsia="Times New Roman" w:hAnsi="Times New Roman" w:cs="Times New Roman"/>
          <w:sz w:val="24"/>
          <w:szCs w:val="24"/>
        </w:rPr>
        <w:t xml:space="preserve">. </w:t>
      </w:r>
    </w:p>
    <w:p w14:paraId="4214BC5D" w14:textId="77777777" w:rsidR="00715D55" w:rsidRDefault="00715D55">
      <w:pPr>
        <w:rPr>
          <w:rFonts w:ascii="Times New Roman" w:eastAsia="Times New Roman" w:hAnsi="Times New Roman" w:cs="Times New Roman"/>
          <w:sz w:val="24"/>
          <w:szCs w:val="24"/>
        </w:rPr>
      </w:pPr>
    </w:p>
    <w:p w14:paraId="308B1F71" w14:textId="15CE5452"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Microplastic counting involved visual inspection of the entire GF/F according to Van </w:t>
      </w:r>
      <w:proofErr w:type="spellStart"/>
      <w:r>
        <w:rPr>
          <w:rFonts w:ascii="Times New Roman" w:eastAsia="Times New Roman" w:hAnsi="Times New Roman" w:cs="Times New Roman"/>
          <w:sz w:val="24"/>
          <w:szCs w:val="24"/>
        </w:rPr>
        <w:t>Cauwenberghe</w:t>
      </w:r>
      <w:proofErr w:type="spellEnd"/>
      <w:r>
        <w:rPr>
          <w:rFonts w:ascii="Times New Roman" w:eastAsia="Times New Roman" w:hAnsi="Times New Roman" w:cs="Times New Roman"/>
          <w:sz w:val="24"/>
          <w:szCs w:val="24"/>
        </w:rPr>
        <w:t xml:space="preserve"> et al. (2015). Visual enumeration was conducted under a stereo</w:t>
      </w:r>
      <w:r w:rsidR="00BB6989">
        <w:rPr>
          <w:rFonts w:ascii="Times New Roman" w:eastAsia="Times New Roman" w:hAnsi="Times New Roman" w:cs="Times New Roman"/>
          <w:sz w:val="24"/>
          <w:szCs w:val="24"/>
        </w:rPr>
        <w:t xml:space="preserve"> micro</w:t>
      </w:r>
      <w:r>
        <w:rPr>
          <w:rFonts w:ascii="Times New Roman" w:eastAsia="Times New Roman" w:hAnsi="Times New Roman" w:cs="Times New Roman"/>
          <w:sz w:val="24"/>
          <w:szCs w:val="24"/>
        </w:rPr>
        <w:t>scope</w:t>
      </w:r>
      <w:r w:rsidR="007E04C1">
        <w:rPr>
          <w:rFonts w:ascii="Times New Roman" w:eastAsia="Times New Roman" w:hAnsi="Times New Roman" w:cs="Times New Roman"/>
          <w:sz w:val="24"/>
          <w:szCs w:val="24"/>
        </w:rPr>
        <w:t xml:space="preserve"> with </w:t>
      </w:r>
      <w:r w:rsidR="001338EC">
        <w:rPr>
          <w:rFonts w:ascii="Times New Roman" w:eastAsia="Times New Roman" w:hAnsi="Times New Roman" w:cs="Times New Roman"/>
          <w:sz w:val="24"/>
          <w:szCs w:val="24"/>
        </w:rPr>
        <w:t>~</w:t>
      </w:r>
      <w:r w:rsidR="007E04C1">
        <w:rPr>
          <w:rFonts w:ascii="Times New Roman" w:eastAsia="Times New Roman" w:hAnsi="Times New Roman" w:cs="Times New Roman"/>
          <w:sz w:val="24"/>
          <w:szCs w:val="24"/>
        </w:rPr>
        <w:t>100x magnification</w:t>
      </w:r>
      <w:r>
        <w:rPr>
          <w:rFonts w:ascii="Times New Roman" w:eastAsia="Times New Roman" w:hAnsi="Times New Roman" w:cs="Times New Roman"/>
          <w:sz w:val="24"/>
          <w:szCs w:val="24"/>
        </w:rPr>
        <w:t>, and microplastics were classified into one of three categories: fibers, fragments, or beads. For all categories, plastics were defined as observed objects with apparent artificial colors</w:t>
      </w:r>
      <w:r w:rsidR="00163D35">
        <w:rPr>
          <w:rFonts w:ascii="Times New Roman" w:eastAsia="Times New Roman" w:hAnsi="Times New Roman" w:cs="Times New Roman"/>
          <w:sz w:val="24"/>
          <w:szCs w:val="24"/>
        </w:rPr>
        <w:t xml:space="preserve">, so as to not enumerate plastics </w:t>
      </w:r>
      <w:r w:rsidR="00190BF3">
        <w:rPr>
          <w:rFonts w:ascii="Times New Roman" w:eastAsia="Times New Roman" w:hAnsi="Times New Roman" w:cs="Times New Roman"/>
          <w:sz w:val="24"/>
          <w:szCs w:val="24"/>
        </w:rPr>
        <w:t xml:space="preserve">potentially </w:t>
      </w:r>
      <w:r w:rsidR="00163D35">
        <w:rPr>
          <w:rFonts w:ascii="Times New Roman" w:eastAsia="Times New Roman" w:hAnsi="Times New Roman" w:cs="Times New Roman"/>
          <w:sz w:val="24"/>
          <w:szCs w:val="24"/>
        </w:rPr>
        <w:t xml:space="preserve">contributed from the sampling bottle itself. </w:t>
      </w:r>
      <w:r>
        <w:rPr>
          <w:rFonts w:ascii="Times New Roman" w:eastAsia="Times New Roman" w:hAnsi="Times New Roman" w:cs="Times New Roman"/>
          <w:sz w:val="24"/>
          <w:szCs w:val="24"/>
        </w:rPr>
        <w:t>Fibers were defined as smooth, long plastics with consistent diameters. Fragments were defined as plastics with irregularly sharp or jagged edges. Beads were defined as spherical plastics. During enumeration, GF/Fs remained</w:t>
      </w:r>
      <w:r w:rsidR="00870717">
        <w:rPr>
          <w:rFonts w:ascii="Times New Roman" w:eastAsia="Times New Roman" w:hAnsi="Times New Roman" w:cs="Times New Roman"/>
          <w:sz w:val="24"/>
          <w:szCs w:val="24"/>
        </w:rPr>
        <w:t xml:space="preserve"> covered</w:t>
      </w:r>
      <w:r>
        <w:rPr>
          <w:rFonts w:ascii="Times New Roman" w:eastAsia="Times New Roman" w:hAnsi="Times New Roman" w:cs="Times New Roman"/>
          <w:sz w:val="24"/>
          <w:szCs w:val="24"/>
        </w:rPr>
        <w:t xml:space="preserve"> in the petri dish to minimize potential for contamination</w:t>
      </w:r>
      <w:r w:rsidR="004514AB">
        <w:rPr>
          <w:rFonts w:ascii="Times New Roman" w:eastAsia="Times New Roman" w:hAnsi="Times New Roman" w:cs="Times New Roman"/>
          <w:sz w:val="24"/>
          <w:szCs w:val="24"/>
        </w:rPr>
        <w:t xml:space="preserve"> from the air</w:t>
      </w:r>
      <w:r>
        <w:rPr>
          <w:rFonts w:ascii="Times New Roman" w:eastAsia="Times New Roman" w:hAnsi="Times New Roman" w:cs="Times New Roman"/>
          <w:sz w:val="24"/>
          <w:szCs w:val="24"/>
        </w:rPr>
        <w:t xml:space="preserve">. </w:t>
      </w:r>
      <w:r w:rsidR="00D13058">
        <w:rPr>
          <w:rFonts w:ascii="Times New Roman" w:eastAsia="Times New Roman" w:hAnsi="Times New Roman" w:cs="Times New Roman"/>
          <w:sz w:val="24"/>
          <w:szCs w:val="24"/>
        </w:rPr>
        <w: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t>
      </w:r>
      <w:r>
        <w:rPr>
          <w:rFonts w:ascii="Times New Roman" w:eastAsia="Times New Roman" w:hAnsi="Times New Roman" w:cs="Times New Roman"/>
          <w:sz w:val="24"/>
          <w:szCs w:val="24"/>
        </w:rPr>
        <w:t>Results are reported as the average number of microplastics</w:t>
      </w:r>
      <w:r w:rsidR="001338EC">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 </w:t>
      </w:r>
    </w:p>
    <w:p w14:paraId="6441FBDA" w14:textId="77777777" w:rsidR="00715D55" w:rsidRDefault="00715D55">
      <w:pPr>
        <w:rPr>
          <w:rFonts w:ascii="Times New Roman" w:eastAsia="Times New Roman" w:hAnsi="Times New Roman" w:cs="Times New Roman"/>
          <w:sz w:val="24"/>
          <w:szCs w:val="24"/>
        </w:rPr>
      </w:pPr>
    </w:p>
    <w:p w14:paraId="5267D72D"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3. Benthic biological samples</w:t>
      </w:r>
    </w:p>
    <w:p w14:paraId="74B6B249" w14:textId="77777777" w:rsidR="00715D55" w:rsidRDefault="00715D55">
      <w:pPr>
        <w:rPr>
          <w:rFonts w:ascii="Times New Roman" w:eastAsia="Times New Roman" w:hAnsi="Times New Roman" w:cs="Times New Roman"/>
          <w:sz w:val="24"/>
          <w:szCs w:val="24"/>
        </w:rPr>
      </w:pPr>
    </w:p>
    <w:p w14:paraId="1FE28BAA" w14:textId="08B7301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littoral site, periphyton and macroinvertebrates were collected for relative abundance estimates and </w:t>
      </w:r>
      <w:r w:rsidR="004361D1">
        <w:rPr>
          <w:rFonts w:ascii="Times New Roman" w:eastAsia="Times New Roman" w:hAnsi="Times New Roman" w:cs="Times New Roman"/>
          <w:sz w:val="24"/>
          <w:szCs w:val="24"/>
        </w:rPr>
        <w:t>food web</w:t>
      </w:r>
      <w:r>
        <w:rPr>
          <w:rFonts w:ascii="Times New Roman" w:eastAsia="Times New Roman" w:hAnsi="Times New Roman" w:cs="Times New Roman"/>
          <w:sz w:val="24"/>
          <w:szCs w:val="24"/>
        </w:rPr>
        <w:t xml:space="preserve"> analysis</w:t>
      </w:r>
      <w:r w:rsidR="001338EC">
        <w:rPr>
          <w:rFonts w:ascii="Times New Roman" w:eastAsia="Times New Roman" w:hAnsi="Times New Roman" w:cs="Times New Roman"/>
          <w:sz w:val="24"/>
          <w:szCs w:val="24"/>
        </w:rPr>
        <w:t xml:space="preserve"> by wading</w:t>
      </w:r>
      <w:r w:rsidR="009869E1">
        <w:rPr>
          <w:rFonts w:ascii="Times New Roman" w:eastAsia="Times New Roman" w:hAnsi="Times New Roman" w:cs="Times New Roman"/>
          <w:sz w:val="24"/>
          <w:szCs w:val="24"/>
        </w:rPr>
        <w:t xml:space="preserve"> and </w:t>
      </w:r>
      <w:r w:rsidR="001338EC">
        <w:rPr>
          <w:rFonts w:ascii="Times New Roman" w:eastAsia="Times New Roman" w:hAnsi="Times New Roman" w:cs="Times New Roman"/>
          <w:sz w:val="24"/>
          <w:szCs w:val="24"/>
        </w:rPr>
        <w:t>snorkeling</w:t>
      </w:r>
      <w:r w:rsidR="009869E1">
        <w:rPr>
          <w:rFonts w:ascii="Times New Roman" w:eastAsia="Times New Roman" w:hAnsi="Times New Roman" w:cs="Times New Roman"/>
          <w:sz w:val="24"/>
          <w:szCs w:val="24"/>
        </w:rPr>
        <w:t>.</w:t>
      </w:r>
    </w:p>
    <w:p w14:paraId="5114B706" w14:textId="77777777" w:rsidR="00715D55" w:rsidRDefault="00715D55">
      <w:pPr>
        <w:rPr>
          <w:rFonts w:ascii="Times New Roman" w:eastAsia="Times New Roman" w:hAnsi="Times New Roman" w:cs="Times New Roman"/>
          <w:sz w:val="24"/>
          <w:szCs w:val="24"/>
        </w:rPr>
      </w:pPr>
    </w:p>
    <w:p w14:paraId="22BE38D9"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3a. Benthic algal collection </w:t>
      </w:r>
    </w:p>
    <w:p w14:paraId="7697A43C" w14:textId="77777777" w:rsidR="00715D55" w:rsidRDefault="00715D55">
      <w:pPr>
        <w:rPr>
          <w:rFonts w:ascii="Times New Roman" w:eastAsia="Times New Roman" w:hAnsi="Times New Roman" w:cs="Times New Roman"/>
          <w:sz w:val="24"/>
          <w:szCs w:val="24"/>
        </w:rPr>
      </w:pPr>
    </w:p>
    <w:p w14:paraId="328495F9" w14:textId="1FB1635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littoral site, we haphazardly selected three rocks representative of </w:t>
      </w:r>
      <w:r w:rsidR="004514AB">
        <w:rPr>
          <w:rFonts w:ascii="Times New Roman" w:eastAsia="Times New Roman" w:hAnsi="Times New Roman" w:cs="Times New Roman"/>
          <w:sz w:val="24"/>
          <w:szCs w:val="24"/>
        </w:rPr>
        <w:t xml:space="preserve">local </w:t>
      </w:r>
      <w:r>
        <w:rPr>
          <w:rFonts w:ascii="Times New Roman" w:eastAsia="Times New Roman" w:hAnsi="Times New Roman" w:cs="Times New Roman"/>
          <w:sz w:val="24"/>
          <w:szCs w:val="24"/>
        </w:rPr>
        <w:t>substrate. A plastic stencil was used to</w:t>
      </w:r>
      <w:r w:rsidR="009C3612">
        <w:rPr>
          <w:rFonts w:ascii="Times New Roman" w:eastAsia="Times New Roman" w:hAnsi="Times New Roman" w:cs="Times New Roman"/>
          <w:sz w:val="24"/>
          <w:szCs w:val="24"/>
        </w:rPr>
        <w:t xml:space="preserve"> defi</w:t>
      </w:r>
      <w:r w:rsidR="00C44829">
        <w:rPr>
          <w:rFonts w:ascii="Times New Roman" w:eastAsia="Times New Roman" w:hAnsi="Times New Roman" w:cs="Times New Roman"/>
          <w:sz w:val="24"/>
          <w:szCs w:val="24"/>
        </w:rPr>
        <w:t>ne a surface area of each rock from which we</w:t>
      </w:r>
      <w:r>
        <w:rPr>
          <w:rFonts w:ascii="Times New Roman" w:eastAsia="Times New Roman" w:hAnsi="Times New Roman" w:cs="Times New Roman"/>
          <w:sz w:val="24"/>
          <w:szCs w:val="24"/>
        </w:rPr>
        <w:t xml:space="preserve"> scrape</w:t>
      </w:r>
      <w:r w:rsidR="00C44829">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a standardized 14.5 cm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patch </w:t>
      </w:r>
      <w:r w:rsidR="004514AB">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periphyton. Samples were </w:t>
      </w:r>
      <w:r w:rsidR="00BB6989">
        <w:rPr>
          <w:rFonts w:ascii="Times New Roman" w:eastAsia="Times New Roman" w:hAnsi="Times New Roman" w:cs="Times New Roman"/>
          <w:sz w:val="24"/>
          <w:szCs w:val="24"/>
        </w:rPr>
        <w:t xml:space="preserve">preserved with </w:t>
      </w:r>
      <w:proofErr w:type="spellStart"/>
      <w:r w:rsidR="00BB6989">
        <w:rPr>
          <w:rFonts w:ascii="Times New Roman" w:eastAsia="Times New Roman" w:hAnsi="Times New Roman" w:cs="Times New Roman"/>
          <w:sz w:val="24"/>
          <w:szCs w:val="24"/>
        </w:rPr>
        <w:t>Lugol’s</w:t>
      </w:r>
      <w:proofErr w:type="spellEnd"/>
      <w:r w:rsidR="00BB6989">
        <w:rPr>
          <w:rFonts w:ascii="Times New Roman" w:eastAsia="Times New Roman" w:hAnsi="Times New Roman" w:cs="Times New Roman"/>
          <w:sz w:val="24"/>
          <w:szCs w:val="24"/>
        </w:rPr>
        <w:t xml:space="preserve"> solution and </w:t>
      </w:r>
      <w:r>
        <w:rPr>
          <w:rFonts w:ascii="Times New Roman" w:eastAsia="Times New Roman" w:hAnsi="Times New Roman" w:cs="Times New Roman"/>
          <w:sz w:val="24"/>
          <w:szCs w:val="24"/>
        </w:rPr>
        <w:t xml:space="preserve">stored in plastic scintillation vials. </w:t>
      </w:r>
      <w:r w:rsidR="00BB6989">
        <w:rPr>
          <w:rFonts w:ascii="Times New Roman" w:eastAsia="Times New Roman" w:hAnsi="Times New Roman" w:cs="Times New Roman"/>
          <w:sz w:val="24"/>
          <w:szCs w:val="24"/>
        </w:rPr>
        <w:t xml:space="preserve">Additional </w:t>
      </w:r>
      <w:r>
        <w:rPr>
          <w:rFonts w:ascii="Times New Roman" w:eastAsia="Times New Roman" w:hAnsi="Times New Roman" w:cs="Times New Roman"/>
          <w:sz w:val="24"/>
          <w:szCs w:val="24"/>
        </w:rPr>
        <w:t xml:space="preserve">periphyton </w:t>
      </w:r>
      <w:r w:rsidR="00C44829">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collected in composite </w:t>
      </w:r>
      <w:r w:rsidR="00BB6989">
        <w:rPr>
          <w:rFonts w:ascii="Times New Roman" w:eastAsia="Times New Roman" w:hAnsi="Times New Roman" w:cs="Times New Roman"/>
          <w:sz w:val="24"/>
          <w:szCs w:val="24"/>
        </w:rPr>
        <w:t xml:space="preserve">from each site </w:t>
      </w:r>
      <w:r>
        <w:rPr>
          <w:rFonts w:ascii="Times New Roman" w:eastAsia="Times New Roman" w:hAnsi="Times New Roman" w:cs="Times New Roman"/>
          <w:sz w:val="24"/>
          <w:szCs w:val="24"/>
        </w:rPr>
        <w:t xml:space="preserve">for fatty acid and stable isotope analysis. </w:t>
      </w:r>
    </w:p>
    <w:p w14:paraId="237A34D2" w14:textId="77777777" w:rsidR="00715D55" w:rsidRDefault="00715D55">
      <w:pPr>
        <w:rPr>
          <w:rFonts w:ascii="Times New Roman" w:eastAsia="Times New Roman" w:hAnsi="Times New Roman" w:cs="Times New Roman"/>
          <w:sz w:val="24"/>
          <w:szCs w:val="24"/>
        </w:rPr>
      </w:pPr>
    </w:p>
    <w:p w14:paraId="22491B15" w14:textId="1F50F4A1"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Periphyton taxonomic identification and enumeration was performed by subsampling 10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aliquots from each</w:t>
      </w:r>
      <w:r w:rsidR="004514AB">
        <w:rPr>
          <w:rFonts w:ascii="Times New Roman" w:eastAsia="Times New Roman" w:hAnsi="Times New Roman" w:cs="Times New Roman"/>
          <w:sz w:val="24"/>
          <w:szCs w:val="24"/>
        </w:rPr>
        <w:t xml:space="preserve"> preserved sample</w:t>
      </w:r>
      <w:r>
        <w:rPr>
          <w:rFonts w:ascii="Times New Roman" w:eastAsia="Times New Roman" w:hAnsi="Times New Roman" w:cs="Times New Roman"/>
          <w:sz w:val="24"/>
          <w:szCs w:val="24"/>
        </w:rPr>
        <w:t xml:space="preserve">. </w:t>
      </w:r>
      <w:r w:rsidR="00E3421E">
        <w:rPr>
          <w:rFonts w:ascii="Times New Roman" w:eastAsia="Times New Roman" w:hAnsi="Times New Roman" w:cs="Times New Roman"/>
          <w:sz w:val="24"/>
          <w:szCs w:val="24"/>
        </w:rPr>
        <w:t>C</w:t>
      </w:r>
      <w:r>
        <w:rPr>
          <w:rFonts w:ascii="Times New Roman" w:eastAsia="Times New Roman" w:hAnsi="Times New Roman" w:cs="Times New Roman"/>
          <w:sz w:val="24"/>
          <w:szCs w:val="24"/>
        </w:rPr>
        <w:t>ells, filaments, and colonies were counted for each taxonomic group until at least 300 cells were identified.</w:t>
      </w:r>
      <w:r w:rsidR="007D3AD5">
        <w:rPr>
          <w:rFonts w:ascii="Times New Roman" w:eastAsia="Times New Roman" w:hAnsi="Times New Roman" w:cs="Times New Roman"/>
          <w:sz w:val="24"/>
          <w:szCs w:val="24"/>
        </w:rPr>
        <w:t xml:space="preserve"> </w:t>
      </w:r>
      <w:r w:rsidR="00E3421E">
        <w:rPr>
          <w:rFonts w:ascii="Times New Roman" w:eastAsia="Times New Roman" w:hAnsi="Times New Roman" w:cs="Times New Roman"/>
          <w:sz w:val="24"/>
          <w:szCs w:val="24"/>
        </w:rPr>
        <w:t xml:space="preserve">For all 10 </w:t>
      </w:r>
      <w:proofErr w:type="spellStart"/>
      <w:r w:rsidR="00E3421E">
        <w:rPr>
          <w:rFonts w:ascii="Times New Roman" w:eastAsia="Times New Roman" w:hAnsi="Times New Roman" w:cs="Times New Roman"/>
          <w:sz w:val="24"/>
          <w:szCs w:val="24"/>
        </w:rPr>
        <w:t>μL</w:t>
      </w:r>
      <w:proofErr w:type="spellEnd"/>
      <w:r w:rsidR="00E3421E">
        <w:rPr>
          <w:rFonts w:ascii="Times New Roman" w:eastAsia="Times New Roman" w:hAnsi="Times New Roman" w:cs="Times New Roman"/>
          <w:sz w:val="24"/>
          <w:szCs w:val="24"/>
        </w:rPr>
        <w:t xml:space="preserve"> aliquot</w:t>
      </w:r>
      <w:r w:rsidR="00B861B7">
        <w:rPr>
          <w:rFonts w:ascii="Times New Roman" w:eastAsia="Times New Roman" w:hAnsi="Times New Roman" w:cs="Times New Roman"/>
          <w:sz w:val="24"/>
          <w:szCs w:val="24"/>
        </w:rPr>
        <w:t>s</w:t>
      </w:r>
      <w:r w:rsidR="00E3421E">
        <w:rPr>
          <w:rFonts w:ascii="Times New Roman" w:eastAsia="Times New Roman" w:hAnsi="Times New Roman" w:cs="Times New Roman"/>
          <w:sz w:val="24"/>
          <w:szCs w:val="24"/>
        </w:rPr>
        <w:t xml:space="preserve">, the entire subsample was counted, even if </w:t>
      </w:r>
      <w:r w:rsidR="007D3AD5">
        <w:rPr>
          <w:rFonts w:ascii="Times New Roman" w:eastAsia="Times New Roman" w:hAnsi="Times New Roman" w:cs="Times New Roman"/>
          <w:sz w:val="24"/>
          <w:szCs w:val="24"/>
        </w:rPr>
        <w:t xml:space="preserve">300 cells were counted prior to completing the aliquot. </w:t>
      </w:r>
      <w:r>
        <w:rPr>
          <w:rFonts w:ascii="Times New Roman" w:eastAsia="Times New Roman" w:hAnsi="Times New Roman" w:cs="Times New Roman"/>
          <w:sz w:val="24"/>
          <w:szCs w:val="24"/>
        </w:rPr>
        <w:t>Taxa were classified in</w:t>
      </w:r>
      <w:r w:rsidR="00BB698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broad categories consistent with Baikal algal taxonomy (</w:t>
      </w:r>
      <w:proofErr w:type="spellStart"/>
      <w:r>
        <w:rPr>
          <w:rFonts w:ascii="Times New Roman" w:eastAsia="Times New Roman" w:hAnsi="Times New Roman" w:cs="Times New Roman"/>
          <w:sz w:val="24"/>
          <w:szCs w:val="24"/>
        </w:rPr>
        <w:t>Izhboldina</w:t>
      </w:r>
      <w:proofErr w:type="spellEnd"/>
      <w:r>
        <w:rPr>
          <w:rFonts w:ascii="Times New Roman" w:eastAsia="Times New Roman" w:hAnsi="Times New Roman" w:cs="Times New Roman"/>
          <w:sz w:val="24"/>
          <w:szCs w:val="24"/>
        </w:rPr>
        <w:t>, 2007)</w:t>
      </w:r>
      <w:r w:rsidR="004528BA">
        <w:rPr>
          <w:rFonts w:ascii="Times New Roman" w:eastAsia="Times New Roman" w:hAnsi="Times New Roman" w:cs="Times New Roman"/>
          <w:sz w:val="24"/>
          <w:szCs w:val="24"/>
        </w:rPr>
        <w:t>, using coarse</w:t>
      </w:r>
      <w:r>
        <w:rPr>
          <w:rFonts w:ascii="Times New Roman" w:eastAsia="Times New Roman" w:hAnsi="Times New Roman" w:cs="Times New Roman"/>
          <w:sz w:val="24"/>
          <w:szCs w:val="24"/>
        </w:rPr>
        <w:t xml:space="preserve"> groupings to capture </w:t>
      </w:r>
      <w:r w:rsidR="00BB6989">
        <w:rPr>
          <w:rFonts w:ascii="Times New Roman" w:eastAsia="Times New Roman" w:hAnsi="Times New Roman" w:cs="Times New Roman"/>
          <w:sz w:val="24"/>
          <w:szCs w:val="24"/>
        </w:rPr>
        <w:t xml:space="preserve">general </w:t>
      </w:r>
      <w:r>
        <w:rPr>
          <w:rFonts w:ascii="Times New Roman" w:eastAsia="Times New Roman" w:hAnsi="Times New Roman" w:cs="Times New Roman"/>
          <w:sz w:val="24"/>
          <w:szCs w:val="24"/>
        </w:rPr>
        <w:t xml:space="preserve">patterns in </w:t>
      </w:r>
      <w:r w:rsidR="009F0747">
        <w:rPr>
          <w:rFonts w:ascii="Times New Roman" w:eastAsia="Times New Roman" w:hAnsi="Times New Roman" w:cs="Times New Roman"/>
          <w:sz w:val="24"/>
          <w:szCs w:val="24"/>
        </w:rPr>
        <w:t xml:space="preserve">relative </w:t>
      </w:r>
      <w:r>
        <w:rPr>
          <w:rFonts w:ascii="Times New Roman" w:eastAsia="Times New Roman" w:hAnsi="Times New Roman" w:cs="Times New Roman"/>
          <w:sz w:val="24"/>
          <w:szCs w:val="24"/>
        </w:rPr>
        <w:t>alga</w:t>
      </w:r>
      <w:r w:rsidR="009F0747">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 abundance. As a result, </w:t>
      </w:r>
      <w:r w:rsidR="009F0747">
        <w:rPr>
          <w:rFonts w:ascii="Times New Roman" w:eastAsia="Times New Roman" w:hAnsi="Times New Roman" w:cs="Times New Roman"/>
          <w:sz w:val="24"/>
          <w:szCs w:val="24"/>
        </w:rPr>
        <w:t xml:space="preserve">algal groups consisted of diatoms, </w:t>
      </w:r>
      <w:r w:rsidR="009F0747" w:rsidRPr="009F0747">
        <w:rPr>
          <w:rFonts w:ascii="Times New Roman" w:eastAsia="Times New Roman" w:hAnsi="Times New Roman" w:cs="Times New Roman"/>
          <w:i/>
          <w:sz w:val="24"/>
          <w:szCs w:val="24"/>
        </w:rPr>
        <w:t>Ulothrix</w:t>
      </w:r>
      <w:r w:rsidR="009F0747">
        <w:rPr>
          <w:rFonts w:ascii="Times New Roman" w:eastAsia="Times New Roman" w:hAnsi="Times New Roman" w:cs="Times New Roman"/>
          <w:sz w:val="24"/>
          <w:szCs w:val="24"/>
        </w:rPr>
        <w:t xml:space="preserve">, </w:t>
      </w:r>
      <w:r w:rsidR="00AC75E6" w:rsidRPr="00AC75E6">
        <w:rPr>
          <w:rFonts w:ascii="Times New Roman" w:eastAsia="Times New Roman" w:hAnsi="Times New Roman" w:cs="Times New Roman"/>
          <w:i/>
          <w:sz w:val="24"/>
          <w:szCs w:val="24"/>
        </w:rPr>
        <w:t>Spirogyra</w:t>
      </w:r>
      <w:r w:rsidR="00AC75E6" w:rsidRPr="007D3AD5">
        <w:rPr>
          <w:rFonts w:ascii="Times New Roman" w:eastAsia="Times New Roman" w:hAnsi="Times New Roman" w:cs="Times New Roman"/>
          <w:sz w:val="24"/>
          <w:szCs w:val="24"/>
        </w:rPr>
        <w:t>,</w:t>
      </w:r>
      <w:r w:rsidR="00AC75E6">
        <w:rPr>
          <w:rFonts w:ascii="Times New Roman" w:eastAsia="Times New Roman" w:hAnsi="Times New Roman" w:cs="Times New Roman"/>
          <w:i/>
          <w:sz w:val="24"/>
          <w:szCs w:val="24"/>
        </w:rPr>
        <w:t xml:space="preserve"> </w:t>
      </w:r>
      <w:r w:rsidR="007D3AD5">
        <w:rPr>
          <w:rFonts w:ascii="Times New Roman" w:eastAsia="Times New Roman" w:hAnsi="Times New Roman" w:cs="Times New Roman"/>
          <w:sz w:val="24"/>
          <w:szCs w:val="24"/>
        </w:rPr>
        <w:t>and</w:t>
      </w:r>
      <w:r w:rsidR="00C44829">
        <w:rPr>
          <w:rFonts w:ascii="Times New Roman" w:eastAsia="Times New Roman" w:hAnsi="Times New Roman" w:cs="Times New Roman"/>
          <w:sz w:val="24"/>
          <w:szCs w:val="24"/>
        </w:rPr>
        <w:t xml:space="preserve"> the green algal Order</w:t>
      </w:r>
      <w:r w:rsidR="007D3AD5">
        <w:rPr>
          <w:rFonts w:ascii="Times New Roman" w:eastAsia="Times New Roman" w:hAnsi="Times New Roman" w:cs="Times New Roman"/>
          <w:sz w:val="24"/>
          <w:szCs w:val="24"/>
        </w:rPr>
        <w:t xml:space="preserve"> </w:t>
      </w:r>
      <w:proofErr w:type="spellStart"/>
      <w:r w:rsidR="007D3AD5">
        <w:rPr>
          <w:rFonts w:ascii="Times New Roman" w:eastAsia="Times New Roman" w:hAnsi="Times New Roman" w:cs="Times New Roman"/>
          <w:sz w:val="24"/>
          <w:szCs w:val="24"/>
        </w:rPr>
        <w:t>Tetrasporales</w:t>
      </w:r>
      <w:proofErr w:type="spellEnd"/>
      <w:r w:rsidR="007D3AD5">
        <w:rPr>
          <w:rFonts w:ascii="Times New Roman" w:eastAsia="Times New Roman" w:hAnsi="Times New Roman" w:cs="Times New Roman"/>
          <w:sz w:val="24"/>
          <w:szCs w:val="24"/>
        </w:rPr>
        <w:t>.</w:t>
      </w:r>
    </w:p>
    <w:p w14:paraId="69A0B058" w14:textId="77777777" w:rsidR="00715D55" w:rsidRDefault="00715D55">
      <w:pPr>
        <w:rPr>
          <w:rFonts w:ascii="Times New Roman" w:eastAsia="Times New Roman" w:hAnsi="Times New Roman" w:cs="Times New Roman"/>
          <w:sz w:val="24"/>
          <w:szCs w:val="24"/>
        </w:rPr>
      </w:pPr>
    </w:p>
    <w:p w14:paraId="549A1741"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3b. Benthic invertebrate collection </w:t>
      </w:r>
    </w:p>
    <w:p w14:paraId="367AF90C" w14:textId="77777777" w:rsidR="00715D55" w:rsidRDefault="00715D55">
      <w:pPr>
        <w:rPr>
          <w:rFonts w:ascii="Times New Roman" w:eastAsia="Times New Roman" w:hAnsi="Times New Roman" w:cs="Times New Roman"/>
          <w:sz w:val="24"/>
          <w:szCs w:val="24"/>
        </w:rPr>
      </w:pPr>
    </w:p>
    <w:p w14:paraId="26B1126F" w14:textId="0B5B7C2F"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Pr>
          <w:rFonts w:ascii="Times New Roman" w:eastAsia="Times New Roman" w:hAnsi="Times New Roman" w:cs="Times New Roman"/>
          <w:sz w:val="24"/>
          <w:szCs w:val="24"/>
        </w:rPr>
        <w:t xml:space="preserve">across </w:t>
      </w:r>
      <w:r w:rsidR="00E8665D">
        <w:rPr>
          <w:rFonts w:ascii="Times New Roman" w:eastAsia="Times New Roman" w:hAnsi="Times New Roman" w:cs="Times New Roman"/>
          <w:sz w:val="24"/>
          <w:szCs w:val="24"/>
        </w:rPr>
        <w:t>approximately 1 m</w:t>
      </w:r>
      <w:r>
        <w:rPr>
          <w:rFonts w:ascii="Times New Roman" w:eastAsia="Times New Roman" w:hAnsi="Times New Roman" w:cs="Times New Roman"/>
          <w:sz w:val="24"/>
          <w:szCs w:val="24"/>
        </w:rPr>
        <w:t xml:space="preserve">. After the series of sweeps, the catch was rinsed into a plastic bucket. For each replicate, bucket contents were concentrated using a 64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w:t>
      </w:r>
      <w:r w:rsidR="00BB6989">
        <w:rPr>
          <w:rFonts w:ascii="Times New Roman" w:eastAsia="Times New Roman" w:hAnsi="Times New Roman" w:cs="Times New Roman"/>
          <w:sz w:val="24"/>
          <w:szCs w:val="24"/>
        </w:rPr>
        <w:t xml:space="preserve">mesh </w:t>
      </w:r>
      <w:r>
        <w:rPr>
          <w:rFonts w:ascii="Times New Roman" w:eastAsia="Times New Roman" w:hAnsi="Times New Roman" w:cs="Times New Roman"/>
          <w:sz w:val="24"/>
          <w:szCs w:val="24"/>
        </w:rPr>
        <w:t>and placed in glass jars with 40% ethanol</w:t>
      </w:r>
      <w:r w:rsidR="00E8665D">
        <w:rPr>
          <w:rFonts w:ascii="Times New Roman" w:eastAsia="Times New Roman" w:hAnsi="Times New Roman" w:cs="Times New Roman"/>
          <w:sz w:val="24"/>
          <w:szCs w:val="24"/>
        </w:rPr>
        <w:t xml:space="preserve"> (vodka; the only preservative available to us at the time</w:t>
      </w:r>
      <w:r>
        <w:rPr>
          <w:rFonts w:ascii="Times New Roman" w:eastAsia="Times New Roman" w:hAnsi="Times New Roman" w:cs="Times New Roman"/>
          <w:sz w:val="24"/>
          <w:szCs w:val="24"/>
        </w:rPr>
        <w:t xml:space="preserve">) for preservation and refrigerated at 4°C aboard the research vessel. </w:t>
      </w:r>
      <w:r w:rsidR="00E8665D">
        <w:rPr>
          <w:rFonts w:ascii="Times New Roman" w:eastAsia="Times New Roman" w:hAnsi="Times New Roman" w:cs="Times New Roman"/>
          <w:sz w:val="24"/>
          <w:szCs w:val="24"/>
        </w:rPr>
        <w:t xml:space="preserve">The 40% ethanol preservative </w:t>
      </w:r>
      <w:r>
        <w:rPr>
          <w:rFonts w:ascii="Times New Roman" w:eastAsia="Times New Roman" w:hAnsi="Times New Roman" w:cs="Times New Roman"/>
          <w:sz w:val="24"/>
          <w:szCs w:val="24"/>
        </w:rPr>
        <w:t>was replaced with ~80% ethanol upon return to the la</w:t>
      </w:r>
      <w:r w:rsidR="007D3AD5">
        <w:rPr>
          <w:rFonts w:ascii="Times New Roman" w:eastAsia="Times New Roman" w:hAnsi="Times New Roman" w:cs="Times New Roman"/>
          <w:sz w:val="24"/>
          <w:szCs w:val="24"/>
        </w:rPr>
        <w:t>b within 24</w:t>
      </w:r>
      <w:r w:rsidR="003E64B9">
        <w:rPr>
          <w:rFonts w:ascii="Times New Roman" w:eastAsia="Times New Roman" w:hAnsi="Times New Roman" w:cs="Times New Roman"/>
          <w:sz w:val="24"/>
          <w:szCs w:val="24"/>
        </w:rPr>
        <w:t xml:space="preserve"> to </w:t>
      </w:r>
      <w:r w:rsidR="007D3AD5">
        <w:rPr>
          <w:rFonts w:ascii="Times New Roman" w:eastAsia="Times New Roman" w:hAnsi="Times New Roman" w:cs="Times New Roman"/>
          <w:sz w:val="24"/>
          <w:szCs w:val="24"/>
        </w:rPr>
        <w:t>48 hours</w:t>
      </w:r>
      <w:r>
        <w:rPr>
          <w:rFonts w:ascii="Times New Roman" w:eastAsia="Times New Roman" w:hAnsi="Times New Roman" w:cs="Times New Roman"/>
          <w:sz w:val="24"/>
          <w:szCs w:val="24"/>
        </w:rPr>
        <w:t>, and samples were stored at ~4°C.</w:t>
      </w:r>
    </w:p>
    <w:p w14:paraId="721CF454" w14:textId="77777777" w:rsidR="00715D55" w:rsidRDefault="00715D55">
      <w:pPr>
        <w:rPr>
          <w:rFonts w:ascii="Times New Roman" w:eastAsia="Times New Roman" w:hAnsi="Times New Roman" w:cs="Times New Roman"/>
          <w:sz w:val="24"/>
          <w:szCs w:val="24"/>
        </w:rPr>
      </w:pPr>
    </w:p>
    <w:p w14:paraId="5BD629B5" w14:textId="0E1F19DB"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Separate collections were conducted for invertebrate fatty acid and stable isotope analyses. Invertebrates were collected using a D-net in a similar fashion as the community enumeration. Additional invertebrates were also collected by hand. Collected organisms were then live-sorted, identified to species, and frozen at -</w:t>
      </w:r>
      <w:r w:rsidR="00E3421E">
        <w:rPr>
          <w:rFonts w:ascii="Times New Roman" w:eastAsia="Times New Roman" w:hAnsi="Times New Roman" w:cs="Times New Roman"/>
          <w:sz w:val="24"/>
          <w:szCs w:val="24"/>
        </w:rPr>
        <w:t>2</w:t>
      </w:r>
      <w:r>
        <w:rPr>
          <w:rFonts w:ascii="Times New Roman" w:eastAsia="Times New Roman" w:hAnsi="Times New Roman" w:cs="Times New Roman"/>
          <w:sz w:val="24"/>
          <w:szCs w:val="24"/>
        </w:rPr>
        <w:t>0°C</w:t>
      </w:r>
      <w:r w:rsidR="006F1FBE">
        <w:rPr>
          <w:rFonts w:ascii="Times New Roman" w:eastAsia="Times New Roman" w:hAnsi="Times New Roman" w:cs="Times New Roman"/>
          <w:sz w:val="24"/>
          <w:szCs w:val="24"/>
        </w:rPr>
        <w:t xml:space="preserve"> at</w:t>
      </w:r>
      <w:r w:rsidR="006F1FBE">
        <w:rPr>
          <w:rFonts w:ascii="Times New Roman" w:eastAsia="Times New Roman" w:hAnsi="Times New Roman" w:cs="Times New Roman"/>
          <w:color w:val="212121"/>
          <w:sz w:val="24"/>
          <w:szCs w:val="24"/>
          <w:highlight w:val="white"/>
        </w:rPr>
        <w:t xml:space="preserve"> the field station. The samples were later transferred to the lab in the US via a </w:t>
      </w:r>
      <w:r w:rsidR="00163D35">
        <w:rPr>
          <w:rFonts w:ascii="Times New Roman" w:eastAsia="Times New Roman" w:hAnsi="Times New Roman" w:cs="Times New Roman"/>
          <w:color w:val="212121"/>
          <w:sz w:val="24"/>
          <w:szCs w:val="24"/>
          <w:highlight w:val="white"/>
        </w:rPr>
        <w:t>Dewar</w:t>
      </w:r>
      <w:r w:rsidR="006F1FBE">
        <w:rPr>
          <w:rFonts w:ascii="Times New Roman" w:eastAsia="Times New Roman" w:hAnsi="Times New Roman" w:cs="Times New Roman"/>
          <w:color w:val="212121"/>
          <w:sz w:val="24"/>
          <w:szCs w:val="24"/>
          <w:highlight w:val="white"/>
        </w:rPr>
        <w:t xml:space="preserve"> flask with dry ice.</w:t>
      </w:r>
    </w:p>
    <w:p w14:paraId="420AF3DF" w14:textId="77777777" w:rsidR="00715D55" w:rsidRDefault="00715D55">
      <w:pPr>
        <w:rPr>
          <w:rFonts w:ascii="Times New Roman" w:eastAsia="Times New Roman" w:hAnsi="Times New Roman" w:cs="Times New Roman"/>
          <w:sz w:val="24"/>
          <w:szCs w:val="24"/>
        </w:rPr>
      </w:pPr>
    </w:p>
    <w:p w14:paraId="393A9A2A" w14:textId="313AC064"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Invertebrate taxonomic identification and enumeration were performed under a stereo</w:t>
      </w:r>
      <w:r w:rsidR="00BB6989">
        <w:rPr>
          <w:rFonts w:ascii="Times New Roman" w:eastAsia="Times New Roman" w:hAnsi="Times New Roman" w:cs="Times New Roman"/>
          <w:sz w:val="24"/>
          <w:szCs w:val="24"/>
        </w:rPr>
        <w:t xml:space="preserve"> micro</w:t>
      </w:r>
      <w:r>
        <w:rPr>
          <w:rFonts w:ascii="Times New Roman" w:eastAsia="Times New Roman" w:hAnsi="Times New Roman" w:cs="Times New Roman"/>
          <w:sz w:val="24"/>
          <w:szCs w:val="24"/>
        </w:rPr>
        <w:t>scope. All invertebrates were identified to species with the exception of juveniles (</w:t>
      </w:r>
      <w:proofErr w:type="spellStart"/>
      <w:r>
        <w:rPr>
          <w:rFonts w:ascii="Times New Roman" w:eastAsia="Times New Roman" w:hAnsi="Times New Roman" w:cs="Times New Roman"/>
          <w:sz w:val="24"/>
          <w:szCs w:val="24"/>
        </w:rPr>
        <w:t>Taakhteev</w:t>
      </w:r>
      <w:proofErr w:type="spellEnd"/>
      <w:r>
        <w:rPr>
          <w:rFonts w:ascii="Times New Roman" w:eastAsia="Times New Roman" w:hAnsi="Times New Roman" w:cs="Times New Roman"/>
          <w:sz w:val="24"/>
          <w:szCs w:val="24"/>
        </w:rPr>
        <w:t xml:space="preserve">, 2015 for amphipods; </w:t>
      </w:r>
      <w:proofErr w:type="spellStart"/>
      <w:r>
        <w:rPr>
          <w:rFonts w:ascii="Times New Roman" w:eastAsia="Times New Roman" w:hAnsi="Times New Roman" w:cs="Times New Roman"/>
          <w:sz w:val="24"/>
          <w:szCs w:val="24"/>
        </w:rPr>
        <w:t>Sitnikova</w:t>
      </w:r>
      <w:proofErr w:type="spellEnd"/>
      <w:r>
        <w:rPr>
          <w:rFonts w:ascii="Times New Roman" w:eastAsia="Times New Roman" w:hAnsi="Times New Roman" w:cs="Times New Roman"/>
          <w:sz w:val="24"/>
          <w:szCs w:val="24"/>
        </w:rPr>
        <w:t xml:space="preserve">, 2012 for </w:t>
      </w:r>
      <w:proofErr w:type="spellStart"/>
      <w:r>
        <w:rPr>
          <w:rFonts w:ascii="Times New Roman" w:eastAsia="Times New Roman" w:hAnsi="Times New Roman" w:cs="Times New Roman"/>
          <w:sz w:val="24"/>
          <w:szCs w:val="24"/>
        </w:rPr>
        <w:t>molluscs</w:t>
      </w:r>
      <w:proofErr w:type="spellEnd"/>
      <w:r>
        <w:rPr>
          <w:rFonts w:ascii="Times New Roman" w:eastAsia="Times New Roman" w:hAnsi="Times New Roman" w:cs="Times New Roman"/>
          <w:sz w:val="24"/>
          <w:szCs w:val="24"/>
        </w:rPr>
        <w:t>; Table 2).</w:t>
      </w:r>
      <w:r w:rsidR="007D3AD5">
        <w:rPr>
          <w:rFonts w:ascii="Times New Roman" w:eastAsia="Times New Roman" w:hAnsi="Times New Roman" w:cs="Times New Roman"/>
          <w:sz w:val="24"/>
          <w:szCs w:val="24"/>
        </w:rPr>
        <w:t xml:space="preserve"> </w:t>
      </w:r>
      <w:r w:rsidR="006F1FBE">
        <w:rPr>
          <w:rFonts w:ascii="Times New Roman" w:eastAsia="Times New Roman" w:hAnsi="Times New Roman" w:cs="Times New Roman"/>
          <w:sz w:val="24"/>
          <w:szCs w:val="24"/>
        </w:rPr>
        <w:t xml:space="preserve">All samples contained oligochaetes and </w:t>
      </w:r>
      <w:proofErr w:type="spellStart"/>
      <w:r w:rsidR="006F1FBE">
        <w:rPr>
          <w:rFonts w:ascii="Times New Roman" w:eastAsia="Times New Roman" w:hAnsi="Times New Roman" w:cs="Times New Roman"/>
          <w:sz w:val="24"/>
          <w:szCs w:val="24"/>
        </w:rPr>
        <w:t>polychaetes</w:t>
      </w:r>
      <w:proofErr w:type="spellEnd"/>
      <w:r w:rsidR="006F1FBE">
        <w:rPr>
          <w:rFonts w:ascii="Times New Roman" w:eastAsia="Times New Roman" w:hAnsi="Times New Roman" w:cs="Times New Roman"/>
          <w:sz w:val="24"/>
          <w:szCs w:val="24"/>
        </w:rPr>
        <w:t xml:space="preserve">, but due to poor preservation, these taxa were not counted. Six </w:t>
      </w:r>
      <w:r w:rsidR="00C44829">
        <w:rPr>
          <w:rFonts w:ascii="Times New Roman" w:eastAsia="Times New Roman" w:hAnsi="Times New Roman" w:cs="Times New Roman"/>
          <w:sz w:val="24"/>
          <w:szCs w:val="24"/>
        </w:rPr>
        <w:t>s</w:t>
      </w:r>
      <w:r w:rsidR="007D3AD5">
        <w:rPr>
          <w:rFonts w:ascii="Times New Roman" w:eastAsia="Times New Roman" w:hAnsi="Times New Roman" w:cs="Times New Roman"/>
          <w:sz w:val="24"/>
          <w:szCs w:val="24"/>
        </w:rPr>
        <w:t xml:space="preserve">amples </w:t>
      </w:r>
      <w:r w:rsidR="006F1FBE">
        <w:rPr>
          <w:rFonts w:ascii="Times New Roman" w:eastAsia="Times New Roman" w:hAnsi="Times New Roman" w:cs="Times New Roman"/>
          <w:sz w:val="24"/>
          <w:szCs w:val="24"/>
        </w:rPr>
        <w:t xml:space="preserve">of the 42 collected </w:t>
      </w:r>
      <w:r w:rsidR="007D3AD5">
        <w:rPr>
          <w:rFonts w:ascii="Times New Roman" w:eastAsia="Times New Roman" w:hAnsi="Times New Roman" w:cs="Times New Roman"/>
          <w:sz w:val="24"/>
          <w:szCs w:val="24"/>
        </w:rPr>
        <w:t xml:space="preserve">were not </w:t>
      </w:r>
      <w:r w:rsidR="00A21CA4">
        <w:rPr>
          <w:rFonts w:ascii="Times New Roman" w:eastAsia="Times New Roman" w:hAnsi="Times New Roman" w:cs="Times New Roman"/>
          <w:sz w:val="24"/>
          <w:szCs w:val="24"/>
        </w:rPr>
        <w:t>well-</w:t>
      </w:r>
      <w:r w:rsidR="007D3AD5">
        <w:rPr>
          <w:rFonts w:ascii="Times New Roman" w:eastAsia="Times New Roman" w:hAnsi="Times New Roman" w:cs="Times New Roman"/>
          <w:sz w:val="24"/>
          <w:szCs w:val="24"/>
        </w:rPr>
        <w:t xml:space="preserve">preserved </w:t>
      </w:r>
      <w:r w:rsidR="00C44829">
        <w:rPr>
          <w:rFonts w:ascii="Times New Roman" w:eastAsia="Times New Roman" w:hAnsi="Times New Roman" w:cs="Times New Roman"/>
          <w:sz w:val="24"/>
          <w:szCs w:val="24"/>
        </w:rPr>
        <w:t xml:space="preserve">and </w:t>
      </w:r>
      <w:r w:rsidR="007D3AD5">
        <w:rPr>
          <w:rFonts w:ascii="Times New Roman" w:eastAsia="Times New Roman" w:hAnsi="Times New Roman" w:cs="Times New Roman"/>
          <w:sz w:val="24"/>
          <w:szCs w:val="24"/>
        </w:rPr>
        <w:t xml:space="preserve">were </w:t>
      </w:r>
      <w:r w:rsidR="00C44829">
        <w:rPr>
          <w:rFonts w:ascii="Times New Roman" w:eastAsia="Times New Roman" w:hAnsi="Times New Roman" w:cs="Times New Roman"/>
          <w:sz w:val="24"/>
          <w:szCs w:val="24"/>
        </w:rPr>
        <w:t>excluded from further analyses, in order to reduce errors in identification</w:t>
      </w:r>
      <w:r w:rsidR="00446481">
        <w:rPr>
          <w:rFonts w:ascii="Times New Roman" w:eastAsia="Times New Roman" w:hAnsi="Times New Roman" w:cs="Times New Roman"/>
          <w:sz w:val="24"/>
          <w:szCs w:val="24"/>
        </w:rPr>
        <w:t>.</w:t>
      </w:r>
      <w:r w:rsidR="006F1FBE">
        <w:rPr>
          <w:rFonts w:ascii="Times New Roman" w:eastAsia="Times New Roman" w:hAnsi="Times New Roman" w:cs="Times New Roman"/>
          <w:sz w:val="24"/>
          <w:szCs w:val="24"/>
        </w:rPr>
        <w:t xml:space="preserve"> KD-1 and LI-1 were the only sites with 1 sample counted. BK-2 and KD-2 each had two samples counted. </w:t>
      </w:r>
    </w:p>
    <w:p w14:paraId="1839032B" w14:textId="77777777" w:rsidR="00715D55" w:rsidRDefault="00715D55">
      <w:pPr>
        <w:rPr>
          <w:rFonts w:ascii="Times New Roman" w:eastAsia="Times New Roman" w:hAnsi="Times New Roman" w:cs="Times New Roman"/>
          <w:sz w:val="24"/>
          <w:szCs w:val="24"/>
        </w:rPr>
      </w:pPr>
    </w:p>
    <w:p w14:paraId="5E3B4E27" w14:textId="59F026C3"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3c. </w:t>
      </w:r>
      <w:r w:rsidR="004361D1">
        <w:rPr>
          <w:rFonts w:ascii="Times New Roman" w:eastAsia="Times New Roman" w:hAnsi="Times New Roman" w:cs="Times New Roman"/>
          <w:i/>
          <w:sz w:val="24"/>
          <w:szCs w:val="24"/>
        </w:rPr>
        <w:t>Food web</w:t>
      </w:r>
      <w:r>
        <w:rPr>
          <w:rFonts w:ascii="Times New Roman" w:eastAsia="Times New Roman" w:hAnsi="Times New Roman" w:cs="Times New Roman"/>
          <w:i/>
          <w:sz w:val="24"/>
          <w:szCs w:val="24"/>
        </w:rPr>
        <w:t xml:space="preserve"> characterization </w:t>
      </w:r>
    </w:p>
    <w:p w14:paraId="24321D97" w14:textId="77777777" w:rsidR="00715D55" w:rsidRDefault="00715D55">
      <w:pPr>
        <w:rPr>
          <w:rFonts w:ascii="Times New Roman" w:eastAsia="Times New Roman" w:hAnsi="Times New Roman" w:cs="Times New Roman"/>
          <w:i/>
          <w:sz w:val="24"/>
          <w:szCs w:val="24"/>
        </w:rPr>
      </w:pPr>
    </w:p>
    <w:p w14:paraId="31A5E127" w14:textId="3D63E085"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characterize littoral </w:t>
      </w:r>
      <w:r w:rsidR="004361D1">
        <w:rPr>
          <w:rFonts w:ascii="Times New Roman" w:eastAsia="Times New Roman" w:hAnsi="Times New Roman" w:cs="Times New Roman"/>
          <w:sz w:val="24"/>
          <w:szCs w:val="24"/>
        </w:rPr>
        <w:t>food web</w:t>
      </w:r>
      <w:r>
        <w:rPr>
          <w:rFonts w:ascii="Times New Roman" w:eastAsia="Times New Roman" w:hAnsi="Times New Roman" w:cs="Times New Roman"/>
          <w:sz w:val="24"/>
          <w:szCs w:val="24"/>
        </w:rPr>
        <w:t xml:space="preserve">s, we </w:t>
      </w:r>
      <w:r w:rsidR="004B4081">
        <w:rPr>
          <w:rFonts w:ascii="Times New Roman" w:eastAsia="Times New Roman" w:hAnsi="Times New Roman" w:cs="Times New Roman"/>
          <w:sz w:val="24"/>
          <w:szCs w:val="24"/>
        </w:rPr>
        <w:t xml:space="preserve">analyzed </w:t>
      </w:r>
      <w:r>
        <w:rPr>
          <w:rFonts w:ascii="Times New Roman" w:eastAsia="Times New Roman" w:hAnsi="Times New Roman" w:cs="Times New Roman"/>
          <w:sz w:val="24"/>
          <w:szCs w:val="24"/>
        </w:rPr>
        <w:t>carbon and nitrogen stables isotope</w:t>
      </w:r>
      <w:r w:rsidR="004B408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as well as fatty acid </w:t>
      </w:r>
      <w:r w:rsidR="004B4081">
        <w:rPr>
          <w:rFonts w:ascii="Times New Roman" w:eastAsia="Times New Roman" w:hAnsi="Times New Roman" w:cs="Times New Roman"/>
          <w:sz w:val="24"/>
          <w:szCs w:val="24"/>
        </w:rPr>
        <w:t xml:space="preserve">profiles </w:t>
      </w:r>
      <w:r>
        <w:rPr>
          <w:rFonts w:ascii="Times New Roman" w:eastAsia="Times New Roman" w:hAnsi="Times New Roman" w:cs="Times New Roman"/>
          <w:sz w:val="24"/>
          <w:szCs w:val="24"/>
        </w:rPr>
        <w:t>for periphyton and macroinvertebrates.</w:t>
      </w:r>
      <w:r w:rsidR="00446481" w:rsidRPr="00446481">
        <w:rPr>
          <w:rFonts w:ascii="Times New Roman" w:eastAsia="Times New Roman" w:hAnsi="Times New Roman" w:cs="Times New Roman"/>
          <w:color w:val="212121"/>
          <w:sz w:val="24"/>
          <w:szCs w:val="24"/>
          <w:highlight w:val="white"/>
        </w:rPr>
        <w:t xml:space="preserve"> </w:t>
      </w:r>
      <w:r w:rsidR="00446481">
        <w:rPr>
          <w:rFonts w:ascii="Times New Roman" w:eastAsia="Times New Roman" w:hAnsi="Times New Roman" w:cs="Times New Roman"/>
          <w:color w:val="212121"/>
          <w:sz w:val="24"/>
          <w:szCs w:val="24"/>
          <w:highlight w:val="white"/>
        </w:rPr>
        <w:t>Prior to isotopic and fatty acid analy</w:t>
      </w:r>
      <w:r w:rsidR="00446481">
        <w:rPr>
          <w:rFonts w:ascii="Times New Roman" w:eastAsia="Times New Roman" w:hAnsi="Times New Roman" w:cs="Times New Roman"/>
          <w:color w:val="212121"/>
          <w:sz w:val="24"/>
          <w:szCs w:val="24"/>
        </w:rPr>
        <w:t>sis, periphyton and macroinvertebrate samples were</w:t>
      </w:r>
      <w:r w:rsidR="00446481">
        <w:rPr>
          <w:rFonts w:ascii="Times New Roman" w:eastAsia="Times New Roman" w:hAnsi="Times New Roman" w:cs="Times New Roman"/>
          <w:color w:val="212121"/>
          <w:sz w:val="24"/>
          <w:szCs w:val="24"/>
          <w:highlight w:val="white"/>
        </w:rPr>
        <w:t xml:space="preserve"> </w:t>
      </w:r>
      <w:r w:rsidR="002A5B2A">
        <w:rPr>
          <w:rFonts w:ascii="Times New Roman" w:eastAsia="Times New Roman" w:hAnsi="Times New Roman" w:cs="Times New Roman"/>
          <w:color w:val="212121"/>
          <w:sz w:val="24"/>
          <w:szCs w:val="24"/>
          <w:highlight w:val="white"/>
        </w:rPr>
        <w:t>lyophilized</w:t>
      </w:r>
      <w:r w:rsidR="00446481">
        <w:rPr>
          <w:rFonts w:ascii="Times New Roman" w:eastAsia="Times New Roman" w:hAnsi="Times New Roman" w:cs="Times New Roman"/>
          <w:color w:val="212121"/>
          <w:sz w:val="24"/>
          <w:szCs w:val="24"/>
          <w:highlight w:val="white"/>
        </w:rPr>
        <w:t xml:space="preserve"> for ~</w:t>
      </w:r>
      <w:r w:rsidR="00FD2D7A">
        <w:rPr>
          <w:rFonts w:ascii="Times New Roman" w:eastAsia="Times New Roman" w:hAnsi="Times New Roman" w:cs="Times New Roman"/>
          <w:color w:val="212121"/>
          <w:sz w:val="24"/>
          <w:szCs w:val="24"/>
          <w:highlight w:val="white"/>
        </w:rPr>
        <w:t xml:space="preserve">24 </w:t>
      </w:r>
      <w:r w:rsidR="000D6577">
        <w:rPr>
          <w:rFonts w:ascii="Times New Roman" w:eastAsia="Times New Roman" w:hAnsi="Times New Roman" w:cs="Times New Roman"/>
          <w:color w:val="212121"/>
          <w:sz w:val="24"/>
          <w:szCs w:val="24"/>
          <w:highlight w:val="white"/>
        </w:rPr>
        <w:t>hours</w:t>
      </w:r>
      <w:r w:rsidR="00446481">
        <w:rPr>
          <w:rFonts w:ascii="Times New Roman" w:eastAsia="Times New Roman" w:hAnsi="Times New Roman" w:cs="Times New Roman"/>
          <w:color w:val="212121"/>
          <w:sz w:val="24"/>
          <w:szCs w:val="24"/>
          <w:highlight w:val="white"/>
        </w:rPr>
        <w:t xml:space="preserve">, homogenized to powder, and then </w:t>
      </w:r>
      <w:r w:rsidR="002C5913">
        <w:rPr>
          <w:rFonts w:ascii="Times New Roman" w:eastAsia="Times New Roman" w:hAnsi="Times New Roman" w:cs="Times New Roman"/>
          <w:color w:val="212121"/>
          <w:sz w:val="24"/>
          <w:szCs w:val="24"/>
          <w:highlight w:val="white"/>
        </w:rPr>
        <w:t>weighed</w:t>
      </w:r>
      <w:r w:rsidR="00446481">
        <w:rPr>
          <w:rFonts w:ascii="Times New Roman" w:eastAsia="Times New Roman" w:hAnsi="Times New Roman" w:cs="Times New Roman"/>
          <w:color w:val="212121"/>
          <w:sz w:val="24"/>
          <w:szCs w:val="24"/>
          <w:highlight w:val="white"/>
        </w:rPr>
        <w:t xml:space="preserve">. </w:t>
      </w:r>
    </w:p>
    <w:p w14:paraId="43BB70F5" w14:textId="77777777" w:rsidR="00715D55" w:rsidRDefault="00715D55">
      <w:pPr>
        <w:rPr>
          <w:rFonts w:ascii="Times New Roman" w:eastAsia="Times New Roman" w:hAnsi="Times New Roman" w:cs="Times New Roman"/>
          <w:sz w:val="24"/>
          <w:szCs w:val="24"/>
        </w:rPr>
      </w:pPr>
    </w:p>
    <w:p w14:paraId="08E92E0A"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Stable isotope analysis</w:t>
      </w:r>
    </w:p>
    <w:p w14:paraId="7497F099" w14:textId="77777777" w:rsidR="00715D55" w:rsidRDefault="00715D55">
      <w:pPr>
        <w:rPr>
          <w:rFonts w:ascii="Times New Roman" w:eastAsia="Times New Roman" w:hAnsi="Times New Roman" w:cs="Times New Roman"/>
          <w:sz w:val="24"/>
          <w:szCs w:val="24"/>
        </w:rPr>
      </w:pPr>
    </w:p>
    <w:p w14:paraId="03F61BEA" w14:textId="657BF046" w:rsidR="00715D55" w:rsidRDefault="00D8535D">
      <w:pPr>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Measurements of δ</w:t>
      </w:r>
      <w:r w:rsidRPr="00B420AF">
        <w:rPr>
          <w:rFonts w:ascii="Times New Roman" w:eastAsia="Times New Roman" w:hAnsi="Times New Roman" w:cs="Times New Roman"/>
          <w:color w:val="212121"/>
          <w:sz w:val="24"/>
          <w:szCs w:val="24"/>
          <w:highlight w:val="white"/>
          <w:vertAlign w:val="superscript"/>
        </w:rPr>
        <w:t>15</w:t>
      </w:r>
      <w:r>
        <w:rPr>
          <w:rFonts w:ascii="Times New Roman" w:eastAsia="Times New Roman" w:hAnsi="Times New Roman" w:cs="Times New Roman"/>
          <w:color w:val="212121"/>
          <w:sz w:val="24"/>
          <w:szCs w:val="24"/>
          <w:highlight w:val="white"/>
        </w:rPr>
        <w:t>N and δ</w:t>
      </w:r>
      <w:r w:rsidRPr="00B420AF">
        <w:rPr>
          <w:rFonts w:ascii="Times New Roman" w:eastAsia="Times New Roman" w:hAnsi="Times New Roman" w:cs="Times New Roman"/>
          <w:color w:val="212121"/>
          <w:sz w:val="24"/>
          <w:szCs w:val="24"/>
          <w:highlight w:val="white"/>
          <w:vertAlign w:val="superscript"/>
        </w:rPr>
        <w:t>13</w:t>
      </w:r>
      <w:r>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Pr>
          <w:rFonts w:ascii="Times New Roman" w:eastAsia="Times New Roman" w:hAnsi="Times New Roman" w:cs="Times New Roman"/>
          <w:color w:val="212121"/>
          <w:sz w:val="24"/>
          <w:szCs w:val="24"/>
          <w:highlight w:val="white"/>
        </w:rPr>
        <w:t>DELTAplus</w:t>
      </w:r>
      <w:proofErr w:type="spellEnd"/>
      <w:r>
        <w:rPr>
          <w:rFonts w:ascii="Times New Roman" w:eastAsia="Times New Roman" w:hAnsi="Times New Roman" w:cs="Times New Roman"/>
          <w:color w:val="212121"/>
          <w:sz w:val="24"/>
          <w:szCs w:val="24"/>
          <w:highlight w:val="white"/>
        </w:rPr>
        <w:t xml:space="preserve"> XP, Thermo Scientific)</w:t>
      </w:r>
      <w:r w:rsidR="00FD2D7A">
        <w:rPr>
          <w:rFonts w:ascii="Times New Roman" w:eastAsia="Times New Roman" w:hAnsi="Times New Roman" w:cs="Times New Roman"/>
          <w:color w:val="212121"/>
          <w:sz w:val="24"/>
          <w:szCs w:val="24"/>
          <w:highlight w:val="white"/>
        </w:rPr>
        <w:t xml:space="preserve"> at the Large Lakes Observatory, University of Minnesota Duluth</w:t>
      </w:r>
      <w:r>
        <w:rPr>
          <w:rFonts w:ascii="Times New Roman" w:eastAsia="Times New Roman" w:hAnsi="Times New Roman" w:cs="Times New Roman"/>
          <w:color w:val="212121"/>
          <w:sz w:val="24"/>
          <w:szCs w:val="24"/>
          <w:highlight w:val="white"/>
        </w:rPr>
        <w:t xml:space="preserve">. The EA-IRMS was calibrated against certified reference materials including L-glutamic acid (NIST SRM 8574), low organic soil and sorghum flour (standards B-2153 and B-2159 from Elemental Micro-analysis Ltd., Okehampton, UK) and in-house standards (acetanilide and caffeine). </w:t>
      </w:r>
      <w:r w:rsidR="00F11593" w:rsidRPr="000718B9">
        <w:rPr>
          <w:rFonts w:ascii="Times New Roman" w:eastAsia="Times New Roman" w:hAnsi="Times New Roman" w:cs="Times New Roman"/>
          <w:color w:val="212121"/>
          <w:sz w:val="24"/>
          <w:szCs w:val="24"/>
        </w:rPr>
        <w:t>Replicate analyses of external standards showed a mean</w:t>
      </w:r>
      <w:r w:rsidR="00F11593">
        <w:rPr>
          <w:rFonts w:ascii="Times New Roman" w:eastAsia="Times New Roman" w:hAnsi="Times New Roman" w:cs="Times New Roman"/>
          <w:color w:val="212121"/>
          <w:sz w:val="24"/>
          <w:szCs w:val="24"/>
        </w:rPr>
        <w:t xml:space="preserve"> </w:t>
      </w:r>
      <w:r w:rsidR="00F11593" w:rsidRPr="000718B9">
        <w:rPr>
          <w:rFonts w:ascii="Times New Roman" w:eastAsia="Times New Roman" w:hAnsi="Times New Roman" w:cs="Times New Roman"/>
          <w:color w:val="212121"/>
          <w:sz w:val="24"/>
          <w:szCs w:val="24"/>
        </w:rPr>
        <w:t>standard deviation of 0.</w:t>
      </w:r>
      <w:r w:rsidR="00F11593">
        <w:rPr>
          <w:rFonts w:ascii="Times New Roman" w:eastAsia="Times New Roman" w:hAnsi="Times New Roman" w:cs="Times New Roman"/>
          <w:color w:val="212121"/>
          <w:sz w:val="24"/>
          <w:szCs w:val="24"/>
        </w:rPr>
        <w:t xml:space="preserve">06 </w:t>
      </w:r>
      <w:r w:rsidR="00F11593" w:rsidRPr="00F36B8F">
        <w:rPr>
          <w:rFonts w:ascii="Times New Roman" w:eastAsia="Times New Roman" w:hAnsi="Times New Roman" w:cs="Times New Roman"/>
          <w:color w:val="212121"/>
          <w:sz w:val="24"/>
          <w:szCs w:val="24"/>
        </w:rPr>
        <w:t>‰</w:t>
      </w:r>
      <w:r w:rsidR="00F11593" w:rsidRPr="000718B9">
        <w:rPr>
          <w:rFonts w:ascii="Times New Roman" w:eastAsia="Times New Roman" w:hAnsi="Times New Roman" w:cs="Times New Roman"/>
          <w:color w:val="212121"/>
          <w:sz w:val="24"/>
          <w:szCs w:val="24"/>
        </w:rPr>
        <w:t xml:space="preserve"> and 0.</w:t>
      </w:r>
      <w:r w:rsidR="00F11593">
        <w:rPr>
          <w:rFonts w:ascii="Times New Roman" w:eastAsia="Times New Roman" w:hAnsi="Times New Roman" w:cs="Times New Roman"/>
          <w:color w:val="212121"/>
          <w:sz w:val="24"/>
          <w:szCs w:val="24"/>
        </w:rPr>
        <w:t xml:space="preserve">09 </w:t>
      </w:r>
      <w:r w:rsidR="00F11593" w:rsidRPr="00F36B8F">
        <w:rPr>
          <w:rFonts w:ascii="Times New Roman" w:eastAsia="Times New Roman" w:hAnsi="Times New Roman" w:cs="Times New Roman"/>
          <w:color w:val="212121"/>
          <w:sz w:val="24"/>
          <w:szCs w:val="24"/>
        </w:rPr>
        <w:t>‰</w:t>
      </w:r>
      <w:r w:rsidR="00F11593" w:rsidRPr="000718B9">
        <w:rPr>
          <w:rFonts w:ascii="Times New Roman" w:eastAsia="Times New Roman" w:hAnsi="Times New Roman" w:cs="Times New Roman"/>
          <w:color w:val="212121"/>
          <w:sz w:val="24"/>
          <w:szCs w:val="24"/>
        </w:rPr>
        <w:t>, for δ</w:t>
      </w:r>
      <w:r w:rsidR="00F11593" w:rsidRPr="00B420AF">
        <w:rPr>
          <w:rFonts w:ascii="Times New Roman" w:eastAsia="Times New Roman" w:hAnsi="Times New Roman" w:cs="Times New Roman"/>
          <w:color w:val="212121"/>
          <w:sz w:val="24"/>
          <w:szCs w:val="24"/>
          <w:vertAlign w:val="superscript"/>
        </w:rPr>
        <w:t>13</w:t>
      </w:r>
      <w:r w:rsidR="00F11593" w:rsidRPr="000718B9">
        <w:rPr>
          <w:rFonts w:ascii="Times New Roman" w:eastAsia="Times New Roman" w:hAnsi="Times New Roman" w:cs="Times New Roman"/>
          <w:color w:val="212121"/>
          <w:sz w:val="24"/>
          <w:szCs w:val="24"/>
        </w:rPr>
        <w:t>C and δ</w:t>
      </w:r>
      <w:r w:rsidR="00F11593" w:rsidRPr="00B420AF">
        <w:rPr>
          <w:rFonts w:ascii="Times New Roman" w:eastAsia="Times New Roman" w:hAnsi="Times New Roman" w:cs="Times New Roman"/>
          <w:color w:val="212121"/>
          <w:sz w:val="24"/>
          <w:szCs w:val="24"/>
          <w:vertAlign w:val="superscript"/>
        </w:rPr>
        <w:t>15</w:t>
      </w:r>
      <w:r w:rsidR="00F11593" w:rsidRPr="000718B9">
        <w:rPr>
          <w:rFonts w:ascii="Times New Roman" w:eastAsia="Times New Roman" w:hAnsi="Times New Roman" w:cs="Times New Roman"/>
          <w:color w:val="212121"/>
          <w:sz w:val="24"/>
          <w:szCs w:val="24"/>
        </w:rPr>
        <w:t>N, respectively</w:t>
      </w:r>
      <w:r w:rsidR="00F11593">
        <w:rPr>
          <w:rFonts w:ascii="Times New Roman" w:eastAsia="Times New Roman" w:hAnsi="Times New Roman" w:cs="Times New Roman"/>
          <w:color w:val="212121"/>
          <w:sz w:val="24"/>
          <w:szCs w:val="24"/>
        </w:rPr>
        <w:t>.</w:t>
      </w:r>
    </w:p>
    <w:p w14:paraId="13999D14" w14:textId="77777777" w:rsidR="00715D55" w:rsidRDefault="00715D55">
      <w:pPr>
        <w:rPr>
          <w:color w:val="212121"/>
          <w:sz w:val="23"/>
          <w:szCs w:val="23"/>
          <w:highlight w:val="white"/>
        </w:rPr>
      </w:pPr>
    </w:p>
    <w:p w14:paraId="072BBD2B"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Fatty acid analysis</w:t>
      </w:r>
      <w:r>
        <w:rPr>
          <w:rFonts w:ascii="Times New Roman" w:eastAsia="Times New Roman" w:hAnsi="Times New Roman" w:cs="Times New Roman"/>
          <w:sz w:val="24"/>
          <w:szCs w:val="24"/>
        </w:rPr>
        <w:t xml:space="preserve"> </w:t>
      </w:r>
    </w:p>
    <w:p w14:paraId="3404D73D" w14:textId="77777777" w:rsidR="00715D55" w:rsidRDefault="00715D55">
      <w:pPr>
        <w:rPr>
          <w:rFonts w:ascii="Times New Roman" w:eastAsia="Times New Roman" w:hAnsi="Times New Roman" w:cs="Times New Roman"/>
          <w:sz w:val="24"/>
          <w:szCs w:val="24"/>
        </w:rPr>
      </w:pPr>
    </w:p>
    <w:p w14:paraId="38C216FA" w14:textId="0C2423E3" w:rsidR="00715D55" w:rsidRDefault="002A5B2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Pr>
          <w:rFonts w:ascii="Times New Roman" w:eastAsia="Times New Roman" w:hAnsi="Times New Roman" w:cs="Times New Roman"/>
          <w:sz w:val="24"/>
          <w:szCs w:val="24"/>
        </w:rPr>
        <w:t>remained</w:t>
      </w:r>
      <w:r>
        <w:rPr>
          <w:rFonts w:ascii="Times New Roman" w:eastAsia="Times New Roman" w:hAnsi="Times New Roman" w:cs="Times New Roman"/>
          <w:sz w:val="24"/>
          <w:szCs w:val="24"/>
        </w:rPr>
        <w:t xml:space="preserve"> in chloroform overnight at -80°C. </w:t>
      </w:r>
      <w:r w:rsidR="00D8535D">
        <w:rPr>
          <w:rFonts w:ascii="Times New Roman" w:eastAsia="Times New Roman" w:hAnsi="Times New Roman" w:cs="Times New Roman"/>
          <w:sz w:val="24"/>
          <w:szCs w:val="24"/>
        </w:rPr>
        <w:t xml:space="preserve">Fatty acid extractions generally involved three phases: (1) 100% chloroform extraction, (2) chloroform-methanol extraction, and (3) fatty acid methylation. Fatty acid extraction methods were adapted from Schram et al. (2018). </w:t>
      </w:r>
    </w:p>
    <w:p w14:paraId="08F84A2B" w14:textId="77777777" w:rsidR="00715D55" w:rsidRDefault="00715D55">
      <w:pPr>
        <w:rPr>
          <w:rFonts w:ascii="Times New Roman" w:eastAsia="Times New Roman" w:hAnsi="Times New Roman" w:cs="Times New Roman"/>
          <w:sz w:val="24"/>
          <w:szCs w:val="24"/>
        </w:rPr>
      </w:pPr>
    </w:p>
    <w:p w14:paraId="7BE300BB" w14:textId="4C6264E4" w:rsidR="00715D55" w:rsidRDefault="002A5B2A">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w:t>
      </w:r>
      <w:r w:rsidR="00D8535D">
        <w:rPr>
          <w:rFonts w:ascii="Times New Roman" w:eastAsia="Times New Roman" w:hAnsi="Times New Roman" w:cs="Times New Roman"/>
          <w:sz w:val="24"/>
          <w:szCs w:val="24"/>
        </w:rPr>
        <w:t xml:space="preserve"> overnight chloroform extraction, samples underwent a chloroform-methanol extraction three times. To each sample, we added 1 mL cooled 100% methanol, 1 mL </w:t>
      </w:r>
      <w:proofErr w:type="spellStart"/>
      <w:r w:rsidR="00D8535D">
        <w:rPr>
          <w:rFonts w:ascii="Times New Roman" w:eastAsia="Times New Roman" w:hAnsi="Times New Roman" w:cs="Times New Roman"/>
          <w:sz w:val="24"/>
          <w:szCs w:val="24"/>
        </w:rPr>
        <w:t>chloroform:methanol</w:t>
      </w:r>
      <w:proofErr w:type="spellEnd"/>
      <w:r w:rsidR="00D8535D">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w:t>
      </w:r>
      <w:r w:rsidR="001227D1">
        <w:rPr>
          <w:rFonts w:ascii="Times New Roman" w:eastAsia="Times New Roman" w:hAnsi="Times New Roman" w:cs="Times New Roman"/>
          <w:sz w:val="24"/>
          <w:szCs w:val="24"/>
        </w:rPr>
        <w:t>removed</w:t>
      </w:r>
      <w:r w:rsidR="00D8535D">
        <w:rPr>
          <w:rFonts w:ascii="Times New Roman" w:eastAsia="Times New Roman" w:hAnsi="Times New Roman" w:cs="Times New Roman"/>
          <w:sz w:val="24"/>
          <w:szCs w:val="24"/>
        </w:rPr>
        <w:t xml:space="preserve"> and kept under nitrogen. After the third extraction, samples were evaporate</w:t>
      </w:r>
      <w:r w:rsidR="00D34404">
        <w:rPr>
          <w:rFonts w:ascii="Times New Roman" w:eastAsia="Times New Roman" w:hAnsi="Times New Roman" w:cs="Times New Roman"/>
          <w:sz w:val="24"/>
          <w:szCs w:val="24"/>
        </w:rPr>
        <w:t>d</w:t>
      </w:r>
      <w:r w:rsidR="00D8535D">
        <w:rPr>
          <w:rFonts w:ascii="Times New Roman" w:eastAsia="Times New Roman" w:hAnsi="Times New Roman" w:cs="Times New Roman"/>
          <w:sz w:val="24"/>
          <w:szCs w:val="24"/>
        </w:rPr>
        <w:t xml:space="preserve"> under nitrogen flow, and resuspended in 1.5 mL chloroform and stored at -20°C overnight. </w:t>
      </w:r>
    </w:p>
    <w:p w14:paraId="4EA00B88" w14:textId="77777777" w:rsidR="00715D55" w:rsidRDefault="00715D55">
      <w:pPr>
        <w:rPr>
          <w:rFonts w:ascii="Times New Roman" w:eastAsia="Times New Roman" w:hAnsi="Times New Roman" w:cs="Times New Roman"/>
          <w:sz w:val="24"/>
          <w:szCs w:val="24"/>
        </w:rPr>
      </w:pPr>
    </w:p>
    <w:p w14:paraId="6CE73526" w14:textId="59943B3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Once resuspended in chloroform, 1 mL of chloroform extract was transferred to a glass centrifuge tube with a glass syringe</w:t>
      </w:r>
      <w:r w:rsidR="00D34404">
        <w:rPr>
          <w:rFonts w:ascii="Times New Roman" w:eastAsia="Times New Roman" w:hAnsi="Times New Roman" w:cs="Times New Roman"/>
          <w:sz w:val="24"/>
          <w:szCs w:val="24"/>
        </w:rPr>
        <w:t xml:space="preserve"> as well as an internal standard of </w:t>
      </w: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of 19-carbon fatty acid</w:t>
      </w:r>
      <w:r w:rsidR="00D34404">
        <w:rPr>
          <w:rFonts w:ascii="Times New Roman" w:eastAsia="Times New Roman" w:hAnsi="Times New Roman" w:cs="Times New Roman"/>
          <w:sz w:val="24"/>
          <w:szCs w:val="24"/>
        </w:rPr>
        <w:t>. Samples were then evaporated under nitrogen, and then</w:t>
      </w:r>
      <w:r>
        <w:rPr>
          <w:rFonts w:ascii="Times New Roman" w:eastAsia="Times New Roman" w:hAnsi="Times New Roman" w:cs="Times New Roman"/>
          <w:sz w:val="24"/>
          <w:szCs w:val="24"/>
        </w:rPr>
        <w:t xml:space="preserve"> 1 mL of toluene and 2 mL of 1% sulfuric acid-methanol</w:t>
      </w:r>
      <w:r w:rsidR="00D34404">
        <w:rPr>
          <w:rFonts w:ascii="Times New Roman" w:eastAsia="Times New Roman" w:hAnsi="Times New Roman" w:cs="Times New Roman"/>
          <w:sz w:val="24"/>
          <w:szCs w:val="24"/>
        </w:rPr>
        <w:t xml:space="preserve"> was added</w:t>
      </w:r>
      <w:r>
        <w:rPr>
          <w:rFonts w:ascii="Times New Roman" w:eastAsia="Times New Roman" w:hAnsi="Times New Roman" w:cs="Times New Roman"/>
          <w:sz w:val="24"/>
          <w:szCs w:val="24"/>
        </w:rPr>
        <w:t xml:space="preserve">. The vial was closed under nitrogen gas and then incubated in 50°C water bath for 16 hours. After incubation, samples were removed from the bath, allowed to reach room temperature and stored on ice. Next, we performed a potassium carbonate-hexane extraction 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Once almost evaporated, 1 mL of 100% hexane was added and stored in a glass amber autosampler vial for GC/MS quantification. GC/MS quantification was performed </w:t>
      </w:r>
      <w:r w:rsidR="00446481">
        <w:rPr>
          <w:rFonts w:ascii="Times New Roman" w:eastAsia="Times New Roman" w:hAnsi="Times New Roman" w:cs="Times New Roman"/>
          <w:sz w:val="24"/>
          <w:szCs w:val="24"/>
        </w:rPr>
        <w:t xml:space="preserve">with a </w:t>
      </w:r>
      <w:r w:rsidR="00446481" w:rsidRPr="00446481">
        <w:rPr>
          <w:rFonts w:ascii="Times New Roman" w:eastAsia="Times New Roman" w:hAnsi="Times New Roman" w:cs="Times New Roman"/>
          <w:sz w:val="24"/>
          <w:szCs w:val="24"/>
        </w:rPr>
        <w:t>Shimadzu QP2020</w:t>
      </w:r>
      <w:r w:rsidR="00446481">
        <w:rPr>
          <w:rFonts w:ascii="Times New Roman" w:eastAsia="Times New Roman" w:hAnsi="Times New Roman" w:cs="Times New Roman"/>
          <w:sz w:val="24"/>
          <w:szCs w:val="24"/>
        </w:rPr>
        <w:t xml:space="preserve"> GC/MS </w:t>
      </w:r>
      <w:r w:rsidR="002A5B2A">
        <w:rPr>
          <w:rFonts w:ascii="Times New Roman" w:eastAsia="Times New Roman" w:hAnsi="Times New Roman" w:cs="Times New Roman"/>
          <w:sz w:val="24"/>
          <w:szCs w:val="24"/>
        </w:rPr>
        <w:t xml:space="preserve">following </w:t>
      </w:r>
      <w:r>
        <w:rPr>
          <w:rFonts w:ascii="Times New Roman" w:eastAsia="Times New Roman" w:hAnsi="Times New Roman" w:cs="Times New Roman"/>
          <w:sz w:val="24"/>
          <w:szCs w:val="24"/>
        </w:rPr>
        <w:t>Schram et al. (2018).</w:t>
      </w:r>
    </w:p>
    <w:p w14:paraId="7CEEDD59" w14:textId="77777777" w:rsidR="00715D55" w:rsidRDefault="00715D55">
      <w:pPr>
        <w:rPr>
          <w:rFonts w:ascii="Times New Roman" w:eastAsia="Times New Roman" w:hAnsi="Times New Roman" w:cs="Times New Roman"/>
          <w:sz w:val="24"/>
          <w:szCs w:val="24"/>
        </w:rPr>
      </w:pPr>
    </w:p>
    <w:p w14:paraId="72AEAAEC"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4. Statistical analyses</w:t>
      </w:r>
    </w:p>
    <w:p w14:paraId="31E008DC" w14:textId="77777777" w:rsidR="00715D55" w:rsidRDefault="00715D55">
      <w:pPr>
        <w:rPr>
          <w:rFonts w:ascii="Times New Roman" w:eastAsia="Times New Roman" w:hAnsi="Times New Roman" w:cs="Times New Roman"/>
          <w:sz w:val="24"/>
          <w:szCs w:val="24"/>
        </w:rPr>
      </w:pPr>
    </w:p>
    <w:p w14:paraId="7AC0B3C3" w14:textId="0FE33303"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 phosphorus, nitrate, ammonium, microplastic abundance and density, total PPCP concentration, and δ</w:t>
      </w:r>
      <w:r w:rsidR="006A7A61" w:rsidRPr="00626543">
        <w:rPr>
          <w:rFonts w:ascii="Times New Roman" w:eastAsia="Times New Roman" w:hAnsi="Times New Roman" w:cs="Times New Roman"/>
          <w:sz w:val="24"/>
          <w:szCs w:val="24"/>
          <w:vertAlign w:val="superscript"/>
        </w:rPr>
        <w:t>15</w:t>
      </w:r>
      <w:r>
        <w:rPr>
          <w:rFonts w:ascii="Times New Roman" w:eastAsia="Times New Roman" w:hAnsi="Times New Roman" w:cs="Times New Roman"/>
          <w:sz w:val="24"/>
          <w:szCs w:val="24"/>
        </w:rPr>
        <w:t xml:space="preserve">N in macroinvertebrate tissues were log-transformed and regressed against log-transformed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using a linear model. </w:t>
      </w:r>
      <w:r w:rsidR="00D05946">
        <w:rPr>
          <w:rFonts w:ascii="Times New Roman" w:eastAsia="Times New Roman" w:hAnsi="Times New Roman" w:cs="Times New Roman"/>
          <w:sz w:val="24"/>
          <w:szCs w:val="24"/>
        </w:rPr>
        <w:t>Analytically, log-transforming made sites comparable</w:t>
      </w:r>
      <w:r w:rsidR="004A5D54">
        <w:rPr>
          <w:rFonts w:ascii="Times New Roman" w:eastAsia="Times New Roman" w:hAnsi="Times New Roman" w:cs="Times New Roman"/>
          <w:sz w:val="24"/>
          <w:szCs w:val="24"/>
        </w:rPr>
        <w:t>, as values spanned three orders of magnitude</w:t>
      </w:r>
      <w:r w:rsidR="00D05946">
        <w:rPr>
          <w:rFonts w:ascii="Times New Roman" w:eastAsia="Times New Roman" w:hAnsi="Times New Roman" w:cs="Times New Roman"/>
          <w:sz w:val="24"/>
          <w:szCs w:val="24"/>
        </w:rPr>
        <w:t xml:space="preserve">. Physically, we assumed that sewage indicators were likely subject to exponential processes (e.g., mixing, diffusion), and log-transforming the data should linearize the relationships between predictor and response variables. </w:t>
      </w:r>
      <w:r>
        <w:rPr>
          <w:rFonts w:ascii="Times New Roman" w:eastAsia="Times New Roman" w:hAnsi="Times New Roman" w:cs="Times New Roman"/>
          <w:sz w:val="24"/>
          <w:szCs w:val="24"/>
        </w:rPr>
        <w:t xml:space="preserve">Residuals were assessed for normality and homogeneity of variance. </w:t>
      </w:r>
    </w:p>
    <w:p w14:paraId="4DBD49DB" w14:textId="77777777" w:rsidR="00715D55" w:rsidRDefault="00715D55">
      <w:pPr>
        <w:rPr>
          <w:rFonts w:ascii="Times New Roman" w:eastAsia="Times New Roman" w:hAnsi="Times New Roman" w:cs="Times New Roman"/>
          <w:sz w:val="24"/>
          <w:szCs w:val="24"/>
        </w:rPr>
      </w:pPr>
    </w:p>
    <w:p w14:paraId="71C746E0" w14:textId="20206726" w:rsidR="00715D55" w:rsidRDefault="00233CA3">
      <w:pPr>
        <w:rPr>
          <w:rFonts w:ascii="Times New Roman" w:eastAsia="Times New Roman" w:hAnsi="Times New Roman" w:cs="Times New Roman"/>
          <w:sz w:val="24"/>
          <w:szCs w:val="24"/>
        </w:rPr>
      </w:pPr>
      <w:r>
        <w:rPr>
          <w:rFonts w:ascii="Times New Roman" w:eastAsia="Times New Roman" w:hAnsi="Times New Roman" w:cs="Times New Roman"/>
          <w:sz w:val="24"/>
          <w:szCs w:val="24"/>
        </w:rPr>
        <w:t>To assess if benthic community composition was associated with increasing sewage indicators, p</w:t>
      </w:r>
      <w:r w:rsidR="00D8535D">
        <w:rPr>
          <w:rFonts w:ascii="Times New Roman" w:eastAsia="Times New Roman" w:hAnsi="Times New Roman" w:cs="Times New Roman"/>
          <w:sz w:val="24"/>
          <w:szCs w:val="24"/>
        </w:rPr>
        <w:t xml:space="preserve">eriphyton and macroinvertebrate abundance data were each analyzed with a consistent multivariate </w:t>
      </w:r>
      <w:r w:rsidR="004551F8">
        <w:rPr>
          <w:rFonts w:ascii="Times New Roman" w:eastAsia="Times New Roman" w:hAnsi="Times New Roman" w:cs="Times New Roman"/>
          <w:sz w:val="24"/>
          <w:szCs w:val="24"/>
        </w:rPr>
        <w:t>workflow</w:t>
      </w:r>
      <w:r w:rsidR="00D8535D">
        <w:rPr>
          <w:rFonts w:ascii="Times New Roman" w:eastAsia="Times New Roman" w:hAnsi="Times New Roman" w:cs="Times New Roman"/>
          <w:sz w:val="24"/>
          <w:szCs w:val="24"/>
        </w:rPr>
        <w:t xml:space="preserve">. First, </w:t>
      </w:r>
      <w:r w:rsidR="002C5913">
        <w:rPr>
          <w:rFonts w:ascii="Times New Roman" w:eastAsia="Times New Roman" w:hAnsi="Times New Roman" w:cs="Times New Roman"/>
          <w:sz w:val="24"/>
          <w:szCs w:val="24"/>
        </w:rPr>
        <w:t xml:space="preserve">replicates were averaged, and </w:t>
      </w:r>
      <w:r w:rsidR="00D05946">
        <w:rPr>
          <w:rFonts w:ascii="Times New Roman" w:eastAsia="Times New Roman" w:hAnsi="Times New Roman" w:cs="Times New Roman"/>
          <w:sz w:val="24"/>
          <w:szCs w:val="24"/>
        </w:rPr>
        <w:t xml:space="preserve">taxonomic groups representing less than 1% of the inter-site community were removed from analysis, </w:t>
      </w:r>
      <w:r w:rsidR="004551F8">
        <w:rPr>
          <w:rFonts w:ascii="Times New Roman" w:eastAsia="Times New Roman" w:hAnsi="Times New Roman" w:cs="Times New Roman"/>
          <w:sz w:val="24"/>
          <w:szCs w:val="24"/>
        </w:rPr>
        <w:t>in order</w:t>
      </w:r>
      <w:r w:rsidR="00D05946">
        <w:rPr>
          <w:rFonts w:ascii="Times New Roman" w:eastAsia="Times New Roman" w:hAnsi="Times New Roman" w:cs="Times New Roman"/>
          <w:sz w:val="24"/>
          <w:szCs w:val="24"/>
        </w:rPr>
        <w:t xml:space="preserve"> to </w:t>
      </w:r>
      <w:r w:rsidR="009C6B78">
        <w:rPr>
          <w:rFonts w:ascii="Times New Roman" w:eastAsia="Times New Roman" w:hAnsi="Times New Roman" w:cs="Times New Roman"/>
          <w:sz w:val="24"/>
          <w:szCs w:val="24"/>
        </w:rPr>
        <w:t>reduce</w:t>
      </w:r>
      <w:r w:rsidR="00D05946">
        <w:rPr>
          <w:rFonts w:ascii="Times New Roman" w:eastAsia="Times New Roman" w:hAnsi="Times New Roman" w:cs="Times New Roman"/>
          <w:sz w:val="24"/>
          <w:szCs w:val="24"/>
        </w:rPr>
        <w:t xml:space="preserve"> the influence of rare species</w:t>
      </w:r>
      <w:r w:rsidR="009C6B78">
        <w:rPr>
          <w:rFonts w:ascii="Times New Roman" w:eastAsia="Times New Roman" w:hAnsi="Times New Roman" w:cs="Times New Roman"/>
          <w:sz w:val="24"/>
          <w:szCs w:val="24"/>
        </w:rPr>
        <w:t xml:space="preserve"> on results</w:t>
      </w:r>
      <w:r w:rsidR="00D8535D">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Pr>
          <w:rFonts w:ascii="Times New Roman" w:eastAsia="Times New Roman" w:hAnsi="Times New Roman" w:cs="Times New Roman"/>
          <w:sz w:val="24"/>
          <w:szCs w:val="24"/>
        </w:rPr>
        <w:t xml:space="preserve"> </w:t>
      </w:r>
      <w:r w:rsidR="000D6577">
        <w:rPr>
          <w:rFonts w:ascii="Times New Roman" w:eastAsia="Times New Roman" w:hAnsi="Times New Roman" w:cs="Times New Roman"/>
          <w:sz w:val="24"/>
          <w:szCs w:val="24"/>
        </w:rPr>
        <w:t xml:space="preserve">Periphyton community compositions were calculated as relative proportions, whereas invertebrate abundances were </w:t>
      </w:r>
      <w:r w:rsidR="00F11593">
        <w:rPr>
          <w:rFonts w:ascii="Times New Roman" w:eastAsia="Times New Roman" w:hAnsi="Times New Roman" w:cs="Times New Roman"/>
          <w:sz w:val="24"/>
          <w:szCs w:val="24"/>
        </w:rPr>
        <w:t xml:space="preserve">grouped at the genus-level and then </w:t>
      </w:r>
      <w:r w:rsidR="000D6577">
        <w:rPr>
          <w:rFonts w:ascii="Times New Roman" w:eastAsia="Times New Roman" w:hAnsi="Times New Roman" w:cs="Times New Roman"/>
          <w:sz w:val="24"/>
          <w:szCs w:val="24"/>
        </w:rPr>
        <w:t>square</w:t>
      </w:r>
      <w:r w:rsidR="0056517B">
        <w:rPr>
          <w:rFonts w:ascii="Times New Roman" w:eastAsia="Times New Roman" w:hAnsi="Times New Roman" w:cs="Times New Roman"/>
          <w:sz w:val="24"/>
          <w:szCs w:val="24"/>
        </w:rPr>
        <w:t>-</w:t>
      </w:r>
      <w:proofErr w:type="spellStart"/>
      <w:r w:rsidR="000D6577">
        <w:rPr>
          <w:rFonts w:ascii="Times New Roman" w:eastAsia="Times New Roman" w:hAnsi="Times New Roman" w:cs="Times New Roman"/>
          <w:sz w:val="24"/>
          <w:szCs w:val="24"/>
        </w:rPr>
        <w:t>root</w:t>
      </w:r>
      <w:proofErr w:type="spellEnd"/>
      <w:r w:rsidR="000D6577">
        <w:rPr>
          <w:rFonts w:ascii="Times New Roman" w:eastAsia="Times New Roman" w:hAnsi="Times New Roman" w:cs="Times New Roman"/>
          <w:sz w:val="24"/>
          <w:szCs w:val="24"/>
        </w:rPr>
        <w:t xml:space="preserve"> transformed to </w:t>
      </w:r>
      <w:r w:rsidR="00DD6A3F">
        <w:rPr>
          <w:rFonts w:ascii="Times New Roman" w:eastAsia="Times New Roman" w:hAnsi="Times New Roman" w:cs="Times New Roman"/>
          <w:sz w:val="24"/>
          <w:szCs w:val="24"/>
        </w:rPr>
        <w:t>minimize influence of more abu</w:t>
      </w:r>
      <w:r w:rsidR="004B5E84">
        <w:rPr>
          <w:rFonts w:ascii="Times New Roman" w:eastAsia="Times New Roman" w:hAnsi="Times New Roman" w:cs="Times New Roman"/>
          <w:sz w:val="24"/>
          <w:szCs w:val="24"/>
        </w:rPr>
        <w:t>n</w:t>
      </w:r>
      <w:r w:rsidR="00DD6A3F">
        <w:rPr>
          <w:rFonts w:ascii="Times New Roman" w:eastAsia="Times New Roman" w:hAnsi="Times New Roman" w:cs="Times New Roman"/>
          <w:sz w:val="24"/>
          <w:szCs w:val="24"/>
        </w:rPr>
        <w:t xml:space="preserve">dant taxa. </w:t>
      </w:r>
      <w:r w:rsidR="00D8535D">
        <w:rPr>
          <w:rFonts w:ascii="Times New Roman" w:eastAsia="Times New Roman" w:hAnsi="Times New Roman" w:cs="Times New Roman"/>
          <w:sz w:val="24"/>
          <w:szCs w:val="24"/>
        </w:rPr>
        <w:t xml:space="preserve">Visual inspection of the NMDS plot </w:t>
      </w:r>
      <w:r w:rsidR="00B37098">
        <w:rPr>
          <w:rFonts w:ascii="Times New Roman" w:eastAsia="Times New Roman" w:hAnsi="Times New Roman" w:cs="Times New Roman"/>
          <w:sz w:val="24"/>
          <w:szCs w:val="24"/>
        </w:rPr>
        <w:t>suggested that sites</w:t>
      </w:r>
      <w:r w:rsidR="0056517B" w:rsidRPr="0056517B">
        <w:rPr>
          <w:rFonts w:ascii="Times New Roman" w:eastAsia="Times New Roman" w:hAnsi="Times New Roman" w:cs="Times New Roman"/>
          <w:sz w:val="24"/>
          <w:szCs w:val="24"/>
        </w:rPr>
        <w:t xml:space="preserve"> </w:t>
      </w:r>
      <w:r w:rsidR="0056517B">
        <w:rPr>
          <w:rFonts w:ascii="Times New Roman" w:eastAsia="Times New Roman" w:hAnsi="Times New Roman" w:cs="Times New Roman"/>
          <w:sz w:val="24"/>
          <w:szCs w:val="24"/>
        </w:rPr>
        <w:t>generally</w:t>
      </w:r>
      <w:r w:rsidR="00B37098">
        <w:rPr>
          <w:rFonts w:ascii="Times New Roman" w:eastAsia="Times New Roman" w:hAnsi="Times New Roman" w:cs="Times New Roman"/>
          <w:sz w:val="24"/>
          <w:szCs w:val="24"/>
        </w:rPr>
        <w:t xml:space="preserve"> tended to </w:t>
      </w:r>
      <w:r w:rsidR="0028012E">
        <w:rPr>
          <w:rFonts w:ascii="Times New Roman" w:eastAsia="Times New Roman" w:hAnsi="Times New Roman" w:cs="Times New Roman"/>
          <w:sz w:val="24"/>
          <w:szCs w:val="24"/>
        </w:rPr>
        <w:t>separate</w:t>
      </w:r>
      <w:r w:rsidR="00B37098">
        <w:rPr>
          <w:rFonts w:ascii="Times New Roman" w:eastAsia="Times New Roman" w:hAnsi="Times New Roman" w:cs="Times New Roman"/>
          <w:sz w:val="24"/>
          <w:szCs w:val="24"/>
        </w:rPr>
        <w:t xml:space="preserve"> </w:t>
      </w:r>
      <w:r w:rsidR="00163D35">
        <w:rPr>
          <w:rFonts w:ascii="Times New Roman" w:eastAsia="Times New Roman" w:hAnsi="Times New Roman" w:cs="Times New Roman"/>
          <w:sz w:val="24"/>
          <w:szCs w:val="24"/>
        </w:rPr>
        <w:t xml:space="preserve">by </w:t>
      </w:r>
      <w:r w:rsidR="00B52BEB">
        <w:rPr>
          <w:rFonts w:ascii="Times New Roman" w:eastAsia="Times New Roman" w:hAnsi="Times New Roman" w:cs="Times New Roman"/>
          <w:sz w:val="24"/>
          <w:szCs w:val="24"/>
        </w:rPr>
        <w:t xml:space="preserve">increasing </w:t>
      </w:r>
      <w:r w:rsidR="00B37098">
        <w:rPr>
          <w:rFonts w:ascii="Times New Roman" w:eastAsia="Times New Roman" w:hAnsi="Times New Roman" w:cs="Times New Roman"/>
          <w:sz w:val="24"/>
          <w:szCs w:val="24"/>
        </w:rPr>
        <w:t>PPCP concentrations and IDW population</w:t>
      </w:r>
      <w:r w:rsidR="00D8535D">
        <w:rPr>
          <w:rFonts w:ascii="Times New Roman" w:eastAsia="Times New Roman" w:hAnsi="Times New Roman" w:cs="Times New Roman"/>
          <w:sz w:val="24"/>
          <w:szCs w:val="24"/>
        </w:rPr>
        <w:t xml:space="preserve">. </w:t>
      </w:r>
      <w:r w:rsidR="00B52BEB">
        <w:rPr>
          <w:rFonts w:ascii="Times New Roman" w:eastAsia="Times New Roman" w:hAnsi="Times New Roman" w:cs="Times New Roman"/>
          <w:sz w:val="24"/>
          <w:szCs w:val="24"/>
        </w:rPr>
        <w:t>To test whether sites</w:t>
      </w:r>
      <w:r w:rsidR="009520EA">
        <w:rPr>
          <w:rFonts w:ascii="Times New Roman" w:eastAsia="Times New Roman" w:hAnsi="Times New Roman" w:cs="Times New Roman"/>
          <w:sz w:val="24"/>
          <w:szCs w:val="24"/>
        </w:rPr>
        <w:t>’</w:t>
      </w:r>
      <w:r w:rsidR="00B52BEB">
        <w:rPr>
          <w:rFonts w:ascii="Times New Roman" w:eastAsia="Times New Roman" w:hAnsi="Times New Roman" w:cs="Times New Roman"/>
          <w:sz w:val="24"/>
          <w:szCs w:val="24"/>
        </w:rPr>
        <w:t xml:space="preserve"> benthic communities significantly differed with increasing PPCP concentration and IDW population, </w:t>
      </w:r>
      <w:r w:rsidR="00B37098">
        <w:rPr>
          <w:rFonts w:ascii="Times New Roman" w:eastAsia="Times New Roman" w:hAnsi="Times New Roman" w:cs="Times New Roman"/>
          <w:sz w:val="24"/>
          <w:szCs w:val="24"/>
        </w:rPr>
        <w:t xml:space="preserve">we </w:t>
      </w:r>
      <w:r w:rsidR="00B52BEB">
        <w:rPr>
          <w:rFonts w:ascii="Times New Roman" w:eastAsia="Times New Roman" w:hAnsi="Times New Roman" w:cs="Times New Roman"/>
          <w:sz w:val="24"/>
          <w:szCs w:val="24"/>
        </w:rPr>
        <w:t xml:space="preserve">first </w:t>
      </w:r>
      <w:r w:rsidR="00B37098">
        <w:rPr>
          <w:rFonts w:ascii="Times New Roman" w:eastAsia="Times New Roman" w:hAnsi="Times New Roman" w:cs="Times New Roman"/>
          <w:sz w:val="24"/>
          <w:szCs w:val="24"/>
        </w:rPr>
        <w:t>used k-</w:t>
      </w:r>
      <w:proofErr w:type="spellStart"/>
      <w:r w:rsidR="00A66A7F">
        <w:rPr>
          <w:rFonts w:ascii="Times New Roman" w:eastAsia="Times New Roman" w:hAnsi="Times New Roman" w:cs="Times New Roman"/>
          <w:sz w:val="24"/>
          <w:szCs w:val="24"/>
        </w:rPr>
        <w:t>mediods</w:t>
      </w:r>
      <w:proofErr w:type="spellEnd"/>
      <w:r w:rsidR="0073481C">
        <w:rPr>
          <w:rFonts w:ascii="Times New Roman" w:eastAsia="Times New Roman" w:hAnsi="Times New Roman" w:cs="Times New Roman"/>
          <w:sz w:val="24"/>
          <w:szCs w:val="24"/>
        </w:rPr>
        <w:t xml:space="preserve">, also known as Partitioning Around the </w:t>
      </w:r>
      <w:proofErr w:type="spellStart"/>
      <w:r w:rsidR="008601A5">
        <w:rPr>
          <w:rFonts w:ascii="Times New Roman" w:eastAsia="Times New Roman" w:hAnsi="Times New Roman" w:cs="Times New Roman"/>
          <w:sz w:val="24"/>
          <w:szCs w:val="24"/>
        </w:rPr>
        <w:t>Mediods</w:t>
      </w:r>
      <w:proofErr w:type="spellEnd"/>
      <w:r w:rsidR="0073481C">
        <w:rPr>
          <w:rFonts w:ascii="Times New Roman" w:eastAsia="Times New Roman" w:hAnsi="Times New Roman" w:cs="Times New Roman"/>
          <w:sz w:val="24"/>
          <w:szCs w:val="24"/>
        </w:rPr>
        <w:t xml:space="preserve"> (PAM; </w:t>
      </w:r>
      <w:r w:rsidR="0073481C">
        <w:rPr>
          <w:rFonts w:ascii="Times New Roman" w:eastAsia="Times New Roman" w:hAnsi="Times New Roman" w:cs="Times New Roman"/>
          <w:sz w:val="24"/>
          <w:szCs w:val="24"/>
        </w:rPr>
        <w:fldChar w:fldCharType="begin"/>
      </w:r>
      <w:r w:rsidR="00490214">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Pr>
          <w:rFonts w:ascii="Times New Roman" w:eastAsia="Times New Roman" w:hAnsi="Times New Roman" w:cs="Times New Roman"/>
          <w:sz w:val="24"/>
          <w:szCs w:val="24"/>
        </w:rPr>
        <w:fldChar w:fldCharType="separate"/>
      </w:r>
      <w:r w:rsidR="0073481C" w:rsidRPr="00D34921">
        <w:rPr>
          <w:rFonts w:ascii="Times New Roman" w:hAnsi="Times New Roman" w:cs="Times New Roman"/>
          <w:sz w:val="24"/>
        </w:rPr>
        <w:t>Kaufman and Rousseeuw 2005)</w:t>
      </w:r>
      <w:r w:rsidR="0073481C">
        <w:rPr>
          <w:rFonts w:ascii="Times New Roman" w:eastAsia="Times New Roman" w:hAnsi="Times New Roman" w:cs="Times New Roman"/>
          <w:sz w:val="24"/>
          <w:szCs w:val="24"/>
        </w:rPr>
        <w:fldChar w:fldCharType="end"/>
      </w:r>
      <w:r w:rsidR="0073481C">
        <w:rPr>
          <w:rFonts w:ascii="Times New Roman" w:eastAsia="Times New Roman" w:hAnsi="Times New Roman" w:cs="Times New Roman"/>
          <w:sz w:val="24"/>
          <w:szCs w:val="24"/>
        </w:rPr>
        <w:t>,</w:t>
      </w:r>
      <w:r w:rsidR="00A66A7F">
        <w:rPr>
          <w:rFonts w:ascii="Times New Roman" w:eastAsia="Times New Roman" w:hAnsi="Times New Roman" w:cs="Times New Roman"/>
          <w:sz w:val="24"/>
          <w:szCs w:val="24"/>
        </w:rPr>
        <w:t xml:space="preserve"> </w:t>
      </w:r>
      <w:r w:rsidR="00B37098">
        <w:rPr>
          <w:rFonts w:ascii="Times New Roman" w:eastAsia="Times New Roman" w:hAnsi="Times New Roman" w:cs="Times New Roman"/>
          <w:sz w:val="24"/>
          <w:szCs w:val="24"/>
        </w:rPr>
        <w:t>clustering</w:t>
      </w:r>
      <w:r w:rsidR="00B52BEB">
        <w:rPr>
          <w:rFonts w:ascii="Times New Roman" w:eastAsia="Times New Roman" w:hAnsi="Times New Roman" w:cs="Times New Roman"/>
          <w:sz w:val="24"/>
          <w:szCs w:val="24"/>
        </w:rPr>
        <w:t xml:space="preserve"> </w:t>
      </w:r>
      <w:r w:rsidR="00B37098">
        <w:rPr>
          <w:rFonts w:ascii="Times New Roman" w:eastAsia="Times New Roman" w:hAnsi="Times New Roman" w:cs="Times New Roman"/>
          <w:sz w:val="24"/>
          <w:szCs w:val="24"/>
        </w:rPr>
        <w:t xml:space="preserve">to identify an optimal number of </w:t>
      </w:r>
      <w:r w:rsidR="0056517B">
        <w:rPr>
          <w:rFonts w:ascii="Times New Roman" w:eastAsia="Times New Roman" w:hAnsi="Times New Roman" w:cs="Times New Roman"/>
          <w:sz w:val="24"/>
          <w:szCs w:val="24"/>
        </w:rPr>
        <w:t>groupings</w:t>
      </w:r>
      <w:r w:rsidR="00DD6A3F">
        <w:rPr>
          <w:rFonts w:ascii="Times New Roman" w:eastAsia="Times New Roman" w:hAnsi="Times New Roman" w:cs="Times New Roman"/>
          <w:sz w:val="24"/>
          <w:szCs w:val="24"/>
        </w:rPr>
        <w:t xml:space="preserve"> (Figure S1)</w:t>
      </w:r>
      <w:r w:rsidR="001E01AD">
        <w:rPr>
          <w:rFonts w:ascii="Times New Roman" w:eastAsia="Times New Roman" w:hAnsi="Times New Roman" w:cs="Times New Roman"/>
          <w:sz w:val="24"/>
          <w:szCs w:val="24"/>
        </w:rPr>
        <w:t>.</w:t>
      </w:r>
      <w:r w:rsidR="00FF3A56">
        <w:rPr>
          <w:rFonts w:ascii="Times New Roman" w:eastAsia="Times New Roman" w:hAnsi="Times New Roman" w:cs="Times New Roman"/>
          <w:sz w:val="24"/>
          <w:szCs w:val="24"/>
        </w:rPr>
        <w:t xml:space="preserve"> </w:t>
      </w:r>
      <w:r w:rsidR="001E01AD">
        <w:rPr>
          <w:rFonts w:ascii="Times New Roman" w:eastAsia="Times New Roman" w:hAnsi="Times New Roman" w:cs="Times New Roman"/>
          <w:sz w:val="24"/>
          <w:szCs w:val="24"/>
        </w:rPr>
        <w:t>F</w:t>
      </w:r>
      <w:r w:rsidR="00FF3A56">
        <w:rPr>
          <w:rFonts w:ascii="Times New Roman" w:eastAsia="Times New Roman" w:hAnsi="Times New Roman" w:cs="Times New Roman"/>
          <w:sz w:val="24"/>
          <w:szCs w:val="24"/>
        </w:rPr>
        <w:t xml:space="preserve">or </w:t>
      </w:r>
      <w:r w:rsidR="001E01AD">
        <w:rPr>
          <w:rFonts w:ascii="Times New Roman" w:eastAsia="Times New Roman" w:hAnsi="Times New Roman" w:cs="Times New Roman"/>
          <w:sz w:val="24"/>
          <w:szCs w:val="24"/>
        </w:rPr>
        <w:t>this process,</w:t>
      </w:r>
      <w:r w:rsidR="00B37098">
        <w:rPr>
          <w:rFonts w:ascii="Times New Roman" w:eastAsia="Times New Roman" w:hAnsi="Times New Roman" w:cs="Times New Roman"/>
          <w:sz w:val="24"/>
          <w:szCs w:val="24"/>
        </w:rPr>
        <w:t xml:space="preserve"> </w:t>
      </w:r>
      <w:r w:rsidR="00FF3A56">
        <w:rPr>
          <w:rFonts w:ascii="Times New Roman" w:eastAsia="Times New Roman" w:hAnsi="Times New Roman" w:cs="Times New Roman"/>
          <w:sz w:val="24"/>
          <w:szCs w:val="24"/>
        </w:rPr>
        <w:t>w</w:t>
      </w:r>
      <w:r w:rsidR="00B66C34">
        <w:rPr>
          <w:rFonts w:ascii="Times New Roman" w:eastAsia="Times New Roman" w:hAnsi="Times New Roman" w:cs="Times New Roman"/>
          <w:sz w:val="24"/>
          <w:szCs w:val="24"/>
        </w:rPr>
        <w:t>e</w:t>
      </w:r>
      <w:r w:rsidR="00AB7989">
        <w:rPr>
          <w:rFonts w:ascii="Times New Roman" w:eastAsia="Times New Roman" w:hAnsi="Times New Roman" w:cs="Times New Roman"/>
          <w:sz w:val="24"/>
          <w:szCs w:val="24"/>
        </w:rPr>
        <w:t xml:space="preserve"> </w:t>
      </w:r>
      <w:r w:rsidR="00D71D8A">
        <w:rPr>
          <w:rFonts w:ascii="Times New Roman" w:eastAsia="Times New Roman" w:hAnsi="Times New Roman" w:cs="Times New Roman"/>
          <w:sz w:val="24"/>
          <w:szCs w:val="24"/>
        </w:rPr>
        <w:t xml:space="preserve">iterated through multiple numbers of clusters (i.e., 1 to 10) and </w:t>
      </w:r>
      <w:r w:rsidR="00B66C34">
        <w:rPr>
          <w:rFonts w:ascii="Times New Roman" w:eastAsia="Times New Roman" w:hAnsi="Times New Roman" w:cs="Times New Roman"/>
          <w:sz w:val="24"/>
          <w:szCs w:val="24"/>
        </w:rPr>
        <w:t>calculated</w:t>
      </w:r>
      <w:r w:rsidR="00D8535D">
        <w:rPr>
          <w:rFonts w:ascii="Times New Roman" w:eastAsia="Times New Roman" w:hAnsi="Times New Roman" w:cs="Times New Roman"/>
          <w:sz w:val="24"/>
          <w:szCs w:val="24"/>
        </w:rPr>
        <w:t xml:space="preserve"> the within-group-sum-of-squares (</w:t>
      </w:r>
      <w:r w:rsidR="00D8535D" w:rsidRPr="00F11593">
        <w:rPr>
          <w:rFonts w:ascii="Times New Roman" w:eastAsia="Times New Roman" w:hAnsi="Times New Roman" w:cs="Times New Roman"/>
          <w:sz w:val="24"/>
          <w:szCs w:val="24"/>
          <w:vertAlign w:val="subscript"/>
        </w:rPr>
        <w:t>WSS</w:t>
      </w:r>
      <w:r w:rsidR="00D8535D">
        <w:rPr>
          <w:rFonts w:ascii="Times New Roman" w:eastAsia="Times New Roman" w:hAnsi="Times New Roman" w:cs="Times New Roman"/>
          <w:sz w:val="24"/>
          <w:szCs w:val="24"/>
        </w:rPr>
        <w:t>)</w:t>
      </w:r>
      <w:r w:rsidR="0073481C">
        <w:rPr>
          <w:rFonts w:ascii="Times New Roman" w:eastAsia="Times New Roman" w:hAnsi="Times New Roman" w:cs="Times New Roman"/>
          <w:sz w:val="24"/>
          <w:szCs w:val="24"/>
        </w:rPr>
        <w:t xml:space="preserve"> and </w:t>
      </w:r>
      <w:r w:rsidR="001E01AD">
        <w:rPr>
          <w:rFonts w:ascii="Times New Roman" w:eastAsia="Times New Roman" w:hAnsi="Times New Roman" w:cs="Times New Roman"/>
          <w:sz w:val="24"/>
          <w:szCs w:val="24"/>
        </w:rPr>
        <w:t xml:space="preserve">average </w:t>
      </w:r>
      <w:r w:rsidR="0073481C">
        <w:rPr>
          <w:rFonts w:ascii="Times New Roman" w:eastAsia="Times New Roman" w:hAnsi="Times New Roman" w:cs="Times New Roman"/>
          <w:sz w:val="24"/>
          <w:szCs w:val="24"/>
        </w:rPr>
        <w:t>silhouette width</w:t>
      </w:r>
      <w:r w:rsidR="00D71D8A">
        <w:rPr>
          <w:rFonts w:ascii="Times New Roman" w:eastAsia="Times New Roman" w:hAnsi="Times New Roman" w:cs="Times New Roman"/>
          <w:sz w:val="24"/>
          <w:szCs w:val="24"/>
        </w:rPr>
        <w:t>. We identified the</w:t>
      </w:r>
      <w:r w:rsidR="00D8535D">
        <w:rPr>
          <w:rFonts w:ascii="Times New Roman" w:eastAsia="Times New Roman" w:hAnsi="Times New Roman" w:cs="Times New Roman"/>
          <w:sz w:val="24"/>
          <w:szCs w:val="24"/>
        </w:rPr>
        <w:t xml:space="preserve"> optimal number of </w:t>
      </w:r>
      <w:r w:rsidR="0056517B">
        <w:rPr>
          <w:rFonts w:ascii="Times New Roman" w:eastAsia="Times New Roman" w:hAnsi="Times New Roman" w:cs="Times New Roman"/>
          <w:sz w:val="24"/>
          <w:szCs w:val="24"/>
        </w:rPr>
        <w:t>groups</w:t>
      </w:r>
      <w:r w:rsidR="00D8535D">
        <w:rPr>
          <w:rFonts w:ascii="Times New Roman" w:eastAsia="Times New Roman" w:hAnsi="Times New Roman" w:cs="Times New Roman"/>
          <w:sz w:val="24"/>
          <w:szCs w:val="24"/>
        </w:rPr>
        <w:t xml:space="preserve"> when </w:t>
      </w:r>
      <w:proofErr w:type="spellStart"/>
      <w:r w:rsidR="006D4ADB">
        <w:rPr>
          <w:rFonts w:ascii="Times New Roman" w:eastAsia="Times New Roman" w:hAnsi="Times New Roman" w:cs="Times New Roman"/>
          <w:sz w:val="24"/>
          <w:szCs w:val="24"/>
        </w:rPr>
        <w:t>wss</w:t>
      </w:r>
      <w:proofErr w:type="spellEnd"/>
      <w:r w:rsidR="00D8535D">
        <w:rPr>
          <w:rFonts w:ascii="Times New Roman" w:eastAsia="Times New Roman" w:hAnsi="Times New Roman" w:cs="Times New Roman"/>
          <w:sz w:val="24"/>
          <w:szCs w:val="24"/>
        </w:rPr>
        <w:t xml:space="preserve"> </w:t>
      </w:r>
      <w:r w:rsidR="009654BD">
        <w:rPr>
          <w:rFonts w:ascii="Times New Roman" w:eastAsia="Times New Roman" w:hAnsi="Times New Roman" w:cs="Times New Roman"/>
          <w:sz w:val="24"/>
          <w:szCs w:val="24"/>
        </w:rPr>
        <w:t>decreased most markedly</w:t>
      </w:r>
      <w:r w:rsidR="000C5619">
        <w:rPr>
          <w:rFonts w:ascii="Times New Roman" w:eastAsia="Times New Roman" w:hAnsi="Times New Roman" w:cs="Times New Roman"/>
          <w:sz w:val="24"/>
          <w:szCs w:val="24"/>
        </w:rPr>
        <w:t xml:space="preserve"> </w:t>
      </w:r>
      <w:r w:rsidR="0073481C">
        <w:rPr>
          <w:rFonts w:ascii="Times New Roman" w:eastAsia="Times New Roman" w:hAnsi="Times New Roman" w:cs="Times New Roman"/>
          <w:sz w:val="24"/>
          <w:szCs w:val="24"/>
        </w:rPr>
        <w:t xml:space="preserve">and when silhouette width was greatest </w:t>
      </w:r>
      <w:r w:rsidR="0029201F">
        <w:rPr>
          <w:rFonts w:ascii="Times New Roman" w:eastAsia="Times New Roman" w:hAnsi="Times New Roman" w:cs="Times New Roman"/>
          <w:sz w:val="24"/>
          <w:szCs w:val="24"/>
        </w:rPr>
        <w:t xml:space="preserve">(e.g., the elbow method) </w:t>
      </w:r>
      <w:r w:rsidR="00C53DAE">
        <w:rPr>
          <w:rFonts w:ascii="Times New Roman" w:eastAsia="Times New Roman" w:hAnsi="Times New Roman" w:cs="Times New Roman"/>
          <w:sz w:val="24"/>
          <w:szCs w:val="24"/>
        </w:rPr>
        <w:fldChar w:fldCharType="begin"/>
      </w:r>
      <w:r w:rsidR="0029201F">
        <w:rPr>
          <w:rFonts w:ascii="Times New Roman" w:eastAsia="Times New Roman" w:hAnsi="Times New Roman" w:cs="Times New Roman"/>
          <w:sz w:val="24"/>
          <w:szCs w:val="24"/>
        </w:rPr>
        <w: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instrText>
      </w:r>
      <w:r w:rsidR="00C53DAE">
        <w:rPr>
          <w:rFonts w:ascii="Times New Roman" w:eastAsia="Times New Roman" w:hAnsi="Times New Roman" w:cs="Times New Roman"/>
          <w:sz w:val="24"/>
          <w:szCs w:val="24"/>
        </w:rPr>
        <w:fldChar w:fldCharType="separate"/>
      </w:r>
      <w:r w:rsidR="0029201F" w:rsidRPr="0029201F">
        <w:rPr>
          <w:rFonts w:ascii="Times New Roman" w:hAnsi="Times New Roman" w:cs="Times New Roman"/>
          <w:sz w:val="24"/>
        </w:rPr>
        <w:t>(Johnson and Wichern 2007)</w:t>
      </w:r>
      <w:r w:rsidR="00C53DAE">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w:t>
      </w:r>
      <w:r w:rsidR="0029201F">
        <w:rPr>
          <w:rFonts w:ascii="Times New Roman" w:eastAsia="Times New Roman" w:hAnsi="Times New Roman" w:cs="Times New Roman"/>
          <w:sz w:val="24"/>
          <w:szCs w:val="24"/>
        </w:rPr>
        <w:t xml:space="preserve"> To confirm </w:t>
      </w:r>
      <w:r w:rsidR="001E01AD">
        <w:rPr>
          <w:rFonts w:ascii="Times New Roman" w:eastAsia="Times New Roman" w:hAnsi="Times New Roman" w:cs="Times New Roman"/>
          <w:sz w:val="24"/>
          <w:szCs w:val="24"/>
        </w:rPr>
        <w:t xml:space="preserve">the </w:t>
      </w:r>
      <w:r w:rsidR="0029201F">
        <w:rPr>
          <w:rFonts w:ascii="Times New Roman" w:eastAsia="Times New Roman" w:hAnsi="Times New Roman" w:cs="Times New Roman"/>
          <w:sz w:val="24"/>
          <w:szCs w:val="24"/>
        </w:rPr>
        <w:t>optimal number</w:t>
      </w:r>
      <w:r w:rsidR="008601A5">
        <w:rPr>
          <w:rFonts w:ascii="Times New Roman" w:eastAsia="Times New Roman" w:hAnsi="Times New Roman" w:cs="Times New Roman"/>
          <w:sz w:val="24"/>
          <w:szCs w:val="24"/>
        </w:rPr>
        <w:t xml:space="preserve"> as determined by </w:t>
      </w:r>
      <w:r w:rsidR="001E01AD">
        <w:rPr>
          <w:rFonts w:ascii="Times New Roman" w:eastAsia="Times New Roman" w:hAnsi="Times New Roman" w:cs="Times New Roman"/>
          <w:sz w:val="24"/>
          <w:szCs w:val="24"/>
        </w:rPr>
        <w:t xml:space="preserve">non-hierarchical </w:t>
      </w:r>
      <w:r w:rsidR="008601A5">
        <w:rPr>
          <w:rFonts w:ascii="Times New Roman" w:eastAsia="Times New Roman" w:hAnsi="Times New Roman" w:cs="Times New Roman"/>
          <w:sz w:val="24"/>
          <w:szCs w:val="24"/>
        </w:rPr>
        <w:t>PAM</w:t>
      </w:r>
      <w:r w:rsidR="001E01AD">
        <w:rPr>
          <w:rFonts w:ascii="Times New Roman" w:eastAsia="Times New Roman" w:hAnsi="Times New Roman" w:cs="Times New Roman"/>
          <w:sz w:val="24"/>
          <w:szCs w:val="24"/>
        </w:rPr>
        <w:t xml:space="preserve"> clustering</w:t>
      </w:r>
      <w:r w:rsidR="0029201F">
        <w:rPr>
          <w:rFonts w:ascii="Times New Roman" w:eastAsia="Times New Roman" w:hAnsi="Times New Roman" w:cs="Times New Roman"/>
          <w:sz w:val="24"/>
          <w:szCs w:val="24"/>
        </w:rPr>
        <w:t xml:space="preserve">, we also used </w:t>
      </w:r>
      <w:r w:rsidR="008601A5">
        <w:rPr>
          <w:rFonts w:ascii="Times New Roman" w:eastAsia="Times New Roman" w:hAnsi="Times New Roman" w:cs="Times New Roman"/>
          <w:sz w:val="24"/>
          <w:szCs w:val="24"/>
        </w:rPr>
        <w:t xml:space="preserve">Weighted Pair-Group Centroid Clustering (WPGMC) as a hierarchical approach </w:t>
      </w:r>
      <w:r w:rsidR="008601A5">
        <w:rPr>
          <w:rFonts w:ascii="Times New Roman" w:eastAsia="Times New Roman" w:hAnsi="Times New Roman" w:cs="Times New Roman"/>
          <w:sz w:val="24"/>
          <w:szCs w:val="24"/>
        </w:rPr>
        <w:fldChar w:fldCharType="begin"/>
      </w:r>
      <w:r w:rsidR="008601A5">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r w:rsidR="008601A5">
        <w:rPr>
          <w:rFonts w:ascii="Times New Roman" w:eastAsia="Times New Roman" w:hAnsi="Times New Roman" w:cs="Times New Roman"/>
          <w:sz w:val="24"/>
          <w:szCs w:val="24"/>
        </w:rPr>
        <w:fldChar w:fldCharType="separate"/>
      </w:r>
      <w:r w:rsidR="008601A5" w:rsidRPr="009520EA">
        <w:rPr>
          <w:rFonts w:ascii="Times New Roman" w:hAnsi="Times New Roman" w:cs="Times New Roman"/>
          <w:sz w:val="24"/>
        </w:rPr>
        <w:t>(Sneath and Sokal 1973)</w:t>
      </w:r>
      <w:r w:rsidR="008601A5">
        <w:rPr>
          <w:rFonts w:ascii="Times New Roman" w:eastAsia="Times New Roman" w:hAnsi="Times New Roman" w:cs="Times New Roman"/>
          <w:sz w:val="24"/>
          <w:szCs w:val="24"/>
        </w:rPr>
        <w:fldChar w:fldCharType="end"/>
      </w:r>
      <w:r w:rsidR="008601A5">
        <w:rPr>
          <w:rFonts w:ascii="Times New Roman" w:eastAsia="Times New Roman" w:hAnsi="Times New Roman" w:cs="Times New Roman"/>
          <w:sz w:val="24"/>
          <w:szCs w:val="24"/>
        </w:rPr>
        <w:t xml:space="preserve">, which corrects for clusters that may not be strongly discriminated regardless of how many samples are assigned to a given cluster </w:t>
      </w:r>
      <w:r w:rsidR="008601A5">
        <w:rPr>
          <w:rFonts w:ascii="Times New Roman" w:eastAsia="Times New Roman" w:hAnsi="Times New Roman" w:cs="Times New Roman"/>
          <w:sz w:val="24"/>
          <w:szCs w:val="24"/>
        </w:rPr>
        <w:fldChar w:fldCharType="begin"/>
      </w:r>
      <w:r w:rsidR="008601A5">
        <w:rPr>
          <w:rFonts w:ascii="Times New Roman" w:eastAsia="Times New Roman" w:hAnsi="Times New Roman" w:cs="Times New Roman"/>
          <w:sz w:val="24"/>
          <w:szCs w:val="24"/>
        </w:rPr>
        <w: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instrText>
      </w:r>
      <w:r w:rsidR="008601A5">
        <w:rPr>
          <w:rFonts w:ascii="Times New Roman" w:eastAsia="Times New Roman" w:hAnsi="Times New Roman" w:cs="Times New Roman"/>
          <w:sz w:val="24"/>
          <w:szCs w:val="24"/>
        </w:rPr>
        <w:fldChar w:fldCharType="separate"/>
      </w:r>
      <w:r w:rsidR="008601A5" w:rsidRPr="009520EA">
        <w:rPr>
          <w:rFonts w:ascii="Times New Roman" w:hAnsi="Times New Roman" w:cs="Times New Roman"/>
          <w:sz w:val="24"/>
        </w:rPr>
        <w:t>(Legendre and Legendre 2012)</w:t>
      </w:r>
      <w:r w:rsidR="008601A5">
        <w:rPr>
          <w:rFonts w:ascii="Times New Roman" w:eastAsia="Times New Roman" w:hAnsi="Times New Roman" w:cs="Times New Roman"/>
          <w:sz w:val="24"/>
          <w:szCs w:val="24"/>
        </w:rPr>
        <w:fldChar w:fldCharType="end"/>
      </w:r>
      <w:r w:rsidR="008601A5">
        <w:rPr>
          <w:rFonts w:ascii="Times New Roman" w:eastAsia="Times New Roman" w:hAnsi="Times New Roman" w:cs="Times New Roman"/>
          <w:sz w:val="24"/>
          <w:szCs w:val="24"/>
        </w:rPr>
        <w:t xml:space="preserve">. </w:t>
      </w:r>
      <w:r w:rsidR="00B52BEB">
        <w:rPr>
          <w:rFonts w:ascii="Times New Roman" w:eastAsia="Times New Roman" w:hAnsi="Times New Roman" w:cs="Times New Roman"/>
          <w:sz w:val="24"/>
          <w:szCs w:val="24"/>
        </w:rPr>
        <w:t>W</w:t>
      </w:r>
      <w:r w:rsidR="00AB7989">
        <w:rPr>
          <w:rFonts w:ascii="Times New Roman" w:eastAsia="Times New Roman" w:hAnsi="Times New Roman" w:cs="Times New Roman"/>
          <w:sz w:val="24"/>
          <w:szCs w:val="24"/>
        </w:rPr>
        <w:t xml:space="preserve">e </w:t>
      </w:r>
      <w:r w:rsidR="00B52BEB">
        <w:rPr>
          <w:rFonts w:ascii="Times New Roman" w:eastAsia="Times New Roman" w:hAnsi="Times New Roman" w:cs="Times New Roman"/>
          <w:sz w:val="24"/>
          <w:szCs w:val="24"/>
        </w:rPr>
        <w:t xml:space="preserve">then </w:t>
      </w:r>
      <w:r w:rsidR="00AB7989">
        <w:rPr>
          <w:rFonts w:ascii="Times New Roman" w:eastAsia="Times New Roman" w:hAnsi="Times New Roman" w:cs="Times New Roman"/>
          <w:sz w:val="24"/>
          <w:szCs w:val="24"/>
        </w:rPr>
        <w:t>performed</w:t>
      </w:r>
      <w:r w:rsidR="00D8535D">
        <w:rPr>
          <w:rFonts w:ascii="Times New Roman" w:eastAsia="Times New Roman" w:hAnsi="Times New Roman" w:cs="Times New Roman"/>
          <w:sz w:val="24"/>
          <w:szCs w:val="24"/>
        </w:rPr>
        <w:t xml:space="preserve"> </w:t>
      </w:r>
      <w:r w:rsidR="008601A5">
        <w:rPr>
          <w:rFonts w:ascii="Times New Roman" w:eastAsia="Times New Roman" w:hAnsi="Times New Roman" w:cs="Times New Roman"/>
          <w:sz w:val="24"/>
          <w:szCs w:val="24"/>
        </w:rPr>
        <w:t>two</w:t>
      </w:r>
      <w:r w:rsidR="00D8535D">
        <w:rPr>
          <w:rFonts w:ascii="Times New Roman" w:eastAsia="Times New Roman" w:hAnsi="Times New Roman" w:cs="Times New Roman"/>
          <w:sz w:val="24"/>
          <w:szCs w:val="24"/>
        </w:rPr>
        <w:t xml:space="preserve"> permutational multivariate analys</w:t>
      </w:r>
      <w:r w:rsidR="008601A5">
        <w:rPr>
          <w:rFonts w:ascii="Times New Roman" w:eastAsia="Times New Roman" w:hAnsi="Times New Roman" w:cs="Times New Roman"/>
          <w:sz w:val="24"/>
          <w:szCs w:val="24"/>
        </w:rPr>
        <w:t>e</w:t>
      </w:r>
      <w:r w:rsidR="00D8535D">
        <w:rPr>
          <w:rFonts w:ascii="Times New Roman" w:eastAsia="Times New Roman" w:hAnsi="Times New Roman" w:cs="Times New Roman"/>
          <w:sz w:val="24"/>
          <w:szCs w:val="24"/>
        </w:rPr>
        <w:t>s of variance (PERMANOVA</w:t>
      </w:r>
      <w:r w:rsidR="002A5B2A">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w:t>
      </w:r>
      <w:r w:rsidR="001A1BBB">
        <w:rPr>
          <w:rFonts w:ascii="Times New Roman" w:eastAsia="Times New Roman" w:hAnsi="Times New Roman" w:cs="Times New Roman"/>
          <w:sz w:val="24"/>
          <w:szCs w:val="24"/>
        </w:rPr>
        <w:fldChar w:fldCharType="begin"/>
      </w:r>
      <w:r w:rsidR="00FD08A5">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Pr>
          <w:rFonts w:ascii="Times New Roman" w:eastAsia="Times New Roman" w:hAnsi="Times New Roman" w:cs="Times New Roman"/>
          <w:sz w:val="24"/>
          <w:szCs w:val="24"/>
        </w:rPr>
        <w:fldChar w:fldCharType="separate"/>
      </w:r>
      <w:r w:rsidR="001A1BBB" w:rsidRPr="001A1BBB">
        <w:rPr>
          <w:rFonts w:ascii="Times New Roman" w:hAnsi="Times New Roman" w:cs="Times New Roman"/>
          <w:sz w:val="24"/>
        </w:rPr>
        <w:t>Anderson 2001)</w:t>
      </w:r>
      <w:r w:rsidR="001A1BBB">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with 999 permutations</w:t>
      </w:r>
      <w:r w:rsidR="008601A5">
        <w:rPr>
          <w:rFonts w:ascii="Times New Roman" w:eastAsia="Times New Roman" w:hAnsi="Times New Roman" w:cs="Times New Roman"/>
          <w:sz w:val="24"/>
          <w:szCs w:val="24"/>
        </w:rPr>
        <w:t>:</w:t>
      </w:r>
      <w:r w:rsidR="00AB7989">
        <w:rPr>
          <w:rFonts w:ascii="Times New Roman" w:eastAsia="Times New Roman" w:hAnsi="Times New Roman" w:cs="Times New Roman"/>
          <w:sz w:val="24"/>
          <w:szCs w:val="24"/>
        </w:rPr>
        <w:t xml:space="preserve"> </w:t>
      </w:r>
      <w:r w:rsidR="008601A5">
        <w:rPr>
          <w:rFonts w:ascii="Times New Roman" w:eastAsia="Times New Roman" w:hAnsi="Times New Roman" w:cs="Times New Roman"/>
          <w:sz w:val="24"/>
          <w:szCs w:val="24"/>
        </w:rPr>
        <w:t xml:space="preserve">the first </w:t>
      </w:r>
      <w:r w:rsidR="00AB7989">
        <w:rPr>
          <w:rFonts w:ascii="Times New Roman" w:eastAsia="Times New Roman" w:hAnsi="Times New Roman" w:cs="Times New Roman"/>
          <w:sz w:val="24"/>
          <w:szCs w:val="24"/>
        </w:rPr>
        <w:t>where community compositions were response</w:t>
      </w:r>
      <w:r w:rsidR="0056517B">
        <w:rPr>
          <w:rFonts w:ascii="Times New Roman" w:eastAsia="Times New Roman" w:hAnsi="Times New Roman" w:cs="Times New Roman"/>
          <w:sz w:val="24"/>
          <w:szCs w:val="24"/>
        </w:rPr>
        <w:t>s</w:t>
      </w:r>
      <w:r w:rsidR="00AB7989">
        <w:rPr>
          <w:rFonts w:ascii="Times New Roman" w:eastAsia="Times New Roman" w:hAnsi="Times New Roman" w:cs="Times New Roman"/>
          <w:sz w:val="24"/>
          <w:szCs w:val="24"/>
        </w:rPr>
        <w:t xml:space="preserve"> to the groups identified through clusterin</w:t>
      </w:r>
      <w:r w:rsidR="008601A5">
        <w:rPr>
          <w:rFonts w:ascii="Times New Roman" w:eastAsia="Times New Roman" w:hAnsi="Times New Roman" w:cs="Times New Roman"/>
          <w:sz w:val="24"/>
          <w:szCs w:val="24"/>
        </w:rPr>
        <w:t>g and the second where community compositions were responses to the continuous IDW population</w:t>
      </w:r>
      <w:r w:rsidR="00A61F66">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Unlike traditional multivariate analyses of variance (MANOVA), PERMAN</w:t>
      </w:r>
      <w:r w:rsidR="000F7A09">
        <w:rPr>
          <w:rFonts w:ascii="Times New Roman" w:eastAsia="Times New Roman" w:hAnsi="Times New Roman" w:cs="Times New Roman"/>
          <w:sz w:val="24"/>
          <w:szCs w:val="24"/>
        </w:rPr>
        <w:t>O</w:t>
      </w:r>
      <w:r w:rsidR="00D8535D">
        <w:rPr>
          <w:rFonts w:ascii="Times New Roman" w:eastAsia="Times New Roman" w:hAnsi="Times New Roman" w:cs="Times New Roman"/>
          <w:sz w:val="24"/>
          <w:szCs w:val="24"/>
        </w:rPr>
        <w:t xml:space="preserve">VA does not require assumptions of multivariate normality </w:t>
      </w:r>
      <w:r w:rsidR="001A1BBB">
        <w:rPr>
          <w:rFonts w:ascii="Times New Roman" w:eastAsia="Times New Roman" w:hAnsi="Times New Roman" w:cs="Times New Roman"/>
          <w:sz w:val="24"/>
          <w:szCs w:val="24"/>
        </w:rPr>
        <w:fldChar w:fldCharType="begin"/>
      </w:r>
      <w:r w:rsidR="001A1BBB">
        <w:rPr>
          <w:rFonts w:ascii="Times New Roman" w:eastAsia="Times New Roman" w:hAnsi="Times New Roman" w:cs="Times New Roman"/>
          <w:sz w:val="24"/>
          <w:szCs w:val="24"/>
        </w:rPr>
        <w: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Pr>
          <w:rFonts w:ascii="Times New Roman" w:eastAsia="Times New Roman" w:hAnsi="Times New Roman" w:cs="Times New Roman"/>
          <w:sz w:val="24"/>
          <w:szCs w:val="24"/>
        </w:rPr>
        <w:fldChar w:fldCharType="separate"/>
      </w:r>
      <w:r w:rsidR="001A1BBB" w:rsidRPr="001A1BBB">
        <w:rPr>
          <w:rFonts w:ascii="Times New Roman" w:hAnsi="Times New Roman" w:cs="Times New Roman"/>
          <w:sz w:val="24"/>
        </w:rPr>
        <w:t>(Anderson 2001)</w:t>
      </w:r>
      <w:r w:rsidR="001A1BBB">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56517B">
        <w:rPr>
          <w:rFonts w:ascii="Times New Roman" w:eastAsia="Times New Roman" w:hAnsi="Times New Roman" w:cs="Times New Roman"/>
          <w:sz w:val="24"/>
          <w:szCs w:val="24"/>
        </w:rPr>
        <w:t>When significant differences were identified, p</w:t>
      </w:r>
      <w:r w:rsidR="00B05791">
        <w:rPr>
          <w:rFonts w:ascii="Times New Roman" w:eastAsia="Times New Roman" w:hAnsi="Times New Roman" w:cs="Times New Roman"/>
          <w:sz w:val="24"/>
          <w:szCs w:val="24"/>
        </w:rPr>
        <w:t xml:space="preserve">ost-hoc SIMPER analysis (Clarke 1993) was performed following the PERMANOVA to identify which taxonomic groups </w:t>
      </w:r>
      <w:r w:rsidR="00F315BA">
        <w:rPr>
          <w:rFonts w:ascii="Times New Roman" w:eastAsia="Times New Roman" w:hAnsi="Times New Roman" w:cs="Times New Roman"/>
          <w:sz w:val="24"/>
          <w:szCs w:val="24"/>
        </w:rPr>
        <w:t xml:space="preserve">contributed to 85% of the cumulative variance that </w:t>
      </w:r>
      <w:r w:rsidR="00B05791">
        <w:rPr>
          <w:rFonts w:ascii="Times New Roman" w:eastAsia="Times New Roman" w:hAnsi="Times New Roman" w:cs="Times New Roman"/>
          <w:sz w:val="24"/>
          <w:szCs w:val="24"/>
        </w:rPr>
        <w:t xml:space="preserve">most influenced </w:t>
      </w:r>
      <w:r w:rsidR="0056517B">
        <w:rPr>
          <w:rFonts w:ascii="Times New Roman" w:eastAsia="Times New Roman" w:hAnsi="Times New Roman" w:cs="Times New Roman"/>
          <w:sz w:val="24"/>
          <w:szCs w:val="24"/>
        </w:rPr>
        <w:t>site separation</w:t>
      </w:r>
      <w:r w:rsidR="00B05791">
        <w:rPr>
          <w:rFonts w:ascii="Times New Roman" w:eastAsia="Times New Roman" w:hAnsi="Times New Roman" w:cs="Times New Roman"/>
          <w:sz w:val="24"/>
          <w:szCs w:val="24"/>
        </w:rPr>
        <w:t xml:space="preserve">. </w:t>
      </w:r>
    </w:p>
    <w:p w14:paraId="04F6E3EF"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CD34BB" w14:textId="3232452B" w:rsidR="00A84037" w:rsidRDefault="00233CA3">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assess </w:t>
      </w:r>
      <w:r w:rsidR="00190BF3">
        <w:rPr>
          <w:rFonts w:ascii="Times New Roman" w:eastAsia="Times New Roman" w:hAnsi="Times New Roman" w:cs="Times New Roman"/>
          <w:sz w:val="24"/>
          <w:szCs w:val="24"/>
        </w:rPr>
        <w:t xml:space="preserve">whether </w:t>
      </w:r>
      <w:r>
        <w:rPr>
          <w:rFonts w:ascii="Times New Roman" w:eastAsia="Times New Roman" w:hAnsi="Times New Roman" w:cs="Times New Roman"/>
          <w:sz w:val="24"/>
          <w:szCs w:val="24"/>
        </w:rPr>
        <w:t>benthic food</w:t>
      </w:r>
      <w:r w:rsidR="000D657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webs restructured with increasing sewage indicator concentrations, f</w:t>
      </w:r>
      <w:r w:rsidR="00D8535D">
        <w:rPr>
          <w:rFonts w:ascii="Times New Roman" w:eastAsia="Times New Roman" w:hAnsi="Times New Roman" w:cs="Times New Roman"/>
          <w:sz w:val="24"/>
          <w:szCs w:val="24"/>
        </w:rPr>
        <w:t xml:space="preserve">atty acid data were analyzed in a manner </w:t>
      </w:r>
      <w:r w:rsidR="00EF7A40">
        <w:rPr>
          <w:rFonts w:ascii="Times New Roman" w:eastAsia="Times New Roman" w:hAnsi="Times New Roman" w:cs="Times New Roman"/>
          <w:sz w:val="24"/>
          <w:szCs w:val="24"/>
        </w:rPr>
        <w:t xml:space="preserve">similar to </w:t>
      </w:r>
      <w:r w:rsidR="00D8535D">
        <w:rPr>
          <w:rFonts w:ascii="Times New Roman" w:eastAsia="Times New Roman" w:hAnsi="Times New Roman" w:cs="Times New Roman"/>
          <w:sz w:val="24"/>
          <w:szCs w:val="24"/>
        </w:rPr>
        <w:t xml:space="preserve">periphyton and macroinvertebrate abundance data. First, </w:t>
      </w:r>
      <w:r>
        <w:rPr>
          <w:rFonts w:ascii="Times New Roman" w:eastAsia="Times New Roman" w:hAnsi="Times New Roman" w:cs="Times New Roman"/>
          <w:sz w:val="24"/>
          <w:szCs w:val="24"/>
        </w:rPr>
        <w:t>species’</w:t>
      </w:r>
      <w:r w:rsidR="00D8535D">
        <w:rPr>
          <w:rFonts w:ascii="Times New Roman" w:eastAsia="Times New Roman" w:hAnsi="Times New Roman" w:cs="Times New Roman"/>
          <w:sz w:val="24"/>
          <w:szCs w:val="24"/>
        </w:rPr>
        <w:t xml:space="preserve"> fatty acid profiles were visualized by performing NMDS with Bray-Curtis similarity for all organisms</w:t>
      </w:r>
      <w:r w:rsidR="0028012E">
        <w:rPr>
          <w:rFonts w:ascii="Times New Roman" w:eastAsia="Times New Roman" w:hAnsi="Times New Roman" w:cs="Times New Roman"/>
          <w:sz w:val="24"/>
          <w:szCs w:val="24"/>
        </w:rPr>
        <w:t>’ relative fatty acid abundance</w:t>
      </w:r>
      <w:r w:rsidR="00D8535D">
        <w:rPr>
          <w:rFonts w:ascii="Times New Roman" w:eastAsia="Times New Roman" w:hAnsi="Times New Roman" w:cs="Times New Roman"/>
          <w:sz w:val="24"/>
          <w:szCs w:val="24"/>
        </w:rPr>
        <w:t xml:space="preserve"> (Figure S</w:t>
      </w:r>
      <w:r w:rsidR="00DD6A3F">
        <w:rPr>
          <w:rFonts w:ascii="Times New Roman" w:eastAsia="Times New Roman" w:hAnsi="Times New Roman" w:cs="Times New Roman"/>
          <w:sz w:val="24"/>
          <w:szCs w:val="24"/>
        </w:rPr>
        <w:t>2</w:t>
      </w:r>
      <w:r w:rsidR="00D8535D">
        <w:rPr>
          <w:rFonts w:ascii="Times New Roman" w:eastAsia="Times New Roman" w:hAnsi="Times New Roman" w:cs="Times New Roman"/>
          <w:sz w:val="24"/>
          <w:szCs w:val="24"/>
        </w:rPr>
        <w:t>). This technique broadly demonstrated that</w:t>
      </w:r>
      <w:r w:rsidR="002A5B2A">
        <w:rPr>
          <w:rFonts w:ascii="Times New Roman" w:eastAsia="Times New Roman" w:hAnsi="Times New Roman" w:cs="Times New Roman"/>
          <w:sz w:val="24"/>
          <w:szCs w:val="24"/>
        </w:rPr>
        <w:t>, as expected,</w:t>
      </w:r>
      <w:r w:rsidR="00D8535D">
        <w:rPr>
          <w:rFonts w:ascii="Times New Roman" w:eastAsia="Times New Roman" w:hAnsi="Times New Roman" w:cs="Times New Roman"/>
          <w:sz w:val="24"/>
          <w:szCs w:val="24"/>
        </w:rPr>
        <w:t xml:space="preserve"> interspecific variation in fatty acid composition was greater than intraspecific variation. </w:t>
      </w:r>
      <w:r w:rsidR="006C6420">
        <w:rPr>
          <w:rFonts w:ascii="Times New Roman" w:eastAsia="Times New Roman" w:hAnsi="Times New Roman" w:cs="Times New Roman"/>
          <w:sz w:val="24"/>
          <w:szCs w:val="24"/>
        </w:rPr>
        <w:t xml:space="preserve">The </w:t>
      </w:r>
      <w:r w:rsidR="00D8535D">
        <w:rPr>
          <w:rFonts w:ascii="Times New Roman" w:eastAsia="Times New Roman" w:hAnsi="Times New Roman" w:cs="Times New Roman"/>
          <w:sz w:val="24"/>
          <w:szCs w:val="24"/>
        </w:rPr>
        <w:t>same pattern was observed for all fatty acids quantified as well as solely essential fatty acids (EFAs; Figure S2).</w:t>
      </w:r>
      <w:r w:rsidR="003E6D7F">
        <w:rPr>
          <w:rFonts w:ascii="Times New Roman" w:eastAsia="Times New Roman" w:hAnsi="Times New Roman" w:cs="Times New Roman"/>
          <w:sz w:val="24"/>
          <w:szCs w:val="24"/>
        </w:rPr>
        <w:t xml:space="preserve"> Together, these </w:t>
      </w:r>
      <w:r>
        <w:rPr>
          <w:rFonts w:ascii="Times New Roman" w:eastAsia="Times New Roman" w:hAnsi="Times New Roman" w:cs="Times New Roman"/>
          <w:sz w:val="24"/>
          <w:szCs w:val="24"/>
        </w:rPr>
        <w:t>NMDS plot</w:t>
      </w:r>
      <w:r w:rsidR="00A4130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3E6D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suggested that </w:t>
      </w:r>
      <w:r w:rsidR="003E6D7F">
        <w:rPr>
          <w:rFonts w:ascii="Times New Roman" w:eastAsia="Times New Roman" w:hAnsi="Times New Roman" w:cs="Times New Roman"/>
          <w:sz w:val="24"/>
          <w:szCs w:val="24"/>
        </w:rPr>
        <w:t xml:space="preserve">periphyton fatty acids at </w:t>
      </w:r>
      <w:r>
        <w:rPr>
          <w:rFonts w:ascii="Times New Roman" w:eastAsia="Times New Roman" w:hAnsi="Times New Roman" w:cs="Times New Roman"/>
          <w:sz w:val="24"/>
          <w:szCs w:val="24"/>
        </w:rPr>
        <w:t xml:space="preserve">sites </w:t>
      </w:r>
      <w:r w:rsidR="009C6B78">
        <w:rPr>
          <w:rFonts w:ascii="Times New Roman" w:eastAsia="Times New Roman" w:hAnsi="Times New Roman" w:cs="Times New Roman"/>
          <w:sz w:val="24"/>
          <w:szCs w:val="24"/>
        </w:rPr>
        <w:t>differentiated</w:t>
      </w:r>
      <w:r>
        <w:rPr>
          <w:rFonts w:ascii="Times New Roman" w:eastAsia="Times New Roman" w:hAnsi="Times New Roman" w:cs="Times New Roman"/>
          <w:sz w:val="24"/>
          <w:szCs w:val="24"/>
        </w:rPr>
        <w:t xml:space="preserve"> based on </w:t>
      </w:r>
      <w:r w:rsidR="00795613">
        <w:rPr>
          <w:rFonts w:ascii="Times New Roman" w:eastAsia="Times New Roman" w:hAnsi="Times New Roman" w:cs="Times New Roman"/>
          <w:sz w:val="24"/>
          <w:szCs w:val="24"/>
        </w:rPr>
        <w:t>sewage indicator concentrations</w:t>
      </w:r>
      <w:r w:rsidR="003E6D7F">
        <w:rPr>
          <w:rFonts w:ascii="Times New Roman" w:eastAsia="Times New Roman" w:hAnsi="Times New Roman" w:cs="Times New Roman"/>
          <w:sz w:val="24"/>
          <w:szCs w:val="24"/>
        </w:rPr>
        <w:t xml:space="preserve">, which was likely a reflection of differences in </w:t>
      </w:r>
      <w:r w:rsidR="009520EA">
        <w:rPr>
          <w:rFonts w:ascii="Times New Roman" w:eastAsia="Times New Roman" w:hAnsi="Times New Roman" w:cs="Times New Roman"/>
          <w:sz w:val="24"/>
          <w:szCs w:val="24"/>
        </w:rPr>
        <w:t xml:space="preserve">periphyton </w:t>
      </w:r>
      <w:r w:rsidR="003E6D7F">
        <w:rPr>
          <w:rFonts w:ascii="Times New Roman" w:eastAsia="Times New Roman" w:hAnsi="Times New Roman" w:cs="Times New Roman"/>
          <w:sz w:val="24"/>
          <w:szCs w:val="24"/>
        </w:rPr>
        <w:t>community composition</w:t>
      </w:r>
      <w:r w:rsidR="009C6B78">
        <w:rPr>
          <w:rFonts w:ascii="Times New Roman" w:eastAsia="Times New Roman" w:hAnsi="Times New Roman" w:cs="Times New Roman"/>
          <w:sz w:val="24"/>
          <w:szCs w:val="24"/>
        </w:rPr>
        <w:t xml:space="preserve"> </w:t>
      </w:r>
      <w:r w:rsidR="001A1BBB">
        <w:rPr>
          <w:rFonts w:ascii="Times New Roman" w:eastAsia="Times New Roman" w:hAnsi="Times New Roman" w:cs="Times New Roman"/>
          <w:sz w:val="24"/>
          <w:szCs w:val="24"/>
        </w:rPr>
        <w:fldChar w:fldCharType="begin"/>
      </w:r>
      <w:r w:rsidR="001A1BBB">
        <w:rPr>
          <w:rFonts w:ascii="Times New Roman" w:eastAsia="Times New Roman" w:hAnsi="Times New Roman" w:cs="Times New Roman"/>
          <w:sz w:val="24"/>
          <w:szCs w:val="24"/>
        </w:rPr>
        <w: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1A1BBB">
        <w:rPr>
          <w:rFonts w:ascii="Times New Roman" w:eastAsia="Times New Roman" w:hAnsi="Times New Roman" w:cs="Times New Roman"/>
          <w:sz w:val="24"/>
          <w:szCs w:val="24"/>
        </w:rPr>
        <w:fldChar w:fldCharType="separate"/>
      </w:r>
      <w:r w:rsidR="001A1BBB" w:rsidRPr="001A1BBB">
        <w:rPr>
          <w:rFonts w:ascii="Times New Roman" w:hAnsi="Times New Roman" w:cs="Times New Roman"/>
          <w:sz w:val="24"/>
        </w:rPr>
        <w:t>(Taipale et al. 2013)</w:t>
      </w:r>
      <w:r w:rsidR="001A1BBB">
        <w:rPr>
          <w:rFonts w:ascii="Times New Roman" w:eastAsia="Times New Roman" w:hAnsi="Times New Roman" w:cs="Times New Roman"/>
          <w:sz w:val="24"/>
          <w:szCs w:val="24"/>
        </w:rPr>
        <w:fldChar w:fldCharType="end"/>
      </w:r>
      <w:r w:rsidR="003E6D7F">
        <w:rPr>
          <w:rFonts w:ascii="Times New Roman" w:eastAsia="Times New Roman" w:hAnsi="Times New Roman" w:cs="Times New Roman"/>
          <w:sz w:val="24"/>
          <w:szCs w:val="24"/>
        </w:rPr>
        <w:t>. Among all taxa and sites,</w:t>
      </w:r>
      <w:r w:rsidR="00D8535D">
        <w:rPr>
          <w:rFonts w:ascii="Times New Roman" w:eastAsia="Times New Roman" w:hAnsi="Times New Roman" w:cs="Times New Roman"/>
          <w:sz w:val="24"/>
          <w:szCs w:val="24"/>
        </w:rPr>
        <w:t xml:space="preserve"> 18:3ω3, </w:t>
      </w:r>
      <w:r w:rsidR="003E6D7F">
        <w:rPr>
          <w:rFonts w:ascii="Times New Roman" w:eastAsia="Times New Roman" w:hAnsi="Times New Roman" w:cs="Times New Roman"/>
          <w:sz w:val="24"/>
          <w:szCs w:val="24"/>
        </w:rPr>
        <w:t>18:1ω9</w:t>
      </w:r>
      <w:r w:rsidR="00911DEA">
        <w:rPr>
          <w:rFonts w:ascii="Times New Roman" w:eastAsia="Times New Roman" w:hAnsi="Times New Roman" w:cs="Times New Roman"/>
          <w:sz w:val="24"/>
          <w:szCs w:val="24"/>
        </w:rPr>
        <w:t xml:space="preserve">, </w:t>
      </w:r>
      <w:r w:rsidR="003E6D7F">
        <w:rPr>
          <w:rFonts w:ascii="Times New Roman" w:eastAsia="Times New Roman" w:hAnsi="Times New Roman" w:cs="Times New Roman"/>
          <w:sz w:val="24"/>
          <w:szCs w:val="24"/>
        </w:rPr>
        <w:t xml:space="preserve">and </w:t>
      </w:r>
      <w:r w:rsidR="00D8535D">
        <w:rPr>
          <w:rFonts w:ascii="Times New Roman" w:eastAsia="Times New Roman" w:hAnsi="Times New Roman" w:cs="Times New Roman"/>
          <w:sz w:val="24"/>
          <w:szCs w:val="24"/>
        </w:rPr>
        <w:t>20:5ω3</w:t>
      </w:r>
      <w:r w:rsidR="00911DEA">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had the highest coefficient</w:t>
      </w:r>
      <w:r w:rsidR="009C6B78">
        <w:rPr>
          <w:rFonts w:ascii="Times New Roman" w:eastAsia="Times New Roman" w:hAnsi="Times New Roman" w:cs="Times New Roman"/>
          <w:sz w:val="24"/>
          <w:szCs w:val="24"/>
        </w:rPr>
        <w:t>s</w:t>
      </w:r>
      <w:r w:rsidR="00D8535D">
        <w:rPr>
          <w:rFonts w:ascii="Times New Roman" w:eastAsia="Times New Roman" w:hAnsi="Times New Roman" w:cs="Times New Roman"/>
          <w:sz w:val="24"/>
          <w:szCs w:val="24"/>
        </w:rPr>
        <w:t xml:space="preserve"> of variation</w:t>
      </w:r>
      <w:r w:rsidR="00863C77">
        <w:rPr>
          <w:rFonts w:ascii="Times New Roman" w:eastAsia="Times New Roman" w:hAnsi="Times New Roman" w:cs="Times New Roman"/>
          <w:sz w:val="24"/>
          <w:szCs w:val="24"/>
        </w:rPr>
        <w:t>, enabling comparisons between sites</w:t>
      </w:r>
      <w:r w:rsidR="003E6D7F">
        <w:rPr>
          <w:rFonts w:ascii="Times New Roman" w:eastAsia="Times New Roman" w:hAnsi="Times New Roman" w:cs="Times New Roman"/>
          <w:sz w:val="24"/>
          <w:szCs w:val="24"/>
        </w:rPr>
        <w:t>.</w:t>
      </w:r>
      <w:r w:rsidR="00A84037" w:rsidRPr="00A84037">
        <w:rPr>
          <w:rFonts w:ascii="Times New Roman" w:eastAsia="Times New Roman" w:hAnsi="Times New Roman" w:cs="Times New Roman"/>
          <w:sz w:val="24"/>
          <w:szCs w:val="24"/>
        </w:rPr>
        <w:t xml:space="preserve"> </w:t>
      </w:r>
      <w:r w:rsidR="00A84037">
        <w:rPr>
          <w:rFonts w:ascii="Times New Roman" w:eastAsia="Times New Roman" w:hAnsi="Times New Roman" w:cs="Times New Roman"/>
          <w:sz w:val="24"/>
          <w:szCs w:val="24"/>
        </w:rPr>
        <w:t xml:space="preserve">These fatty acids tend to be associated with </w:t>
      </w:r>
      <w:r w:rsidR="00863C77">
        <w:rPr>
          <w:rFonts w:ascii="Times New Roman" w:eastAsia="Times New Roman" w:hAnsi="Times New Roman" w:cs="Times New Roman"/>
          <w:sz w:val="24"/>
          <w:szCs w:val="24"/>
        </w:rPr>
        <w:t xml:space="preserve">filamentous </w:t>
      </w:r>
      <w:r w:rsidR="00A84037">
        <w:rPr>
          <w:rFonts w:ascii="Times New Roman" w:eastAsia="Times New Roman" w:hAnsi="Times New Roman" w:cs="Times New Roman"/>
          <w:sz w:val="24"/>
          <w:szCs w:val="24"/>
        </w:rPr>
        <w:t>green algae (i.e., 18:3ω3</w:t>
      </w:r>
      <w:r w:rsidR="00911DEA">
        <w:rPr>
          <w:rFonts w:ascii="Times New Roman" w:eastAsia="Times New Roman" w:hAnsi="Times New Roman" w:cs="Times New Roman"/>
          <w:sz w:val="24"/>
          <w:szCs w:val="24"/>
        </w:rPr>
        <w:t xml:space="preserve"> and</w:t>
      </w:r>
      <w:r w:rsidR="003143FA">
        <w:rPr>
          <w:rFonts w:ascii="Times New Roman" w:eastAsia="Times New Roman" w:hAnsi="Times New Roman" w:cs="Times New Roman"/>
          <w:sz w:val="24"/>
          <w:szCs w:val="24"/>
        </w:rPr>
        <w:t xml:space="preserve"> </w:t>
      </w:r>
      <w:r w:rsidR="00A84037">
        <w:rPr>
          <w:rFonts w:ascii="Times New Roman" w:eastAsia="Times New Roman" w:hAnsi="Times New Roman" w:cs="Times New Roman"/>
          <w:sz w:val="24"/>
          <w:szCs w:val="24"/>
        </w:rPr>
        <w:t>18:1ω9</w:t>
      </w:r>
      <w:r w:rsidR="00911DEA">
        <w:rPr>
          <w:rFonts w:ascii="Times New Roman" w:eastAsia="Times New Roman" w:hAnsi="Times New Roman" w:cs="Times New Roman"/>
          <w:sz w:val="24"/>
          <w:szCs w:val="24"/>
        </w:rPr>
        <w:t>)</w:t>
      </w:r>
      <w:r w:rsidR="00A84037">
        <w:rPr>
          <w:rFonts w:ascii="Times New Roman" w:eastAsia="Times New Roman" w:hAnsi="Times New Roman" w:cs="Times New Roman"/>
          <w:sz w:val="24"/>
          <w:szCs w:val="24"/>
        </w:rPr>
        <w:t xml:space="preserve"> and diatoms (i.e., 20:5ω3)</w:t>
      </w:r>
      <w:r w:rsidR="00911DEA">
        <w:rPr>
          <w:rFonts w:ascii="Times New Roman" w:eastAsia="Times New Roman" w:hAnsi="Times New Roman" w:cs="Times New Roman"/>
          <w:sz w:val="24"/>
          <w:szCs w:val="24"/>
        </w:rPr>
        <w:t>. T</w:t>
      </w:r>
      <w:r w:rsidR="00863C77">
        <w:rPr>
          <w:rFonts w:ascii="Times New Roman" w:eastAsia="Times New Roman" w:hAnsi="Times New Roman" w:cs="Times New Roman"/>
          <w:sz w:val="24"/>
          <w:szCs w:val="24"/>
        </w:rPr>
        <w:t>o increase the robustness</w:t>
      </w:r>
      <w:r w:rsidR="00EB48D3">
        <w:rPr>
          <w:rFonts w:ascii="Times New Roman" w:eastAsia="Times New Roman" w:hAnsi="Times New Roman" w:cs="Times New Roman"/>
          <w:sz w:val="24"/>
          <w:szCs w:val="24"/>
        </w:rPr>
        <w:t xml:space="preserve"> of our analysis</w:t>
      </w:r>
      <w:r w:rsidR="00A84037">
        <w:rPr>
          <w:rFonts w:ascii="Times New Roman" w:eastAsia="Times New Roman" w:hAnsi="Times New Roman" w:cs="Times New Roman"/>
          <w:sz w:val="24"/>
          <w:szCs w:val="24"/>
        </w:rPr>
        <w:t xml:space="preserve">, we </w:t>
      </w:r>
      <w:r w:rsidR="00911DEA">
        <w:rPr>
          <w:rFonts w:ascii="Times New Roman" w:eastAsia="Times New Roman" w:hAnsi="Times New Roman" w:cs="Times New Roman"/>
          <w:sz w:val="24"/>
          <w:szCs w:val="24"/>
        </w:rPr>
        <w:t>expanded</w:t>
      </w:r>
      <w:r w:rsidR="00A84037">
        <w:rPr>
          <w:rFonts w:ascii="Times New Roman" w:eastAsia="Times New Roman" w:hAnsi="Times New Roman" w:cs="Times New Roman"/>
          <w:sz w:val="24"/>
          <w:szCs w:val="24"/>
        </w:rPr>
        <w:t xml:space="preserve"> our </w:t>
      </w:r>
      <w:r w:rsidR="00EB48D3">
        <w:rPr>
          <w:rFonts w:ascii="Times New Roman" w:eastAsia="Times New Roman" w:hAnsi="Times New Roman" w:cs="Times New Roman"/>
          <w:sz w:val="24"/>
          <w:szCs w:val="24"/>
        </w:rPr>
        <w:t>approach</w:t>
      </w:r>
      <w:r w:rsidR="00A84037">
        <w:rPr>
          <w:rFonts w:ascii="Times New Roman" w:eastAsia="Times New Roman" w:hAnsi="Times New Roman" w:cs="Times New Roman"/>
          <w:sz w:val="24"/>
          <w:szCs w:val="24"/>
        </w:rPr>
        <w:t xml:space="preserve"> to include</w:t>
      </w:r>
      <w:r w:rsidR="00911DEA">
        <w:rPr>
          <w:rFonts w:ascii="Times New Roman" w:eastAsia="Times New Roman" w:hAnsi="Times New Roman" w:cs="Times New Roman"/>
          <w:sz w:val="24"/>
          <w:szCs w:val="24"/>
        </w:rPr>
        <w:t xml:space="preserve"> major fatty acids within each taxonomic group, including</w:t>
      </w:r>
      <w:r w:rsidR="00A84037">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Pr>
          <w:rFonts w:ascii="Times New Roman" w:eastAsia="Times New Roman" w:hAnsi="Times New Roman" w:cs="Times New Roman"/>
          <w:sz w:val="24"/>
          <w:szCs w:val="24"/>
        </w:rPr>
        <w:t xml:space="preserve"> (Taipale et al. 2013)</w:t>
      </w:r>
      <w:r w:rsidR="00A84037">
        <w:rPr>
          <w:rFonts w:ascii="Times New Roman" w:eastAsia="Times New Roman" w:hAnsi="Times New Roman" w:cs="Times New Roman"/>
          <w:sz w:val="24"/>
          <w:szCs w:val="24"/>
        </w:rPr>
        <w:t xml:space="preserve">. </w:t>
      </w:r>
      <w:r w:rsidR="0040674D">
        <w:rPr>
          <w:rFonts w:ascii="Times New Roman" w:eastAsia="Times New Roman" w:hAnsi="Times New Roman" w:cs="Times New Roman"/>
          <w:sz w:val="24"/>
          <w:szCs w:val="24"/>
        </w:rPr>
        <w:t xml:space="preserve"> To evaluate how relative fatty acid abundance may relate to sewage pollution, we assessed patterns among these seven fatty acids </w:t>
      </w:r>
      <w:r w:rsidR="009520EA">
        <w:rPr>
          <w:rFonts w:ascii="Times New Roman" w:eastAsia="Times New Roman" w:hAnsi="Times New Roman" w:cs="Times New Roman"/>
          <w:sz w:val="24"/>
          <w:szCs w:val="24"/>
        </w:rPr>
        <w:t>with both</w:t>
      </w:r>
      <w:r w:rsidR="0040674D">
        <w:rPr>
          <w:rFonts w:ascii="Times New Roman" w:eastAsia="Times New Roman" w:hAnsi="Times New Roman" w:cs="Times New Roman"/>
          <w:sz w:val="24"/>
          <w:szCs w:val="24"/>
        </w:rPr>
        <w:t xml:space="preserve"> multivariate and univariate </w:t>
      </w:r>
      <w:r w:rsidR="00190BF3">
        <w:rPr>
          <w:rFonts w:ascii="Times New Roman" w:eastAsia="Times New Roman" w:hAnsi="Times New Roman" w:cs="Times New Roman"/>
          <w:sz w:val="24"/>
          <w:szCs w:val="24"/>
        </w:rPr>
        <w:t>approaches</w:t>
      </w:r>
      <w:r w:rsidR="0040674D">
        <w:rPr>
          <w:rFonts w:ascii="Times New Roman" w:eastAsia="Times New Roman" w:hAnsi="Times New Roman" w:cs="Times New Roman"/>
          <w:sz w:val="24"/>
          <w:szCs w:val="24"/>
        </w:rPr>
        <w:t>. With</w:t>
      </w:r>
      <w:r w:rsidR="00190BF3">
        <w:rPr>
          <w:rFonts w:ascii="Times New Roman" w:eastAsia="Times New Roman" w:hAnsi="Times New Roman" w:cs="Times New Roman"/>
          <w:sz w:val="24"/>
          <w:szCs w:val="24"/>
        </w:rPr>
        <w:t>in</w:t>
      </w:r>
      <w:r w:rsidR="0040674D">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Pr>
          <w:rFonts w:ascii="Times New Roman" w:eastAsia="Times New Roman" w:hAnsi="Times New Roman" w:cs="Times New Roman"/>
          <w:sz w:val="24"/>
          <w:szCs w:val="24"/>
        </w:rPr>
        <w:t xml:space="preserve"> (Figure S</w:t>
      </w:r>
      <w:r w:rsidR="00814CE9">
        <w:rPr>
          <w:rFonts w:ascii="Times New Roman" w:eastAsia="Times New Roman" w:hAnsi="Times New Roman" w:cs="Times New Roman"/>
          <w:sz w:val="24"/>
          <w:szCs w:val="24"/>
        </w:rPr>
        <w:t>5</w:t>
      </w:r>
      <w:r w:rsidR="00911DEA">
        <w:rPr>
          <w:rFonts w:ascii="Times New Roman" w:eastAsia="Times New Roman" w:hAnsi="Times New Roman" w:cs="Times New Roman"/>
          <w:sz w:val="24"/>
          <w:szCs w:val="24"/>
        </w:rPr>
        <w:t>)</w:t>
      </w:r>
      <w:r w:rsidR="0040674D">
        <w:rPr>
          <w:rFonts w:ascii="Times New Roman" w:eastAsia="Times New Roman" w:hAnsi="Times New Roman" w:cs="Times New Roman"/>
          <w:sz w:val="24"/>
          <w:szCs w:val="24"/>
        </w:rPr>
        <w:t xml:space="preserve"> and the other with macroinvertebrate </w:t>
      </w:r>
      <w:r w:rsidR="00911DEA">
        <w:rPr>
          <w:rFonts w:ascii="Times New Roman" w:eastAsia="Times New Roman" w:hAnsi="Times New Roman" w:cs="Times New Roman"/>
          <w:sz w:val="24"/>
          <w:szCs w:val="24"/>
        </w:rPr>
        <w:t>(Figure S</w:t>
      </w:r>
      <w:r w:rsidR="00814CE9">
        <w:rPr>
          <w:rFonts w:ascii="Times New Roman" w:eastAsia="Times New Roman" w:hAnsi="Times New Roman" w:cs="Times New Roman"/>
          <w:sz w:val="24"/>
          <w:szCs w:val="24"/>
        </w:rPr>
        <w:t>6</w:t>
      </w:r>
      <w:r w:rsidR="00911DEA">
        <w:rPr>
          <w:rFonts w:ascii="Times New Roman" w:eastAsia="Times New Roman" w:hAnsi="Times New Roman" w:cs="Times New Roman"/>
          <w:sz w:val="24"/>
          <w:szCs w:val="24"/>
        </w:rPr>
        <w:t xml:space="preserve">) </w:t>
      </w:r>
      <w:r w:rsidR="0040674D">
        <w:rPr>
          <w:rFonts w:ascii="Times New Roman" w:eastAsia="Times New Roman" w:hAnsi="Times New Roman" w:cs="Times New Roman"/>
          <w:sz w:val="24"/>
          <w:szCs w:val="24"/>
        </w:rPr>
        <w:t>fatty acid profiles. Because multivariate patterns suggested fatty acid</w:t>
      </w:r>
      <w:r w:rsidR="00911DEA">
        <w:rPr>
          <w:rFonts w:ascii="Times New Roman" w:eastAsia="Times New Roman" w:hAnsi="Times New Roman" w:cs="Times New Roman"/>
          <w:sz w:val="24"/>
          <w:szCs w:val="24"/>
        </w:rPr>
        <w:t xml:space="preserve"> profiles </w:t>
      </w:r>
      <w:r w:rsidR="0040674D">
        <w:rPr>
          <w:rFonts w:ascii="Times New Roman" w:eastAsia="Times New Roman" w:hAnsi="Times New Roman" w:cs="Times New Roman"/>
          <w:sz w:val="24"/>
          <w:szCs w:val="24"/>
        </w:rPr>
        <w:t>may relate to sewage pollution</w:t>
      </w:r>
      <w:r w:rsidR="00D8535D">
        <w:rPr>
          <w:rFonts w:ascii="Times New Roman" w:eastAsia="Times New Roman" w:hAnsi="Times New Roman" w:cs="Times New Roman"/>
          <w:sz w:val="24"/>
          <w:szCs w:val="24"/>
        </w:rPr>
        <w:t xml:space="preserve">, we regressed </w:t>
      </w:r>
      <w:r w:rsidR="00911DEA">
        <w:rPr>
          <w:rFonts w:ascii="Times New Roman" w:eastAsia="Times New Roman" w:hAnsi="Times New Roman" w:cs="Times New Roman"/>
          <w:sz w:val="24"/>
          <w:szCs w:val="24"/>
        </w:rPr>
        <w:t xml:space="preserve">a </w:t>
      </w:r>
      <w:proofErr w:type="spellStart"/>
      <w:r w:rsidR="00D8535D">
        <w:rPr>
          <w:rFonts w:ascii="Times New Roman" w:eastAsia="Times New Roman" w:hAnsi="Times New Roman" w:cs="Times New Roman"/>
          <w:sz w:val="24"/>
          <w:szCs w:val="24"/>
        </w:rPr>
        <w:t>filamentous:diatom</w:t>
      </w:r>
      <w:proofErr w:type="spellEnd"/>
      <w:r w:rsidR="00D8535D">
        <w:rPr>
          <w:rFonts w:ascii="Times New Roman" w:eastAsia="Times New Roman" w:hAnsi="Times New Roman" w:cs="Times New Roman"/>
          <w:sz w:val="24"/>
          <w:szCs w:val="24"/>
        </w:rPr>
        <w:t xml:space="preserve"> fatty acid signal</w:t>
      </w:r>
      <w:r w:rsidR="00911DEA">
        <w:rPr>
          <w:rFonts w:ascii="Times New Roman" w:eastAsia="Times New Roman" w:hAnsi="Times New Roman" w:cs="Times New Roman"/>
          <w:sz w:val="24"/>
          <w:szCs w:val="24"/>
        </w:rPr>
        <w:t xml:space="preserve"> ratio</w:t>
      </w:r>
      <w:r w:rsidR="00D8535D">
        <w:rPr>
          <w:rFonts w:ascii="Times New Roman" w:eastAsia="Times New Roman" w:hAnsi="Times New Roman" w:cs="Times New Roman"/>
          <w:sz w:val="24"/>
          <w:szCs w:val="24"/>
        </w:rPr>
        <w:t xml:space="preserve"> (</w:t>
      </w:r>
      <w:r w:rsidR="00A84037">
        <w:rPr>
          <w:rFonts w:ascii="Times New Roman" w:eastAsia="Times New Roman" w:hAnsi="Times New Roman" w:cs="Times New Roman"/>
          <w:sz w:val="24"/>
          <w:szCs w:val="24"/>
        </w:rPr>
        <w:t>Equation 2)</w:t>
      </w:r>
      <w:r w:rsidR="00D8535D">
        <w:rPr>
          <w:rFonts w:ascii="Times New Roman" w:eastAsia="Times New Roman" w:hAnsi="Times New Roman" w:cs="Times New Roman"/>
          <w:sz w:val="24"/>
          <w:szCs w:val="24"/>
        </w:rPr>
        <w:t xml:space="preserve"> </w:t>
      </w:r>
    </w:p>
    <w:p w14:paraId="7F9B7B4C" w14:textId="23C33328" w:rsidR="00F35616" w:rsidRDefault="00F3561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Pr>
          <w:rFonts w:ascii="Times New Roman" w:eastAsia="Times New Roman" w:hAnsi="Times New Roman" w:cs="Times New Roman"/>
          <w:sz w:val="24"/>
          <w:szCs w:val="24"/>
        </w:rPr>
        <w:t xml:space="preserve"> </w:t>
      </w:r>
    </w:p>
    <w:p w14:paraId="0E92F250" w14:textId="429418A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against log-transformed PPCP concentrations using a linear model.</w:t>
      </w:r>
      <w:r w:rsidR="00896BF5">
        <w:rPr>
          <w:rFonts w:ascii="Times New Roman" w:eastAsia="Times New Roman" w:hAnsi="Times New Roman" w:cs="Times New Roman"/>
          <w:sz w:val="24"/>
          <w:szCs w:val="24"/>
        </w:rPr>
        <w:t xml:space="preserve"> Additionally, we evaluated how </w:t>
      </w:r>
      <w:r w:rsidR="00911DEA">
        <w:rPr>
          <w:rFonts w:ascii="Times New Roman" w:eastAsia="Times New Roman" w:hAnsi="Times New Roman" w:cs="Times New Roman"/>
          <w:sz w:val="24"/>
          <w:szCs w:val="24"/>
        </w:rPr>
        <w:t>three</w:t>
      </w:r>
      <w:r w:rsidR="00896BF5">
        <w:rPr>
          <w:rFonts w:ascii="Times New Roman" w:eastAsia="Times New Roman" w:hAnsi="Times New Roman" w:cs="Times New Roman"/>
          <w:sz w:val="24"/>
          <w:szCs w:val="24"/>
        </w:rPr>
        <w:t xml:space="preserve"> essential fatty acids (18:3ω3</w:t>
      </w:r>
      <w:r w:rsidR="00911DEA">
        <w:rPr>
          <w:rFonts w:ascii="Times New Roman" w:eastAsia="Times New Roman" w:hAnsi="Times New Roman" w:cs="Times New Roman"/>
          <w:sz w:val="24"/>
          <w:szCs w:val="24"/>
        </w:rPr>
        <w:t>, 18:2ω6,</w:t>
      </w:r>
      <w:r w:rsidR="00896BF5">
        <w:rPr>
          <w:rFonts w:ascii="Times New Roman" w:eastAsia="Times New Roman" w:hAnsi="Times New Roman" w:cs="Times New Roman"/>
          <w:sz w:val="24"/>
          <w:szCs w:val="24"/>
        </w:rPr>
        <w:t xml:space="preserve"> and 20:5ω3), </w:t>
      </w:r>
      <w:r w:rsidR="00D16F86">
        <w:rPr>
          <w:rFonts w:ascii="Times New Roman" w:eastAsia="Times New Roman" w:hAnsi="Times New Roman" w:cs="Times New Roman"/>
          <w:sz w:val="24"/>
          <w:szCs w:val="24"/>
        </w:rPr>
        <w:t>lipids</w:t>
      </w:r>
      <w:r w:rsidR="00896BF5">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Pr>
          <w:rFonts w:ascii="Times New Roman" w:eastAsia="Times New Roman" w:hAnsi="Times New Roman" w:cs="Times New Roman"/>
          <w:sz w:val="24"/>
          <w:szCs w:val="24"/>
        </w:rPr>
        <w:t xml:space="preserve"> against log-transformed PPCP concentrations using a linear model</w:t>
      </w:r>
      <w:r w:rsidR="000C4430">
        <w:rPr>
          <w:rFonts w:ascii="Times New Roman" w:eastAsia="Times New Roman" w:hAnsi="Times New Roman" w:cs="Times New Roman"/>
          <w:sz w:val="24"/>
          <w:szCs w:val="24"/>
        </w:rPr>
        <w:t xml:space="preserve">. </w:t>
      </w:r>
    </w:p>
    <w:p w14:paraId="36669A2A" w14:textId="77777777" w:rsidR="00715D55" w:rsidRDefault="00715D55">
      <w:pPr>
        <w:rPr>
          <w:rFonts w:ascii="Times New Roman" w:eastAsia="Times New Roman" w:hAnsi="Times New Roman" w:cs="Times New Roman"/>
          <w:sz w:val="24"/>
          <w:szCs w:val="24"/>
        </w:rPr>
      </w:pPr>
    </w:p>
    <w:p w14:paraId="19351274" w14:textId="02C33016"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analyses were conducted </w:t>
      </w:r>
      <w:r w:rsidR="00EC3D3F">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the R statistical environment </w:t>
      </w:r>
      <w:r w:rsidR="001A1BBB">
        <w:rPr>
          <w:rFonts w:ascii="Times New Roman" w:eastAsia="Times New Roman" w:hAnsi="Times New Roman" w:cs="Times New Roman"/>
          <w:sz w:val="24"/>
          <w:szCs w:val="24"/>
        </w:rPr>
        <w:fldChar w:fldCharType="begin"/>
      </w:r>
      <w:r w:rsidR="008A299A">
        <w:rPr>
          <w:rFonts w:ascii="Times New Roman" w:eastAsia="Times New Roman" w:hAnsi="Times New Roman" w:cs="Times New Roman"/>
          <w:sz w:val="24"/>
          <w:szCs w:val="24"/>
        </w:rPr>
        <w: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1A1BBB">
        <w:rPr>
          <w:rFonts w:ascii="Times New Roman" w:eastAsia="Times New Roman" w:hAnsi="Times New Roman" w:cs="Times New Roman"/>
          <w:sz w:val="24"/>
          <w:szCs w:val="24"/>
        </w:rPr>
        <w:fldChar w:fldCharType="separate"/>
      </w:r>
      <w:r w:rsidR="008A299A" w:rsidRPr="008A299A">
        <w:rPr>
          <w:rFonts w:ascii="Times New Roman" w:hAnsi="Times New Roman" w:cs="Times New Roman"/>
          <w:sz w:val="24"/>
        </w:rPr>
        <w:t>(R Core Team 2019)</w:t>
      </w:r>
      <w:r w:rsidR="001A1BB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using the </w:t>
      </w:r>
      <w:proofErr w:type="spellStart"/>
      <w:r>
        <w:rPr>
          <w:rFonts w:ascii="Times New Roman" w:eastAsia="Times New Roman" w:hAnsi="Times New Roman" w:cs="Times New Roman"/>
          <w:sz w:val="24"/>
          <w:szCs w:val="24"/>
        </w:rPr>
        <w:t>tidyr</w:t>
      </w:r>
      <w:proofErr w:type="spellEnd"/>
      <w:r>
        <w:rPr>
          <w:rFonts w:ascii="Times New Roman" w:eastAsia="Times New Roman" w:hAnsi="Times New Roman" w:cs="Times New Roman"/>
          <w:sz w:val="24"/>
          <w:szCs w:val="24"/>
        </w:rPr>
        <w:t xml:space="preserve"> </w:t>
      </w:r>
      <w:r w:rsidR="008A299A">
        <w:rPr>
          <w:rFonts w:ascii="Times New Roman" w:eastAsia="Times New Roman" w:hAnsi="Times New Roman" w:cs="Times New Roman"/>
          <w:sz w:val="24"/>
          <w:szCs w:val="24"/>
        </w:rPr>
        <w:fldChar w:fldCharType="begin"/>
      </w:r>
      <w:r w:rsidR="008A299A">
        <w:rPr>
          <w:rFonts w:ascii="Times New Roman" w:eastAsia="Times New Roman" w:hAnsi="Times New Roman" w:cs="Times New Roman"/>
          <w:sz w:val="24"/>
          <w:szCs w:val="24"/>
        </w:rPr>
        <w:instrText xml:space="preserve"> ADDIN ZOTERO_ITEM CSL_CITATION {"citationID":"kHGMP7Pk","properties":{"formattedCitation":"(Wickham and Henry 2019)","plainCitation":"(Wickham and Henry 2019)","noteIndex":0},"citationItems":[{"id":2666,"uris":["http://zotero.org/users/2645460/items/FYYXHN7F"],"uri":["http://zotero.org/users/2645460/items/FYYXHN7F"],"itemData":{"id":2666,"type":"book","title":"tidyr: Easily Tidy Data with ‘spread()’ and ‘gather()’ Functions","version":"1.0.0","author":[{"family":"Wickham","given":"H"},{"family":"Henry","given":"L"}],"issued":{"date-parts":[["2019"]]}}}],"schema":"https://github.com/citation-style-language/schema/raw/master/csl-citation.json"} </w:instrText>
      </w:r>
      <w:r w:rsidR="008A299A">
        <w:rPr>
          <w:rFonts w:ascii="Times New Roman" w:eastAsia="Times New Roman" w:hAnsi="Times New Roman" w:cs="Times New Roman"/>
          <w:sz w:val="24"/>
          <w:szCs w:val="24"/>
        </w:rPr>
        <w:fldChar w:fldCharType="separate"/>
      </w:r>
      <w:r w:rsidR="008A299A" w:rsidRPr="008A299A">
        <w:rPr>
          <w:rFonts w:ascii="Times New Roman" w:hAnsi="Times New Roman" w:cs="Times New Roman"/>
          <w:sz w:val="24"/>
        </w:rPr>
        <w:t>(Wickham and Henry 2019)</w:t>
      </w:r>
      <w:r w:rsidR="008A299A">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dplyr</w:t>
      </w:r>
      <w:proofErr w:type="spellEnd"/>
      <w:r>
        <w:rPr>
          <w:rFonts w:ascii="Times New Roman" w:eastAsia="Times New Roman" w:hAnsi="Times New Roman" w:cs="Times New Roman"/>
          <w:sz w:val="24"/>
          <w:szCs w:val="24"/>
        </w:rPr>
        <w:t xml:space="preserve"> </w:t>
      </w:r>
      <w:r w:rsidR="008A299A">
        <w:rPr>
          <w:rFonts w:ascii="Times New Roman" w:eastAsia="Times New Roman" w:hAnsi="Times New Roman" w:cs="Times New Roman"/>
          <w:sz w:val="24"/>
          <w:szCs w:val="24"/>
        </w:rPr>
        <w:fldChar w:fldCharType="begin"/>
      </w:r>
      <w:r w:rsidR="008A299A">
        <w:rPr>
          <w:rFonts w:ascii="Times New Roman" w:eastAsia="Times New Roman" w:hAnsi="Times New Roman" w:cs="Times New Roman"/>
          <w:sz w:val="24"/>
          <w:szCs w:val="24"/>
        </w:rPr>
        <w:instrText xml:space="preserve"> ADDIN ZOTERO_ITEM CSL_CITATION {"citationID":"1tj0AiwX","properties":{"formattedCitation":"(Wickham et al. 2019)","plainCitation":"(Wickham et al. 2019)","noteIndex":0},"citationItems":[{"id":2667,"uris":["http://zotero.org/users/2645460/items/F4D9P7GF"],"uri":["http://zotero.org/users/2645460/items/F4D9P7GF"],"itemData":{"id":2667,"type":"book","title":"dplyr: A Grammar of Data Manipulation","version":"0.8.3","author":[{"family":"Wickham","given":"H."},{"family":"Francois","given":"R."},{"family":"Henry","given":"L."},{"family":"Mueller","given":"K."}],"issued":{"date-parts":[["2019"]]}}}],"schema":"https://github.com/citation-style-language/schema/raw/master/csl-citation.json"} </w:instrText>
      </w:r>
      <w:r w:rsidR="008A299A">
        <w:rPr>
          <w:rFonts w:ascii="Times New Roman" w:eastAsia="Times New Roman" w:hAnsi="Times New Roman" w:cs="Times New Roman"/>
          <w:sz w:val="24"/>
          <w:szCs w:val="24"/>
        </w:rPr>
        <w:fldChar w:fldCharType="separate"/>
      </w:r>
      <w:r w:rsidR="008A299A" w:rsidRPr="008A299A">
        <w:rPr>
          <w:rFonts w:ascii="Times New Roman" w:hAnsi="Times New Roman" w:cs="Times New Roman"/>
          <w:sz w:val="24"/>
        </w:rPr>
        <w:t>(Wickham et al. 2019)</w:t>
      </w:r>
      <w:r w:rsidR="008A299A">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ggplot2 </w:t>
      </w:r>
      <w:r w:rsidR="008A299A">
        <w:rPr>
          <w:rFonts w:ascii="Times New Roman" w:eastAsia="Times New Roman" w:hAnsi="Times New Roman" w:cs="Times New Roman"/>
          <w:sz w:val="24"/>
          <w:szCs w:val="24"/>
        </w:rPr>
        <w:fldChar w:fldCharType="begin"/>
      </w:r>
      <w:r w:rsidR="008A299A">
        <w:rPr>
          <w:rFonts w:ascii="Times New Roman" w:eastAsia="Times New Roman" w:hAnsi="Times New Roman" w:cs="Times New Roman"/>
          <w:sz w:val="24"/>
          <w:szCs w:val="24"/>
        </w:rPr>
        <w:instrText xml:space="preserve"> ADDIN ZOTERO_ITEM CSL_CITATION {"citationID":"Sn4I1zrJ","properties":{"formattedCitation":"(Wickham 2016)","plainCitation":"(Wickham 2016)","noteIndex":0},"citationItems":[{"id":2668,"uris":["http://zotero.org/users/2645460/items/A2TP3T6X"],"uri":["http://zotero.org/users/2645460/items/A2TP3T6X"],"itemData":{"id":2668,"type":"book","event-place":"New York","ISBN":"978-3-319-24277-4","publisher":"Springer-Verlag","publisher-place":"New York","title":"ggplot2: Elegant Graphics for Data Analysis","URL":"https://ggplot2.tidyverse.org","author":[{"family":"Wickham","given":"Hadley"}],"issued":{"date-parts":[["2016"]]}}}],"schema":"https://github.com/citation-style-language/schema/raw/master/csl-citation.json"} </w:instrText>
      </w:r>
      <w:r w:rsidR="008A299A">
        <w:rPr>
          <w:rFonts w:ascii="Times New Roman" w:eastAsia="Times New Roman" w:hAnsi="Times New Roman" w:cs="Times New Roman"/>
          <w:sz w:val="24"/>
          <w:szCs w:val="24"/>
        </w:rPr>
        <w:fldChar w:fldCharType="separate"/>
      </w:r>
      <w:r w:rsidR="008A299A" w:rsidRPr="008A299A">
        <w:rPr>
          <w:rFonts w:ascii="Times New Roman" w:hAnsi="Times New Roman" w:cs="Times New Roman"/>
          <w:sz w:val="24"/>
        </w:rPr>
        <w:t>(Wickham 2016)</w:t>
      </w:r>
      <w:r w:rsidR="008A299A">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vegan </w:t>
      </w:r>
      <w:r w:rsidR="00A6440C">
        <w:rPr>
          <w:rFonts w:ascii="Times New Roman" w:eastAsia="Times New Roman" w:hAnsi="Times New Roman" w:cs="Times New Roman"/>
          <w:sz w:val="24"/>
          <w:szCs w:val="24"/>
        </w:rPr>
        <w:fldChar w:fldCharType="begin"/>
      </w:r>
      <w:r w:rsidR="00A6440C">
        <w:rPr>
          <w:rFonts w:ascii="Times New Roman" w:eastAsia="Times New Roman" w:hAnsi="Times New Roman" w:cs="Times New Roman"/>
          <w:sz w:val="24"/>
          <w:szCs w:val="24"/>
        </w:rPr>
        <w: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sidR="00A6440C">
        <w:rPr>
          <w:rFonts w:ascii="Times New Roman" w:eastAsia="Times New Roman" w:hAnsi="Times New Roman" w:cs="Times New Roman"/>
          <w:sz w:val="24"/>
          <w:szCs w:val="24"/>
        </w:rPr>
        <w:fldChar w:fldCharType="separate"/>
      </w:r>
      <w:r w:rsidR="00A6440C" w:rsidRPr="00A6440C">
        <w:rPr>
          <w:rFonts w:ascii="Times New Roman" w:hAnsi="Times New Roman" w:cs="Times New Roman"/>
          <w:sz w:val="24"/>
        </w:rPr>
        <w:t>(Oksanen et al. 2019)</w:t>
      </w:r>
      <w:r w:rsidR="00A6440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packages. All data</w:t>
      </w:r>
      <w:r w:rsidR="00191FD0">
        <w:rPr>
          <w:rFonts w:ascii="Times New Roman" w:eastAsia="Times New Roman" w:hAnsi="Times New Roman" w:cs="Times New Roman"/>
          <w:sz w:val="24"/>
          <w:szCs w:val="24"/>
        </w:rPr>
        <w:t>, including .</w:t>
      </w:r>
      <w:proofErr w:type="spellStart"/>
      <w:r w:rsidR="00191FD0">
        <w:rPr>
          <w:rFonts w:ascii="Times New Roman" w:eastAsia="Times New Roman" w:hAnsi="Times New Roman" w:cs="Times New Roman"/>
          <w:sz w:val="24"/>
          <w:szCs w:val="24"/>
        </w:rPr>
        <w:t>kml</w:t>
      </w:r>
      <w:proofErr w:type="spellEnd"/>
      <w:r w:rsidR="00191FD0">
        <w:rPr>
          <w:rFonts w:ascii="Times New Roman" w:eastAsia="Times New Roman" w:hAnsi="Times New Roman" w:cs="Times New Roman"/>
          <w:sz w:val="24"/>
          <w:szCs w:val="24"/>
        </w:rPr>
        <w:t xml:space="preserve"> files used to calculate IDW metric,</w:t>
      </w:r>
      <w:r>
        <w:rPr>
          <w:rFonts w:ascii="Times New Roman" w:eastAsia="Times New Roman" w:hAnsi="Times New Roman" w:cs="Times New Roman"/>
          <w:sz w:val="24"/>
          <w:szCs w:val="24"/>
        </w:rPr>
        <w:t xml:space="preserve"> are publicly available from the </w:t>
      </w:r>
      <w:r w:rsidR="00F11593">
        <w:rPr>
          <w:rFonts w:ascii="Times New Roman" w:eastAsia="Times New Roman" w:hAnsi="Times New Roman" w:cs="Times New Roman"/>
          <w:sz w:val="24"/>
          <w:szCs w:val="24"/>
        </w:rPr>
        <w:t>Environmental Data Initiative</w:t>
      </w:r>
      <w:r>
        <w:rPr>
          <w:rFonts w:ascii="Times New Roman" w:eastAsia="Times New Roman" w:hAnsi="Times New Roman" w:cs="Times New Roman"/>
          <w:sz w:val="24"/>
          <w:szCs w:val="24"/>
        </w:rPr>
        <w:t xml:space="preserve"> repository (</w:t>
      </w:r>
      <w:r w:rsidRPr="002B0C1E">
        <w:rPr>
          <w:rFonts w:ascii="Times New Roman" w:eastAsia="Times New Roman" w:hAnsi="Times New Roman" w:cs="Times New Roman"/>
          <w:sz w:val="24"/>
          <w:szCs w:val="24"/>
          <w:highlight w:val="yellow"/>
        </w:rPr>
        <w:t>DOI</w:t>
      </w:r>
      <w:r>
        <w:rPr>
          <w:rFonts w:ascii="Times New Roman" w:eastAsia="Times New Roman" w:hAnsi="Times New Roman" w:cs="Times New Roman"/>
          <w:sz w:val="24"/>
          <w:szCs w:val="24"/>
        </w:rPr>
        <w:t>), and all R scripts are available from the GitHub repository of this project’s Open Science Framework account (</w:t>
      </w:r>
      <w:r w:rsidRPr="002B0C1E">
        <w:rPr>
          <w:rFonts w:ascii="Times New Roman" w:eastAsia="Times New Roman" w:hAnsi="Times New Roman" w:cs="Times New Roman"/>
          <w:sz w:val="24"/>
          <w:szCs w:val="24"/>
          <w:highlight w:val="yellow"/>
        </w:rPr>
        <w:t>DOI</w:t>
      </w:r>
      <w:r>
        <w:rPr>
          <w:rFonts w:ascii="Times New Roman" w:eastAsia="Times New Roman" w:hAnsi="Times New Roman" w:cs="Times New Roman"/>
          <w:sz w:val="24"/>
          <w:szCs w:val="24"/>
        </w:rPr>
        <w:t xml:space="preserve">). </w:t>
      </w:r>
    </w:p>
    <w:p w14:paraId="2411B3C6" w14:textId="77777777" w:rsidR="00715D55" w:rsidRDefault="00715D55">
      <w:pPr>
        <w:rPr>
          <w:rFonts w:ascii="Times New Roman" w:eastAsia="Times New Roman" w:hAnsi="Times New Roman" w:cs="Times New Roman"/>
          <w:sz w:val="24"/>
          <w:szCs w:val="24"/>
        </w:rPr>
      </w:pPr>
    </w:p>
    <w:p w14:paraId="562A7F48"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Results</w:t>
      </w:r>
    </w:p>
    <w:p w14:paraId="3761CA85" w14:textId="77777777" w:rsidR="00715D55" w:rsidRDefault="00715D55">
      <w:pPr>
        <w:rPr>
          <w:rFonts w:ascii="Times New Roman" w:eastAsia="Times New Roman" w:hAnsi="Times New Roman" w:cs="Times New Roman"/>
          <w:sz w:val="24"/>
          <w:szCs w:val="24"/>
        </w:rPr>
      </w:pPr>
    </w:p>
    <w:p w14:paraId="3DA3103B"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1. Water samples</w:t>
      </w:r>
    </w:p>
    <w:p w14:paraId="33B27EF3" w14:textId="77777777" w:rsidR="00715D55" w:rsidRDefault="00715D55">
      <w:pPr>
        <w:rPr>
          <w:rFonts w:ascii="Times New Roman" w:eastAsia="Times New Roman" w:hAnsi="Times New Roman" w:cs="Times New Roman"/>
          <w:sz w:val="24"/>
          <w:szCs w:val="24"/>
        </w:rPr>
      </w:pPr>
    </w:p>
    <w:p w14:paraId="61BD101C" w14:textId="29227803" w:rsidR="00715D55" w:rsidRDefault="00BF0AD6">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Nearshore water n</w:t>
      </w:r>
      <w:r w:rsidR="00D8535D">
        <w:rPr>
          <w:rFonts w:ascii="Times New Roman" w:eastAsia="Times New Roman" w:hAnsi="Times New Roman" w:cs="Times New Roman"/>
          <w:sz w:val="24"/>
          <w:szCs w:val="24"/>
        </w:rPr>
        <w:t>itrate (</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0.01, </w:t>
      </w:r>
      <w:r w:rsidR="00D8535D">
        <w:rPr>
          <w:rFonts w:ascii="Times New Roman" w:eastAsia="Times New Roman" w:hAnsi="Times New Roman" w:cs="Times New Roman"/>
          <w:sz w:val="24"/>
          <w:szCs w:val="24"/>
        </w:rPr>
        <w:t>p = 0.</w:t>
      </w:r>
      <w:r w:rsidR="001C6CA2">
        <w:rPr>
          <w:rFonts w:ascii="Times New Roman" w:eastAsia="Times New Roman" w:hAnsi="Times New Roman" w:cs="Times New Roman"/>
          <w:sz w:val="24"/>
          <w:szCs w:val="24"/>
        </w:rPr>
        <w:t>62)</w:t>
      </w:r>
      <w:r w:rsidR="00D8535D">
        <w:rPr>
          <w:rFonts w:ascii="Times New Roman" w:eastAsia="Times New Roman" w:hAnsi="Times New Roman" w:cs="Times New Roman"/>
          <w:sz w:val="24"/>
          <w:szCs w:val="24"/>
        </w:rPr>
        <w:t>, ammonium (</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0.1</w:t>
      </w:r>
      <w:r w:rsidR="00567422">
        <w:rPr>
          <w:rFonts w:ascii="Times New Roman" w:eastAsia="Times New Roman" w:hAnsi="Times New Roman" w:cs="Times New Roman"/>
          <w:sz w:val="24"/>
          <w:szCs w:val="24"/>
        </w:rPr>
        <w:t>2</w:t>
      </w:r>
      <w:r w:rsidR="001C6CA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0.1</w:t>
      </w:r>
      <w:r w:rsidR="00567422">
        <w:rPr>
          <w:rFonts w:ascii="Times New Roman" w:eastAsia="Times New Roman" w:hAnsi="Times New Roman" w:cs="Times New Roman"/>
          <w:sz w:val="24"/>
          <w:szCs w:val="24"/>
        </w:rPr>
        <w:t>5</w:t>
      </w:r>
      <w:r w:rsidR="00D8535D">
        <w:rPr>
          <w:rFonts w:ascii="Times New Roman" w:eastAsia="Times New Roman" w:hAnsi="Times New Roman" w:cs="Times New Roman"/>
          <w:sz w:val="24"/>
          <w:szCs w:val="24"/>
        </w:rPr>
        <w:t>), and chlorophyll a (</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0.</w:t>
      </w:r>
      <w:r w:rsidR="00567422">
        <w:rPr>
          <w:rFonts w:ascii="Times New Roman" w:eastAsia="Times New Roman" w:hAnsi="Times New Roman" w:cs="Times New Roman"/>
          <w:sz w:val="24"/>
          <w:szCs w:val="24"/>
        </w:rPr>
        <w:t>20</w:t>
      </w:r>
      <w:r w:rsidR="001C6CA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w:t>
      </w:r>
      <w:r w:rsidR="00567422">
        <w:rPr>
          <w:rFonts w:ascii="Times New Roman" w:eastAsia="Times New Roman" w:hAnsi="Times New Roman" w:cs="Times New Roman"/>
          <w:sz w:val="24"/>
          <w:szCs w:val="24"/>
        </w:rPr>
        <w:t>11</w:t>
      </w:r>
      <w:r w:rsidR="00D853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concentrations </w:t>
      </w:r>
      <w:r w:rsidR="00D8535D">
        <w:rPr>
          <w:rFonts w:ascii="Times New Roman" w:eastAsia="Times New Roman" w:hAnsi="Times New Roman" w:cs="Times New Roman"/>
          <w:sz w:val="24"/>
          <w:szCs w:val="24"/>
        </w:rPr>
        <w:t xml:space="preserve">were not significantly correlated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E01811">
        <w:rPr>
          <w:rFonts w:ascii="Times New Roman" w:eastAsia="Times New Roman" w:hAnsi="Times New Roman" w:cs="Times New Roman"/>
          <w:sz w:val="24"/>
          <w:szCs w:val="24"/>
        </w:rPr>
        <w:t>Figure 3</w:t>
      </w:r>
      <w:r w:rsidR="00D8535D">
        <w:rPr>
          <w:rFonts w:ascii="Times New Roman" w:eastAsia="Times New Roman" w:hAnsi="Times New Roman" w:cs="Times New Roman"/>
          <w:sz w:val="24"/>
          <w:szCs w:val="24"/>
        </w:rPr>
        <w:t xml:space="preserve">). </w:t>
      </w:r>
      <w:r w:rsidR="006265CB">
        <w:rPr>
          <w:rFonts w:ascii="Times New Roman" w:eastAsia="Times New Roman" w:hAnsi="Times New Roman" w:cs="Times New Roman"/>
          <w:sz w:val="24"/>
          <w:szCs w:val="24"/>
        </w:rPr>
        <w:t xml:space="preserve">Total phosphorus </w:t>
      </w:r>
      <w:r w:rsidR="00D8535D">
        <w:rPr>
          <w:rFonts w:ascii="Times New Roman" w:eastAsia="Times New Roman" w:hAnsi="Times New Roman" w:cs="Times New Roman"/>
          <w:sz w:val="24"/>
          <w:szCs w:val="24"/>
        </w:rPr>
        <w:t>(</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0.</w:t>
      </w:r>
      <w:r w:rsidR="00567422">
        <w:rPr>
          <w:rFonts w:ascii="Times New Roman" w:eastAsia="Times New Roman" w:hAnsi="Times New Roman" w:cs="Times New Roman"/>
          <w:sz w:val="24"/>
          <w:szCs w:val="24"/>
        </w:rPr>
        <w:t>19</w:t>
      </w:r>
      <w:r w:rsidR="001C6CA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0.0</w:t>
      </w:r>
      <w:r w:rsidR="00567422">
        <w:rPr>
          <w:rFonts w:ascii="Times New Roman" w:eastAsia="Times New Roman" w:hAnsi="Times New Roman" w:cs="Times New Roman"/>
          <w:sz w:val="24"/>
          <w:szCs w:val="24"/>
        </w:rPr>
        <w:t>8</w:t>
      </w:r>
      <w:r w:rsidR="00D8535D">
        <w:rPr>
          <w:rFonts w:ascii="Times New Roman" w:eastAsia="Times New Roman" w:hAnsi="Times New Roman" w:cs="Times New Roman"/>
          <w:sz w:val="24"/>
          <w:szCs w:val="24"/>
        </w:rPr>
        <w:t>)</w:t>
      </w:r>
      <w:r w:rsidR="005308B4">
        <w:rPr>
          <w:rFonts w:ascii="Times New Roman" w:eastAsia="Times New Roman" w:hAnsi="Times New Roman" w:cs="Times New Roman"/>
          <w:sz w:val="24"/>
          <w:szCs w:val="24"/>
        </w:rPr>
        <w:t xml:space="preserve"> approached significance,</w:t>
      </w:r>
      <w:r w:rsidR="00D8535D">
        <w:rPr>
          <w:rFonts w:ascii="Times New Roman" w:eastAsia="Times New Roman" w:hAnsi="Times New Roman" w:cs="Times New Roman"/>
          <w:sz w:val="24"/>
          <w:szCs w:val="24"/>
        </w:rPr>
        <w:t xml:space="preserve"> and total PPCP (</w:t>
      </w:r>
      <w:r w:rsidR="005308B4">
        <w:rPr>
          <w:rFonts w:ascii="Times New Roman" w:eastAsia="Times New Roman" w:hAnsi="Times New Roman" w:cs="Times New Roman"/>
          <w:sz w:val="24"/>
          <w:szCs w:val="24"/>
        </w:rPr>
        <w:t>R</w:t>
      </w:r>
      <w:r w:rsidR="005308B4">
        <w:rPr>
          <w:rFonts w:ascii="Times New Roman" w:eastAsia="Times New Roman" w:hAnsi="Times New Roman" w:cs="Times New Roman"/>
          <w:sz w:val="24"/>
          <w:szCs w:val="24"/>
          <w:vertAlign w:val="superscript"/>
        </w:rPr>
        <w:t>2</w:t>
      </w:r>
      <w:r w:rsidR="005308B4">
        <w:rPr>
          <w:rFonts w:ascii="Times New Roman" w:eastAsia="Times New Roman" w:hAnsi="Times New Roman" w:cs="Times New Roman"/>
          <w:sz w:val="24"/>
          <w:szCs w:val="24"/>
        </w:rPr>
        <w:t xml:space="preserve"> =</w:t>
      </w:r>
      <w:r w:rsidR="001C6CA2">
        <w:rPr>
          <w:rFonts w:ascii="Times New Roman" w:eastAsia="Times New Roman" w:hAnsi="Times New Roman" w:cs="Times New Roman"/>
          <w:sz w:val="24"/>
          <w:szCs w:val="24"/>
        </w:rPr>
        <w:t xml:space="preserve"> </w:t>
      </w:r>
      <w:r w:rsidR="005308B4">
        <w:rPr>
          <w:rFonts w:ascii="Times New Roman" w:eastAsia="Times New Roman" w:hAnsi="Times New Roman" w:cs="Times New Roman"/>
          <w:sz w:val="24"/>
          <w:szCs w:val="24"/>
        </w:rPr>
        <w:t>0.</w:t>
      </w:r>
      <w:r w:rsidR="001C6CA2">
        <w:rPr>
          <w:rFonts w:ascii="Times New Roman" w:eastAsia="Times New Roman" w:hAnsi="Times New Roman" w:cs="Times New Roman"/>
          <w:sz w:val="24"/>
          <w:szCs w:val="24"/>
        </w:rPr>
        <w:t>3</w:t>
      </w:r>
      <w:r w:rsidR="00567422">
        <w:rPr>
          <w:rFonts w:ascii="Times New Roman" w:eastAsia="Times New Roman" w:hAnsi="Times New Roman" w:cs="Times New Roman"/>
          <w:sz w:val="24"/>
          <w:szCs w:val="24"/>
        </w:rPr>
        <w:t>0</w:t>
      </w:r>
      <w:r w:rsidR="005308B4">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0.0</w:t>
      </w:r>
      <w:r w:rsidR="005308B4">
        <w:rPr>
          <w:rFonts w:ascii="Times New Roman" w:eastAsia="Times New Roman" w:hAnsi="Times New Roman" w:cs="Times New Roman"/>
          <w:sz w:val="24"/>
          <w:szCs w:val="24"/>
        </w:rPr>
        <w:t>2</w:t>
      </w:r>
      <w:r w:rsidR="00D8535D">
        <w:rPr>
          <w:rFonts w:ascii="Times New Roman" w:eastAsia="Times New Roman" w:hAnsi="Times New Roman" w:cs="Times New Roman"/>
          <w:sz w:val="24"/>
          <w:szCs w:val="24"/>
        </w:rPr>
        <w:t xml:space="preserve">) concentrations were significantly </w:t>
      </w:r>
      <w:r w:rsidR="005308B4">
        <w:rPr>
          <w:rFonts w:ascii="Times New Roman" w:eastAsia="Times New Roman" w:hAnsi="Times New Roman" w:cs="Times New Roman"/>
          <w:sz w:val="24"/>
          <w:szCs w:val="24"/>
        </w:rPr>
        <w:t>related</w:t>
      </w:r>
      <w:r w:rsidR="00D8535D">
        <w:rPr>
          <w:rFonts w:ascii="Times New Roman" w:eastAsia="Times New Roman" w:hAnsi="Times New Roman" w:cs="Times New Roman"/>
          <w:sz w:val="24"/>
          <w:szCs w:val="24"/>
        </w:rPr>
        <w:t xml:space="preserve">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E01811">
        <w:rPr>
          <w:rFonts w:ascii="Times New Roman" w:eastAsia="Times New Roman" w:hAnsi="Times New Roman" w:cs="Times New Roman"/>
          <w:sz w:val="24"/>
          <w:szCs w:val="24"/>
        </w:rPr>
        <w:t>Figure 3</w:t>
      </w:r>
      <w:r w:rsidR="00D853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w:t>
      </w:r>
      <w:r w:rsidR="00D8535D">
        <w:rPr>
          <w:rFonts w:ascii="Times New Roman" w:eastAsia="Times New Roman" w:hAnsi="Times New Roman" w:cs="Times New Roman"/>
          <w:sz w:val="24"/>
          <w:szCs w:val="24"/>
        </w:rPr>
        <w:t xml:space="preserve">the littoral zone, </w:t>
      </w:r>
      <w:r w:rsidR="00F62B41">
        <w:rPr>
          <w:rFonts w:ascii="Times New Roman" w:eastAsia="Times New Roman" w:hAnsi="Times New Roman" w:cs="Times New Roman"/>
          <w:sz w:val="24"/>
          <w:szCs w:val="24"/>
        </w:rPr>
        <w:t xml:space="preserve">PPCPs </w:t>
      </w:r>
      <w:r w:rsidR="002309D1">
        <w:rPr>
          <w:rFonts w:ascii="Times New Roman" w:eastAsia="Times New Roman" w:hAnsi="Times New Roman" w:cs="Times New Roman"/>
          <w:sz w:val="24"/>
          <w:szCs w:val="24"/>
        </w:rPr>
        <w:t xml:space="preserve">detected </w:t>
      </w:r>
      <w:r w:rsidR="00D8535D">
        <w:rPr>
          <w:rFonts w:ascii="Times New Roman" w:eastAsia="Times New Roman" w:hAnsi="Times New Roman" w:cs="Times New Roman"/>
          <w:sz w:val="24"/>
          <w:szCs w:val="24"/>
        </w:rPr>
        <w:t xml:space="preserve">included caffeine, 1,7-dimethylxanthine (main human metabolite of caffeine), cotinine (main human metabolite of nicotine), and acetaminophen (Table 3). </w:t>
      </w:r>
      <w:ins w:id="31" w:author="Daniel Snow" w:date="2020-11-27T11:10:00Z">
        <w:r w:rsidR="009759FE">
          <w:rPr>
            <w:rFonts w:ascii="Times New Roman" w:eastAsia="Times New Roman" w:hAnsi="Times New Roman" w:cs="Times New Roman"/>
            <w:sz w:val="24"/>
            <w:szCs w:val="24"/>
          </w:rPr>
          <w:t xml:space="preserve">Other PPCPs, including </w:t>
        </w:r>
      </w:ins>
      <w:ins w:id="32" w:author="Daniel Snow" w:date="2020-11-27T11:11:00Z">
        <w:r w:rsidR="009759FE">
          <w:rPr>
            <w:rFonts w:ascii="Times New Roman" w:eastAsia="Times New Roman" w:hAnsi="Times New Roman" w:cs="Times New Roman"/>
            <w:sz w:val="24"/>
            <w:szCs w:val="24"/>
          </w:rPr>
          <w:t>carbamazepine, diphenhydramine, thiabendazole, amphetamine, methamphetamine, MDMA, morp</w:t>
        </w:r>
      </w:ins>
      <w:ins w:id="33" w:author="Daniel Snow" w:date="2020-11-27T11:12:00Z">
        <w:r w:rsidR="009759FE">
          <w:rPr>
            <w:rFonts w:ascii="Times New Roman" w:eastAsia="Times New Roman" w:hAnsi="Times New Roman" w:cs="Times New Roman"/>
            <w:sz w:val="24"/>
            <w:szCs w:val="24"/>
          </w:rPr>
          <w:t xml:space="preserve">hine, sulfamethazine, </w:t>
        </w:r>
        <w:proofErr w:type="spellStart"/>
        <w:r w:rsidR="009759FE">
          <w:rPr>
            <w:rFonts w:ascii="Times New Roman" w:eastAsia="Times New Roman" w:hAnsi="Times New Roman" w:cs="Times New Roman"/>
            <w:sz w:val="24"/>
            <w:szCs w:val="24"/>
          </w:rPr>
          <w:t>sulfa</w:t>
        </w:r>
        <w:r w:rsidR="00227170">
          <w:rPr>
            <w:rFonts w:ascii="Times New Roman" w:eastAsia="Times New Roman" w:hAnsi="Times New Roman" w:cs="Times New Roman"/>
            <w:sz w:val="24"/>
            <w:szCs w:val="24"/>
          </w:rPr>
          <w:t>dimethoxine</w:t>
        </w:r>
        <w:proofErr w:type="spellEnd"/>
        <w:r w:rsidR="00227170">
          <w:rPr>
            <w:rFonts w:ascii="Times New Roman" w:eastAsia="Times New Roman" w:hAnsi="Times New Roman" w:cs="Times New Roman"/>
            <w:sz w:val="24"/>
            <w:szCs w:val="24"/>
          </w:rPr>
          <w:t xml:space="preserve">, </w:t>
        </w:r>
        <w:proofErr w:type="spellStart"/>
        <w:r w:rsidR="00227170">
          <w:rPr>
            <w:rFonts w:ascii="Times New Roman" w:eastAsia="Times New Roman" w:hAnsi="Times New Roman" w:cs="Times New Roman"/>
            <w:sz w:val="24"/>
            <w:szCs w:val="24"/>
          </w:rPr>
          <w:t>sulfamethazole</w:t>
        </w:r>
        <w:proofErr w:type="spellEnd"/>
        <w:r w:rsidR="00227170">
          <w:rPr>
            <w:rFonts w:ascii="Times New Roman" w:eastAsia="Times New Roman" w:hAnsi="Times New Roman" w:cs="Times New Roman"/>
            <w:sz w:val="24"/>
            <w:szCs w:val="24"/>
          </w:rPr>
          <w:t xml:space="preserve"> and cimetidine</w:t>
        </w:r>
      </w:ins>
      <w:ins w:id="34" w:author="Daniel Snow" w:date="2020-11-27T11:13:00Z">
        <w:r w:rsidR="00227170">
          <w:rPr>
            <w:rFonts w:ascii="Times New Roman" w:eastAsia="Times New Roman" w:hAnsi="Times New Roman" w:cs="Times New Roman"/>
            <w:sz w:val="24"/>
            <w:szCs w:val="24"/>
          </w:rPr>
          <w:t>,</w:t>
        </w:r>
      </w:ins>
      <w:ins w:id="35" w:author="Daniel Snow" w:date="2020-11-27T11:12:00Z">
        <w:r w:rsidR="00227170">
          <w:rPr>
            <w:rFonts w:ascii="Times New Roman" w:eastAsia="Times New Roman" w:hAnsi="Times New Roman" w:cs="Times New Roman"/>
            <w:sz w:val="24"/>
            <w:szCs w:val="24"/>
          </w:rPr>
          <w:t xml:space="preserve"> were not detected.  </w:t>
        </w:r>
      </w:ins>
      <w:ins w:id="36" w:author="Daniel Snow" w:date="2020-11-27T11:11:00Z">
        <w:r w:rsidR="009759FE">
          <w:rPr>
            <w:rFonts w:ascii="Times New Roman" w:eastAsia="Times New Roman" w:hAnsi="Times New Roman" w:cs="Times New Roman"/>
            <w:sz w:val="24"/>
            <w:szCs w:val="24"/>
          </w:rPr>
          <w:t xml:space="preserve">  </w:t>
        </w:r>
      </w:ins>
    </w:p>
    <w:p w14:paraId="2D1FE83A" w14:textId="77777777" w:rsidR="00715D55" w:rsidRDefault="00715D55">
      <w:pPr>
        <w:rPr>
          <w:rFonts w:ascii="Times New Roman" w:eastAsia="Times New Roman" w:hAnsi="Times New Roman" w:cs="Times New Roman"/>
          <w:sz w:val="24"/>
          <w:szCs w:val="24"/>
        </w:rPr>
      </w:pPr>
    </w:p>
    <w:p w14:paraId="3C1CBBAF" w14:textId="6F6B7C14"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Microplastics were detected in </w:t>
      </w:r>
      <w:r w:rsidR="00F62B41">
        <w:rPr>
          <w:rFonts w:ascii="Times New Roman" w:eastAsia="Times New Roman" w:hAnsi="Times New Roman" w:cs="Times New Roman"/>
          <w:sz w:val="24"/>
          <w:szCs w:val="24"/>
        </w:rPr>
        <w:t>sample</w:t>
      </w:r>
      <w:r w:rsidR="000B5B9E">
        <w:rPr>
          <w:rFonts w:ascii="Times New Roman" w:eastAsia="Times New Roman" w:hAnsi="Times New Roman" w:cs="Times New Roman"/>
          <w:sz w:val="24"/>
          <w:szCs w:val="24"/>
        </w:rPr>
        <w:t>s</w:t>
      </w:r>
      <w:r w:rsidR="00F62B41">
        <w:rPr>
          <w:rFonts w:ascii="Times New Roman" w:eastAsia="Times New Roman" w:hAnsi="Times New Roman" w:cs="Times New Roman"/>
          <w:sz w:val="24"/>
          <w:szCs w:val="24"/>
        </w:rPr>
        <w:t xml:space="preserve"> from </w:t>
      </w:r>
      <w:r>
        <w:rPr>
          <w:rFonts w:ascii="Times New Roman" w:eastAsia="Times New Roman" w:hAnsi="Times New Roman" w:cs="Times New Roman"/>
          <w:sz w:val="24"/>
          <w:szCs w:val="24"/>
        </w:rPr>
        <w:t xml:space="preserve">both littoral and pelagic </w:t>
      </w:r>
      <w:r w:rsidR="00F62B41">
        <w:rPr>
          <w:rFonts w:ascii="Times New Roman" w:eastAsia="Times New Roman" w:hAnsi="Times New Roman" w:cs="Times New Roman"/>
          <w:sz w:val="24"/>
          <w:szCs w:val="24"/>
        </w:rPr>
        <w:t>sites</w:t>
      </w:r>
      <w:r>
        <w:rPr>
          <w:rFonts w:ascii="Times New Roman" w:eastAsia="Times New Roman" w:hAnsi="Times New Roman" w:cs="Times New Roman"/>
          <w:sz w:val="24"/>
          <w:szCs w:val="24"/>
        </w:rPr>
        <w:t xml:space="preserve">. Bead microplastics were only detected </w:t>
      </w:r>
      <w:r w:rsidR="002309D1">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 xml:space="preserve">. Fibers </w:t>
      </w:r>
      <w:r w:rsidR="007E2F25">
        <w:rPr>
          <w:rFonts w:ascii="Times New Roman" w:eastAsia="Times New Roman" w:hAnsi="Times New Roman" w:cs="Times New Roman"/>
          <w:sz w:val="24"/>
          <w:szCs w:val="24"/>
        </w:rPr>
        <w:t>(</w:t>
      </w:r>
      <w:r w:rsidR="001C6CA2">
        <w:rPr>
          <w:rFonts w:ascii="Times New Roman" w:eastAsia="Times New Roman" w:hAnsi="Times New Roman" w:cs="Times New Roman"/>
          <w:sz w:val="24"/>
          <w:szCs w:val="24"/>
        </w:rPr>
        <w:t>mean</w:t>
      </w:r>
      <w:r w:rsidR="007E2F25">
        <w:rPr>
          <w:rFonts w:ascii="Times New Roman" w:eastAsia="Times New Roman" w:hAnsi="Times New Roman" w:cs="Times New Roman"/>
          <w:sz w:val="24"/>
          <w:szCs w:val="24"/>
        </w:rPr>
        <w:t xml:space="preserve"> = 0.85 microplastics/L, std dev = 1.21 microplastics/L) and fragments (</w:t>
      </w:r>
      <w:r w:rsidR="001C6CA2">
        <w:rPr>
          <w:rFonts w:ascii="Times New Roman" w:eastAsia="Times New Roman" w:hAnsi="Times New Roman" w:cs="Times New Roman"/>
          <w:sz w:val="24"/>
          <w:szCs w:val="24"/>
        </w:rPr>
        <w:t xml:space="preserve">mean </w:t>
      </w:r>
      <w:r w:rsidR="007E2F25">
        <w:rPr>
          <w:rFonts w:ascii="Times New Roman" w:eastAsia="Times New Roman" w:hAnsi="Times New Roman" w:cs="Times New Roman"/>
          <w:sz w:val="24"/>
          <w:szCs w:val="24"/>
        </w:rPr>
        <w:t xml:space="preserve">= 0.83 microplastics/L, std dev = 1.35 microplastics/L) </w:t>
      </w:r>
      <w:r>
        <w:rPr>
          <w:rFonts w:ascii="Times New Roman" w:eastAsia="Times New Roman" w:hAnsi="Times New Roman" w:cs="Times New Roman"/>
          <w:sz w:val="24"/>
          <w:szCs w:val="24"/>
        </w:rPr>
        <w:t>were the most abundant type</w:t>
      </w:r>
      <w:r w:rsidR="007E2F25">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of microplastics across all sites, </w:t>
      </w:r>
      <w:r w:rsidR="007E2F25">
        <w:rPr>
          <w:rFonts w:ascii="Times New Roman" w:eastAsia="Times New Roman" w:hAnsi="Times New Roman" w:cs="Times New Roman"/>
          <w:sz w:val="24"/>
          <w:szCs w:val="24"/>
        </w:rPr>
        <w:t>whereas beads were relatively rare</w:t>
      </w:r>
      <w:r>
        <w:rPr>
          <w:rFonts w:ascii="Times New Roman" w:eastAsia="Times New Roman" w:hAnsi="Times New Roman" w:cs="Times New Roman"/>
          <w:sz w:val="24"/>
          <w:szCs w:val="24"/>
        </w:rPr>
        <w:t xml:space="preserve"> (</w:t>
      </w:r>
      <w:r w:rsidR="001C6CA2">
        <w:rPr>
          <w:rFonts w:ascii="Times New Roman" w:eastAsia="Times New Roman" w:hAnsi="Times New Roman" w:cs="Times New Roman"/>
          <w:sz w:val="24"/>
          <w:szCs w:val="24"/>
        </w:rPr>
        <w:t xml:space="preserve">mean </w:t>
      </w:r>
      <w:r>
        <w:rPr>
          <w:rFonts w:ascii="Times New Roman" w:eastAsia="Times New Roman" w:hAnsi="Times New Roman" w:cs="Times New Roman"/>
          <w:sz w:val="24"/>
          <w:szCs w:val="24"/>
        </w:rPr>
        <w:t>= 0.0</w:t>
      </w:r>
      <w:r w:rsidR="007E2F25">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microplastics/L</w:t>
      </w:r>
      <w:r w:rsidR="007E2F25">
        <w:rPr>
          <w:rFonts w:ascii="Times New Roman" w:eastAsia="Times New Roman" w:hAnsi="Times New Roman" w:cs="Times New Roman"/>
          <w:sz w:val="24"/>
          <w:szCs w:val="24"/>
        </w:rPr>
        <w:t>, std dev = 0.31 microplastics/L</w:t>
      </w:r>
      <w:r>
        <w:rPr>
          <w:rFonts w:ascii="Times New Roman" w:eastAsia="Times New Roman" w:hAnsi="Times New Roman" w:cs="Times New Roman"/>
          <w:sz w:val="24"/>
          <w:szCs w:val="24"/>
        </w:rPr>
        <w:t xml:space="preserve">). Total microplastic densities were not significantly correlated with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w:t>
      </w:r>
      <w:r w:rsidR="00650752">
        <w:rPr>
          <w:rFonts w:ascii="Times New Roman" w:eastAsia="Times New Roman" w:hAnsi="Times New Roman" w:cs="Times New Roman"/>
          <w:sz w:val="24"/>
          <w:szCs w:val="24"/>
        </w:rPr>
        <w:t>R</w:t>
      </w:r>
      <w:r w:rsidR="00650752">
        <w:rPr>
          <w:rFonts w:ascii="Times New Roman" w:eastAsia="Times New Roman" w:hAnsi="Times New Roman" w:cs="Times New Roman"/>
          <w:sz w:val="24"/>
          <w:szCs w:val="24"/>
          <w:vertAlign w:val="superscript"/>
        </w:rPr>
        <w:t>2</w:t>
      </w:r>
      <w:r w:rsidR="00650752">
        <w:rPr>
          <w:rFonts w:ascii="Times New Roman" w:eastAsia="Times New Roman" w:hAnsi="Times New Roman" w:cs="Times New Roman"/>
          <w:sz w:val="24"/>
          <w:szCs w:val="24"/>
        </w:rPr>
        <w:t xml:space="preserve"> = 0.03, </w:t>
      </w:r>
      <w:r>
        <w:rPr>
          <w:rFonts w:ascii="Times New Roman" w:eastAsia="Times New Roman" w:hAnsi="Times New Roman" w:cs="Times New Roman"/>
          <w:sz w:val="24"/>
          <w:szCs w:val="24"/>
        </w:rPr>
        <w:t>p = 0.5</w:t>
      </w:r>
      <w:r w:rsidR="00650752">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00E01811">
        <w:rPr>
          <w:rFonts w:ascii="Times New Roman" w:eastAsia="Times New Roman" w:hAnsi="Times New Roman" w:cs="Times New Roman"/>
          <w:sz w:val="24"/>
          <w:szCs w:val="24"/>
        </w:rPr>
        <w:t>Figure 3</w:t>
      </w:r>
      <w:r>
        <w:rPr>
          <w:rFonts w:ascii="Times New Roman" w:eastAsia="Times New Roman" w:hAnsi="Times New Roman" w:cs="Times New Roman"/>
          <w:sz w:val="24"/>
          <w:szCs w:val="24"/>
        </w:rPr>
        <w:t xml:space="preserve">), although more types of microplastics were generally observed near areas with higher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values, such as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w:t>
      </w:r>
    </w:p>
    <w:p w14:paraId="3558EE69" w14:textId="77777777" w:rsidR="00715D55" w:rsidRDefault="00715D55">
      <w:pPr>
        <w:rPr>
          <w:rFonts w:ascii="Times New Roman" w:eastAsia="Times New Roman" w:hAnsi="Times New Roman" w:cs="Times New Roman"/>
          <w:sz w:val="24"/>
          <w:szCs w:val="24"/>
        </w:rPr>
      </w:pPr>
    </w:p>
    <w:p w14:paraId="2FBEF0B6"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 Benthic biological samples</w:t>
      </w:r>
    </w:p>
    <w:p w14:paraId="4B25434B" w14:textId="77777777" w:rsidR="00715D55" w:rsidRDefault="00715D55">
      <w:pPr>
        <w:rPr>
          <w:rFonts w:ascii="Times New Roman" w:eastAsia="Times New Roman" w:hAnsi="Times New Roman" w:cs="Times New Roman"/>
          <w:sz w:val="24"/>
          <w:szCs w:val="24"/>
        </w:rPr>
      </w:pPr>
    </w:p>
    <w:p w14:paraId="6F937187"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2a. Periphyton </w:t>
      </w:r>
    </w:p>
    <w:p w14:paraId="06774DB8" w14:textId="77777777" w:rsidR="00715D55" w:rsidRDefault="00715D55">
      <w:pPr>
        <w:rPr>
          <w:rFonts w:ascii="Times New Roman" w:eastAsia="Times New Roman" w:hAnsi="Times New Roman" w:cs="Times New Roman"/>
          <w:sz w:val="24"/>
          <w:szCs w:val="24"/>
        </w:rPr>
      </w:pPr>
    </w:p>
    <w:p w14:paraId="29ED411F" w14:textId="07757B9A" w:rsidR="00715D55" w:rsidRPr="00E9349B"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Major taxonomic groupings of periphyton consisted of diatoms, </w:t>
      </w:r>
      <w:proofErr w:type="spellStart"/>
      <w:r>
        <w:rPr>
          <w:rFonts w:ascii="Times New Roman" w:eastAsia="Times New Roman" w:hAnsi="Times New Roman" w:cs="Times New Roman"/>
          <w:i/>
          <w:sz w:val="24"/>
          <w:szCs w:val="24"/>
        </w:rPr>
        <w:t>Tetrasporales</w:t>
      </w:r>
      <w:proofErr w:type="spellEnd"/>
      <w:r w:rsidR="00F62B41">
        <w:rPr>
          <w:rFonts w:ascii="Times New Roman" w:eastAsia="Times New Roman" w:hAnsi="Times New Roman" w:cs="Times New Roman"/>
          <w:i/>
          <w:sz w:val="24"/>
          <w:szCs w:val="24"/>
        </w:rPr>
        <w:t xml:space="preserve"> </w:t>
      </w:r>
      <w:r w:rsidR="00F62B41" w:rsidRPr="000803B9">
        <w:rPr>
          <w:rFonts w:ascii="Times New Roman" w:eastAsia="Times New Roman" w:hAnsi="Times New Roman" w:cs="Times New Roman"/>
          <w:sz w:val="24"/>
          <w:szCs w:val="24"/>
        </w:rPr>
        <w:t>spp</w:t>
      </w:r>
      <w:r w:rsidR="00F62B41">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Spirogyra</w:t>
      </w:r>
      <w:r w:rsidR="00F62B41">
        <w:rPr>
          <w:rFonts w:ascii="Times New Roman" w:eastAsia="Times New Roman" w:hAnsi="Times New Roman" w:cs="Times New Roman"/>
          <w:i/>
          <w:sz w:val="24"/>
          <w:szCs w:val="24"/>
        </w:rPr>
        <w:t xml:space="preserve"> </w:t>
      </w:r>
      <w:r w:rsidR="00F62B41" w:rsidRPr="000803B9">
        <w:rPr>
          <w:rFonts w:ascii="Times New Roman" w:eastAsia="Times New Roman" w:hAnsi="Times New Roman" w:cs="Times New Roman"/>
          <w:sz w:val="24"/>
          <w:szCs w:val="24"/>
        </w:rPr>
        <w:t>spp.</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Ulothrix</w:t>
      </w:r>
      <w:r w:rsidR="00F62B41">
        <w:rPr>
          <w:rFonts w:ascii="Times New Roman" w:eastAsia="Times New Roman" w:hAnsi="Times New Roman" w:cs="Times New Roman"/>
          <w:i/>
          <w:sz w:val="24"/>
          <w:szCs w:val="24"/>
        </w:rPr>
        <w:t xml:space="preserve"> </w:t>
      </w:r>
      <w:r w:rsidR="00F62B41" w:rsidRPr="000803B9">
        <w:rPr>
          <w:rFonts w:ascii="Times New Roman" w:eastAsia="Times New Roman" w:hAnsi="Times New Roman" w:cs="Times New Roman"/>
          <w:sz w:val="24"/>
          <w:szCs w:val="24"/>
        </w:rPr>
        <w:t>spp</w:t>
      </w:r>
      <w:r>
        <w:rPr>
          <w:rFonts w:ascii="Times New Roman" w:eastAsia="Times New Roman" w:hAnsi="Times New Roman" w:cs="Times New Roman"/>
          <w:sz w:val="24"/>
          <w:szCs w:val="24"/>
        </w:rPr>
        <w:t>. K-</w:t>
      </w:r>
      <w:proofErr w:type="spellStart"/>
      <w:r w:rsidR="008601A5">
        <w:rPr>
          <w:rFonts w:ascii="Times New Roman" w:eastAsia="Times New Roman" w:hAnsi="Times New Roman" w:cs="Times New Roman"/>
          <w:sz w:val="24"/>
          <w:szCs w:val="24"/>
        </w:rPr>
        <w:t>mediods</w:t>
      </w:r>
      <w:proofErr w:type="spellEnd"/>
      <w:r w:rsidR="008601A5">
        <w:rPr>
          <w:rFonts w:ascii="Times New Roman" w:eastAsia="Times New Roman" w:hAnsi="Times New Roman" w:cs="Times New Roman"/>
          <w:sz w:val="24"/>
          <w:szCs w:val="24"/>
        </w:rPr>
        <w:t xml:space="preserve"> </w:t>
      </w:r>
      <w:r w:rsidR="00A61F66">
        <w:rPr>
          <w:rFonts w:ascii="Times New Roman" w:eastAsia="Times New Roman" w:hAnsi="Times New Roman" w:cs="Times New Roman"/>
          <w:sz w:val="24"/>
          <w:szCs w:val="24"/>
        </w:rPr>
        <w:t xml:space="preserve">(Figures S1a; S2a) </w:t>
      </w:r>
      <w:r w:rsidR="008601A5">
        <w:rPr>
          <w:rFonts w:ascii="Times New Roman" w:eastAsia="Times New Roman" w:hAnsi="Times New Roman" w:cs="Times New Roman"/>
          <w:sz w:val="24"/>
          <w:szCs w:val="24"/>
        </w:rPr>
        <w:t xml:space="preserve">and WPGMC </w:t>
      </w:r>
      <w:r w:rsidR="00A61F66">
        <w:rPr>
          <w:rFonts w:ascii="Times New Roman" w:eastAsia="Times New Roman" w:hAnsi="Times New Roman" w:cs="Times New Roman"/>
          <w:sz w:val="24"/>
          <w:szCs w:val="24"/>
        </w:rPr>
        <w:t xml:space="preserve">(Figure S3a) </w:t>
      </w:r>
      <w:r w:rsidR="00731C73">
        <w:rPr>
          <w:rFonts w:ascii="Times New Roman" w:eastAsia="Times New Roman" w:hAnsi="Times New Roman" w:cs="Times New Roman"/>
          <w:sz w:val="24"/>
          <w:szCs w:val="24"/>
        </w:rPr>
        <w:t xml:space="preserve">cluster </w:t>
      </w:r>
      <w:r>
        <w:rPr>
          <w:rFonts w:ascii="Times New Roman" w:eastAsia="Times New Roman" w:hAnsi="Times New Roman" w:cs="Times New Roman"/>
          <w:sz w:val="24"/>
          <w:szCs w:val="24"/>
        </w:rPr>
        <w:t>analys</w:t>
      </w:r>
      <w:r w:rsidR="008601A5">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s of periphyton abundance demonstrated </w:t>
      </w:r>
      <w:r w:rsidR="008601A5">
        <w:rPr>
          <w:rFonts w:ascii="Times New Roman" w:eastAsia="Times New Roman" w:hAnsi="Times New Roman" w:cs="Times New Roman"/>
          <w:sz w:val="24"/>
          <w:szCs w:val="24"/>
        </w:rPr>
        <w:t xml:space="preserve">two </w:t>
      </w:r>
      <w:r>
        <w:rPr>
          <w:rFonts w:ascii="Times New Roman" w:eastAsia="Times New Roman" w:hAnsi="Times New Roman" w:cs="Times New Roman"/>
          <w:sz w:val="24"/>
          <w:szCs w:val="24"/>
        </w:rPr>
        <w:t xml:space="preserve">groupings capture most variance, and visual inspection of </w:t>
      </w:r>
      <w:r w:rsidR="00F97DF1">
        <w:rPr>
          <w:rFonts w:ascii="Times New Roman" w:eastAsia="Times New Roman" w:hAnsi="Times New Roman" w:cs="Times New Roman"/>
          <w:sz w:val="24"/>
          <w:szCs w:val="24"/>
        </w:rPr>
        <w:t xml:space="preserve">relative </w:t>
      </w:r>
      <w:r>
        <w:rPr>
          <w:rFonts w:ascii="Times New Roman" w:eastAsia="Times New Roman" w:hAnsi="Times New Roman" w:cs="Times New Roman"/>
          <w:sz w:val="24"/>
          <w:szCs w:val="24"/>
        </w:rPr>
        <w:t xml:space="preserve">periphyton community </w:t>
      </w:r>
      <w:r w:rsidR="00F97DF1">
        <w:rPr>
          <w:rFonts w:ascii="Times New Roman" w:eastAsia="Times New Roman" w:hAnsi="Times New Roman" w:cs="Times New Roman"/>
          <w:sz w:val="24"/>
          <w:szCs w:val="24"/>
        </w:rPr>
        <w:t xml:space="preserve">abundance </w:t>
      </w:r>
      <w:r>
        <w:rPr>
          <w:rFonts w:ascii="Times New Roman" w:eastAsia="Times New Roman" w:hAnsi="Times New Roman" w:cs="Times New Roman"/>
          <w:sz w:val="24"/>
          <w:szCs w:val="24"/>
        </w:rPr>
        <w:t xml:space="preserve">NMDS suggested groupings were related to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values (</w:t>
      </w:r>
      <w:r w:rsidR="00E01811">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 xml:space="preserve">). PERMANOVA results demonstrated that periphyton communities were significantly different based on </w:t>
      </w:r>
      <w:r w:rsidR="00B05791">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w:t>
      </w:r>
      <w:r w:rsidR="00A61F66">
        <w:rPr>
          <w:rFonts w:ascii="Times New Roman" w:eastAsia="Times New Roman" w:hAnsi="Times New Roman" w:cs="Times New Roman"/>
          <w:sz w:val="24"/>
          <w:szCs w:val="24"/>
        </w:rPr>
        <w:t xml:space="preserve"> groupings</w:t>
      </w:r>
      <w:r>
        <w:rPr>
          <w:rFonts w:ascii="Times New Roman" w:eastAsia="Times New Roman" w:hAnsi="Times New Roman" w:cs="Times New Roman"/>
          <w:sz w:val="24"/>
          <w:szCs w:val="24"/>
        </w:rPr>
        <w:t xml:space="preserve"> (</w:t>
      </w:r>
      <w:r w:rsidR="000F601A">
        <w:rPr>
          <w:rFonts w:ascii="Times New Roman" w:eastAsia="Times New Roman" w:hAnsi="Times New Roman" w:cs="Times New Roman"/>
          <w:sz w:val="24"/>
          <w:szCs w:val="24"/>
        </w:rPr>
        <w:t>R</w:t>
      </w:r>
      <w:r w:rsidR="000F601A">
        <w:rPr>
          <w:rFonts w:ascii="Times New Roman" w:eastAsia="Times New Roman" w:hAnsi="Times New Roman" w:cs="Times New Roman"/>
          <w:sz w:val="24"/>
          <w:szCs w:val="24"/>
          <w:vertAlign w:val="superscript"/>
        </w:rPr>
        <w:t>2</w:t>
      </w:r>
      <w:r w:rsidR="000F601A">
        <w:rPr>
          <w:rFonts w:ascii="Times New Roman" w:eastAsia="Times New Roman" w:hAnsi="Times New Roman" w:cs="Times New Roman"/>
          <w:sz w:val="24"/>
          <w:szCs w:val="24"/>
        </w:rPr>
        <w:t xml:space="preserve"> = 0.</w:t>
      </w:r>
      <w:r w:rsidR="00A66A7F">
        <w:rPr>
          <w:rFonts w:ascii="Times New Roman" w:eastAsia="Times New Roman" w:hAnsi="Times New Roman" w:cs="Times New Roman"/>
          <w:sz w:val="24"/>
          <w:szCs w:val="24"/>
        </w:rPr>
        <w:t>40</w:t>
      </w:r>
      <w:r w:rsidR="000F6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 = 0.0</w:t>
      </w:r>
      <w:r w:rsidR="00362BC4">
        <w:rPr>
          <w:rFonts w:ascii="Times New Roman" w:eastAsia="Times New Roman" w:hAnsi="Times New Roman" w:cs="Times New Roman"/>
          <w:sz w:val="24"/>
          <w:szCs w:val="24"/>
        </w:rPr>
        <w:t>01</w:t>
      </w:r>
      <w:r>
        <w:rPr>
          <w:rFonts w:ascii="Times New Roman" w:eastAsia="Times New Roman" w:hAnsi="Times New Roman" w:cs="Times New Roman"/>
          <w:sz w:val="24"/>
          <w:szCs w:val="24"/>
        </w:rPr>
        <w:t>)</w:t>
      </w:r>
      <w:r w:rsidR="00A61F66">
        <w:rPr>
          <w:rFonts w:ascii="Times New Roman" w:eastAsia="Times New Roman" w:hAnsi="Times New Roman" w:cs="Times New Roman"/>
          <w:sz w:val="24"/>
          <w:szCs w:val="24"/>
        </w:rPr>
        <w:t xml:space="preserve"> and the continuous IDW population (R</w:t>
      </w:r>
      <w:r w:rsidR="00A61F66">
        <w:rPr>
          <w:rFonts w:ascii="Times New Roman" w:eastAsia="Times New Roman" w:hAnsi="Times New Roman" w:cs="Times New Roman"/>
          <w:sz w:val="24"/>
          <w:szCs w:val="24"/>
          <w:vertAlign w:val="superscript"/>
        </w:rPr>
        <w:t>2</w:t>
      </w:r>
      <w:r w:rsidR="00A61F66">
        <w:rPr>
          <w:rFonts w:ascii="Times New Roman" w:eastAsia="Times New Roman" w:hAnsi="Times New Roman" w:cs="Times New Roman"/>
          <w:sz w:val="24"/>
          <w:szCs w:val="24"/>
        </w:rPr>
        <w:t xml:space="preserve"> = 0.52, p = 0.001)</w:t>
      </w:r>
      <w:r>
        <w:rPr>
          <w:rFonts w:ascii="Times New Roman" w:eastAsia="Times New Roman" w:hAnsi="Times New Roman" w:cs="Times New Roman"/>
          <w:sz w:val="24"/>
          <w:szCs w:val="24"/>
        </w:rPr>
        <w:t xml:space="preserve">. </w:t>
      </w:r>
      <w:r w:rsidR="00B05791">
        <w:rPr>
          <w:rFonts w:ascii="Times New Roman" w:eastAsia="Times New Roman" w:hAnsi="Times New Roman" w:cs="Times New Roman"/>
          <w:sz w:val="24"/>
          <w:szCs w:val="24"/>
        </w:rPr>
        <w:t>Post-hoc SIMPER results suggested</w:t>
      </w:r>
      <w:r w:rsidR="00191FD0">
        <w:rPr>
          <w:rFonts w:ascii="Times New Roman" w:eastAsia="Times New Roman" w:hAnsi="Times New Roman" w:cs="Times New Roman"/>
          <w:sz w:val="24"/>
          <w:szCs w:val="24"/>
        </w:rPr>
        <w:t xml:space="preserve"> that these differences were primarily associated with</w:t>
      </w:r>
      <w:r w:rsidR="00205279">
        <w:rPr>
          <w:rFonts w:ascii="Times New Roman" w:eastAsia="Times New Roman" w:hAnsi="Times New Roman" w:cs="Times New Roman"/>
          <w:sz w:val="24"/>
          <w:szCs w:val="24"/>
        </w:rPr>
        <w:t xml:space="preserve"> sites that had higher</w:t>
      </w:r>
      <w:r w:rsidR="00E9349B">
        <w:rPr>
          <w:rFonts w:ascii="Times New Roman" w:eastAsia="Times New Roman" w:hAnsi="Times New Roman" w:cs="Times New Roman"/>
          <w:sz w:val="24"/>
          <w:szCs w:val="24"/>
        </w:rPr>
        <w:t xml:space="preserve"> </w:t>
      </w:r>
      <w:r w:rsidR="00E9349B" w:rsidRPr="00E9349B">
        <w:rPr>
          <w:rFonts w:ascii="Times New Roman" w:eastAsia="Times New Roman" w:hAnsi="Times New Roman" w:cs="Times New Roman"/>
          <w:i/>
          <w:sz w:val="24"/>
          <w:szCs w:val="24"/>
        </w:rPr>
        <w:t>Ulothrix</w:t>
      </w:r>
      <w:r w:rsidR="00E9349B">
        <w:rPr>
          <w:rFonts w:ascii="Times New Roman" w:eastAsia="Times New Roman" w:hAnsi="Times New Roman" w:cs="Times New Roman"/>
          <w:sz w:val="24"/>
          <w:szCs w:val="24"/>
        </w:rPr>
        <w:t xml:space="preserve"> spp. </w:t>
      </w:r>
      <w:r w:rsidR="00731C73">
        <w:rPr>
          <w:rFonts w:ascii="Times New Roman" w:eastAsia="Times New Roman" w:hAnsi="Times New Roman" w:cs="Times New Roman"/>
          <w:sz w:val="24"/>
          <w:szCs w:val="24"/>
        </w:rPr>
        <w:t xml:space="preserve">and </w:t>
      </w:r>
      <w:r w:rsidR="00731C73">
        <w:rPr>
          <w:rFonts w:ascii="Times New Roman" w:eastAsia="Times New Roman" w:hAnsi="Times New Roman" w:cs="Times New Roman"/>
          <w:i/>
          <w:sz w:val="24"/>
          <w:szCs w:val="24"/>
        </w:rPr>
        <w:t xml:space="preserve">Spirogyra </w:t>
      </w:r>
      <w:r w:rsidR="00731C73" w:rsidRPr="000803B9">
        <w:rPr>
          <w:rFonts w:ascii="Times New Roman" w:eastAsia="Times New Roman" w:hAnsi="Times New Roman" w:cs="Times New Roman"/>
          <w:sz w:val="24"/>
          <w:szCs w:val="24"/>
        </w:rPr>
        <w:t>spp.</w:t>
      </w:r>
      <w:r w:rsidR="00731C73">
        <w:rPr>
          <w:rFonts w:ascii="Times New Roman" w:eastAsia="Times New Roman" w:hAnsi="Times New Roman" w:cs="Times New Roman"/>
          <w:sz w:val="24"/>
          <w:szCs w:val="24"/>
        </w:rPr>
        <w:t xml:space="preserve"> </w:t>
      </w:r>
      <w:r w:rsidR="00B05791" w:rsidRPr="00E9349B">
        <w:rPr>
          <w:rFonts w:ascii="Times New Roman" w:eastAsia="Times New Roman" w:hAnsi="Times New Roman" w:cs="Times New Roman"/>
          <w:sz w:val="24"/>
          <w:szCs w:val="24"/>
        </w:rPr>
        <w:t>relative</w:t>
      </w:r>
      <w:r w:rsidR="002309D1">
        <w:rPr>
          <w:rFonts w:ascii="Times New Roman" w:eastAsia="Times New Roman" w:hAnsi="Times New Roman" w:cs="Times New Roman"/>
          <w:sz w:val="24"/>
          <w:szCs w:val="24"/>
        </w:rPr>
        <w:t xml:space="preserve"> abundance</w:t>
      </w:r>
      <w:r w:rsidR="00E9349B">
        <w:rPr>
          <w:rFonts w:ascii="Times New Roman" w:eastAsia="Times New Roman" w:hAnsi="Times New Roman" w:cs="Times New Roman"/>
          <w:sz w:val="24"/>
          <w:szCs w:val="24"/>
        </w:rPr>
        <w:t>. Additionally, sites with high IDW populations ha</w:t>
      </w:r>
      <w:r w:rsidR="00DD6A3F">
        <w:rPr>
          <w:rFonts w:ascii="Times New Roman" w:eastAsia="Times New Roman" w:hAnsi="Times New Roman" w:cs="Times New Roman"/>
          <w:sz w:val="24"/>
          <w:szCs w:val="24"/>
        </w:rPr>
        <w:t>d</w:t>
      </w:r>
      <w:r w:rsidR="00E9349B">
        <w:rPr>
          <w:rFonts w:ascii="Times New Roman" w:eastAsia="Times New Roman" w:hAnsi="Times New Roman" w:cs="Times New Roman"/>
          <w:sz w:val="24"/>
          <w:szCs w:val="24"/>
        </w:rPr>
        <w:t xml:space="preserve"> </w:t>
      </w:r>
      <w:r w:rsidR="00731C73">
        <w:rPr>
          <w:rFonts w:ascii="Times New Roman" w:eastAsia="Times New Roman" w:hAnsi="Times New Roman" w:cs="Times New Roman"/>
          <w:sz w:val="24"/>
          <w:szCs w:val="24"/>
        </w:rPr>
        <w:t>lower</w:t>
      </w:r>
      <w:r w:rsidR="00E9349B">
        <w:rPr>
          <w:rFonts w:ascii="Times New Roman" w:eastAsia="Times New Roman" w:hAnsi="Times New Roman" w:cs="Times New Roman"/>
          <w:sz w:val="24"/>
          <w:szCs w:val="24"/>
        </w:rPr>
        <w:t xml:space="preserve"> diatom relative abundance in comparison to sites with </w:t>
      </w:r>
      <w:r w:rsidR="00731C73">
        <w:rPr>
          <w:rFonts w:ascii="Times New Roman" w:eastAsia="Times New Roman" w:hAnsi="Times New Roman" w:cs="Times New Roman"/>
          <w:sz w:val="24"/>
          <w:szCs w:val="24"/>
        </w:rPr>
        <w:t>low and moderate</w:t>
      </w:r>
      <w:r w:rsidR="00E9349B">
        <w:rPr>
          <w:rFonts w:ascii="Times New Roman" w:eastAsia="Times New Roman" w:hAnsi="Times New Roman" w:cs="Times New Roman"/>
          <w:sz w:val="24"/>
          <w:szCs w:val="24"/>
        </w:rPr>
        <w:t xml:space="preserve"> IDW populations.</w:t>
      </w:r>
    </w:p>
    <w:p w14:paraId="0DE7FB5C" w14:textId="77777777" w:rsidR="00715D55" w:rsidRDefault="00715D55">
      <w:pPr>
        <w:rPr>
          <w:rFonts w:ascii="Times New Roman" w:eastAsia="Times New Roman" w:hAnsi="Times New Roman" w:cs="Times New Roman"/>
          <w:sz w:val="24"/>
          <w:szCs w:val="24"/>
        </w:rPr>
      </w:pPr>
    </w:p>
    <w:p w14:paraId="17A2BBA3"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2b. Macroinvertebrates </w:t>
      </w:r>
    </w:p>
    <w:p w14:paraId="59050D11" w14:textId="77777777" w:rsidR="00715D55" w:rsidRDefault="00715D55">
      <w:pPr>
        <w:rPr>
          <w:rFonts w:ascii="Times New Roman" w:eastAsia="Times New Roman" w:hAnsi="Times New Roman" w:cs="Times New Roman"/>
          <w:sz w:val="24"/>
          <w:szCs w:val="24"/>
        </w:rPr>
      </w:pPr>
    </w:p>
    <w:p w14:paraId="31D32F80" w14:textId="2F1A85EB" w:rsidR="00715D55" w:rsidRPr="00A87BAC" w:rsidRDefault="00B05791">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D8535D">
        <w:rPr>
          <w:rFonts w:ascii="Times New Roman" w:eastAsia="Times New Roman" w:hAnsi="Times New Roman" w:cs="Times New Roman"/>
          <w:sz w:val="24"/>
          <w:szCs w:val="24"/>
        </w:rPr>
        <w:t xml:space="preserve">axonomic groupings included </w:t>
      </w:r>
      <w:r w:rsidR="008A4A9B">
        <w:rPr>
          <w:rFonts w:ascii="Times New Roman" w:eastAsia="Times New Roman" w:hAnsi="Times New Roman" w:cs="Times New Roman"/>
          <w:sz w:val="24"/>
          <w:szCs w:val="24"/>
        </w:rPr>
        <w:t xml:space="preserve">five </w:t>
      </w:r>
      <w:r w:rsidR="00D8535D">
        <w:rPr>
          <w:rFonts w:ascii="Times New Roman" w:eastAsia="Times New Roman" w:hAnsi="Times New Roman" w:cs="Times New Roman"/>
          <w:sz w:val="24"/>
          <w:szCs w:val="24"/>
        </w:rPr>
        <w:t xml:space="preserve">amphipod genera: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i/>
          <w:sz w:val="24"/>
          <w:szCs w:val="24"/>
        </w:rPr>
        <w:t>Poekilogammarus</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i/>
          <w:sz w:val="24"/>
          <w:szCs w:val="24"/>
        </w:rPr>
        <w:t>Cryptoropus</w:t>
      </w:r>
      <w:proofErr w:type="spellEnd"/>
      <w:r w:rsidR="00D8535D">
        <w:rPr>
          <w:rFonts w:ascii="Times New Roman" w:eastAsia="Times New Roman" w:hAnsi="Times New Roman" w:cs="Times New Roman"/>
          <w:sz w:val="24"/>
          <w:szCs w:val="24"/>
        </w:rPr>
        <w:t xml:space="preserve">, </w:t>
      </w:r>
      <w:proofErr w:type="spellStart"/>
      <w:r w:rsidRPr="00B05791">
        <w:rPr>
          <w:rFonts w:ascii="Times New Roman" w:eastAsia="Times New Roman" w:hAnsi="Times New Roman" w:cs="Times New Roman"/>
          <w:i/>
          <w:sz w:val="24"/>
          <w:szCs w:val="24"/>
        </w:rPr>
        <w:t>Brandtia</w:t>
      </w:r>
      <w:proofErr w:type="spellEnd"/>
      <w:r>
        <w:rPr>
          <w:rFonts w:ascii="Times New Roman" w:eastAsia="Times New Roman" w:hAnsi="Times New Roman" w:cs="Times New Roman"/>
          <w:i/>
          <w:sz w:val="24"/>
          <w:szCs w:val="24"/>
        </w:rPr>
        <w:t xml:space="preserve"> </w:t>
      </w:r>
      <w:r w:rsidR="00D8535D" w:rsidRPr="00B05791">
        <w:rPr>
          <w:rFonts w:ascii="Times New Roman" w:eastAsia="Times New Roman" w:hAnsi="Times New Roman" w:cs="Times New Roman"/>
          <w:i/>
          <w:sz w:val="24"/>
          <w:szCs w:val="24"/>
        </w:rPr>
        <w:t>and</w:t>
      </w:r>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i/>
          <w:sz w:val="24"/>
          <w:szCs w:val="24"/>
        </w:rPr>
        <w:t>Pallasea</w:t>
      </w:r>
      <w:proofErr w:type="spellEnd"/>
      <w:r w:rsidR="00D8535D">
        <w:rPr>
          <w:rFonts w:ascii="Times New Roman" w:eastAsia="Times New Roman" w:hAnsi="Times New Roman" w:cs="Times New Roman"/>
          <w:sz w:val="24"/>
          <w:szCs w:val="24"/>
        </w:rPr>
        <w:t xml:space="preserve">; </w:t>
      </w:r>
      <w:r w:rsidR="008A4A9B">
        <w:rPr>
          <w:rFonts w:ascii="Times New Roman" w:eastAsia="Times New Roman" w:hAnsi="Times New Roman" w:cs="Times New Roman"/>
          <w:sz w:val="24"/>
          <w:szCs w:val="24"/>
        </w:rPr>
        <w:t xml:space="preserve">six </w:t>
      </w:r>
      <w:proofErr w:type="spellStart"/>
      <w:r w:rsidR="00D8535D">
        <w:rPr>
          <w:rFonts w:ascii="Times New Roman" w:eastAsia="Times New Roman" w:hAnsi="Times New Roman" w:cs="Times New Roman"/>
          <w:sz w:val="24"/>
          <w:szCs w:val="24"/>
        </w:rPr>
        <w:t>mollusc</w:t>
      </w:r>
      <w:proofErr w:type="spellEnd"/>
      <w:r w:rsidR="00D8535D">
        <w:rPr>
          <w:rFonts w:ascii="Times New Roman" w:eastAsia="Times New Roman" w:hAnsi="Times New Roman" w:cs="Times New Roman"/>
          <w:sz w:val="24"/>
          <w:szCs w:val="24"/>
        </w:rPr>
        <w:t xml:space="preserve"> families: </w:t>
      </w:r>
      <w:proofErr w:type="spellStart"/>
      <w:r w:rsidR="00D8535D">
        <w:rPr>
          <w:rFonts w:ascii="Times New Roman" w:eastAsia="Times New Roman" w:hAnsi="Times New Roman" w:cs="Times New Roman"/>
          <w:sz w:val="24"/>
          <w:szCs w:val="24"/>
        </w:rPr>
        <w:t>Planorbidae</w:t>
      </w:r>
      <w:proofErr w:type="spellEnd"/>
      <w:r w:rsidR="00E9349B">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Valvatidae</w:t>
      </w:r>
      <w:proofErr w:type="spellEnd"/>
      <w:r w:rsidR="00E9349B">
        <w:rPr>
          <w:rFonts w:ascii="Times New Roman" w:eastAsia="Times New Roman" w:hAnsi="Times New Roman" w:cs="Times New Roman"/>
          <w:sz w:val="24"/>
          <w:szCs w:val="24"/>
        </w:rPr>
        <w:t xml:space="preserve">, </w:t>
      </w:r>
      <w:proofErr w:type="spellStart"/>
      <w:r w:rsidR="00E9349B">
        <w:rPr>
          <w:rFonts w:ascii="Times New Roman" w:eastAsia="Times New Roman" w:hAnsi="Times New Roman" w:cs="Times New Roman"/>
          <w:sz w:val="24"/>
          <w:szCs w:val="24"/>
        </w:rPr>
        <w:t>Baicaliidae</w:t>
      </w:r>
      <w:proofErr w:type="spellEnd"/>
      <w:r w:rsidR="00E9349B">
        <w:rPr>
          <w:rFonts w:ascii="Times New Roman" w:eastAsia="Times New Roman" w:hAnsi="Times New Roman" w:cs="Times New Roman"/>
          <w:sz w:val="24"/>
          <w:szCs w:val="24"/>
        </w:rPr>
        <w:t xml:space="preserve">, </w:t>
      </w:r>
      <w:proofErr w:type="spellStart"/>
      <w:r w:rsidR="00D96D3B">
        <w:rPr>
          <w:rFonts w:ascii="Times New Roman" w:eastAsia="Times New Roman" w:hAnsi="Times New Roman" w:cs="Times New Roman"/>
          <w:sz w:val="24"/>
          <w:szCs w:val="24"/>
        </w:rPr>
        <w:t>Benedictidae</w:t>
      </w:r>
      <w:proofErr w:type="spellEnd"/>
      <w:r w:rsidR="00D96D3B">
        <w:rPr>
          <w:rFonts w:ascii="Times New Roman" w:eastAsia="Times New Roman" w:hAnsi="Times New Roman" w:cs="Times New Roman"/>
          <w:sz w:val="24"/>
          <w:szCs w:val="24"/>
        </w:rPr>
        <w:t xml:space="preserve">, </w:t>
      </w:r>
      <w:proofErr w:type="spellStart"/>
      <w:r w:rsidR="00D96D3B">
        <w:rPr>
          <w:rFonts w:ascii="Times New Roman" w:eastAsia="Times New Roman" w:hAnsi="Times New Roman" w:cs="Times New Roman"/>
          <w:sz w:val="24"/>
          <w:szCs w:val="24"/>
        </w:rPr>
        <w:t>Acroloxidae</w:t>
      </w:r>
      <w:proofErr w:type="spellEnd"/>
      <w:r w:rsidR="00D96D3B">
        <w:rPr>
          <w:rFonts w:ascii="Times New Roman" w:eastAsia="Times New Roman" w:hAnsi="Times New Roman" w:cs="Times New Roman"/>
          <w:sz w:val="24"/>
          <w:szCs w:val="24"/>
        </w:rPr>
        <w:t xml:space="preserve">, </w:t>
      </w:r>
      <w:proofErr w:type="spellStart"/>
      <w:r w:rsidR="00D96D3B">
        <w:rPr>
          <w:rFonts w:ascii="Times New Roman" w:eastAsia="Times New Roman" w:hAnsi="Times New Roman" w:cs="Times New Roman"/>
          <w:sz w:val="24"/>
          <w:szCs w:val="24"/>
        </w:rPr>
        <w:t>Maackia</w:t>
      </w:r>
      <w:proofErr w:type="spellEnd"/>
      <w:r w:rsidR="00D8535D">
        <w:rPr>
          <w:rFonts w:ascii="Times New Roman" w:eastAsia="Times New Roman" w:hAnsi="Times New Roman" w:cs="Times New Roman"/>
          <w:sz w:val="24"/>
          <w:szCs w:val="24"/>
        </w:rPr>
        <w:t xml:space="preserve">; flatworms; caddisflies; and leeches (summarized in Table </w:t>
      </w:r>
      <w:r w:rsidR="00A61F66">
        <w:rPr>
          <w:rFonts w:ascii="Times New Roman" w:eastAsia="Times New Roman" w:hAnsi="Times New Roman" w:cs="Times New Roman"/>
          <w:sz w:val="24"/>
          <w:szCs w:val="24"/>
        </w:rPr>
        <w:lastRenderedPageBreak/>
        <w:t>S1</w:t>
      </w:r>
      <w:r w:rsidR="00D8535D">
        <w:rPr>
          <w:rFonts w:ascii="Times New Roman" w:eastAsia="Times New Roman" w:hAnsi="Times New Roman" w:cs="Times New Roman"/>
          <w:sz w:val="24"/>
          <w:szCs w:val="24"/>
        </w:rPr>
        <w:t>). K-</w:t>
      </w:r>
      <w:proofErr w:type="spellStart"/>
      <w:r w:rsidR="00731C73">
        <w:rPr>
          <w:rFonts w:ascii="Times New Roman" w:eastAsia="Times New Roman" w:hAnsi="Times New Roman" w:cs="Times New Roman"/>
          <w:sz w:val="24"/>
          <w:szCs w:val="24"/>
        </w:rPr>
        <w:t>mediod</w:t>
      </w:r>
      <w:proofErr w:type="spellEnd"/>
      <w:r w:rsidR="00D8535D">
        <w:rPr>
          <w:rFonts w:ascii="Times New Roman" w:eastAsia="Times New Roman" w:hAnsi="Times New Roman" w:cs="Times New Roman"/>
          <w:sz w:val="24"/>
          <w:szCs w:val="24"/>
        </w:rPr>
        <w:t xml:space="preserve"> cluster analysis of macroinvertebrate community composition </w:t>
      </w:r>
      <w:r w:rsidR="00A61F66">
        <w:rPr>
          <w:rFonts w:ascii="Times New Roman" w:eastAsia="Times New Roman" w:hAnsi="Times New Roman" w:cs="Times New Roman"/>
          <w:sz w:val="24"/>
          <w:szCs w:val="24"/>
        </w:rPr>
        <w:t xml:space="preserve">suggested </w:t>
      </w:r>
      <w:r w:rsidR="00271F4F">
        <w:rPr>
          <w:rFonts w:ascii="Times New Roman" w:eastAsia="Times New Roman" w:hAnsi="Times New Roman" w:cs="Times New Roman"/>
          <w:sz w:val="24"/>
          <w:szCs w:val="24"/>
        </w:rPr>
        <w:t>2</w:t>
      </w:r>
      <w:r w:rsidR="00A61F66">
        <w:rPr>
          <w:rFonts w:ascii="Times New Roman" w:eastAsia="Times New Roman" w:hAnsi="Times New Roman" w:cs="Times New Roman"/>
          <w:sz w:val="24"/>
          <w:szCs w:val="24"/>
        </w:rPr>
        <w:t xml:space="preserve"> or 3</w:t>
      </w:r>
      <w:r w:rsidR="00D8535D">
        <w:rPr>
          <w:rFonts w:ascii="Times New Roman" w:eastAsia="Times New Roman" w:hAnsi="Times New Roman" w:cs="Times New Roman"/>
          <w:sz w:val="24"/>
          <w:szCs w:val="24"/>
        </w:rPr>
        <w:t xml:space="preserve"> major groupings would capture most variance</w:t>
      </w:r>
      <w:r w:rsidR="00F62F7F">
        <w:rPr>
          <w:rFonts w:ascii="Times New Roman" w:eastAsia="Times New Roman" w:hAnsi="Times New Roman" w:cs="Times New Roman"/>
          <w:sz w:val="24"/>
          <w:szCs w:val="24"/>
        </w:rPr>
        <w:t xml:space="preserve"> (Figure S1b; S2b)</w:t>
      </w:r>
      <w:r w:rsidR="00A61F66">
        <w:rPr>
          <w:rFonts w:ascii="Times New Roman" w:eastAsia="Times New Roman" w:hAnsi="Times New Roman" w:cs="Times New Roman"/>
          <w:sz w:val="24"/>
          <w:szCs w:val="24"/>
        </w:rPr>
        <w:t>, whereas WPGMC analyses suggested 2 groupings would enable all sites except for one to be assigned a cluster</w:t>
      </w:r>
      <w:r w:rsidR="00F62F7F">
        <w:rPr>
          <w:rFonts w:ascii="Times New Roman" w:eastAsia="Times New Roman" w:hAnsi="Times New Roman" w:cs="Times New Roman"/>
          <w:sz w:val="24"/>
          <w:szCs w:val="24"/>
        </w:rPr>
        <w:t xml:space="preserve"> (S3b)</w:t>
      </w:r>
      <w:r w:rsidR="00A61F66">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Pr>
          <w:rFonts w:ascii="Times New Roman" w:eastAsia="Times New Roman" w:hAnsi="Times New Roman" w:cs="Times New Roman"/>
          <w:sz w:val="24"/>
          <w:szCs w:val="24"/>
        </w:rPr>
        <w:t xml:space="preserve">isual inspection of NMDS suggested clusters </w:t>
      </w:r>
      <w:r w:rsidR="00F62B41">
        <w:rPr>
          <w:rFonts w:ascii="Times New Roman" w:eastAsia="Times New Roman" w:hAnsi="Times New Roman" w:cs="Times New Roman"/>
          <w:sz w:val="24"/>
          <w:szCs w:val="24"/>
        </w:rPr>
        <w:t xml:space="preserve">were </w:t>
      </w:r>
      <w:r w:rsidR="00D8535D">
        <w:rPr>
          <w:rFonts w:ascii="Times New Roman" w:eastAsia="Times New Roman" w:hAnsi="Times New Roman" w:cs="Times New Roman"/>
          <w:sz w:val="24"/>
          <w:szCs w:val="24"/>
        </w:rPr>
        <w:t xml:space="preserve">related to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E01811">
        <w:rPr>
          <w:rFonts w:ascii="Times New Roman" w:eastAsia="Times New Roman" w:hAnsi="Times New Roman" w:cs="Times New Roman"/>
          <w:sz w:val="24"/>
          <w:szCs w:val="24"/>
        </w:rPr>
        <w:t xml:space="preserve">Figure </w:t>
      </w:r>
      <w:r w:rsidR="00814CE9">
        <w:rPr>
          <w:rFonts w:ascii="Times New Roman" w:eastAsia="Times New Roman" w:hAnsi="Times New Roman" w:cs="Times New Roman"/>
          <w:sz w:val="24"/>
          <w:szCs w:val="24"/>
        </w:rPr>
        <w:t>4</w:t>
      </w:r>
      <w:r w:rsidR="00D8535D">
        <w:rPr>
          <w:rFonts w:ascii="Times New Roman" w:eastAsia="Times New Roman" w:hAnsi="Times New Roman" w:cs="Times New Roman"/>
          <w:sz w:val="24"/>
          <w:szCs w:val="24"/>
        </w:rPr>
        <w:t xml:space="preserve">). PERMANOVA results supported the hypothesis that macroinvertebrate communities </w:t>
      </w:r>
      <w:r w:rsidR="001B7B02">
        <w:rPr>
          <w:rFonts w:ascii="Times New Roman" w:eastAsia="Times New Roman" w:hAnsi="Times New Roman" w:cs="Times New Roman"/>
          <w:sz w:val="24"/>
          <w:szCs w:val="24"/>
        </w:rPr>
        <w:t xml:space="preserve">significantly differed </w:t>
      </w:r>
      <w:r w:rsidR="00F315BA">
        <w:rPr>
          <w:rFonts w:ascii="Times New Roman" w:eastAsia="Times New Roman" w:hAnsi="Times New Roman" w:cs="Times New Roman"/>
          <w:sz w:val="24"/>
          <w:szCs w:val="24"/>
        </w:rPr>
        <w:t xml:space="preserve">both </w:t>
      </w:r>
      <w:r w:rsidR="00A61F66">
        <w:rPr>
          <w:rFonts w:ascii="Times New Roman" w:eastAsia="Times New Roman" w:hAnsi="Times New Roman" w:cs="Times New Roman"/>
          <w:sz w:val="24"/>
          <w:szCs w:val="24"/>
        </w:rPr>
        <w:t xml:space="preserve">among our IDW population groupings </w:t>
      </w:r>
      <w:r w:rsidR="00F315BA">
        <w:rPr>
          <w:rFonts w:ascii="Times New Roman" w:eastAsia="Times New Roman" w:hAnsi="Times New Roman" w:cs="Times New Roman"/>
          <w:sz w:val="24"/>
          <w:szCs w:val="24"/>
        </w:rPr>
        <w:t>(R</w:t>
      </w:r>
      <w:r w:rsidR="00F315BA">
        <w:rPr>
          <w:rFonts w:ascii="Times New Roman" w:eastAsia="Times New Roman" w:hAnsi="Times New Roman" w:cs="Times New Roman"/>
          <w:sz w:val="24"/>
          <w:szCs w:val="24"/>
          <w:vertAlign w:val="superscript"/>
        </w:rPr>
        <w:t>2</w:t>
      </w:r>
      <w:r w:rsidR="00F315BA">
        <w:rPr>
          <w:rFonts w:ascii="Times New Roman" w:eastAsia="Times New Roman" w:hAnsi="Times New Roman" w:cs="Times New Roman"/>
          <w:sz w:val="24"/>
          <w:szCs w:val="24"/>
        </w:rPr>
        <w:t xml:space="preserve"> = 0.19, p = 0.02) and </w:t>
      </w:r>
      <w:r w:rsidR="001B7B02">
        <w:rPr>
          <w:rFonts w:ascii="Times New Roman" w:eastAsia="Times New Roman" w:hAnsi="Times New Roman" w:cs="Times New Roman"/>
          <w:sz w:val="24"/>
          <w:szCs w:val="24"/>
        </w:rPr>
        <w:t xml:space="preserve">along </w:t>
      </w:r>
      <w:r w:rsidR="00F315BA">
        <w:rPr>
          <w:rFonts w:ascii="Times New Roman" w:eastAsia="Times New Roman" w:hAnsi="Times New Roman" w:cs="Times New Roman"/>
          <w:sz w:val="24"/>
          <w:szCs w:val="24"/>
        </w:rPr>
        <w:t>our</w:t>
      </w:r>
      <w:r w:rsidR="001B7B02">
        <w:rPr>
          <w:rFonts w:ascii="Times New Roman" w:eastAsia="Times New Roman" w:hAnsi="Times New Roman" w:cs="Times New Roman"/>
          <w:sz w:val="24"/>
          <w:szCs w:val="24"/>
        </w:rPr>
        <w:t xml:space="preserve"> </w:t>
      </w:r>
      <w:r w:rsidR="00F62F7F">
        <w:rPr>
          <w:rFonts w:ascii="Times New Roman" w:eastAsia="Times New Roman" w:hAnsi="Times New Roman" w:cs="Times New Roman"/>
          <w:sz w:val="24"/>
          <w:szCs w:val="24"/>
        </w:rPr>
        <w:t xml:space="preserve">continuous </w:t>
      </w:r>
      <w:r w:rsidR="001B7B02">
        <w:rPr>
          <w:rFonts w:ascii="Times New Roman" w:eastAsia="Times New Roman" w:hAnsi="Times New Roman" w:cs="Times New Roman"/>
          <w:sz w:val="24"/>
          <w:szCs w:val="24"/>
        </w:rPr>
        <w:t xml:space="preserve">gradient of </w:t>
      </w:r>
      <w:r w:rsidR="00F315BA">
        <w:rPr>
          <w:rFonts w:ascii="Times New Roman" w:eastAsia="Times New Roman" w:hAnsi="Times New Roman" w:cs="Times New Roman"/>
          <w:sz w:val="24"/>
          <w:szCs w:val="24"/>
        </w:rPr>
        <w:t xml:space="preserve">increasing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8A4A9B">
        <w:rPr>
          <w:rFonts w:ascii="Times New Roman" w:eastAsia="Times New Roman" w:hAnsi="Times New Roman" w:cs="Times New Roman"/>
          <w:sz w:val="24"/>
          <w:szCs w:val="24"/>
        </w:rPr>
        <w:t>R</w:t>
      </w:r>
      <w:r w:rsidR="008A4A9B">
        <w:rPr>
          <w:rFonts w:ascii="Times New Roman" w:eastAsia="Times New Roman" w:hAnsi="Times New Roman" w:cs="Times New Roman"/>
          <w:sz w:val="24"/>
          <w:szCs w:val="24"/>
          <w:vertAlign w:val="superscript"/>
        </w:rPr>
        <w:t>2</w:t>
      </w:r>
      <w:r w:rsidR="008A4A9B">
        <w:rPr>
          <w:rFonts w:ascii="Times New Roman" w:eastAsia="Times New Roman" w:hAnsi="Times New Roman" w:cs="Times New Roman"/>
          <w:sz w:val="24"/>
          <w:szCs w:val="24"/>
        </w:rPr>
        <w:t xml:space="preserve"> = </w:t>
      </w:r>
      <w:r w:rsidR="00F11593">
        <w:rPr>
          <w:rFonts w:ascii="Times New Roman" w:eastAsia="Times New Roman" w:hAnsi="Times New Roman" w:cs="Times New Roman"/>
          <w:sz w:val="24"/>
          <w:szCs w:val="24"/>
        </w:rPr>
        <w:t>0.19</w:t>
      </w:r>
      <w:r w:rsidR="008A4A9B">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0.0</w:t>
      </w:r>
      <w:r w:rsidR="00362BC4">
        <w:rPr>
          <w:rFonts w:ascii="Times New Roman" w:eastAsia="Times New Roman" w:hAnsi="Times New Roman" w:cs="Times New Roman"/>
          <w:sz w:val="24"/>
          <w:szCs w:val="24"/>
        </w:rPr>
        <w:t>2</w:t>
      </w:r>
      <w:r w:rsidR="00D8535D">
        <w:rPr>
          <w:rFonts w:ascii="Times New Roman" w:eastAsia="Times New Roman" w:hAnsi="Times New Roman" w:cs="Times New Roman"/>
          <w:sz w:val="24"/>
          <w:szCs w:val="24"/>
        </w:rPr>
        <w:t xml:space="preserve">). </w:t>
      </w:r>
      <w:r w:rsidR="00B2468C">
        <w:rPr>
          <w:rFonts w:ascii="Times New Roman" w:eastAsia="Times New Roman" w:hAnsi="Times New Roman" w:cs="Times New Roman"/>
          <w:sz w:val="24"/>
          <w:szCs w:val="24"/>
        </w:rPr>
        <w:t xml:space="preserve">Post-hoc SIMPER analyses suggested </w:t>
      </w:r>
      <w:r w:rsidR="00205279">
        <w:rPr>
          <w:rFonts w:ascii="Times New Roman" w:eastAsia="Times New Roman" w:hAnsi="Times New Roman" w:cs="Times New Roman"/>
          <w:sz w:val="24"/>
          <w:szCs w:val="24"/>
        </w:rPr>
        <w:t xml:space="preserve">that </w:t>
      </w:r>
      <w:proofErr w:type="spellStart"/>
      <w:r w:rsidR="00A87BAC">
        <w:rPr>
          <w:rFonts w:ascii="Times New Roman" w:eastAsia="Times New Roman" w:hAnsi="Times New Roman" w:cs="Times New Roman"/>
          <w:i/>
          <w:sz w:val="24"/>
          <w:szCs w:val="24"/>
        </w:rPr>
        <w:t>Poekilogammarus</w:t>
      </w:r>
      <w:proofErr w:type="spellEnd"/>
      <w:r w:rsidR="00A87BAC">
        <w:rPr>
          <w:rFonts w:ascii="Times New Roman" w:eastAsia="Times New Roman" w:hAnsi="Times New Roman" w:cs="Times New Roman"/>
          <w:sz w:val="24"/>
          <w:szCs w:val="24"/>
        </w:rPr>
        <w:t xml:space="preserve">, </w:t>
      </w:r>
      <w:proofErr w:type="spellStart"/>
      <w:r w:rsidR="00A87BAC">
        <w:rPr>
          <w:rFonts w:ascii="Times New Roman" w:eastAsia="Times New Roman" w:hAnsi="Times New Roman" w:cs="Times New Roman"/>
          <w:i/>
          <w:sz w:val="24"/>
          <w:szCs w:val="24"/>
        </w:rPr>
        <w:t>Eulimnogammarus</w:t>
      </w:r>
      <w:proofErr w:type="spellEnd"/>
      <w:r w:rsidR="00A87BAC">
        <w:rPr>
          <w:rFonts w:ascii="Times New Roman" w:eastAsia="Times New Roman" w:hAnsi="Times New Roman" w:cs="Times New Roman"/>
          <w:sz w:val="24"/>
          <w:szCs w:val="24"/>
        </w:rPr>
        <w:t xml:space="preserve">, </w:t>
      </w:r>
      <w:proofErr w:type="spellStart"/>
      <w:r w:rsidR="00A87BAC" w:rsidRPr="00FB5D5F">
        <w:rPr>
          <w:rFonts w:ascii="Times New Roman" w:eastAsia="Times New Roman" w:hAnsi="Times New Roman" w:cs="Times New Roman"/>
          <w:sz w:val="24"/>
          <w:szCs w:val="24"/>
        </w:rPr>
        <w:t>Valvatidae</w:t>
      </w:r>
      <w:proofErr w:type="spellEnd"/>
      <w:r w:rsidR="00A87BAC">
        <w:rPr>
          <w:rFonts w:ascii="Times New Roman" w:eastAsia="Times New Roman" w:hAnsi="Times New Roman" w:cs="Times New Roman"/>
          <w:sz w:val="24"/>
          <w:szCs w:val="24"/>
        </w:rPr>
        <w:t xml:space="preserve">, Caddisflies, </w:t>
      </w:r>
      <w:proofErr w:type="spellStart"/>
      <w:r w:rsidR="00A87BAC" w:rsidRPr="00A87BAC">
        <w:rPr>
          <w:rFonts w:ascii="Times New Roman" w:eastAsia="Times New Roman" w:hAnsi="Times New Roman" w:cs="Times New Roman"/>
          <w:i/>
          <w:sz w:val="24"/>
          <w:szCs w:val="24"/>
        </w:rPr>
        <w:t>Brandtia</w:t>
      </w:r>
      <w:proofErr w:type="spellEnd"/>
      <w:r w:rsidR="00A87BAC">
        <w:rPr>
          <w:rFonts w:ascii="Times New Roman" w:eastAsia="Times New Roman" w:hAnsi="Times New Roman" w:cs="Times New Roman"/>
          <w:sz w:val="24"/>
          <w:szCs w:val="24"/>
        </w:rPr>
        <w:t xml:space="preserve">, </w:t>
      </w:r>
      <w:proofErr w:type="spellStart"/>
      <w:r w:rsidR="00A87BAC" w:rsidRPr="00FB5D5F">
        <w:rPr>
          <w:rFonts w:ascii="Times New Roman" w:eastAsia="Times New Roman" w:hAnsi="Times New Roman" w:cs="Times New Roman"/>
          <w:sz w:val="24"/>
          <w:szCs w:val="24"/>
        </w:rPr>
        <w:t>Baicaliidae</w:t>
      </w:r>
      <w:proofErr w:type="spellEnd"/>
      <w:r w:rsidR="00A87BAC">
        <w:rPr>
          <w:rFonts w:ascii="Times New Roman" w:eastAsia="Times New Roman" w:hAnsi="Times New Roman" w:cs="Times New Roman"/>
          <w:sz w:val="24"/>
          <w:szCs w:val="24"/>
        </w:rPr>
        <w:t xml:space="preserve">, and </w:t>
      </w:r>
      <w:proofErr w:type="spellStart"/>
      <w:r w:rsidR="00A87BAC" w:rsidRPr="00FB5D5F">
        <w:rPr>
          <w:rFonts w:ascii="Times New Roman" w:eastAsia="Times New Roman" w:hAnsi="Times New Roman" w:cs="Times New Roman"/>
          <w:sz w:val="24"/>
          <w:szCs w:val="24"/>
        </w:rPr>
        <w:t>P</w:t>
      </w:r>
      <w:r w:rsidR="006D4ADB" w:rsidRPr="00FB5D5F">
        <w:rPr>
          <w:rFonts w:ascii="Times New Roman" w:eastAsia="Times New Roman" w:hAnsi="Times New Roman" w:cs="Times New Roman"/>
          <w:sz w:val="24"/>
          <w:szCs w:val="24"/>
        </w:rPr>
        <w:t>l</w:t>
      </w:r>
      <w:r w:rsidR="00A87BAC" w:rsidRPr="00FB5D5F">
        <w:rPr>
          <w:rFonts w:ascii="Times New Roman" w:eastAsia="Times New Roman" w:hAnsi="Times New Roman" w:cs="Times New Roman"/>
          <w:sz w:val="24"/>
          <w:szCs w:val="24"/>
        </w:rPr>
        <w:t>anorbidae</w:t>
      </w:r>
      <w:proofErr w:type="spellEnd"/>
      <w:r w:rsidR="00A87BAC">
        <w:rPr>
          <w:rFonts w:ascii="Times New Roman" w:eastAsia="Times New Roman" w:hAnsi="Times New Roman" w:cs="Times New Roman"/>
          <w:sz w:val="24"/>
          <w:szCs w:val="24"/>
        </w:rPr>
        <w:t xml:space="preserve"> contributed the greatest differences between </w:t>
      </w:r>
      <w:r w:rsidR="00205279">
        <w:rPr>
          <w:rFonts w:ascii="Times New Roman" w:eastAsia="Times New Roman" w:hAnsi="Times New Roman" w:cs="Times New Roman"/>
          <w:sz w:val="24"/>
          <w:szCs w:val="24"/>
        </w:rPr>
        <w:t>h</w:t>
      </w:r>
      <w:r w:rsidR="00A87BAC">
        <w:rPr>
          <w:rFonts w:ascii="Times New Roman" w:eastAsia="Times New Roman" w:hAnsi="Times New Roman" w:cs="Times New Roman"/>
          <w:sz w:val="24"/>
          <w:szCs w:val="24"/>
        </w:rPr>
        <w:t xml:space="preserve">igh and </w:t>
      </w:r>
      <w:r w:rsidR="00205279">
        <w:rPr>
          <w:rFonts w:ascii="Times New Roman" w:eastAsia="Times New Roman" w:hAnsi="Times New Roman" w:cs="Times New Roman"/>
          <w:sz w:val="24"/>
          <w:szCs w:val="24"/>
        </w:rPr>
        <w:t>m</w:t>
      </w:r>
      <w:r w:rsidR="00A87BAC">
        <w:rPr>
          <w:rFonts w:ascii="Times New Roman" w:eastAsia="Times New Roman" w:hAnsi="Times New Roman" w:cs="Times New Roman"/>
          <w:sz w:val="24"/>
          <w:szCs w:val="24"/>
        </w:rPr>
        <w:t>oderate/</w:t>
      </w:r>
      <w:r w:rsidR="00205279">
        <w:rPr>
          <w:rFonts w:ascii="Times New Roman" w:eastAsia="Times New Roman" w:hAnsi="Times New Roman" w:cs="Times New Roman"/>
          <w:sz w:val="24"/>
          <w:szCs w:val="24"/>
        </w:rPr>
        <w:t>l</w:t>
      </w:r>
      <w:r w:rsidR="00A87BAC">
        <w:rPr>
          <w:rFonts w:ascii="Times New Roman" w:eastAsia="Times New Roman" w:hAnsi="Times New Roman" w:cs="Times New Roman"/>
          <w:sz w:val="24"/>
          <w:szCs w:val="24"/>
        </w:rPr>
        <w:t xml:space="preserve">ow IDW population groupings. </w:t>
      </w:r>
    </w:p>
    <w:p w14:paraId="0DD211AD" w14:textId="77777777" w:rsidR="00715D55" w:rsidRDefault="00715D55">
      <w:pPr>
        <w:rPr>
          <w:rFonts w:ascii="Times New Roman" w:eastAsia="Times New Roman" w:hAnsi="Times New Roman" w:cs="Times New Roman"/>
          <w:sz w:val="24"/>
          <w:szCs w:val="24"/>
        </w:rPr>
      </w:pPr>
    </w:p>
    <w:p w14:paraId="4EFCDAF6" w14:textId="721CD1B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3. Food web characterization</w:t>
      </w:r>
      <w:r w:rsidR="0044127F">
        <w:rPr>
          <w:rFonts w:ascii="Times New Roman" w:eastAsia="Times New Roman" w:hAnsi="Times New Roman" w:cs="Times New Roman"/>
          <w:i/>
          <w:sz w:val="24"/>
          <w:szCs w:val="24"/>
        </w:rPr>
        <w:t>: stable isotopes and fatty acids</w:t>
      </w:r>
    </w:p>
    <w:p w14:paraId="59301B20" w14:textId="16FEF046" w:rsidR="00715D55" w:rsidRDefault="00715D55">
      <w:pPr>
        <w:rPr>
          <w:rFonts w:ascii="Times New Roman" w:eastAsia="Times New Roman" w:hAnsi="Times New Roman" w:cs="Times New Roman"/>
          <w:i/>
          <w:sz w:val="24"/>
          <w:szCs w:val="24"/>
        </w:rPr>
      </w:pPr>
    </w:p>
    <w:p w14:paraId="7A55F260" w14:textId="1464E2CF" w:rsidR="00C332CF" w:rsidRDefault="00D8535D">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Among periphyton and amphipod samples, </w:t>
      </w:r>
      <w:r w:rsidR="00F62B41">
        <w:rPr>
          <w:rFonts w:ascii="Times New Roman" w:eastAsia="Times New Roman" w:hAnsi="Times New Roman" w:cs="Times New Roman"/>
          <w:sz w:val="24"/>
          <w:szCs w:val="24"/>
        </w:rPr>
        <w:t>δ</w:t>
      </w:r>
      <w:r w:rsidR="00F62B41">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vertAlign w:val="superscript"/>
        </w:rPr>
        <w:t>13</w:t>
      </w:r>
      <w:r>
        <w:rPr>
          <w:rFonts w:ascii="Times New Roman" w:eastAsia="Times New Roman" w:hAnsi="Times New Roman" w:cs="Times New Roman"/>
          <w:sz w:val="24"/>
          <w:szCs w:val="24"/>
        </w:rPr>
        <w:t>C values ranged from -19.5 to -9.5</w:t>
      </w:r>
      <w:r w:rsidR="00271F4F">
        <w:rPr>
          <w:rFonts w:ascii="Times New Roman" w:eastAsia="Times New Roman" w:hAnsi="Times New Roman" w:cs="Times New Roman"/>
          <w:sz w:val="24"/>
          <w:szCs w:val="24"/>
        </w:rPr>
        <w:t xml:space="preserve"> </w:t>
      </w:r>
      <w:r w:rsidR="00271F4F" w:rsidRPr="00F36B8F">
        <w:rPr>
          <w:rFonts w:ascii="Times New Roman" w:eastAsia="Times New Roman" w:hAnsi="Times New Roman" w:cs="Times New Roman"/>
          <w:color w:val="212121"/>
          <w:sz w:val="24"/>
          <w:szCs w:val="24"/>
        </w:rPr>
        <w:t>‰</w:t>
      </w:r>
      <w:r w:rsidR="00381463" w:rsidDel="0038146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E01811">
        <w:rPr>
          <w:rFonts w:ascii="Times New Roman" w:eastAsia="Times New Roman" w:hAnsi="Times New Roman" w:cs="Times New Roman"/>
          <w:sz w:val="24"/>
          <w:szCs w:val="24"/>
        </w:rPr>
        <w:t xml:space="preserve">Figure </w:t>
      </w:r>
      <w:r w:rsidR="00814CE9">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Among periphyton samples, δ</w:t>
      </w:r>
      <w:r w:rsidR="00C10024">
        <w:rPr>
          <w:rFonts w:ascii="Times New Roman" w:eastAsia="Times New Roman" w:hAnsi="Times New Roman" w:cs="Times New Roman"/>
          <w:sz w:val="24"/>
          <w:szCs w:val="24"/>
          <w:vertAlign w:val="superscript"/>
        </w:rPr>
        <w:t>15</w:t>
      </w:r>
      <w:r w:rsidR="00C10024">
        <w:rPr>
          <w:rFonts w:ascii="Times New Roman" w:eastAsia="Times New Roman" w:hAnsi="Times New Roman" w:cs="Times New Roman"/>
          <w:sz w:val="24"/>
          <w:szCs w:val="24"/>
        </w:rPr>
        <w:t>N values ranged from 0.77 to 3.76</w:t>
      </w:r>
      <w:r w:rsidR="00271F4F">
        <w:rPr>
          <w:rFonts w:ascii="Times New Roman" w:eastAsia="Times New Roman" w:hAnsi="Times New Roman" w:cs="Times New Roman"/>
          <w:sz w:val="24"/>
          <w:szCs w:val="24"/>
        </w:rPr>
        <w:t xml:space="preserve"> </w:t>
      </w:r>
      <w:r w:rsidR="00271F4F" w:rsidRPr="00F36B8F">
        <w:rPr>
          <w:rFonts w:ascii="Times New Roman" w:eastAsia="Times New Roman" w:hAnsi="Times New Roman" w:cs="Times New Roman"/>
          <w:color w:val="212121"/>
          <w:sz w:val="24"/>
          <w:szCs w:val="24"/>
        </w:rPr>
        <w:t>‰</w:t>
      </w:r>
      <w:r w:rsidR="00C10024">
        <w:rPr>
          <w:rFonts w:ascii="Times New Roman" w:eastAsia="Times New Roman" w:hAnsi="Times New Roman" w:cs="Times New Roman"/>
          <w:sz w:val="24"/>
          <w:szCs w:val="24"/>
        </w:rPr>
        <w:t>, whereas amphipod δ</w:t>
      </w:r>
      <w:r w:rsidR="00C10024">
        <w:rPr>
          <w:rFonts w:ascii="Times New Roman" w:eastAsia="Times New Roman" w:hAnsi="Times New Roman" w:cs="Times New Roman"/>
          <w:sz w:val="24"/>
          <w:szCs w:val="24"/>
          <w:vertAlign w:val="superscript"/>
        </w:rPr>
        <w:t>15</w:t>
      </w:r>
      <w:r w:rsidR="00C10024">
        <w:rPr>
          <w:rFonts w:ascii="Times New Roman" w:eastAsia="Times New Roman" w:hAnsi="Times New Roman" w:cs="Times New Roman"/>
          <w:sz w:val="24"/>
          <w:szCs w:val="24"/>
        </w:rPr>
        <w:t>N values ranged from 6.42 to 7.92</w:t>
      </w:r>
      <w:r w:rsidR="00271F4F">
        <w:rPr>
          <w:rFonts w:ascii="Times New Roman" w:eastAsia="Times New Roman" w:hAnsi="Times New Roman" w:cs="Times New Roman"/>
          <w:sz w:val="24"/>
          <w:szCs w:val="24"/>
        </w:rPr>
        <w:t xml:space="preserve"> </w:t>
      </w:r>
      <w:r w:rsidR="00271F4F" w:rsidRPr="00F36B8F">
        <w:rPr>
          <w:rFonts w:ascii="Times New Roman" w:eastAsia="Times New Roman" w:hAnsi="Times New Roman" w:cs="Times New Roman"/>
          <w:color w:val="212121"/>
          <w:sz w:val="24"/>
          <w:szCs w:val="24"/>
        </w:rPr>
        <w:t>‰</w:t>
      </w:r>
      <w:r w:rsidR="00C10024">
        <w:rPr>
          <w:rFonts w:ascii="Times New Roman" w:eastAsia="Times New Roman" w:hAnsi="Times New Roman" w:cs="Times New Roman"/>
          <w:sz w:val="24"/>
          <w:szCs w:val="24"/>
        </w:rPr>
        <w:t>.</w:t>
      </w:r>
      <w:r w:rsidR="00C10024">
        <w:rPr>
          <w:rFonts w:ascii="Times New Roman" w:eastAsia="Times New Roman" w:hAnsi="Times New Roman" w:cs="Times New Roman"/>
          <w:b/>
          <w:sz w:val="24"/>
          <w:szCs w:val="24"/>
        </w:rPr>
        <w:t xml:space="preserve"> </w:t>
      </w:r>
    </w:p>
    <w:p w14:paraId="6F0C615B" w14:textId="77777777" w:rsidR="00C332CF" w:rsidRDefault="00C332CF">
      <w:pPr>
        <w:rPr>
          <w:rFonts w:ascii="Times New Roman" w:eastAsia="Times New Roman" w:hAnsi="Times New Roman" w:cs="Times New Roman"/>
          <w:sz w:val="24"/>
          <w:szCs w:val="24"/>
        </w:rPr>
      </w:pPr>
    </w:p>
    <w:p w14:paraId="1A362177" w14:textId="5C03D997" w:rsidR="00715D55" w:rsidRPr="0039266B" w:rsidRDefault="00C332CF">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For grazers, </w:t>
      </w:r>
      <w:r w:rsidR="00D8535D">
        <w:rPr>
          <w:rFonts w:ascii="Times New Roman" w:eastAsia="Times New Roman" w:hAnsi="Times New Roman" w:cs="Times New Roman"/>
          <w:sz w:val="24"/>
          <w:szCs w:val="24"/>
        </w:rPr>
        <w:t>δ</w:t>
      </w:r>
      <w:r w:rsidR="00D8535D">
        <w:rPr>
          <w:rFonts w:ascii="Times New Roman" w:eastAsia="Times New Roman" w:hAnsi="Times New Roman" w:cs="Times New Roman"/>
          <w:sz w:val="24"/>
          <w:szCs w:val="24"/>
          <w:vertAlign w:val="superscript"/>
        </w:rPr>
        <w:t>15</w:t>
      </w:r>
      <w:r w:rsidR="00D8535D">
        <w:rPr>
          <w:rFonts w:ascii="Times New Roman" w:eastAsia="Times New Roman" w:hAnsi="Times New Roman" w:cs="Times New Roman"/>
          <w:sz w:val="24"/>
          <w:szCs w:val="24"/>
        </w:rPr>
        <w:t xml:space="preserve">N significantly increased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(p = 0.008; </w:t>
      </w:r>
      <w:r w:rsidR="00E01811">
        <w:rPr>
          <w:rFonts w:ascii="Times New Roman" w:eastAsia="Times New Roman" w:hAnsi="Times New Roman" w:cs="Times New Roman"/>
          <w:sz w:val="24"/>
          <w:szCs w:val="24"/>
        </w:rPr>
        <w:t>Figure 3</w:t>
      </w:r>
      <w:r w:rsidR="00D8535D">
        <w:rPr>
          <w:rFonts w:ascii="Times New Roman" w:eastAsia="Times New Roman" w:hAnsi="Times New Roman" w:cs="Times New Roman"/>
          <w:sz w:val="24"/>
          <w:szCs w:val="24"/>
        </w:rPr>
        <w:t xml:space="preserve">, </w:t>
      </w:r>
      <w:r w:rsidR="00E01811">
        <w:rPr>
          <w:rFonts w:ascii="Times New Roman" w:eastAsia="Times New Roman" w:hAnsi="Times New Roman" w:cs="Times New Roman"/>
          <w:sz w:val="24"/>
          <w:szCs w:val="24"/>
        </w:rPr>
        <w:t xml:space="preserve">Figure </w:t>
      </w:r>
      <w:r w:rsidR="00814CE9">
        <w:rPr>
          <w:rFonts w:ascii="Times New Roman" w:eastAsia="Times New Roman" w:hAnsi="Times New Roman" w:cs="Times New Roman"/>
          <w:sz w:val="24"/>
          <w:szCs w:val="24"/>
        </w:rPr>
        <w:t>5</w:t>
      </w:r>
      <w:r w:rsidR="00D8535D">
        <w:rPr>
          <w:rFonts w:ascii="Times New Roman" w:eastAsia="Times New Roman" w:hAnsi="Times New Roman" w:cs="Times New Roman"/>
          <w:sz w:val="24"/>
          <w:szCs w:val="24"/>
        </w:rPr>
        <w:t>). Periphyton δ</w:t>
      </w:r>
      <w:r w:rsidR="00D8535D">
        <w:rPr>
          <w:rFonts w:ascii="Times New Roman" w:eastAsia="Times New Roman" w:hAnsi="Times New Roman" w:cs="Times New Roman"/>
          <w:sz w:val="24"/>
          <w:szCs w:val="24"/>
          <w:vertAlign w:val="superscript"/>
        </w:rPr>
        <w:t>15</w:t>
      </w:r>
      <w:r w:rsidR="00D8535D">
        <w:rPr>
          <w:rFonts w:ascii="Times New Roman" w:eastAsia="Times New Roman" w:hAnsi="Times New Roman" w:cs="Times New Roman"/>
          <w:sz w:val="24"/>
          <w:szCs w:val="24"/>
        </w:rPr>
        <w:t xml:space="preserve">N signatures did not significantly increase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(p = 0.</w:t>
      </w:r>
      <w:r w:rsidR="007E1244">
        <w:rPr>
          <w:rFonts w:ascii="Times New Roman" w:eastAsia="Times New Roman" w:hAnsi="Times New Roman" w:cs="Times New Roman"/>
          <w:sz w:val="24"/>
          <w:szCs w:val="24"/>
        </w:rPr>
        <w:t>87)</w:t>
      </w:r>
      <w:r w:rsidR="00D8535D">
        <w:rPr>
          <w:rFonts w:ascii="Times New Roman" w:eastAsia="Times New Roman" w:hAnsi="Times New Roman" w:cs="Times New Roman"/>
          <w:sz w:val="24"/>
          <w:szCs w:val="24"/>
        </w:rPr>
        <w:t xml:space="preserve">. In contrast, </w:t>
      </w:r>
      <w:r w:rsidR="00F62B41">
        <w:rPr>
          <w:rFonts w:ascii="Times New Roman" w:eastAsia="Times New Roman" w:hAnsi="Times New Roman" w:cs="Times New Roman"/>
          <w:sz w:val="24"/>
          <w:szCs w:val="24"/>
        </w:rPr>
        <w:t>δ</w:t>
      </w:r>
      <w:r w:rsidR="00D8535D">
        <w:rPr>
          <w:rFonts w:ascii="Times New Roman" w:eastAsia="Times New Roman" w:hAnsi="Times New Roman" w:cs="Times New Roman"/>
          <w:sz w:val="24"/>
          <w:szCs w:val="24"/>
          <w:vertAlign w:val="superscript"/>
        </w:rPr>
        <w:t>13</w:t>
      </w:r>
      <w:r w:rsidR="00D8535D">
        <w:rPr>
          <w:rFonts w:ascii="Times New Roman" w:eastAsia="Times New Roman" w:hAnsi="Times New Roman" w:cs="Times New Roman"/>
          <w:sz w:val="24"/>
          <w:szCs w:val="24"/>
        </w:rPr>
        <w:t xml:space="preserve">C concentrations were not related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for either periphyton or macroinvertebrates. </w:t>
      </w:r>
    </w:p>
    <w:p w14:paraId="7BF57C41" w14:textId="6DDDB803" w:rsidR="00766DEE" w:rsidRDefault="00766DEE">
      <w:pPr>
        <w:rPr>
          <w:rFonts w:ascii="Times New Roman" w:eastAsia="Times New Roman" w:hAnsi="Times New Roman" w:cs="Times New Roman"/>
          <w:sz w:val="24"/>
          <w:szCs w:val="24"/>
        </w:rPr>
      </w:pPr>
    </w:p>
    <w:p w14:paraId="6DE94C90" w14:textId="5A189A1E" w:rsidR="008C659A" w:rsidRDefault="008C659A">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Pr>
          <w:rFonts w:ascii="Times New Roman" w:eastAsia="Times New Roman" w:hAnsi="Times New Roman" w:cs="Times New Roman"/>
          <w:sz w:val="24"/>
          <w:szCs w:val="24"/>
        </w:rPr>
        <w:t xml:space="preserve"> (Table </w:t>
      </w:r>
      <w:r w:rsidR="00814CE9">
        <w:rPr>
          <w:rFonts w:ascii="Times New Roman" w:eastAsia="Times New Roman" w:hAnsi="Times New Roman" w:cs="Times New Roman"/>
          <w:sz w:val="24"/>
          <w:szCs w:val="24"/>
        </w:rPr>
        <w:t>3</w:t>
      </w:r>
      <w:r w:rsidR="00BD369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7D7916">
        <w:rPr>
          <w:rFonts w:ascii="Times New Roman" w:eastAsia="Times New Roman" w:hAnsi="Times New Roman" w:cs="Times New Roman"/>
          <w:sz w:val="24"/>
          <w:szCs w:val="24"/>
        </w:rPr>
        <w:t>When comparing proportions within taxa across the sewage gradient, periphyton SCPUFA proportion tended to increase (Figure S</w:t>
      </w:r>
      <w:r w:rsidR="00814CE9">
        <w:rPr>
          <w:rFonts w:ascii="Times New Roman" w:eastAsia="Times New Roman" w:hAnsi="Times New Roman" w:cs="Times New Roman"/>
          <w:sz w:val="24"/>
          <w:szCs w:val="24"/>
        </w:rPr>
        <w:t>4</w:t>
      </w:r>
      <w:r w:rsidR="007D7916">
        <w:rPr>
          <w:rFonts w:ascii="Times New Roman" w:eastAsia="Times New Roman" w:hAnsi="Times New Roman" w:cs="Times New Roman"/>
          <w:sz w:val="24"/>
          <w:szCs w:val="24"/>
        </w:rPr>
        <w:t xml:space="preserve">) and </w:t>
      </w:r>
      <w:r w:rsidR="00CF5EC2">
        <w:rPr>
          <w:rFonts w:ascii="Times New Roman" w:eastAsia="Times New Roman" w:hAnsi="Times New Roman" w:cs="Times New Roman"/>
          <w:sz w:val="24"/>
          <w:szCs w:val="24"/>
        </w:rPr>
        <w:t>periphyton</w:t>
      </w:r>
      <w:r w:rsidR="007D7916">
        <w:rPr>
          <w:rFonts w:ascii="Times New Roman" w:eastAsia="Times New Roman" w:hAnsi="Times New Roman" w:cs="Times New Roman"/>
          <w:sz w:val="24"/>
          <w:szCs w:val="24"/>
        </w:rPr>
        <w:t xml:space="preserve"> SAFA proportions generally decreased. In contrast, benthic macroinvertebrate fatty acid class proportions tended to remain consistent across the entire gradient (Figure S</w:t>
      </w:r>
      <w:r w:rsidR="00814CE9">
        <w:rPr>
          <w:rFonts w:ascii="Times New Roman" w:eastAsia="Times New Roman" w:hAnsi="Times New Roman" w:cs="Times New Roman"/>
          <w:sz w:val="24"/>
          <w:szCs w:val="24"/>
        </w:rPr>
        <w:t>4</w:t>
      </w:r>
      <w:r w:rsidR="007D7916">
        <w:rPr>
          <w:rFonts w:ascii="Times New Roman" w:eastAsia="Times New Roman" w:hAnsi="Times New Roman" w:cs="Times New Roman"/>
          <w:sz w:val="24"/>
          <w:szCs w:val="24"/>
        </w:rPr>
        <w:t xml:space="preserve">). </w:t>
      </w:r>
    </w:p>
    <w:p w14:paraId="7508B260" w14:textId="77777777" w:rsidR="00766DEE" w:rsidRDefault="00766DEE">
      <w:pPr>
        <w:rPr>
          <w:rFonts w:ascii="Times New Roman" w:eastAsia="Times New Roman" w:hAnsi="Times New Roman" w:cs="Times New Roman"/>
          <w:sz w:val="24"/>
          <w:szCs w:val="24"/>
        </w:rPr>
      </w:pPr>
    </w:p>
    <w:p w14:paraId="560291FF" w14:textId="68FFFAA2"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both periphyton and grazers, our analyses focused mainly on the fatty acids </w:t>
      </w:r>
      <w:r w:rsidR="00057DED">
        <w:rPr>
          <w:rFonts w:ascii="Times New Roman" w:eastAsia="Times New Roman" w:hAnsi="Times New Roman" w:cs="Times New Roman"/>
          <w:sz w:val="24"/>
          <w:szCs w:val="24"/>
        </w:rPr>
        <w:t xml:space="preserve">consistently associated with filamentous green algae (i.e., </w:t>
      </w:r>
      <w:r>
        <w:rPr>
          <w:rFonts w:ascii="Times New Roman" w:eastAsia="Times New Roman" w:hAnsi="Times New Roman" w:cs="Times New Roman"/>
          <w:sz w:val="24"/>
          <w:szCs w:val="24"/>
        </w:rPr>
        <w:t>18:3ω3, 18:</w:t>
      </w:r>
      <w:r w:rsidR="00057DED">
        <w:rPr>
          <w:rFonts w:ascii="Times New Roman" w:eastAsia="Times New Roman" w:hAnsi="Times New Roman" w:cs="Times New Roman"/>
          <w:sz w:val="24"/>
          <w:szCs w:val="24"/>
        </w:rPr>
        <w:t>1</w:t>
      </w:r>
      <w:r>
        <w:rPr>
          <w:rFonts w:ascii="Times New Roman" w:eastAsia="Times New Roman" w:hAnsi="Times New Roman" w:cs="Times New Roman"/>
          <w:sz w:val="24"/>
          <w:szCs w:val="24"/>
        </w:rPr>
        <w:t>ω</w:t>
      </w:r>
      <w:r w:rsidR="00057DED">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057DED">
        <w:rPr>
          <w:rFonts w:ascii="Times New Roman" w:eastAsia="Times New Roman" w:hAnsi="Times New Roman" w:cs="Times New Roman"/>
          <w:sz w:val="24"/>
          <w:szCs w:val="24"/>
        </w:rPr>
        <w:t xml:space="preserve">18:2ω6, and 16:0) as well as diatoms (i.e., </w:t>
      </w:r>
      <w:r>
        <w:rPr>
          <w:rFonts w:ascii="Times New Roman" w:eastAsia="Times New Roman" w:hAnsi="Times New Roman" w:cs="Times New Roman"/>
          <w:sz w:val="24"/>
          <w:szCs w:val="24"/>
        </w:rPr>
        <w:t>20:5ω3,</w:t>
      </w:r>
      <w:r w:rsidR="00057DED">
        <w:rPr>
          <w:rFonts w:ascii="Times New Roman" w:eastAsia="Times New Roman" w:hAnsi="Times New Roman" w:cs="Times New Roman"/>
          <w:sz w:val="24"/>
          <w:szCs w:val="24"/>
        </w:rPr>
        <w:t xml:space="preserve"> 16:1ω7, 14:0, and 16:0)</w:t>
      </w:r>
      <w:r>
        <w:rPr>
          <w:rFonts w:ascii="Times New Roman" w:eastAsia="Times New Roman" w:hAnsi="Times New Roman" w:cs="Times New Roman"/>
          <w:sz w:val="24"/>
          <w:szCs w:val="24"/>
        </w:rPr>
        <w:t>.</w:t>
      </w:r>
      <w:r w:rsidR="0065075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For periphyton, the ratio of </w:t>
      </w:r>
      <w:r w:rsidR="00057DED">
        <w:rPr>
          <w:rFonts w:ascii="Times New Roman" w:eastAsia="Times New Roman" w:hAnsi="Times New Roman" w:cs="Times New Roman"/>
          <w:sz w:val="24"/>
          <w:szCs w:val="24"/>
        </w:rPr>
        <w:t xml:space="preserve">green </w:t>
      </w:r>
      <w:proofErr w:type="spellStart"/>
      <w:r w:rsidR="00057DED">
        <w:rPr>
          <w:rFonts w:ascii="Times New Roman" w:eastAsia="Times New Roman" w:hAnsi="Times New Roman" w:cs="Times New Roman"/>
          <w:sz w:val="24"/>
          <w:szCs w:val="24"/>
        </w:rPr>
        <w:t>filamentous:diatom-associated</w:t>
      </w:r>
      <w:proofErr w:type="spellEnd"/>
      <w:r w:rsidR="00057DED">
        <w:rPr>
          <w:rFonts w:ascii="Times New Roman" w:eastAsia="Times New Roman" w:hAnsi="Times New Roman" w:cs="Times New Roman"/>
          <w:sz w:val="24"/>
          <w:szCs w:val="24"/>
        </w:rPr>
        <w:t xml:space="preserve"> fatty acids</w:t>
      </w:r>
      <w:r w:rsidR="00C332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significantly increased with an increasing PPCP concentration (</w:t>
      </w:r>
      <w:r w:rsidR="006D4ADB">
        <w:rPr>
          <w:rFonts w:ascii="Times New Roman" w:eastAsia="Times New Roman" w:hAnsi="Times New Roman" w:cs="Times New Roman"/>
          <w:sz w:val="24"/>
          <w:szCs w:val="24"/>
        </w:rPr>
        <w:t>R</w:t>
      </w:r>
      <w:r w:rsidR="006D4ADB">
        <w:rPr>
          <w:rFonts w:ascii="Times New Roman" w:eastAsia="Times New Roman" w:hAnsi="Times New Roman" w:cs="Times New Roman"/>
          <w:sz w:val="24"/>
          <w:szCs w:val="24"/>
          <w:vertAlign w:val="superscript"/>
        </w:rPr>
        <w:t xml:space="preserve">2 </w:t>
      </w:r>
      <w:r w:rsidR="006D4ADB">
        <w:rPr>
          <w:rFonts w:ascii="Times New Roman" w:eastAsia="Times New Roman" w:hAnsi="Times New Roman" w:cs="Times New Roman"/>
          <w:sz w:val="24"/>
          <w:szCs w:val="24"/>
        </w:rPr>
        <w:t>= 0.</w:t>
      </w:r>
      <w:r w:rsidR="00057DED">
        <w:rPr>
          <w:rFonts w:ascii="Times New Roman" w:eastAsia="Times New Roman" w:hAnsi="Times New Roman" w:cs="Times New Roman"/>
          <w:sz w:val="24"/>
          <w:szCs w:val="24"/>
        </w:rPr>
        <w:t>62</w:t>
      </w:r>
      <w:r w:rsidR="006D4A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 = 0.0</w:t>
      </w:r>
      <w:r w:rsidR="00057DE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00E01811">
        <w:rPr>
          <w:rFonts w:ascii="Times New Roman" w:eastAsia="Times New Roman" w:hAnsi="Times New Roman" w:cs="Times New Roman"/>
          <w:sz w:val="24"/>
          <w:szCs w:val="24"/>
        </w:rPr>
        <w:t xml:space="preserve">Figure </w:t>
      </w:r>
      <w:r w:rsidR="00814CE9">
        <w:rPr>
          <w:rFonts w:ascii="Times New Roman" w:eastAsia="Times New Roman" w:hAnsi="Times New Roman" w:cs="Times New Roman"/>
          <w:sz w:val="24"/>
          <w:szCs w:val="24"/>
        </w:rPr>
        <w:t>6</w:t>
      </w:r>
      <w:r w:rsidR="00BD3693">
        <w:rPr>
          <w:rFonts w:ascii="Times New Roman" w:eastAsia="Times New Roman" w:hAnsi="Times New Roman" w:cs="Times New Roman"/>
          <w:sz w:val="24"/>
          <w:szCs w:val="24"/>
        </w:rPr>
        <w:t>; S</w:t>
      </w:r>
      <w:r w:rsidR="00814CE9">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but not with an increasing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(p = 0.17). Amphipod fatty acid ratios were not significantly related with either increasing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or increasing PPCP concentrations</w:t>
      </w:r>
      <w:r w:rsidR="00057DED">
        <w:rPr>
          <w:rFonts w:ascii="Times New Roman" w:eastAsia="Times New Roman" w:hAnsi="Times New Roman" w:cs="Times New Roman"/>
          <w:sz w:val="24"/>
          <w:szCs w:val="24"/>
        </w:rPr>
        <w:t xml:space="preserve"> (Figure </w:t>
      </w:r>
      <w:r w:rsidR="00814CE9">
        <w:rPr>
          <w:rFonts w:ascii="Times New Roman" w:eastAsia="Times New Roman" w:hAnsi="Times New Roman" w:cs="Times New Roman"/>
          <w:sz w:val="24"/>
          <w:szCs w:val="24"/>
        </w:rPr>
        <w:t>6</w:t>
      </w:r>
      <w:r w:rsidR="00BD3693">
        <w:rPr>
          <w:rFonts w:ascii="Times New Roman" w:eastAsia="Times New Roman" w:hAnsi="Times New Roman" w:cs="Times New Roman"/>
          <w:sz w:val="24"/>
          <w:szCs w:val="24"/>
        </w:rPr>
        <w:t>; S</w:t>
      </w:r>
      <w:r w:rsidR="00814CE9">
        <w:rPr>
          <w:rFonts w:ascii="Times New Roman" w:eastAsia="Times New Roman" w:hAnsi="Times New Roman" w:cs="Times New Roman"/>
          <w:sz w:val="24"/>
          <w:szCs w:val="24"/>
        </w:rPr>
        <w:t>6</w:t>
      </w:r>
      <w:r w:rsidR="00057DE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C79ED">
        <w:rPr>
          <w:rFonts w:ascii="Times New Roman" w:eastAsia="Times New Roman" w:hAnsi="Times New Roman" w:cs="Times New Roman"/>
          <w:sz w:val="24"/>
          <w:szCs w:val="24"/>
        </w:rPr>
        <w:t>W</w:t>
      </w:r>
      <w:r w:rsidR="00057DED">
        <w:rPr>
          <w:rFonts w:ascii="Times New Roman" w:eastAsia="Times New Roman" w:hAnsi="Times New Roman" w:cs="Times New Roman"/>
          <w:sz w:val="24"/>
          <w:szCs w:val="24"/>
        </w:rPr>
        <w:t>hen focusing solely on the es</w:t>
      </w:r>
      <w:r w:rsidR="003C79ED">
        <w:rPr>
          <w:rFonts w:ascii="Times New Roman" w:eastAsia="Times New Roman" w:hAnsi="Times New Roman" w:cs="Times New Roman"/>
          <w:sz w:val="24"/>
          <w:szCs w:val="24"/>
        </w:rPr>
        <w:t>sential fatty acids 18:3ω3</w:t>
      </w:r>
      <w:r w:rsidR="00BD3693">
        <w:rPr>
          <w:rFonts w:ascii="Times New Roman" w:eastAsia="Times New Roman" w:hAnsi="Times New Roman" w:cs="Times New Roman"/>
          <w:sz w:val="24"/>
          <w:szCs w:val="24"/>
        </w:rPr>
        <w:t>, 18:</w:t>
      </w:r>
      <w:r w:rsidR="00F233B5">
        <w:rPr>
          <w:rFonts w:ascii="Times New Roman" w:eastAsia="Times New Roman" w:hAnsi="Times New Roman" w:cs="Times New Roman"/>
          <w:sz w:val="24"/>
          <w:szCs w:val="24"/>
        </w:rPr>
        <w:t>2</w:t>
      </w:r>
      <w:r w:rsidR="00BD3693">
        <w:rPr>
          <w:rFonts w:ascii="Times New Roman" w:eastAsia="Times New Roman" w:hAnsi="Times New Roman" w:cs="Times New Roman"/>
          <w:sz w:val="24"/>
          <w:szCs w:val="24"/>
        </w:rPr>
        <w:t>ω</w:t>
      </w:r>
      <w:r w:rsidR="00F233B5">
        <w:rPr>
          <w:rFonts w:ascii="Times New Roman" w:eastAsia="Times New Roman" w:hAnsi="Times New Roman" w:cs="Times New Roman"/>
          <w:sz w:val="24"/>
          <w:szCs w:val="24"/>
        </w:rPr>
        <w:t>6</w:t>
      </w:r>
      <w:r w:rsidR="00FB5D5F">
        <w:rPr>
          <w:rFonts w:ascii="Times New Roman" w:eastAsia="Times New Roman" w:hAnsi="Times New Roman" w:cs="Times New Roman"/>
          <w:sz w:val="24"/>
          <w:szCs w:val="24"/>
        </w:rPr>
        <w:t>,</w:t>
      </w:r>
      <w:r w:rsidR="003C79ED">
        <w:rPr>
          <w:rFonts w:ascii="Times New Roman" w:eastAsia="Times New Roman" w:hAnsi="Times New Roman" w:cs="Times New Roman"/>
          <w:sz w:val="24"/>
          <w:szCs w:val="24"/>
        </w:rPr>
        <w:t xml:space="preserve"> and 20:5ω3, the same pattern was observed in both periphyton (R</w:t>
      </w:r>
      <w:r w:rsidR="003C79ED">
        <w:rPr>
          <w:rFonts w:ascii="Times New Roman" w:eastAsia="Times New Roman" w:hAnsi="Times New Roman" w:cs="Times New Roman"/>
          <w:sz w:val="24"/>
          <w:szCs w:val="24"/>
          <w:vertAlign w:val="superscript"/>
        </w:rPr>
        <w:t xml:space="preserve">2 </w:t>
      </w:r>
      <w:r w:rsidR="003C79ED">
        <w:rPr>
          <w:rFonts w:ascii="Times New Roman" w:eastAsia="Times New Roman" w:hAnsi="Times New Roman" w:cs="Times New Roman"/>
          <w:sz w:val="24"/>
          <w:szCs w:val="24"/>
        </w:rPr>
        <w:t xml:space="preserve">= 0.73; p = 0.02) and amphipods (Figure </w:t>
      </w:r>
      <w:r w:rsidR="00814CE9">
        <w:rPr>
          <w:rFonts w:ascii="Times New Roman" w:eastAsia="Times New Roman" w:hAnsi="Times New Roman" w:cs="Times New Roman"/>
          <w:sz w:val="24"/>
          <w:szCs w:val="24"/>
        </w:rPr>
        <w:t>6</w:t>
      </w:r>
      <w:r w:rsidR="003C79ED">
        <w:rPr>
          <w:rFonts w:ascii="Times New Roman" w:eastAsia="Times New Roman" w:hAnsi="Times New Roman" w:cs="Times New Roman"/>
          <w:sz w:val="24"/>
          <w:szCs w:val="24"/>
        </w:rPr>
        <w:t>).</w:t>
      </w:r>
    </w:p>
    <w:p w14:paraId="3BA7C917" w14:textId="77777777" w:rsidR="00715D55" w:rsidRDefault="00715D55">
      <w:pPr>
        <w:rPr>
          <w:rFonts w:ascii="Times New Roman" w:eastAsia="Times New Roman" w:hAnsi="Times New Roman" w:cs="Times New Roman"/>
          <w:sz w:val="24"/>
          <w:szCs w:val="24"/>
        </w:rPr>
      </w:pPr>
    </w:p>
    <w:p w14:paraId="2EDA4EF3"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Discussion</w:t>
      </w:r>
    </w:p>
    <w:p w14:paraId="34328415" w14:textId="77B63EEB" w:rsidR="00685D80" w:rsidRDefault="00685D80">
      <w:pPr>
        <w:rPr>
          <w:rFonts w:ascii="Times New Roman" w:eastAsia="Times New Roman" w:hAnsi="Times New Roman" w:cs="Times New Roman"/>
          <w:sz w:val="24"/>
          <w:szCs w:val="24"/>
        </w:rPr>
      </w:pPr>
    </w:p>
    <w:p w14:paraId="2598C525" w14:textId="195E909E" w:rsidR="006B1D2B" w:rsidRDefault="006B1D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combined results </w:t>
      </w:r>
      <w:r w:rsidR="00C239E7">
        <w:rPr>
          <w:rFonts w:ascii="Times New Roman" w:eastAsia="Times New Roman" w:hAnsi="Times New Roman" w:cs="Times New Roman"/>
          <w:sz w:val="24"/>
          <w:szCs w:val="24"/>
        </w:rPr>
        <w:t>corrob</w:t>
      </w:r>
      <w:r w:rsidR="004668F9">
        <w:rPr>
          <w:rFonts w:ascii="Times New Roman" w:eastAsia="Times New Roman" w:hAnsi="Times New Roman" w:cs="Times New Roman"/>
          <w:sz w:val="24"/>
          <w:szCs w:val="24"/>
        </w:rPr>
        <w:t xml:space="preserve">orate previous </w:t>
      </w:r>
      <w:r w:rsidR="00854325">
        <w:rPr>
          <w:rFonts w:ascii="Times New Roman" w:eastAsia="Times New Roman" w:hAnsi="Times New Roman" w:cs="Times New Roman"/>
          <w:sz w:val="24"/>
          <w:szCs w:val="24"/>
        </w:rPr>
        <w:t xml:space="preserve">findings </w:t>
      </w:r>
      <w:r w:rsidR="004668F9">
        <w:rPr>
          <w:rFonts w:ascii="Times New Roman" w:eastAsia="Times New Roman" w:hAnsi="Times New Roman" w:cs="Times New Roman"/>
          <w:sz w:val="24"/>
          <w:szCs w:val="24"/>
        </w:rPr>
        <w:t xml:space="preserve">(e.g., </w:t>
      </w:r>
      <w:proofErr w:type="spellStart"/>
      <w:r w:rsidR="004668F9">
        <w:rPr>
          <w:rFonts w:ascii="Times New Roman" w:eastAsia="Times New Roman" w:hAnsi="Times New Roman" w:cs="Times New Roman"/>
          <w:sz w:val="24"/>
          <w:szCs w:val="24"/>
        </w:rPr>
        <w:t>Timoshkin</w:t>
      </w:r>
      <w:proofErr w:type="spellEnd"/>
      <w:r w:rsidR="004668F9">
        <w:rPr>
          <w:rFonts w:ascii="Times New Roman" w:eastAsia="Times New Roman" w:hAnsi="Times New Roman" w:cs="Times New Roman"/>
          <w:sz w:val="24"/>
          <w:szCs w:val="24"/>
        </w:rPr>
        <w:t xml:space="preserve"> et al., 2016; 2018) that sewage pollution is entering Lake Baikal’s nearshore area and likely </w:t>
      </w:r>
      <w:r w:rsidR="003E64B9">
        <w:rPr>
          <w:rFonts w:ascii="Times New Roman" w:eastAsia="Times New Roman" w:hAnsi="Times New Roman" w:cs="Times New Roman"/>
          <w:sz w:val="24"/>
          <w:szCs w:val="24"/>
        </w:rPr>
        <w:t xml:space="preserve">is </w:t>
      </w:r>
      <w:r w:rsidR="00191FD0">
        <w:rPr>
          <w:rFonts w:ascii="Times New Roman" w:eastAsia="Times New Roman" w:hAnsi="Times New Roman" w:cs="Times New Roman"/>
          <w:sz w:val="24"/>
          <w:szCs w:val="24"/>
        </w:rPr>
        <w:t xml:space="preserve">responsible for changes in </w:t>
      </w:r>
      <w:r w:rsidR="004668F9">
        <w:rPr>
          <w:rFonts w:ascii="Times New Roman" w:eastAsia="Times New Roman" w:hAnsi="Times New Roman" w:cs="Times New Roman"/>
          <w:sz w:val="24"/>
          <w:szCs w:val="24"/>
        </w:rPr>
        <w:t>nearshore benthic communities. Unlike previous studies, we</w:t>
      </w:r>
      <w:r w:rsidR="00190BF3">
        <w:rPr>
          <w:rFonts w:ascii="Times New Roman" w:eastAsia="Times New Roman" w:hAnsi="Times New Roman" w:cs="Times New Roman"/>
          <w:sz w:val="24"/>
          <w:szCs w:val="24"/>
        </w:rPr>
        <w:t xml:space="preserve"> were able to</w:t>
      </w:r>
      <w:r w:rsidR="004668F9">
        <w:rPr>
          <w:rFonts w:ascii="Times New Roman" w:eastAsia="Times New Roman" w:hAnsi="Times New Roman" w:cs="Times New Roman"/>
          <w:sz w:val="24"/>
          <w:szCs w:val="24"/>
        </w:rPr>
        <w:t xml:space="preserve"> incorporate </w:t>
      </w:r>
      <w:r w:rsidR="00CC0FCC">
        <w:rPr>
          <w:rFonts w:ascii="Times New Roman" w:eastAsia="Times New Roman" w:hAnsi="Times New Roman" w:cs="Times New Roman"/>
          <w:sz w:val="24"/>
          <w:szCs w:val="24"/>
        </w:rPr>
        <w:t xml:space="preserve">highly </w:t>
      </w:r>
      <w:r w:rsidR="00205279">
        <w:rPr>
          <w:rFonts w:ascii="Times New Roman" w:eastAsia="Times New Roman" w:hAnsi="Times New Roman" w:cs="Times New Roman"/>
          <w:sz w:val="24"/>
          <w:szCs w:val="24"/>
        </w:rPr>
        <w:t>specific</w:t>
      </w:r>
      <w:r w:rsidR="00CC0FCC">
        <w:rPr>
          <w:rFonts w:ascii="Times New Roman" w:eastAsia="Times New Roman" w:hAnsi="Times New Roman" w:cs="Times New Roman"/>
          <w:sz w:val="24"/>
          <w:szCs w:val="24"/>
        </w:rPr>
        <w:t xml:space="preserve"> indicators of sewage pollution and food web structure to offer </w:t>
      </w:r>
      <w:r w:rsidR="00765F65">
        <w:rPr>
          <w:rFonts w:ascii="Times New Roman" w:eastAsia="Times New Roman" w:hAnsi="Times New Roman" w:cs="Times New Roman"/>
          <w:sz w:val="24"/>
          <w:szCs w:val="24"/>
        </w:rPr>
        <w:t>direct, quantitative relationships between human development and ecological responses</w:t>
      </w:r>
      <w:r w:rsidR="00CC0FCC">
        <w:rPr>
          <w:rFonts w:ascii="Times New Roman" w:eastAsia="Times New Roman" w:hAnsi="Times New Roman" w:cs="Times New Roman"/>
          <w:sz w:val="24"/>
          <w:szCs w:val="24"/>
        </w:rPr>
        <w:t xml:space="preserve">. </w:t>
      </w:r>
    </w:p>
    <w:p w14:paraId="5D7A7C51" w14:textId="77777777" w:rsidR="006B1D2B" w:rsidRDefault="006B1D2B">
      <w:pPr>
        <w:rPr>
          <w:rFonts w:ascii="Times New Roman" w:eastAsia="Times New Roman" w:hAnsi="Times New Roman" w:cs="Times New Roman"/>
          <w:sz w:val="24"/>
          <w:szCs w:val="24"/>
        </w:rPr>
      </w:pPr>
    </w:p>
    <w:p w14:paraId="6C1DB655" w14:textId="610AE2CA" w:rsidR="00784575" w:rsidRDefault="00784575">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Relating human settlements to sewage indicator concentrations </w:t>
      </w:r>
    </w:p>
    <w:p w14:paraId="79AB3792" w14:textId="77777777" w:rsidR="00784575" w:rsidRPr="00784575" w:rsidRDefault="00784575">
      <w:pPr>
        <w:rPr>
          <w:rFonts w:ascii="Times New Roman" w:eastAsia="Times New Roman" w:hAnsi="Times New Roman" w:cs="Times New Roman"/>
          <w:i/>
          <w:sz w:val="24"/>
          <w:szCs w:val="24"/>
        </w:rPr>
      </w:pPr>
    </w:p>
    <w:p w14:paraId="2CF767C4" w14:textId="1619CC56" w:rsidR="00E63B3C" w:rsidRDefault="00705FFE" w:rsidP="00383BC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agreement </w:t>
      </w:r>
      <w:r w:rsidR="00D8535D">
        <w:rPr>
          <w:rFonts w:ascii="Times New Roman" w:eastAsia="Times New Roman" w:hAnsi="Times New Roman" w:cs="Times New Roman"/>
          <w:sz w:val="24"/>
          <w:szCs w:val="24"/>
        </w:rPr>
        <w:t xml:space="preserve">with our expectations, </w:t>
      </w:r>
      <w:r>
        <w:rPr>
          <w:rFonts w:ascii="Times New Roman" w:eastAsia="Times New Roman" w:hAnsi="Times New Roman" w:cs="Times New Roman"/>
          <w:sz w:val="24"/>
          <w:szCs w:val="24"/>
        </w:rPr>
        <w:t xml:space="preserve">some </w:t>
      </w:r>
      <w:r w:rsidR="00D8535D">
        <w:rPr>
          <w:rFonts w:ascii="Times New Roman" w:eastAsia="Times New Roman" w:hAnsi="Times New Roman" w:cs="Times New Roman"/>
          <w:sz w:val="24"/>
          <w:szCs w:val="24"/>
        </w:rPr>
        <w:t xml:space="preserve">sewage pollution </w:t>
      </w:r>
      <w:r w:rsidR="00491178">
        <w:rPr>
          <w:rFonts w:ascii="Times New Roman" w:eastAsia="Times New Roman" w:hAnsi="Times New Roman" w:cs="Times New Roman"/>
          <w:sz w:val="24"/>
          <w:szCs w:val="24"/>
        </w:rPr>
        <w:t xml:space="preserve">indicators in </w:t>
      </w:r>
      <w:r w:rsidR="00D8535D">
        <w:rPr>
          <w:rFonts w:ascii="Times New Roman" w:eastAsia="Times New Roman" w:hAnsi="Times New Roman" w:cs="Times New Roman"/>
          <w:sz w:val="24"/>
          <w:szCs w:val="24"/>
        </w:rPr>
        <w:t>the nearshore of Lake Baikal w</w:t>
      </w:r>
      <w:r w:rsidR="00491178">
        <w:rPr>
          <w:rFonts w:ascii="Times New Roman" w:eastAsia="Times New Roman" w:hAnsi="Times New Roman" w:cs="Times New Roman"/>
          <w:sz w:val="24"/>
          <w:szCs w:val="24"/>
        </w:rPr>
        <w:t>ere</w:t>
      </w:r>
      <w:r w:rsidR="00D8535D">
        <w:rPr>
          <w:rFonts w:ascii="Times New Roman" w:eastAsia="Times New Roman" w:hAnsi="Times New Roman" w:cs="Times New Roman"/>
          <w:sz w:val="24"/>
          <w:szCs w:val="24"/>
        </w:rPr>
        <w:t xml:space="preserve"> associated with size of and distance from human settlements</w:t>
      </w:r>
      <w:r w:rsidR="00123693">
        <w:rPr>
          <w:rFonts w:ascii="Times New Roman" w:eastAsia="Times New Roman" w:hAnsi="Times New Roman" w:cs="Times New Roman"/>
          <w:sz w:val="24"/>
          <w:szCs w:val="24"/>
        </w:rPr>
        <w:t xml:space="preserve">. </w:t>
      </w:r>
      <w:r w:rsidR="00383BCD">
        <w:rPr>
          <w:rFonts w:ascii="Times New Roman" w:eastAsia="Times New Roman" w:hAnsi="Times New Roman" w:cs="Times New Roman"/>
          <w:sz w:val="24"/>
          <w:szCs w:val="24"/>
        </w:rPr>
        <w:t>Total PPCP, macroinvertebrate δ</w:t>
      </w:r>
      <w:r w:rsidR="00383BCD" w:rsidRPr="000E056C">
        <w:rPr>
          <w:rFonts w:ascii="Times New Roman" w:eastAsia="Times New Roman" w:hAnsi="Times New Roman" w:cs="Times New Roman"/>
          <w:sz w:val="24"/>
          <w:szCs w:val="24"/>
          <w:vertAlign w:val="superscript"/>
        </w:rPr>
        <w:t>15</w:t>
      </w:r>
      <w:r w:rsidR="00383BCD">
        <w:rPr>
          <w:rFonts w:ascii="Times New Roman" w:eastAsia="Times New Roman" w:hAnsi="Times New Roman" w:cs="Times New Roman"/>
          <w:sz w:val="24"/>
          <w:szCs w:val="24"/>
        </w:rPr>
        <w:t>N, and</w:t>
      </w:r>
      <w:r>
        <w:rPr>
          <w:rFonts w:ascii="Times New Roman" w:eastAsia="Times New Roman" w:hAnsi="Times New Roman" w:cs="Times New Roman"/>
          <w:sz w:val="24"/>
          <w:szCs w:val="24"/>
        </w:rPr>
        <w:t>,</w:t>
      </w:r>
      <w:r w:rsidR="00383BCD">
        <w:rPr>
          <w:rFonts w:ascii="Times New Roman" w:eastAsia="Times New Roman" w:hAnsi="Times New Roman" w:cs="Times New Roman"/>
          <w:sz w:val="24"/>
          <w:szCs w:val="24"/>
        </w:rPr>
        <w:t xml:space="preserve"> to some degree</w:t>
      </w:r>
      <w:r>
        <w:rPr>
          <w:rFonts w:ascii="Times New Roman" w:eastAsia="Times New Roman" w:hAnsi="Times New Roman" w:cs="Times New Roman"/>
          <w:sz w:val="24"/>
          <w:szCs w:val="24"/>
        </w:rPr>
        <w:t>,</w:t>
      </w:r>
      <w:r w:rsidR="00383BCD">
        <w:rPr>
          <w:rFonts w:ascii="Times New Roman" w:eastAsia="Times New Roman" w:hAnsi="Times New Roman" w:cs="Times New Roman"/>
          <w:sz w:val="24"/>
          <w:szCs w:val="24"/>
        </w:rPr>
        <w:t xml:space="preserve"> total phosphorus concentrations increased with </w:t>
      </w:r>
      <w:r w:rsidR="00B63560">
        <w:rPr>
          <w:rFonts w:ascii="Times New Roman" w:eastAsia="Times New Roman" w:hAnsi="Times New Roman" w:cs="Times New Roman"/>
          <w:sz w:val="24"/>
          <w:szCs w:val="24"/>
        </w:rPr>
        <w:t>IDW</w:t>
      </w:r>
      <w:r w:rsidR="00383BCD">
        <w:rPr>
          <w:rFonts w:ascii="Times New Roman" w:eastAsia="Times New Roman" w:hAnsi="Times New Roman" w:cs="Times New Roman"/>
          <w:sz w:val="24"/>
          <w:szCs w:val="24"/>
        </w:rPr>
        <w:t xml:space="preserve"> population. </w:t>
      </w:r>
      <w:r w:rsidR="00D8535D">
        <w:rPr>
          <w:rFonts w:ascii="Times New Roman" w:eastAsia="Times New Roman" w:hAnsi="Times New Roman" w:cs="Times New Roman"/>
          <w:sz w:val="24"/>
          <w:szCs w:val="24"/>
        </w:rPr>
        <w:t>The</w:t>
      </w:r>
      <w:r w:rsidR="00383BCD">
        <w:rPr>
          <w:rFonts w:ascii="Times New Roman" w:eastAsia="Times New Roman" w:hAnsi="Times New Roman" w:cs="Times New Roman"/>
          <w:sz w:val="24"/>
          <w:szCs w:val="24"/>
        </w:rPr>
        <w:t>se</w:t>
      </w:r>
      <w:r w:rsidR="00D8535D">
        <w:rPr>
          <w:rFonts w:ascii="Times New Roman" w:eastAsia="Times New Roman" w:hAnsi="Times New Roman" w:cs="Times New Roman"/>
          <w:sz w:val="24"/>
          <w:szCs w:val="24"/>
        </w:rPr>
        <w:t xml:space="preserve"> </w:t>
      </w:r>
      <w:r w:rsidR="00BE72A9">
        <w:rPr>
          <w:rFonts w:ascii="Times New Roman" w:eastAsia="Times New Roman" w:hAnsi="Times New Roman" w:cs="Times New Roman"/>
          <w:sz w:val="24"/>
          <w:szCs w:val="24"/>
        </w:rPr>
        <w:t xml:space="preserve">sewage </w:t>
      </w:r>
      <w:r w:rsidR="00383BCD">
        <w:rPr>
          <w:rFonts w:ascii="Times New Roman" w:eastAsia="Times New Roman" w:hAnsi="Times New Roman" w:cs="Times New Roman"/>
          <w:sz w:val="24"/>
          <w:szCs w:val="24"/>
        </w:rPr>
        <w:t xml:space="preserve">gradients </w:t>
      </w:r>
      <w:r w:rsidR="00BE72A9">
        <w:rPr>
          <w:rFonts w:ascii="Times New Roman" w:eastAsia="Times New Roman" w:hAnsi="Times New Roman" w:cs="Times New Roman"/>
          <w:sz w:val="24"/>
          <w:szCs w:val="24"/>
        </w:rPr>
        <w:t>created by</w:t>
      </w:r>
      <w:r w:rsidR="00381463">
        <w:rPr>
          <w:rFonts w:ascii="Times New Roman" w:eastAsia="Times New Roman" w:hAnsi="Times New Roman" w:cs="Times New Roman"/>
          <w:sz w:val="24"/>
          <w:szCs w:val="24"/>
        </w:rPr>
        <w:t xml:space="preserve"> highly</w:t>
      </w:r>
      <w:r w:rsidR="00D8535D">
        <w:rPr>
          <w:rFonts w:ascii="Times New Roman" w:eastAsia="Times New Roman" w:hAnsi="Times New Roman" w:cs="Times New Roman"/>
          <w:sz w:val="24"/>
          <w:szCs w:val="24"/>
        </w:rPr>
        <w:t xml:space="preserve"> localized settlements</w:t>
      </w:r>
      <w:r w:rsidR="000C2C76">
        <w:rPr>
          <w:rFonts w:ascii="Times New Roman" w:eastAsia="Times New Roman" w:hAnsi="Times New Roman" w:cs="Times New Roman"/>
          <w:sz w:val="24"/>
          <w:szCs w:val="24"/>
        </w:rPr>
        <w:t xml:space="preserve"> </w:t>
      </w:r>
      <w:r w:rsidR="00E45EB1">
        <w:rPr>
          <w:rFonts w:ascii="Times New Roman" w:eastAsia="Times New Roman" w:hAnsi="Times New Roman" w:cs="Times New Roman"/>
          <w:sz w:val="24"/>
          <w:szCs w:val="24"/>
        </w:rPr>
        <w:t>are</w:t>
      </w:r>
      <w:r w:rsidR="00D8535D">
        <w:rPr>
          <w:rFonts w:ascii="Times New Roman" w:eastAsia="Times New Roman" w:hAnsi="Times New Roman" w:cs="Times New Roman"/>
          <w:sz w:val="24"/>
          <w:szCs w:val="24"/>
        </w:rPr>
        <w:t xml:space="preserve"> </w:t>
      </w:r>
      <w:r w:rsidR="00115FCB" w:rsidRPr="00115FCB">
        <w:rPr>
          <w:rFonts w:ascii="Times New Roman" w:eastAsia="Times New Roman" w:hAnsi="Times New Roman" w:cs="Times New Roman"/>
          <w:sz w:val="24"/>
          <w:szCs w:val="24"/>
        </w:rPr>
        <w:t>noteworthy</w:t>
      </w:r>
      <w:r w:rsidR="00D8535D">
        <w:rPr>
          <w:rFonts w:ascii="Times New Roman" w:eastAsia="Times New Roman" w:hAnsi="Times New Roman" w:cs="Times New Roman"/>
          <w:sz w:val="24"/>
          <w:szCs w:val="24"/>
        </w:rPr>
        <w:t xml:space="preserve"> considering that Baikal’s shoreline</w:t>
      </w:r>
      <w:r w:rsidR="000C2C76">
        <w:rPr>
          <w:rFonts w:ascii="Times New Roman" w:eastAsia="Times New Roman" w:hAnsi="Times New Roman" w:cs="Times New Roman"/>
          <w:sz w:val="24"/>
          <w:szCs w:val="24"/>
        </w:rPr>
        <w:t>, including our study area,</w:t>
      </w:r>
      <w:r w:rsidR="00D8535D">
        <w:rPr>
          <w:rFonts w:ascii="Times New Roman" w:eastAsia="Times New Roman" w:hAnsi="Times New Roman" w:cs="Times New Roman"/>
          <w:sz w:val="24"/>
          <w:szCs w:val="24"/>
        </w:rPr>
        <w:t xml:space="preserve"> is largely </w:t>
      </w:r>
      <w:r>
        <w:rPr>
          <w:rFonts w:ascii="Times New Roman" w:eastAsia="Times New Roman" w:hAnsi="Times New Roman" w:cs="Times New Roman"/>
          <w:sz w:val="24"/>
          <w:szCs w:val="24"/>
        </w:rPr>
        <w:t xml:space="preserve">free </w:t>
      </w:r>
      <w:r w:rsidR="00D8535D">
        <w:rPr>
          <w:rFonts w:ascii="Times New Roman" w:eastAsia="Times New Roman" w:hAnsi="Times New Roman" w:cs="Times New Roman"/>
          <w:sz w:val="24"/>
          <w:szCs w:val="24"/>
        </w:rPr>
        <w:t xml:space="preserve">of lakeside development </w:t>
      </w:r>
      <w:r w:rsidR="007E0849">
        <w:rPr>
          <w:rFonts w:ascii="Times New Roman" w:eastAsia="Times New Roman" w:hAnsi="Times New Roman" w:cs="Times New Roman"/>
          <w:sz w:val="24"/>
          <w:szCs w:val="24"/>
        </w:rPr>
        <w:fldChar w:fldCharType="begin"/>
      </w:r>
      <w:r w:rsidR="007E0849">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Pr>
          <w:rFonts w:ascii="Times New Roman" w:eastAsia="Times New Roman" w:hAnsi="Times New Roman" w:cs="Times New Roman"/>
          <w:sz w:val="24"/>
          <w:szCs w:val="24"/>
        </w:rPr>
        <w:fldChar w:fldCharType="separate"/>
      </w:r>
      <w:r w:rsidR="007E0849" w:rsidRPr="007E0849">
        <w:rPr>
          <w:rFonts w:ascii="Times New Roman" w:hAnsi="Times New Roman" w:cs="Times New Roman"/>
          <w:sz w:val="24"/>
        </w:rPr>
        <w:t>(Moore et al. 2009)</w:t>
      </w:r>
      <w:r w:rsidR="007E0849">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w:t>
      </w:r>
      <w:r w:rsidR="00E45EB1">
        <w:rPr>
          <w:rFonts w:ascii="Times New Roman" w:eastAsia="Times New Roman" w:hAnsi="Times New Roman" w:cs="Times New Roman"/>
          <w:sz w:val="24"/>
          <w:szCs w:val="24"/>
        </w:rPr>
        <w:t xml:space="preserve"> Furthermore, the use of sewage-associated </w:t>
      </w:r>
      <w:r w:rsidR="00C332CF">
        <w:rPr>
          <w:rFonts w:ascii="Times New Roman" w:eastAsia="Times New Roman" w:hAnsi="Times New Roman" w:cs="Times New Roman"/>
          <w:sz w:val="24"/>
          <w:szCs w:val="24"/>
        </w:rPr>
        <w:t>indicators</w:t>
      </w:r>
      <w:r w:rsidR="00E45EB1">
        <w:rPr>
          <w:rFonts w:ascii="Times New Roman" w:eastAsia="Times New Roman" w:hAnsi="Times New Roman" w:cs="Times New Roman"/>
          <w:sz w:val="24"/>
          <w:szCs w:val="24"/>
        </w:rPr>
        <w:t>, such as PPCPs and δ</w:t>
      </w:r>
      <w:r w:rsidR="00E45EB1" w:rsidRPr="000E056C">
        <w:rPr>
          <w:rFonts w:ascii="Times New Roman" w:eastAsia="Times New Roman" w:hAnsi="Times New Roman" w:cs="Times New Roman"/>
          <w:sz w:val="24"/>
          <w:szCs w:val="24"/>
          <w:vertAlign w:val="superscript"/>
        </w:rPr>
        <w:t>15</w:t>
      </w:r>
      <w:r w:rsidR="00E45EB1">
        <w:rPr>
          <w:rFonts w:ascii="Times New Roman" w:eastAsia="Times New Roman" w:hAnsi="Times New Roman" w:cs="Times New Roman"/>
          <w:sz w:val="24"/>
          <w:szCs w:val="24"/>
        </w:rPr>
        <w:t>N</w:t>
      </w:r>
      <w:r w:rsidR="00C332CF">
        <w:rPr>
          <w:rFonts w:ascii="Times New Roman" w:eastAsia="Times New Roman" w:hAnsi="Times New Roman" w:cs="Times New Roman"/>
          <w:sz w:val="24"/>
          <w:szCs w:val="24"/>
        </w:rPr>
        <w:t>,</w:t>
      </w:r>
      <w:r w:rsidR="00E45EB1">
        <w:rPr>
          <w:rFonts w:ascii="Times New Roman" w:eastAsia="Times New Roman" w:hAnsi="Times New Roman" w:cs="Times New Roman"/>
          <w:sz w:val="24"/>
          <w:szCs w:val="24"/>
        </w:rPr>
        <w:t xml:space="preserve"> proved necessary for defining sewage gradients. </w:t>
      </w:r>
      <w:r w:rsidR="002C1737">
        <w:rPr>
          <w:rFonts w:ascii="Times New Roman" w:eastAsia="Times New Roman" w:hAnsi="Times New Roman" w:cs="Times New Roman"/>
          <w:sz w:val="24"/>
          <w:szCs w:val="24"/>
        </w:rPr>
        <w:t xml:space="preserve">The use of nutrients as indicators </w:t>
      </w:r>
      <w:r w:rsidR="00C332CF">
        <w:rPr>
          <w:rFonts w:ascii="Times New Roman" w:eastAsia="Times New Roman" w:hAnsi="Times New Roman" w:cs="Times New Roman"/>
          <w:sz w:val="24"/>
          <w:szCs w:val="24"/>
        </w:rPr>
        <w:t xml:space="preserve">alone </w:t>
      </w:r>
      <w:r w:rsidR="002C1737">
        <w:rPr>
          <w:rFonts w:ascii="Times New Roman" w:eastAsia="Times New Roman" w:hAnsi="Times New Roman" w:cs="Times New Roman"/>
          <w:sz w:val="24"/>
          <w:szCs w:val="24"/>
        </w:rPr>
        <w:t>would not reveal sewage pollution</w:t>
      </w:r>
      <w:r w:rsidR="00C332CF">
        <w:rPr>
          <w:rFonts w:ascii="Times New Roman" w:eastAsia="Times New Roman" w:hAnsi="Times New Roman" w:cs="Times New Roman"/>
          <w:sz w:val="24"/>
          <w:szCs w:val="24"/>
        </w:rPr>
        <w:t xml:space="preserve"> gradients</w:t>
      </w:r>
      <w:r>
        <w:rPr>
          <w:rFonts w:ascii="Times New Roman" w:eastAsia="Times New Roman" w:hAnsi="Times New Roman" w:cs="Times New Roman"/>
          <w:sz w:val="24"/>
          <w:szCs w:val="24"/>
        </w:rPr>
        <w:t xml:space="preserve">, since nutrients were not </w:t>
      </w:r>
      <w:r w:rsidR="00C332CF">
        <w:rPr>
          <w:rFonts w:ascii="Times New Roman" w:eastAsia="Times New Roman" w:hAnsi="Times New Roman" w:cs="Times New Roman"/>
          <w:sz w:val="24"/>
          <w:szCs w:val="24"/>
        </w:rPr>
        <w:t xml:space="preserve">strongly </w:t>
      </w:r>
      <w:r>
        <w:rPr>
          <w:rFonts w:ascii="Times New Roman" w:eastAsia="Times New Roman" w:hAnsi="Times New Roman" w:cs="Times New Roman"/>
          <w:sz w:val="24"/>
          <w:szCs w:val="24"/>
        </w:rPr>
        <w:t xml:space="preserve">correlated with </w:t>
      </w:r>
      <w:r w:rsidR="00C332CF">
        <w:rPr>
          <w:rFonts w:ascii="Times New Roman" w:eastAsia="Times New Roman" w:hAnsi="Times New Roman" w:cs="Times New Roman"/>
          <w:sz w:val="24"/>
          <w:szCs w:val="24"/>
        </w:rPr>
        <w:t>IDW population</w:t>
      </w:r>
      <w:r w:rsidR="00BE72A9">
        <w:rPr>
          <w:rFonts w:ascii="Times New Roman" w:eastAsia="Times New Roman" w:hAnsi="Times New Roman" w:cs="Times New Roman"/>
          <w:sz w:val="24"/>
          <w:szCs w:val="24"/>
        </w:rPr>
        <w:t xml:space="preserve"> and could come from diverse sources</w:t>
      </w:r>
      <w:r w:rsidR="002C1737">
        <w:rPr>
          <w:rFonts w:ascii="Times New Roman" w:eastAsia="Times New Roman" w:hAnsi="Times New Roman" w:cs="Times New Roman"/>
          <w:sz w:val="24"/>
          <w:szCs w:val="24"/>
        </w:rPr>
        <w:t xml:space="preserve">. </w:t>
      </w:r>
      <w:r w:rsidR="00C332CF">
        <w:rPr>
          <w:rFonts w:ascii="Times New Roman" w:eastAsia="Times New Roman" w:hAnsi="Times New Roman" w:cs="Times New Roman"/>
          <w:sz w:val="24"/>
          <w:szCs w:val="24"/>
        </w:rPr>
        <w:t>For example, m</w:t>
      </w:r>
      <w:r w:rsidR="00FC5D9D">
        <w:rPr>
          <w:rFonts w:ascii="Times New Roman" w:eastAsia="Times New Roman" w:hAnsi="Times New Roman" w:cs="Times New Roman"/>
          <w:sz w:val="24"/>
          <w:szCs w:val="24"/>
        </w:rPr>
        <w:t xml:space="preserve">elting permafrost </w:t>
      </w:r>
      <w:r w:rsidR="00EC3D3F">
        <w:rPr>
          <w:rFonts w:ascii="Times New Roman" w:eastAsia="Times New Roman" w:hAnsi="Times New Roman" w:cs="Times New Roman"/>
          <w:sz w:val="24"/>
          <w:szCs w:val="24"/>
        </w:rPr>
        <w:t>in</w:t>
      </w:r>
      <w:r w:rsidR="00D53E5C">
        <w:rPr>
          <w:rFonts w:ascii="Times New Roman" w:eastAsia="Times New Roman" w:hAnsi="Times New Roman" w:cs="Times New Roman"/>
          <w:sz w:val="24"/>
          <w:szCs w:val="24"/>
        </w:rPr>
        <w:t xml:space="preserve"> Lake Baikal’s </w:t>
      </w:r>
      <w:r w:rsidR="000E7380">
        <w:rPr>
          <w:rFonts w:ascii="Times New Roman" w:eastAsia="Times New Roman" w:hAnsi="Times New Roman" w:cs="Times New Roman"/>
          <w:sz w:val="24"/>
          <w:szCs w:val="24"/>
        </w:rPr>
        <w:t xml:space="preserve">watershed </w:t>
      </w:r>
      <w:r w:rsidR="00C451C6">
        <w:rPr>
          <w:rFonts w:ascii="Times New Roman" w:eastAsia="Times New Roman" w:hAnsi="Times New Roman" w:cs="Times New Roman"/>
          <w:sz w:val="24"/>
          <w:szCs w:val="24"/>
        </w:rPr>
        <w:t xml:space="preserve">(Anisimov &amp; </w:t>
      </w:r>
      <w:proofErr w:type="spellStart"/>
      <w:r w:rsidR="00C451C6">
        <w:rPr>
          <w:rFonts w:ascii="Times New Roman" w:eastAsia="Times New Roman" w:hAnsi="Times New Roman" w:cs="Times New Roman"/>
          <w:sz w:val="24"/>
          <w:szCs w:val="24"/>
        </w:rPr>
        <w:t>Reneva</w:t>
      </w:r>
      <w:proofErr w:type="spellEnd"/>
      <w:r w:rsidR="00C451C6">
        <w:rPr>
          <w:rFonts w:ascii="Times New Roman" w:eastAsia="Times New Roman" w:hAnsi="Times New Roman" w:cs="Times New Roman"/>
          <w:sz w:val="24"/>
          <w:szCs w:val="24"/>
        </w:rPr>
        <w:t xml:space="preserve">, 2006) </w:t>
      </w:r>
      <w:r w:rsidR="00D53E5C">
        <w:rPr>
          <w:rFonts w:ascii="Times New Roman" w:eastAsia="Times New Roman" w:hAnsi="Times New Roman" w:cs="Times New Roman"/>
          <w:sz w:val="24"/>
          <w:szCs w:val="24"/>
        </w:rPr>
        <w:t>and the Seleng</w:t>
      </w:r>
      <w:r w:rsidR="00C451C6">
        <w:rPr>
          <w:rFonts w:ascii="Times New Roman" w:eastAsia="Times New Roman" w:hAnsi="Times New Roman" w:cs="Times New Roman"/>
          <w:sz w:val="24"/>
          <w:szCs w:val="24"/>
        </w:rPr>
        <w:t>a</w:t>
      </w:r>
      <w:r w:rsidR="000E7380">
        <w:rPr>
          <w:rFonts w:ascii="Times New Roman" w:eastAsia="Times New Roman" w:hAnsi="Times New Roman" w:cs="Times New Roman"/>
          <w:sz w:val="24"/>
          <w:szCs w:val="24"/>
        </w:rPr>
        <w:t xml:space="preserve"> River</w:t>
      </w:r>
      <w:r w:rsidR="00C451C6">
        <w:rPr>
          <w:rFonts w:ascii="Times New Roman" w:eastAsia="Times New Roman" w:hAnsi="Times New Roman" w:cs="Times New Roman"/>
          <w:sz w:val="24"/>
          <w:szCs w:val="24"/>
        </w:rPr>
        <w:t xml:space="preserve"> </w:t>
      </w:r>
      <w:r w:rsidR="0055131D">
        <w:rPr>
          <w:rFonts w:ascii="Times New Roman" w:eastAsia="Times New Roman" w:hAnsi="Times New Roman" w:cs="Times New Roman"/>
          <w:sz w:val="24"/>
          <w:szCs w:val="24"/>
        </w:rPr>
        <w:t xml:space="preserve">basin </w:t>
      </w:r>
      <w:r w:rsidR="00C451C6">
        <w:rPr>
          <w:rFonts w:ascii="Times New Roman" w:eastAsia="Times New Roman" w:hAnsi="Times New Roman" w:cs="Times New Roman"/>
          <w:sz w:val="24"/>
          <w:szCs w:val="24"/>
        </w:rPr>
        <w:t>(</w:t>
      </w:r>
      <w:proofErr w:type="spellStart"/>
      <w:r w:rsidR="00C451C6">
        <w:rPr>
          <w:rFonts w:ascii="Times New Roman" w:eastAsia="Times New Roman" w:hAnsi="Times New Roman" w:cs="Times New Roman"/>
          <w:sz w:val="24"/>
          <w:szCs w:val="24"/>
        </w:rPr>
        <w:t>Tornqvist</w:t>
      </w:r>
      <w:proofErr w:type="spellEnd"/>
      <w:r w:rsidR="00C451C6">
        <w:rPr>
          <w:rFonts w:ascii="Times New Roman" w:eastAsia="Times New Roman" w:hAnsi="Times New Roman" w:cs="Times New Roman"/>
          <w:sz w:val="24"/>
          <w:szCs w:val="24"/>
        </w:rPr>
        <w:t xml:space="preserve"> et al., 2014) have the potential to contribute substantial nutrient loadings.</w:t>
      </w:r>
      <w:r w:rsidR="000E7380">
        <w:rPr>
          <w:rFonts w:ascii="Times New Roman" w:eastAsia="Times New Roman" w:hAnsi="Times New Roman" w:cs="Times New Roman"/>
          <w:sz w:val="24"/>
          <w:szCs w:val="24"/>
        </w:rPr>
        <w:t xml:space="preserve"> </w:t>
      </w:r>
      <w:r w:rsidR="00157F57">
        <w:rPr>
          <w:rFonts w:ascii="Times New Roman" w:eastAsia="Times New Roman" w:hAnsi="Times New Roman" w:cs="Times New Roman"/>
          <w:sz w:val="24"/>
          <w:szCs w:val="24"/>
        </w:rPr>
        <w:t>While n</w:t>
      </w:r>
      <w:r w:rsidR="000E7380">
        <w:rPr>
          <w:rFonts w:ascii="Times New Roman" w:eastAsia="Times New Roman" w:hAnsi="Times New Roman" w:cs="Times New Roman"/>
          <w:sz w:val="24"/>
          <w:szCs w:val="24"/>
        </w:rPr>
        <w:t xml:space="preserve">utrients also </w:t>
      </w:r>
      <w:r w:rsidR="00C03D31">
        <w:rPr>
          <w:rFonts w:ascii="Times New Roman" w:eastAsia="Times New Roman" w:hAnsi="Times New Roman" w:cs="Times New Roman"/>
          <w:sz w:val="24"/>
          <w:szCs w:val="24"/>
        </w:rPr>
        <w:t xml:space="preserve">could </w:t>
      </w:r>
      <w:r w:rsidR="000E7380">
        <w:rPr>
          <w:rFonts w:ascii="Times New Roman" w:eastAsia="Times New Roman" w:hAnsi="Times New Roman" w:cs="Times New Roman"/>
          <w:sz w:val="24"/>
          <w:szCs w:val="24"/>
        </w:rPr>
        <w:t xml:space="preserve">be contributed by </w:t>
      </w:r>
      <w:r w:rsidR="00765F65">
        <w:rPr>
          <w:rFonts w:ascii="Times New Roman" w:eastAsia="Times New Roman" w:hAnsi="Times New Roman" w:cs="Times New Roman"/>
          <w:sz w:val="24"/>
          <w:szCs w:val="24"/>
        </w:rPr>
        <w:t xml:space="preserve">agriculture (Powers et al., 2016), atmospheric deposition </w:t>
      </w:r>
      <w:r w:rsidR="00157F57">
        <w:rPr>
          <w:rFonts w:ascii="Times New Roman" w:eastAsia="Times New Roman" w:hAnsi="Times New Roman" w:cs="Times New Roman"/>
          <w:sz w:val="24"/>
          <w:szCs w:val="24"/>
        </w:rPr>
        <w:fldChar w:fldCharType="begin"/>
      </w:r>
      <w:r w:rsidR="00157F57">
        <w:rPr>
          <w:rFonts w:ascii="Times New Roman" w:eastAsia="Times New Roman" w:hAnsi="Times New Roman" w:cs="Times New Roman"/>
          <w:sz w:val="24"/>
          <w:szCs w:val="24"/>
        </w:rPr>
        <w:instrText xml:space="preserve"> ADDIN ZOTERO_ITEM CSL_CITATION {"citationID":"TNonCfUm","properties":{"formattedCitation":"(Galloway et al. 2004; Monteith et al. 2007; Stoddard et al. 2016)","plainCitation":"(Galloway et al. 2004; Monteith et al. 2007; Stoddard et al. 2016)","noteIndex":0},"citationItems":[{"id":3779,"uris":["http://zotero.org/users/2645460/items/PSJZBSFW"],"uri":["http://zotero.org/users/2645460/items/PSJZBSFW"],"itemData":{"id":3779,"type":"article-journal","abstract":"This paper contrasts the natural and anthropogenic controls on the conversion of unreactive N2 to more reactive forms of nitrogen (Nr). A variety of data sets are used to construct global N budgets for 1860 and the early 1990s and to make projections for the global N budget in 2050. Regional N budgets for Asia, North America, and other major regions for the early 1990s, as well as the marine N budget, are presented to highlight the dominant ﬂuxes of nitrogen in each region. Important ﬁndings are that human activities increasingly dominate the N budget at the global and at most regional scales, the terrestrial and open ocean N budgets are essentially disconnected, and the ﬁxed forms of N are accumulating in most environmental reservoirs. The largest uncertainties in our understanding of the N budget at most scales are the rates of natural biological nitrogen ﬁxation, the amount of Nr storage in most environmental reservoirs, and the production rates of N2 by denitriﬁcation.","container-title":"Biogeochemistry","DOI":"10.1007/s10533-004-0370-0","ISSN":"0168-2563, 1573-515X","issue":"2","journalAbbreviation":"Biogeochemistry","language":"en","page":"153-226","source":"DOI.org (Crossref)","title":"Nitrogen Cycles: Past, Present, and Future","title-short":"Nitrogen Cycles","volume":"70","author":[{"family":"Galloway","given":"J. N."},{"family":"Dentener","given":"F. J."},{"family":"Capone","given":"D. G."},{"family":"Boyer","given":"E. W."},{"family":"Howarth","given":"R. W."},{"family":"Seitzinger","given":"S. P."},{"family":"Asner","given":"G. P."},{"family":"Cleveland","given":"C. C."},{"family":"Green","given":"P. A."},{"family":"Holland","given":"E. A."},{"family":"Karl","given":"D. M."},{"family":"Michaels","given":"A. F."},{"family":"Porter","given":"J. H."},{"family":"Townsend","given":"A. R."},{"family":"V</w:instrText>
      </w:r>
      <w:r w:rsidR="00157F57">
        <w:rPr>
          <w:rFonts w:ascii="Tahoma" w:eastAsia="Times New Roman" w:hAnsi="Tahoma" w:cs="Tahoma"/>
          <w:sz w:val="24"/>
          <w:szCs w:val="24"/>
        </w:rPr>
        <w:instrText>�</w:instrText>
      </w:r>
      <w:r w:rsidR="00157F57">
        <w:rPr>
          <w:rFonts w:ascii="Times New Roman" w:eastAsia="Times New Roman" w:hAnsi="Times New Roman" w:cs="Times New Roman"/>
          <w:sz w:val="24"/>
          <w:szCs w:val="24"/>
        </w:rPr>
        <w:instrText xml:space="preserve">osmarty","given":"C. J."}],"issued":{"date-parts":[["2004",9]]}}},{"id":3746,"uris":["http://zotero.org/users/2645460/items/BQIC7SRH"],"uri":["http://zotero.org/users/2645460/items/BQIC7SRH"],"itemData":{"id":3746,"type":"article-journal","abstract":"There have been widespread reports of surface waters in many remote glaciated regions of North America and Northern Europe becoming browner as levels of dissolved organic carbon have increased. Several hypotheses have been proposed to explain the effect, including recent climate change, but the question remains controversial. A new survey of time series data from more than 500 remote lakes and streams, combined with a simple model, now shows that dissolved organic carbon concentrations are in fact closely related to the decline in the sulphate and seasalt content of atmospheric deposition. Dissolved organic carbon concentrations may therefore be returning towards levels that would have been typical prior to the first onset of acid rain during the nineteenth century.","container-title":"Nature","DOI":"10.1038/nature06316","ISSN":"1476-4687","issue":"7169","language":"en","page":"537-540","source":"www.nature.com","title":"Dissolved organic carbon trends resulting from changes in atmospheric deposition chemistry","volume":"450","author":[{"family":"Monteith","given":"Donald T."},{"family":"Stoddard","given":"John L."},{"family":"Evans","given":"Christopher D."},{"family":"Wit","given":"Heleen A.","non-dropping-particle":"de"},{"family":"Forsius","given":"Martin"},{"family":"Høgåsen","given":"Tore"},{"family":"Wilander","given":"Anders"},{"family":"Skjelkvåle","given":"Brit Lisa"},{"family":"Jeffries","given":"Dean S."},{"family":"Vuorenmaa","given":"Jussi"},{"family":"Keller","given":"Bill"},{"family":"Kopácek","given":"Jiri"},{"family":"Vesely","given":"Josef"}],"issued":{"date-parts":[["2007",11]]}}},{"id":3776,"uris":["http://zotero.org/users/2645460/items/4B5UCIMC"],"uri":["http://zotero.org/users/2645460/items/4B5UCIMC"],"itemData":{"id":3776,"type":"article-journal","abstract":"We describe continental-scale increases in lake and stream total phosphorus (TP) concentrations, identified through periodic probability surveys of thousands of water bodies in the conterminous U.S. The increases, observed over the period 2000–2014 were most notable in sites in relatively undisturbed catchments and where TP was initially low (e.g., less than 10 μg L–1). Nationally, the percentage of stream length in the U.S. with TP ≤ 10 μg L–1 decreased from 24.5 to 10.4 to 1.6% from 2004 to 2009 to 2014; the percentage of lakes with TP ≤ 10 μg L–1 decreased from 24.9 to 6.7% between 2007 and 2012. Increasing TP concentrations appear to be ubiquitous, but their presence in undeveloped catchments suggests that they cannot be entirely attributed to either point or common non-point sources of TP.","container-title":"Environmental Science &amp; Technology","DOI":"10.1021/acs.est.5b05950","ISSN":"0013-936X","issue":"7","journalAbbreviation":"Environ. Sci. Technol.","page":"3409-3415","source":"ACS Publications","title":"Continental-Scale Increase in Lake and Stream Phosphorus: Are Oligotrophic Systems Disappearing in the United States?","title-short":"Continental-Scale Increase in Lake and Stream Phosphorus","volume":"50","author":[{"family":"Stoddard","given":"John L."},{"family":"Van Sickle","given":"John"},{"family":"Herlihy","given":"Alan T."},{"family":"Brahney","given":"Janice"},{"family":"Paulsen","given":"Steven"},{"family":"Peck","given":"David V."},{"family":"Mitchell","given":"Richard"},{"family":"Pollard","given":"Amina I."}],"issued":{"date-parts":[["2016",4,5]]}}}],"schema":"https://github.com/citation-style-language/schema/raw/master/csl-citation.json"} </w:instrText>
      </w:r>
      <w:r w:rsidR="00157F57">
        <w:rPr>
          <w:rFonts w:ascii="Times New Roman" w:eastAsia="Times New Roman" w:hAnsi="Times New Roman" w:cs="Times New Roman"/>
          <w:sz w:val="24"/>
          <w:szCs w:val="24"/>
        </w:rPr>
        <w:fldChar w:fldCharType="separate"/>
      </w:r>
      <w:r w:rsidR="00157F57" w:rsidRPr="00D63E42">
        <w:rPr>
          <w:rFonts w:ascii="Times New Roman" w:hAnsi="Times New Roman" w:cs="Times New Roman"/>
          <w:sz w:val="24"/>
        </w:rPr>
        <w:t>(Galloway et al. 2004; Monteith et al. 2007; Stoddard et al. 2016)</w:t>
      </w:r>
      <w:r w:rsidR="00157F57">
        <w:rPr>
          <w:rFonts w:ascii="Times New Roman" w:eastAsia="Times New Roman" w:hAnsi="Times New Roman" w:cs="Times New Roman"/>
          <w:sz w:val="24"/>
          <w:szCs w:val="24"/>
        </w:rPr>
        <w:fldChar w:fldCharType="end"/>
      </w:r>
      <w:r w:rsidR="00765F65">
        <w:rPr>
          <w:rFonts w:ascii="Times New Roman" w:eastAsia="Times New Roman" w:hAnsi="Times New Roman" w:cs="Times New Roman"/>
          <w:sz w:val="24"/>
          <w:szCs w:val="24"/>
        </w:rPr>
        <w:t xml:space="preserve">, </w:t>
      </w:r>
      <w:r w:rsidR="00157F57">
        <w:rPr>
          <w:rFonts w:ascii="Times New Roman" w:eastAsia="Times New Roman" w:hAnsi="Times New Roman" w:cs="Times New Roman"/>
          <w:sz w:val="24"/>
          <w:szCs w:val="24"/>
        </w:rPr>
        <w:t>and</w:t>
      </w:r>
      <w:r w:rsidR="00765F65">
        <w:rPr>
          <w:rFonts w:ascii="Times New Roman" w:eastAsia="Times New Roman" w:hAnsi="Times New Roman" w:cs="Times New Roman"/>
          <w:sz w:val="24"/>
          <w:szCs w:val="24"/>
        </w:rPr>
        <w:t xml:space="preserve"> changing terrestrial plant communities (Moran et al., 2012)</w:t>
      </w:r>
      <w:r w:rsidR="00157F57">
        <w:rPr>
          <w:rFonts w:ascii="Times New Roman" w:eastAsia="Times New Roman" w:hAnsi="Times New Roman" w:cs="Times New Roman"/>
          <w:sz w:val="24"/>
          <w:szCs w:val="24"/>
        </w:rPr>
        <w:t>,</w:t>
      </w:r>
      <w:r w:rsidR="000E7380">
        <w:rPr>
          <w:rFonts w:ascii="Times New Roman" w:eastAsia="Times New Roman" w:hAnsi="Times New Roman" w:cs="Times New Roman"/>
          <w:sz w:val="24"/>
          <w:szCs w:val="24"/>
        </w:rPr>
        <w:t xml:space="preserve"> these are not </w:t>
      </w:r>
      <w:r w:rsidR="0055131D">
        <w:rPr>
          <w:rFonts w:ascii="Times New Roman" w:eastAsia="Times New Roman" w:hAnsi="Times New Roman" w:cs="Times New Roman"/>
          <w:sz w:val="24"/>
          <w:szCs w:val="24"/>
        </w:rPr>
        <w:t xml:space="preserve">currently </w:t>
      </w:r>
      <w:r w:rsidR="00157F57">
        <w:rPr>
          <w:rFonts w:ascii="Times New Roman" w:eastAsia="Times New Roman" w:hAnsi="Times New Roman" w:cs="Times New Roman"/>
          <w:sz w:val="24"/>
          <w:szCs w:val="24"/>
        </w:rPr>
        <w:t xml:space="preserve">known </w:t>
      </w:r>
      <w:r w:rsidR="004551F8">
        <w:rPr>
          <w:rFonts w:ascii="Times New Roman" w:eastAsia="Times New Roman" w:hAnsi="Times New Roman" w:cs="Times New Roman"/>
          <w:sz w:val="24"/>
          <w:szCs w:val="24"/>
        </w:rPr>
        <w:t xml:space="preserve">to be </w:t>
      </w:r>
      <w:r w:rsidR="000E7380">
        <w:rPr>
          <w:rFonts w:ascii="Times New Roman" w:eastAsia="Times New Roman" w:hAnsi="Times New Roman" w:cs="Times New Roman"/>
          <w:sz w:val="24"/>
          <w:szCs w:val="24"/>
        </w:rPr>
        <w:t xml:space="preserve">major </w:t>
      </w:r>
      <w:r w:rsidR="0055131D">
        <w:rPr>
          <w:rFonts w:ascii="Times New Roman" w:eastAsia="Times New Roman" w:hAnsi="Times New Roman" w:cs="Times New Roman"/>
          <w:sz w:val="24"/>
          <w:szCs w:val="24"/>
        </w:rPr>
        <w:t xml:space="preserve">sources of elevated nutrients </w:t>
      </w:r>
      <w:r w:rsidR="000E7380">
        <w:rPr>
          <w:rFonts w:ascii="Times New Roman" w:eastAsia="Times New Roman" w:hAnsi="Times New Roman" w:cs="Times New Roman"/>
          <w:sz w:val="24"/>
          <w:szCs w:val="24"/>
        </w:rPr>
        <w:t xml:space="preserve">in the Baikal watershed, relative to sewage </w:t>
      </w:r>
      <w:r w:rsidR="00765F65">
        <w:rPr>
          <w:rFonts w:ascii="Times New Roman" w:eastAsia="Times New Roman" w:hAnsi="Times New Roman" w:cs="Times New Roman"/>
          <w:sz w:val="24"/>
          <w:szCs w:val="24"/>
        </w:rPr>
        <w:t>(</w:t>
      </w:r>
      <w:proofErr w:type="spellStart"/>
      <w:r w:rsidR="00765F65">
        <w:rPr>
          <w:rFonts w:ascii="Times New Roman" w:eastAsia="Times New Roman" w:hAnsi="Times New Roman" w:cs="Times New Roman"/>
          <w:sz w:val="24"/>
          <w:szCs w:val="24"/>
        </w:rPr>
        <w:t>Timoshkin</w:t>
      </w:r>
      <w:proofErr w:type="spellEnd"/>
      <w:r w:rsidR="00765F65">
        <w:rPr>
          <w:rFonts w:ascii="Times New Roman" w:eastAsia="Times New Roman" w:hAnsi="Times New Roman" w:cs="Times New Roman"/>
          <w:sz w:val="24"/>
          <w:szCs w:val="24"/>
        </w:rPr>
        <w:t xml:space="preserve"> et al., 2016, </w:t>
      </w:r>
      <w:proofErr w:type="spellStart"/>
      <w:r w:rsidR="00765F65">
        <w:rPr>
          <w:rFonts w:ascii="Times New Roman" w:eastAsia="Times New Roman" w:hAnsi="Times New Roman" w:cs="Times New Roman"/>
          <w:sz w:val="24"/>
          <w:szCs w:val="24"/>
        </w:rPr>
        <w:t>Timoshkin</w:t>
      </w:r>
      <w:proofErr w:type="spellEnd"/>
      <w:r w:rsidR="00765F65">
        <w:rPr>
          <w:rFonts w:ascii="Times New Roman" w:eastAsia="Times New Roman" w:hAnsi="Times New Roman" w:cs="Times New Roman"/>
          <w:sz w:val="24"/>
          <w:szCs w:val="24"/>
        </w:rPr>
        <w:t xml:space="preserve"> et al., 2018) </w:t>
      </w:r>
      <w:r w:rsidR="000E7380">
        <w:rPr>
          <w:rFonts w:ascii="Times New Roman" w:eastAsia="Times New Roman" w:hAnsi="Times New Roman" w:cs="Times New Roman"/>
          <w:sz w:val="24"/>
          <w:szCs w:val="24"/>
        </w:rPr>
        <w:t>and permafrost melt</w:t>
      </w:r>
      <w:r w:rsidR="00765F65">
        <w:rPr>
          <w:rFonts w:ascii="Times New Roman" w:eastAsia="Times New Roman" w:hAnsi="Times New Roman" w:cs="Times New Roman"/>
          <w:sz w:val="24"/>
          <w:szCs w:val="24"/>
        </w:rPr>
        <w:t xml:space="preserve"> (</w:t>
      </w:r>
      <w:r w:rsidR="003D0265">
        <w:rPr>
          <w:rFonts w:ascii="Times New Roman" w:eastAsia="Times New Roman" w:hAnsi="Times New Roman" w:cs="Times New Roman"/>
          <w:sz w:val="24"/>
          <w:szCs w:val="24"/>
        </w:rPr>
        <w:t xml:space="preserve">Anisimov &amp; </w:t>
      </w:r>
      <w:proofErr w:type="spellStart"/>
      <w:r w:rsidR="003D0265">
        <w:rPr>
          <w:rFonts w:ascii="Times New Roman" w:eastAsia="Times New Roman" w:hAnsi="Times New Roman" w:cs="Times New Roman"/>
          <w:sz w:val="24"/>
          <w:szCs w:val="24"/>
        </w:rPr>
        <w:t>Reneva</w:t>
      </w:r>
      <w:proofErr w:type="spellEnd"/>
      <w:r w:rsidR="003D0265">
        <w:rPr>
          <w:rFonts w:ascii="Times New Roman" w:eastAsia="Times New Roman" w:hAnsi="Times New Roman" w:cs="Times New Roman"/>
          <w:sz w:val="24"/>
          <w:szCs w:val="24"/>
        </w:rPr>
        <w:t>, 2006</w:t>
      </w:r>
      <w:r w:rsidR="00765F65">
        <w:rPr>
          <w:rFonts w:ascii="Times New Roman" w:eastAsia="Times New Roman" w:hAnsi="Times New Roman" w:cs="Times New Roman"/>
          <w:sz w:val="24"/>
          <w:szCs w:val="24"/>
        </w:rPr>
        <w:t>)</w:t>
      </w:r>
      <w:r w:rsidR="000E7380">
        <w:rPr>
          <w:rFonts w:ascii="Times New Roman" w:eastAsia="Times New Roman" w:hAnsi="Times New Roman" w:cs="Times New Roman"/>
          <w:sz w:val="24"/>
          <w:szCs w:val="24"/>
        </w:rPr>
        <w:t>.</w:t>
      </w:r>
      <w:r w:rsidR="00C451C6">
        <w:rPr>
          <w:rFonts w:ascii="Times New Roman" w:eastAsia="Times New Roman" w:hAnsi="Times New Roman" w:cs="Times New Roman"/>
          <w:sz w:val="24"/>
          <w:szCs w:val="24"/>
        </w:rPr>
        <w:t xml:space="preserve"> </w:t>
      </w:r>
      <w:r w:rsidR="00FF3A56" w:rsidDel="00FF3A56">
        <w:rPr>
          <w:rFonts w:ascii="Times New Roman" w:eastAsia="Times New Roman" w:hAnsi="Times New Roman" w:cs="Times New Roman"/>
          <w:sz w:val="24"/>
          <w:szCs w:val="24"/>
        </w:rPr>
        <w:t xml:space="preserve"> </w:t>
      </w:r>
    </w:p>
    <w:p w14:paraId="21A6D87B" w14:textId="334EADB2" w:rsidR="00685D80" w:rsidRDefault="00685D80" w:rsidP="00383BCD">
      <w:pPr>
        <w:rPr>
          <w:rFonts w:ascii="Times New Roman" w:eastAsia="Times New Roman" w:hAnsi="Times New Roman" w:cs="Times New Roman"/>
          <w:sz w:val="24"/>
          <w:szCs w:val="24"/>
        </w:rPr>
      </w:pPr>
    </w:p>
    <w:p w14:paraId="0836AB66" w14:textId="5B24AE1C" w:rsidR="006F60DC" w:rsidRDefault="004A1C07" w:rsidP="00383BCD">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007E8">
        <w:rPr>
          <w:rFonts w:ascii="Times New Roman" w:eastAsia="Times New Roman" w:hAnsi="Times New Roman" w:cs="Times New Roman"/>
          <w:sz w:val="24"/>
          <w:szCs w:val="24"/>
        </w:rPr>
        <w:t>his is the first</w:t>
      </w:r>
      <w:r w:rsidR="00EC3D3F">
        <w:rPr>
          <w:rFonts w:ascii="Times New Roman" w:eastAsia="Times New Roman" w:hAnsi="Times New Roman" w:cs="Times New Roman"/>
          <w:sz w:val="24"/>
          <w:szCs w:val="24"/>
        </w:rPr>
        <w:t xml:space="preserve"> study</w:t>
      </w:r>
      <w:r w:rsidR="009007E8">
        <w:rPr>
          <w:rFonts w:ascii="Times New Roman" w:eastAsia="Times New Roman" w:hAnsi="Times New Roman" w:cs="Times New Roman"/>
          <w:sz w:val="24"/>
          <w:szCs w:val="24"/>
        </w:rPr>
        <w:t xml:space="preserve"> to detect PPCPs in Lake Baikal</w:t>
      </w:r>
      <w:r w:rsidR="00191FD0">
        <w:rPr>
          <w:rFonts w:ascii="Times New Roman" w:eastAsia="Times New Roman" w:hAnsi="Times New Roman" w:cs="Times New Roman"/>
          <w:sz w:val="24"/>
          <w:szCs w:val="24"/>
        </w:rPr>
        <w:t xml:space="preserve">, a </w:t>
      </w:r>
      <w:r w:rsidR="00205279">
        <w:rPr>
          <w:rFonts w:ascii="Times New Roman" w:eastAsia="Times New Roman" w:hAnsi="Times New Roman" w:cs="Times New Roman"/>
          <w:sz w:val="24"/>
          <w:szCs w:val="24"/>
        </w:rPr>
        <w:t>voluminous</w:t>
      </w:r>
      <w:r w:rsidR="00191FD0">
        <w:rPr>
          <w:rFonts w:ascii="Times New Roman" w:eastAsia="Times New Roman" w:hAnsi="Times New Roman" w:cs="Times New Roman"/>
          <w:sz w:val="24"/>
          <w:szCs w:val="24"/>
        </w:rPr>
        <w:t xml:space="preserve"> lake in a </w:t>
      </w:r>
      <w:r w:rsidR="00205279">
        <w:rPr>
          <w:rFonts w:ascii="Times New Roman" w:eastAsia="Times New Roman" w:hAnsi="Times New Roman" w:cs="Times New Roman"/>
          <w:sz w:val="24"/>
          <w:szCs w:val="24"/>
        </w:rPr>
        <w:t>largely unpopulated watershed</w:t>
      </w:r>
      <w:r w:rsidR="009007E8">
        <w:rPr>
          <w:rFonts w:ascii="Times New Roman" w:eastAsia="Times New Roman" w:hAnsi="Times New Roman" w:cs="Times New Roman"/>
          <w:sz w:val="24"/>
          <w:szCs w:val="24"/>
        </w:rPr>
        <w:t xml:space="preserve">. </w:t>
      </w:r>
      <w:r w:rsidR="00EC3D3F">
        <w:rPr>
          <w:rFonts w:ascii="Times New Roman" w:eastAsia="Times New Roman" w:hAnsi="Times New Roman" w:cs="Times New Roman"/>
          <w:sz w:val="24"/>
          <w:szCs w:val="24"/>
        </w:rPr>
        <w:t>We detected</w:t>
      </w:r>
      <w:r w:rsidR="00BE27F7">
        <w:rPr>
          <w:rFonts w:ascii="Times New Roman" w:eastAsia="Times New Roman" w:hAnsi="Times New Roman" w:cs="Times New Roman"/>
          <w:sz w:val="24"/>
          <w:szCs w:val="24"/>
        </w:rPr>
        <w:t xml:space="preserve"> PPCP</w:t>
      </w:r>
      <w:r w:rsidR="00224E1E">
        <w:rPr>
          <w:rFonts w:ascii="Times New Roman" w:eastAsia="Times New Roman" w:hAnsi="Times New Roman" w:cs="Times New Roman"/>
          <w:sz w:val="24"/>
          <w:szCs w:val="24"/>
        </w:rPr>
        <w:t>s</w:t>
      </w:r>
      <w:r w:rsidR="00BE27F7">
        <w:rPr>
          <w:rFonts w:ascii="Times New Roman" w:eastAsia="Times New Roman" w:hAnsi="Times New Roman" w:cs="Times New Roman"/>
          <w:sz w:val="24"/>
          <w:szCs w:val="24"/>
        </w:rPr>
        <w:t xml:space="preserve"> </w:t>
      </w:r>
      <w:r w:rsidR="00FE35CB">
        <w:rPr>
          <w:rFonts w:ascii="Times New Roman" w:eastAsia="Times New Roman" w:hAnsi="Times New Roman" w:cs="Times New Roman"/>
          <w:sz w:val="24"/>
          <w:szCs w:val="24"/>
        </w:rPr>
        <w:t xml:space="preserve">nearshore </w:t>
      </w:r>
      <w:r w:rsidR="00EC3D3F">
        <w:rPr>
          <w:rFonts w:ascii="Times New Roman" w:eastAsia="Times New Roman" w:hAnsi="Times New Roman" w:cs="Times New Roman"/>
          <w:sz w:val="24"/>
          <w:szCs w:val="24"/>
        </w:rPr>
        <w:t>but not at our three</w:t>
      </w:r>
      <w:r w:rsidR="00FE35CB">
        <w:rPr>
          <w:rFonts w:ascii="Times New Roman" w:eastAsia="Times New Roman" w:hAnsi="Times New Roman" w:cs="Times New Roman"/>
          <w:sz w:val="24"/>
          <w:szCs w:val="24"/>
        </w:rPr>
        <w:t xml:space="preserve"> offshore</w:t>
      </w:r>
      <w:r w:rsidR="00EC3D3F">
        <w:rPr>
          <w:rFonts w:ascii="Times New Roman" w:eastAsia="Times New Roman" w:hAnsi="Times New Roman" w:cs="Times New Roman"/>
          <w:sz w:val="24"/>
          <w:szCs w:val="24"/>
        </w:rPr>
        <w:t xml:space="preserve"> sites</w:t>
      </w:r>
      <w:r w:rsidR="00BE27F7">
        <w:rPr>
          <w:rFonts w:ascii="Times New Roman" w:eastAsia="Times New Roman" w:hAnsi="Times New Roman" w:cs="Times New Roman"/>
          <w:sz w:val="24"/>
          <w:szCs w:val="24"/>
        </w:rPr>
        <w:t xml:space="preserve">, suggesting that sewage inputs in Baikal </w:t>
      </w:r>
      <w:r w:rsidR="004D4CDF">
        <w:rPr>
          <w:rFonts w:ascii="Times New Roman" w:eastAsia="Times New Roman" w:hAnsi="Times New Roman" w:cs="Times New Roman"/>
          <w:sz w:val="24"/>
          <w:szCs w:val="24"/>
        </w:rPr>
        <w:t>become diluted</w:t>
      </w:r>
      <w:r w:rsidR="00BE27F7">
        <w:rPr>
          <w:rFonts w:ascii="Times New Roman" w:eastAsia="Times New Roman" w:hAnsi="Times New Roman" w:cs="Times New Roman"/>
          <w:sz w:val="24"/>
          <w:szCs w:val="24"/>
        </w:rPr>
        <w:t xml:space="preserve"> as pollutants </w:t>
      </w:r>
      <w:r w:rsidR="004D4CDF">
        <w:rPr>
          <w:rFonts w:ascii="Times New Roman" w:eastAsia="Times New Roman" w:hAnsi="Times New Roman" w:cs="Times New Roman"/>
          <w:sz w:val="24"/>
          <w:szCs w:val="24"/>
        </w:rPr>
        <w:t xml:space="preserve">move </w:t>
      </w:r>
      <w:r w:rsidR="00BE27F7">
        <w:rPr>
          <w:rFonts w:ascii="Times New Roman" w:eastAsia="Times New Roman" w:hAnsi="Times New Roman" w:cs="Times New Roman"/>
          <w:sz w:val="24"/>
          <w:szCs w:val="24"/>
        </w:rPr>
        <w:t>out of the nearshore area</w:t>
      </w:r>
      <w:r w:rsidR="00FE35CB">
        <w:rPr>
          <w:rFonts w:ascii="Times New Roman" w:eastAsia="Times New Roman" w:hAnsi="Times New Roman" w:cs="Times New Roman"/>
          <w:sz w:val="24"/>
          <w:szCs w:val="24"/>
        </w:rPr>
        <w:t xml:space="preserve">. </w:t>
      </w:r>
      <w:r w:rsidR="00BE27F7">
        <w:rPr>
          <w:rFonts w:ascii="Times New Roman" w:eastAsia="Times New Roman" w:hAnsi="Times New Roman" w:cs="Times New Roman"/>
          <w:sz w:val="24"/>
          <w:szCs w:val="24"/>
        </w:rPr>
        <w:t xml:space="preserve">More generally, these results are important for lake monitoring, as PPCPs </w:t>
      </w:r>
      <w:r w:rsidR="00224E1E">
        <w:rPr>
          <w:rFonts w:ascii="Times New Roman" w:eastAsia="Times New Roman" w:hAnsi="Times New Roman" w:cs="Times New Roman"/>
          <w:sz w:val="24"/>
          <w:szCs w:val="24"/>
        </w:rPr>
        <w:t>are robust</w:t>
      </w:r>
      <w:r w:rsidR="00BE27F7">
        <w:rPr>
          <w:rFonts w:ascii="Times New Roman" w:eastAsia="Times New Roman" w:hAnsi="Times New Roman" w:cs="Times New Roman"/>
          <w:sz w:val="24"/>
          <w:szCs w:val="24"/>
        </w:rPr>
        <w:t xml:space="preserve"> indicators of sewage pollution. </w:t>
      </w:r>
      <w:r w:rsidR="00D60710">
        <w:rPr>
          <w:rFonts w:ascii="Times New Roman" w:eastAsia="Times New Roman" w:hAnsi="Times New Roman" w:cs="Times New Roman"/>
          <w:sz w:val="24"/>
          <w:szCs w:val="24"/>
        </w:rPr>
        <w:t xml:space="preserve">Beyond Lake Baikal, these data are important </w:t>
      </w:r>
      <w:r w:rsidR="00FB2203">
        <w:rPr>
          <w:rFonts w:ascii="Times New Roman" w:eastAsia="Times New Roman" w:hAnsi="Times New Roman" w:cs="Times New Roman"/>
          <w:sz w:val="24"/>
          <w:szCs w:val="24"/>
        </w:rPr>
        <w:t>for</w:t>
      </w:r>
      <w:r w:rsidR="00D60710">
        <w:rPr>
          <w:rFonts w:ascii="Times New Roman" w:eastAsia="Times New Roman" w:hAnsi="Times New Roman" w:cs="Times New Roman"/>
          <w:sz w:val="24"/>
          <w:szCs w:val="24"/>
        </w:rPr>
        <w:t xml:space="preserve"> understanding PPCPs’ prevalence in lakes, as </w:t>
      </w:r>
      <w:r w:rsidR="00685D80">
        <w:rPr>
          <w:rFonts w:ascii="Times New Roman" w:eastAsia="Times New Roman" w:hAnsi="Times New Roman" w:cs="Times New Roman"/>
          <w:sz w:val="24"/>
          <w:szCs w:val="24"/>
        </w:rPr>
        <w:t xml:space="preserve">lakes have remained less represented </w:t>
      </w:r>
      <w:r w:rsidR="00EC3D3F">
        <w:rPr>
          <w:rFonts w:ascii="Times New Roman" w:eastAsia="Times New Roman" w:hAnsi="Times New Roman" w:cs="Times New Roman"/>
          <w:sz w:val="24"/>
          <w:szCs w:val="24"/>
        </w:rPr>
        <w:t>in</w:t>
      </w:r>
      <w:r w:rsidR="00685D80">
        <w:rPr>
          <w:rFonts w:ascii="Times New Roman" w:eastAsia="Times New Roman" w:hAnsi="Times New Roman" w:cs="Times New Roman"/>
          <w:sz w:val="24"/>
          <w:szCs w:val="24"/>
        </w:rPr>
        <w:t xml:space="preserve"> the PPCP literature in comparison to lotic </w:t>
      </w:r>
      <w:r w:rsidR="009007E8">
        <w:rPr>
          <w:rFonts w:ascii="Times New Roman" w:eastAsia="Times New Roman" w:hAnsi="Times New Roman" w:cs="Times New Roman"/>
          <w:sz w:val="24"/>
          <w:szCs w:val="24"/>
        </w:rPr>
        <w:t xml:space="preserve">and subsurface </w:t>
      </w:r>
      <w:r w:rsidR="00685D80">
        <w:rPr>
          <w:rFonts w:ascii="Times New Roman" w:eastAsia="Times New Roman" w:hAnsi="Times New Roman" w:cs="Times New Roman"/>
          <w:sz w:val="24"/>
          <w:szCs w:val="24"/>
        </w:rPr>
        <w:t xml:space="preserve">systems </w:t>
      </w:r>
      <w:r w:rsidR="00685D80">
        <w:rPr>
          <w:rFonts w:ascii="Times New Roman" w:eastAsia="Times New Roman" w:hAnsi="Times New Roman" w:cs="Times New Roman"/>
          <w:sz w:val="24"/>
          <w:szCs w:val="24"/>
        </w:rPr>
        <w:fldChar w:fldCharType="begin"/>
      </w:r>
      <w:r w:rsidR="00685D80">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Pr>
          <w:rFonts w:ascii="Times New Roman" w:eastAsia="Times New Roman" w:hAnsi="Times New Roman" w:cs="Times New Roman"/>
          <w:sz w:val="24"/>
          <w:szCs w:val="24"/>
        </w:rPr>
        <w:fldChar w:fldCharType="separate"/>
      </w:r>
      <w:r w:rsidR="00685D80" w:rsidRPr="00833C11">
        <w:rPr>
          <w:rFonts w:ascii="Times New Roman" w:hAnsi="Times New Roman" w:cs="Times New Roman"/>
          <w:sz w:val="24"/>
        </w:rPr>
        <w:t>(Meyer et al. 2019)</w:t>
      </w:r>
      <w:r w:rsidR="00685D80">
        <w:rPr>
          <w:rFonts w:ascii="Times New Roman" w:eastAsia="Times New Roman" w:hAnsi="Times New Roman" w:cs="Times New Roman"/>
          <w:sz w:val="24"/>
          <w:szCs w:val="24"/>
        </w:rPr>
        <w:fldChar w:fldCharType="end"/>
      </w:r>
      <w:r w:rsidR="00685D80">
        <w:rPr>
          <w:rFonts w:ascii="Times New Roman" w:eastAsia="Times New Roman" w:hAnsi="Times New Roman" w:cs="Times New Roman"/>
          <w:sz w:val="24"/>
          <w:szCs w:val="24"/>
        </w:rPr>
        <w:t>.</w:t>
      </w:r>
      <w:r w:rsidR="00ED3878">
        <w:rPr>
          <w:rFonts w:ascii="Times New Roman" w:eastAsia="Times New Roman" w:hAnsi="Times New Roman" w:cs="Times New Roman"/>
          <w:sz w:val="24"/>
          <w:szCs w:val="24"/>
        </w:rPr>
        <w:t xml:space="preserve"> </w:t>
      </w:r>
      <w:r w:rsidR="00D60710">
        <w:rPr>
          <w:rFonts w:ascii="Times New Roman" w:eastAsia="Times New Roman" w:hAnsi="Times New Roman" w:cs="Times New Roman"/>
          <w:sz w:val="24"/>
          <w:szCs w:val="24"/>
        </w:rPr>
        <w:t xml:space="preserve">This </w:t>
      </w:r>
      <w:r w:rsidR="00FB2203">
        <w:rPr>
          <w:rFonts w:ascii="Times New Roman" w:eastAsia="Times New Roman" w:hAnsi="Times New Roman" w:cs="Times New Roman"/>
          <w:sz w:val="24"/>
          <w:szCs w:val="24"/>
        </w:rPr>
        <w:t xml:space="preserve">literature </w:t>
      </w:r>
      <w:r w:rsidR="00D60710">
        <w:rPr>
          <w:rFonts w:ascii="Times New Roman" w:eastAsia="Times New Roman" w:hAnsi="Times New Roman" w:cs="Times New Roman"/>
          <w:sz w:val="24"/>
          <w:szCs w:val="24"/>
        </w:rPr>
        <w:t xml:space="preserve">imbalance creates </w:t>
      </w:r>
      <w:r w:rsidR="004D4CDF">
        <w:rPr>
          <w:rFonts w:ascii="Times New Roman" w:eastAsia="Times New Roman" w:hAnsi="Times New Roman" w:cs="Times New Roman"/>
          <w:sz w:val="24"/>
          <w:szCs w:val="24"/>
        </w:rPr>
        <w:t xml:space="preserve">opportunities </w:t>
      </w:r>
      <w:r w:rsidR="00D60710">
        <w:rPr>
          <w:rFonts w:ascii="Times New Roman" w:eastAsia="Times New Roman" w:hAnsi="Times New Roman" w:cs="Times New Roman"/>
          <w:sz w:val="24"/>
          <w:szCs w:val="24"/>
        </w:rPr>
        <w:t>to assess how PPCPs</w:t>
      </w:r>
      <w:r w:rsidR="00FB2203">
        <w:rPr>
          <w:rFonts w:ascii="Times New Roman" w:eastAsia="Times New Roman" w:hAnsi="Times New Roman" w:cs="Times New Roman"/>
          <w:sz w:val="24"/>
          <w:szCs w:val="24"/>
        </w:rPr>
        <w:t>,</w:t>
      </w:r>
      <w:r w:rsidR="00D60710">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Pr>
          <w:rFonts w:ascii="Times New Roman" w:eastAsia="Times New Roman" w:hAnsi="Times New Roman" w:cs="Times New Roman"/>
          <w:sz w:val="24"/>
          <w:szCs w:val="24"/>
        </w:rPr>
        <w:t>As</w:t>
      </w:r>
      <w:r w:rsidR="00ED3878">
        <w:rPr>
          <w:rFonts w:ascii="Times New Roman" w:eastAsia="Times New Roman" w:hAnsi="Times New Roman" w:cs="Times New Roman"/>
          <w:sz w:val="24"/>
          <w:szCs w:val="24"/>
        </w:rPr>
        <w:t xml:space="preserve"> lakes </w:t>
      </w:r>
      <w:r w:rsidR="00725D40">
        <w:rPr>
          <w:rFonts w:ascii="Times New Roman" w:eastAsia="Times New Roman" w:hAnsi="Times New Roman" w:cs="Times New Roman"/>
          <w:sz w:val="24"/>
          <w:szCs w:val="24"/>
        </w:rPr>
        <w:t xml:space="preserve">tend to have longer </w:t>
      </w:r>
      <w:r w:rsidR="00ED3878">
        <w:rPr>
          <w:rFonts w:ascii="Times New Roman" w:eastAsia="Times New Roman" w:hAnsi="Times New Roman" w:cs="Times New Roman"/>
          <w:sz w:val="24"/>
          <w:szCs w:val="24"/>
        </w:rPr>
        <w:t>hydraulic residence time</w:t>
      </w:r>
      <w:r w:rsidR="00725D40">
        <w:rPr>
          <w:rFonts w:ascii="Times New Roman" w:eastAsia="Times New Roman" w:hAnsi="Times New Roman" w:cs="Times New Roman"/>
          <w:sz w:val="24"/>
          <w:szCs w:val="24"/>
        </w:rPr>
        <w:t>s</w:t>
      </w:r>
      <w:r w:rsidR="00ED3878">
        <w:rPr>
          <w:rFonts w:ascii="Times New Roman" w:eastAsia="Times New Roman" w:hAnsi="Times New Roman" w:cs="Times New Roman"/>
          <w:sz w:val="24"/>
          <w:szCs w:val="24"/>
        </w:rPr>
        <w:t xml:space="preserve"> relative to </w:t>
      </w:r>
      <w:r w:rsidR="00C332CF">
        <w:rPr>
          <w:rFonts w:ascii="Times New Roman" w:eastAsia="Times New Roman" w:hAnsi="Times New Roman" w:cs="Times New Roman"/>
          <w:sz w:val="24"/>
          <w:szCs w:val="24"/>
        </w:rPr>
        <w:t>rivers and streams</w:t>
      </w:r>
      <w:r w:rsidR="00725D40">
        <w:rPr>
          <w:rFonts w:ascii="Times New Roman" w:eastAsia="Times New Roman" w:hAnsi="Times New Roman" w:cs="Times New Roman"/>
          <w:sz w:val="24"/>
          <w:szCs w:val="24"/>
        </w:rPr>
        <w:t>,</w:t>
      </w:r>
      <w:r w:rsidR="00ED3878">
        <w:rPr>
          <w:rFonts w:ascii="Times New Roman" w:eastAsia="Times New Roman" w:hAnsi="Times New Roman" w:cs="Times New Roman"/>
          <w:sz w:val="24"/>
          <w:szCs w:val="24"/>
        </w:rPr>
        <w:t xml:space="preserve"> </w:t>
      </w:r>
      <w:r w:rsidR="00D60710">
        <w:rPr>
          <w:rFonts w:ascii="Times New Roman" w:eastAsia="Times New Roman" w:hAnsi="Times New Roman" w:cs="Times New Roman"/>
          <w:sz w:val="24"/>
          <w:szCs w:val="24"/>
        </w:rPr>
        <w:t>pollutants</w:t>
      </w:r>
      <w:r w:rsidR="00ED3878">
        <w:rPr>
          <w:rFonts w:ascii="Times New Roman" w:eastAsia="Times New Roman" w:hAnsi="Times New Roman" w:cs="Times New Roman"/>
          <w:sz w:val="24"/>
          <w:szCs w:val="24"/>
        </w:rPr>
        <w:t xml:space="preserve"> </w:t>
      </w:r>
      <w:r w:rsidR="00725D40">
        <w:rPr>
          <w:rFonts w:ascii="Times New Roman" w:eastAsia="Times New Roman" w:hAnsi="Times New Roman" w:cs="Times New Roman"/>
          <w:sz w:val="24"/>
          <w:szCs w:val="24"/>
        </w:rPr>
        <w:t>may be more prone to</w:t>
      </w:r>
      <w:r w:rsidR="00ED3878">
        <w:rPr>
          <w:rFonts w:ascii="Times New Roman" w:eastAsia="Times New Roman" w:hAnsi="Times New Roman" w:cs="Times New Roman"/>
          <w:sz w:val="24"/>
          <w:szCs w:val="24"/>
        </w:rPr>
        <w:t xml:space="preserve"> </w:t>
      </w:r>
      <w:r w:rsidR="00725D40">
        <w:rPr>
          <w:rFonts w:ascii="Times New Roman" w:eastAsia="Times New Roman" w:hAnsi="Times New Roman" w:cs="Times New Roman"/>
          <w:sz w:val="24"/>
          <w:szCs w:val="24"/>
        </w:rPr>
        <w:t>accumulate</w:t>
      </w:r>
      <w:r w:rsidR="00D60710">
        <w:rPr>
          <w:rFonts w:ascii="Times New Roman" w:eastAsia="Times New Roman" w:hAnsi="Times New Roman" w:cs="Times New Roman"/>
          <w:sz w:val="24"/>
          <w:szCs w:val="24"/>
        </w:rPr>
        <w:t xml:space="preserve"> </w:t>
      </w:r>
      <w:r w:rsidR="00D60710">
        <w:rPr>
          <w:rFonts w:ascii="Times New Roman" w:eastAsia="Times New Roman" w:hAnsi="Times New Roman" w:cs="Times New Roman"/>
          <w:sz w:val="24"/>
          <w:szCs w:val="24"/>
        </w:rPr>
        <w:fldChar w:fldCharType="begin"/>
      </w:r>
      <w:r w:rsidR="00D60710">
        <w:rPr>
          <w:rFonts w:ascii="Times New Roman" w:eastAsia="Times New Roman" w:hAnsi="Times New Roman" w:cs="Times New Roman"/>
          <w:sz w:val="24"/>
          <w:szCs w:val="24"/>
        </w:rPr>
        <w:instrText xml:space="preserve"> ADDIN ZOTERO_ITEM CSL_CITATION {"citationID":"GAbUaIIq","properties":{"formattedCitation":"(Yang et al. 2018; Meyer et al. 2019)","plainCitation":"(Yang et al. 2018; Meyer et al. 2019)","noteIndex":0},"citationItems":[{"id":2610,"uris":["http://zotero.org/users/2645460/items/VDAMBXJC"],"uri":["http://zotero.org/users/2645460/items/VDAMBXJC"],"itemData":{"id":2610,"type":"article-journal","abstract":"Lakes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Pr>
          <w:rFonts w:ascii="Times New Roman" w:eastAsia="Times New Roman" w:hAnsi="Times New Roman" w:cs="Times New Roman"/>
          <w:sz w:val="24"/>
          <w:szCs w:val="24"/>
        </w:rPr>
        <w:fldChar w:fldCharType="separate"/>
      </w:r>
      <w:r w:rsidR="00D60710" w:rsidRPr="00984718">
        <w:rPr>
          <w:rFonts w:ascii="Times New Roman" w:hAnsi="Times New Roman" w:cs="Times New Roman"/>
          <w:sz w:val="24"/>
        </w:rPr>
        <w:t>(Yang et al. 2018; Meyer et al. 2019)</w:t>
      </w:r>
      <w:r w:rsidR="00D60710">
        <w:rPr>
          <w:rFonts w:ascii="Times New Roman" w:eastAsia="Times New Roman" w:hAnsi="Times New Roman" w:cs="Times New Roman"/>
          <w:sz w:val="24"/>
          <w:szCs w:val="24"/>
        </w:rPr>
        <w:fldChar w:fldCharType="end"/>
      </w:r>
      <w:r w:rsidR="00725D40">
        <w:rPr>
          <w:rFonts w:ascii="Times New Roman" w:eastAsia="Times New Roman" w:hAnsi="Times New Roman" w:cs="Times New Roman"/>
          <w:sz w:val="24"/>
          <w:szCs w:val="24"/>
        </w:rPr>
        <w:t>.</w:t>
      </w:r>
      <w:r w:rsidR="00ED3878">
        <w:rPr>
          <w:rFonts w:ascii="Times New Roman" w:eastAsia="Times New Roman" w:hAnsi="Times New Roman" w:cs="Times New Roman"/>
          <w:sz w:val="24"/>
          <w:szCs w:val="24"/>
        </w:rPr>
        <w:t xml:space="preserve"> </w:t>
      </w:r>
      <w:r w:rsidR="00FB2203">
        <w:rPr>
          <w:rFonts w:ascii="Times New Roman" w:eastAsia="Times New Roman" w:hAnsi="Times New Roman" w:cs="Times New Roman"/>
          <w:sz w:val="24"/>
          <w:szCs w:val="24"/>
        </w:rPr>
        <w:t>In the case of our data</w:t>
      </w:r>
      <w:r w:rsidR="00D60710">
        <w:rPr>
          <w:rFonts w:ascii="Times New Roman" w:eastAsia="Times New Roman" w:hAnsi="Times New Roman" w:cs="Times New Roman"/>
          <w:sz w:val="24"/>
          <w:szCs w:val="24"/>
        </w:rPr>
        <w:t>, c</w:t>
      </w:r>
      <w:r w:rsidR="00725D40">
        <w:rPr>
          <w:rFonts w:ascii="Times New Roman" w:eastAsia="Times New Roman" w:hAnsi="Times New Roman" w:cs="Times New Roman"/>
          <w:sz w:val="24"/>
          <w:szCs w:val="24"/>
        </w:rPr>
        <w:t xml:space="preserve">omparing </w:t>
      </w:r>
      <w:r w:rsidR="00FB2203">
        <w:rPr>
          <w:rFonts w:ascii="Times New Roman" w:eastAsia="Times New Roman" w:hAnsi="Times New Roman" w:cs="Times New Roman"/>
          <w:sz w:val="24"/>
          <w:szCs w:val="24"/>
        </w:rPr>
        <w:t xml:space="preserve">contemporaneous </w:t>
      </w:r>
      <w:r w:rsidR="00725D40">
        <w:rPr>
          <w:rFonts w:ascii="Times New Roman" w:eastAsia="Times New Roman" w:hAnsi="Times New Roman" w:cs="Times New Roman"/>
          <w:sz w:val="24"/>
          <w:szCs w:val="24"/>
        </w:rPr>
        <w:t>littoral and pelagic PPCP concentrations reveal</w:t>
      </w:r>
      <w:r w:rsidR="00C332CF">
        <w:rPr>
          <w:rFonts w:ascii="Times New Roman" w:eastAsia="Times New Roman" w:hAnsi="Times New Roman" w:cs="Times New Roman"/>
          <w:sz w:val="24"/>
          <w:szCs w:val="24"/>
        </w:rPr>
        <w:t>ed</w:t>
      </w:r>
      <w:r w:rsidR="00D60710">
        <w:rPr>
          <w:rFonts w:ascii="Times New Roman" w:eastAsia="Times New Roman" w:hAnsi="Times New Roman" w:cs="Times New Roman"/>
          <w:sz w:val="24"/>
          <w:szCs w:val="24"/>
        </w:rPr>
        <w:t xml:space="preserve"> </w:t>
      </w:r>
      <w:r w:rsidR="00D55324">
        <w:rPr>
          <w:rFonts w:ascii="Times New Roman" w:eastAsia="Times New Roman" w:hAnsi="Times New Roman" w:cs="Times New Roman"/>
          <w:sz w:val="24"/>
          <w:szCs w:val="24"/>
        </w:rPr>
        <w:t xml:space="preserve">littoral-pelagic sewage </w:t>
      </w:r>
      <w:r w:rsidR="00D60710">
        <w:rPr>
          <w:rFonts w:ascii="Times New Roman" w:eastAsia="Times New Roman" w:hAnsi="Times New Roman" w:cs="Times New Roman"/>
          <w:sz w:val="24"/>
          <w:szCs w:val="24"/>
        </w:rPr>
        <w:t>gradients</w:t>
      </w:r>
      <w:r w:rsidR="00725D40">
        <w:rPr>
          <w:rFonts w:ascii="Times New Roman" w:eastAsia="Times New Roman" w:hAnsi="Times New Roman" w:cs="Times New Roman"/>
          <w:sz w:val="24"/>
          <w:szCs w:val="24"/>
        </w:rPr>
        <w:t>, as PPCPs</w:t>
      </w:r>
      <w:r w:rsidR="00FB2203">
        <w:rPr>
          <w:rFonts w:ascii="Times New Roman" w:eastAsia="Times New Roman" w:hAnsi="Times New Roman" w:cs="Times New Roman"/>
          <w:sz w:val="24"/>
          <w:szCs w:val="24"/>
        </w:rPr>
        <w:t xml:space="preserve"> </w:t>
      </w:r>
      <w:r w:rsidR="00C332CF">
        <w:rPr>
          <w:rFonts w:ascii="Times New Roman" w:eastAsia="Times New Roman" w:hAnsi="Times New Roman" w:cs="Times New Roman"/>
          <w:sz w:val="24"/>
          <w:szCs w:val="24"/>
        </w:rPr>
        <w:t xml:space="preserve">were </w:t>
      </w:r>
      <w:r w:rsidR="00725D40">
        <w:rPr>
          <w:rFonts w:ascii="Times New Roman" w:eastAsia="Times New Roman" w:hAnsi="Times New Roman" w:cs="Times New Roman"/>
          <w:sz w:val="24"/>
          <w:szCs w:val="24"/>
        </w:rPr>
        <w:lastRenderedPageBreak/>
        <w:t>degrade</w:t>
      </w:r>
      <w:r w:rsidR="00FB2203">
        <w:rPr>
          <w:rFonts w:ascii="Times New Roman" w:eastAsia="Times New Roman" w:hAnsi="Times New Roman" w:cs="Times New Roman"/>
          <w:sz w:val="24"/>
          <w:szCs w:val="24"/>
        </w:rPr>
        <w:t>d</w:t>
      </w:r>
      <w:r w:rsidR="00725D40">
        <w:rPr>
          <w:rFonts w:ascii="Times New Roman" w:eastAsia="Times New Roman" w:hAnsi="Times New Roman" w:cs="Times New Roman"/>
          <w:sz w:val="24"/>
          <w:szCs w:val="24"/>
        </w:rPr>
        <w:t xml:space="preserve">, metabolized </w:t>
      </w:r>
      <w:r w:rsidR="00D60710">
        <w:rPr>
          <w:rFonts w:ascii="Times New Roman" w:eastAsia="Times New Roman" w:hAnsi="Times New Roman" w:cs="Times New Roman"/>
          <w:sz w:val="24"/>
          <w:szCs w:val="24"/>
        </w:rPr>
        <w:t xml:space="preserve">or accumulated </w:t>
      </w:r>
      <w:r w:rsidR="00725D40">
        <w:rPr>
          <w:rFonts w:ascii="Times New Roman" w:eastAsia="Times New Roman" w:hAnsi="Times New Roman" w:cs="Times New Roman"/>
          <w:sz w:val="24"/>
          <w:szCs w:val="24"/>
        </w:rPr>
        <w:t>by biota, or diffuse</w:t>
      </w:r>
      <w:r w:rsidR="00FB2203">
        <w:rPr>
          <w:rFonts w:ascii="Times New Roman" w:eastAsia="Times New Roman" w:hAnsi="Times New Roman" w:cs="Times New Roman"/>
          <w:sz w:val="24"/>
          <w:szCs w:val="24"/>
        </w:rPr>
        <w:t>d</w:t>
      </w:r>
      <w:r w:rsidR="00725D40">
        <w:rPr>
          <w:rFonts w:ascii="Times New Roman" w:eastAsia="Times New Roman" w:hAnsi="Times New Roman" w:cs="Times New Roman"/>
          <w:sz w:val="24"/>
          <w:szCs w:val="24"/>
        </w:rPr>
        <w:t xml:space="preserve"> to </w:t>
      </w:r>
      <w:r w:rsidR="00FB2203">
        <w:rPr>
          <w:rFonts w:ascii="Times New Roman" w:eastAsia="Times New Roman" w:hAnsi="Times New Roman" w:cs="Times New Roman"/>
          <w:sz w:val="24"/>
          <w:szCs w:val="24"/>
        </w:rPr>
        <w:t>undetectable</w:t>
      </w:r>
      <w:r w:rsidR="00725D40">
        <w:rPr>
          <w:rFonts w:ascii="Times New Roman" w:eastAsia="Times New Roman" w:hAnsi="Times New Roman" w:cs="Times New Roman"/>
          <w:sz w:val="24"/>
          <w:szCs w:val="24"/>
        </w:rPr>
        <w:t xml:space="preserve"> concentrations.</w:t>
      </w:r>
      <w:r w:rsidR="00D60710">
        <w:rPr>
          <w:rFonts w:ascii="Times New Roman" w:eastAsia="Times New Roman" w:hAnsi="Times New Roman" w:cs="Times New Roman"/>
          <w:sz w:val="24"/>
          <w:szCs w:val="24"/>
        </w:rPr>
        <w:t xml:space="preserve"> </w:t>
      </w:r>
      <w:r w:rsidR="00FB2203">
        <w:rPr>
          <w:rFonts w:ascii="Times New Roman" w:eastAsia="Times New Roman" w:hAnsi="Times New Roman" w:cs="Times New Roman"/>
          <w:sz w:val="24"/>
          <w:szCs w:val="24"/>
        </w:rPr>
        <w:t>In the context of the entire lake</w:t>
      </w:r>
      <w:r w:rsidR="00D60710">
        <w:rPr>
          <w:rFonts w:ascii="Times New Roman" w:eastAsia="Times New Roman" w:hAnsi="Times New Roman" w:cs="Times New Roman"/>
          <w:sz w:val="24"/>
          <w:szCs w:val="24"/>
        </w:rPr>
        <w:t xml:space="preserve">, analyses of sediments have shown how </w:t>
      </w:r>
      <w:r w:rsidR="00FB2203">
        <w:rPr>
          <w:rFonts w:ascii="Times New Roman" w:eastAsia="Times New Roman" w:hAnsi="Times New Roman" w:cs="Times New Roman"/>
          <w:sz w:val="24"/>
          <w:szCs w:val="24"/>
        </w:rPr>
        <w:t xml:space="preserve">PPCPs can remain within lake systems for decades, thereby enabling researchers to reconstruct histories of wastewater pollution in a system </w:t>
      </w:r>
      <w:r w:rsidR="00FB2203">
        <w:rPr>
          <w:rFonts w:ascii="Times New Roman" w:eastAsia="Times New Roman" w:hAnsi="Times New Roman" w:cs="Times New Roman"/>
          <w:sz w:val="24"/>
          <w:szCs w:val="24"/>
        </w:rPr>
        <w:fldChar w:fldCharType="begin"/>
      </w:r>
      <w:r w:rsidR="00FB2203">
        <w:rPr>
          <w:rFonts w:ascii="Times New Roman" w:eastAsia="Times New Roman" w:hAnsi="Times New Roman" w:cs="Times New Roman"/>
          <w:sz w:val="24"/>
          <w:szCs w:val="24"/>
        </w:rPr>
        <w: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FB2203">
        <w:rPr>
          <w:rFonts w:ascii="Times New Roman" w:eastAsia="Times New Roman" w:hAnsi="Times New Roman" w:cs="Times New Roman"/>
          <w:sz w:val="24"/>
          <w:szCs w:val="24"/>
        </w:rPr>
        <w:fldChar w:fldCharType="separate"/>
      </w:r>
      <w:r w:rsidR="00FB2203" w:rsidRPr="00984718">
        <w:rPr>
          <w:rFonts w:ascii="Times New Roman" w:hAnsi="Times New Roman" w:cs="Times New Roman"/>
          <w:sz w:val="24"/>
        </w:rPr>
        <w:t>(Czekalski et al. 2015; Yang et al. 2018)</w:t>
      </w:r>
      <w:r w:rsidR="00FB2203">
        <w:rPr>
          <w:rFonts w:ascii="Times New Roman" w:eastAsia="Times New Roman" w:hAnsi="Times New Roman" w:cs="Times New Roman"/>
          <w:sz w:val="24"/>
          <w:szCs w:val="24"/>
        </w:rPr>
        <w:fldChar w:fldCharType="end"/>
      </w:r>
      <w:r w:rsidR="00FB2203">
        <w:rPr>
          <w:rFonts w:ascii="Times New Roman" w:eastAsia="Times New Roman" w:hAnsi="Times New Roman" w:cs="Times New Roman"/>
          <w:sz w:val="24"/>
          <w:szCs w:val="24"/>
        </w:rPr>
        <w:t>.</w:t>
      </w:r>
      <w:r w:rsidR="006F60DC">
        <w:rPr>
          <w:rFonts w:ascii="Times New Roman" w:eastAsia="Times New Roman" w:hAnsi="Times New Roman" w:cs="Times New Roman"/>
          <w:sz w:val="24"/>
          <w:szCs w:val="24"/>
        </w:rPr>
        <w:t xml:space="preserve"> </w:t>
      </w:r>
    </w:p>
    <w:p w14:paraId="21806146" w14:textId="77777777" w:rsidR="006F60DC" w:rsidRDefault="006F60DC" w:rsidP="00383BCD">
      <w:pPr>
        <w:rPr>
          <w:rFonts w:ascii="Times New Roman" w:eastAsia="Times New Roman" w:hAnsi="Times New Roman" w:cs="Times New Roman"/>
          <w:sz w:val="24"/>
          <w:szCs w:val="24"/>
        </w:rPr>
      </w:pPr>
    </w:p>
    <w:p w14:paraId="44DD3027" w14:textId="40EA9F1E" w:rsidR="00224E1E" w:rsidRDefault="006F60DC" w:rsidP="00383BC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Investigating PPCP concentrations across limnic environments could also establish </w:t>
      </w:r>
      <w:r w:rsidR="0025547E">
        <w:rPr>
          <w:rFonts w:ascii="Times New Roman" w:eastAsia="Times New Roman" w:hAnsi="Times New Roman" w:cs="Times New Roman"/>
          <w:sz w:val="24"/>
          <w:szCs w:val="24"/>
        </w:rPr>
        <w:t>how</w:t>
      </w:r>
      <w:r>
        <w:rPr>
          <w:rFonts w:ascii="Times New Roman" w:eastAsia="Times New Roman" w:hAnsi="Times New Roman" w:cs="Times New Roman"/>
          <w:sz w:val="24"/>
          <w:szCs w:val="24"/>
        </w:rPr>
        <w:t xml:space="preserve"> ecological communities respond differently </w:t>
      </w:r>
      <w:r w:rsidR="0025547E">
        <w:rPr>
          <w:rFonts w:ascii="Times New Roman" w:eastAsia="Times New Roman" w:hAnsi="Times New Roman" w:cs="Times New Roman"/>
          <w:sz w:val="24"/>
          <w:szCs w:val="24"/>
        </w:rPr>
        <w:t xml:space="preserve">not only to sewage but also </w:t>
      </w:r>
      <w:r w:rsidR="00205365">
        <w:rPr>
          <w:rFonts w:ascii="Times New Roman" w:eastAsia="Times New Roman" w:hAnsi="Times New Roman" w:cs="Times New Roman"/>
          <w:sz w:val="24"/>
          <w:szCs w:val="24"/>
        </w:rPr>
        <w:t xml:space="preserve">to </w:t>
      </w:r>
      <w:r w:rsidR="0025547E">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PPCP</w:t>
      </w:r>
      <w:r w:rsidR="0025547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25547E">
        <w:rPr>
          <w:rFonts w:ascii="Times New Roman" w:eastAsia="Times New Roman" w:hAnsi="Times New Roman" w:cs="Times New Roman"/>
          <w:sz w:val="24"/>
          <w:szCs w:val="24"/>
        </w:rPr>
        <w:t>themselves</w:t>
      </w:r>
      <w:r>
        <w:rPr>
          <w:rFonts w:ascii="Times New Roman" w:eastAsia="Times New Roman" w:hAnsi="Times New Roman" w:cs="Times New Roman"/>
          <w:sz w:val="24"/>
          <w:szCs w:val="24"/>
        </w:rPr>
        <w:t>. While we focus on PPCPs as indicators of sewage,</w:t>
      </w:r>
      <w:r w:rsidR="00ED38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previous studies have shown that PPCPs, even at concentrations we observed in Lake Baikal, can elicit biological responses </w:t>
      </w:r>
      <w:r w:rsidR="00271F4F">
        <w:rPr>
          <w:rFonts w:ascii="Times New Roman" w:eastAsia="Times New Roman" w:hAnsi="Times New Roman" w:cs="Times New Roman"/>
          <w:sz w:val="24"/>
          <w:szCs w:val="24"/>
        </w:rPr>
        <w:t>from</w:t>
      </w:r>
      <w:r>
        <w:rPr>
          <w:rFonts w:ascii="Times New Roman" w:eastAsia="Times New Roman" w:hAnsi="Times New Roman" w:cs="Times New Roman"/>
          <w:sz w:val="24"/>
          <w:szCs w:val="24"/>
        </w:rPr>
        <w:t xml:space="preserve"> physiological (e.g., Del Rosario et al., 2015) and behavioral (e.g., </w:t>
      </w:r>
      <w:proofErr w:type="spellStart"/>
      <w:r>
        <w:rPr>
          <w:rFonts w:ascii="Times New Roman" w:eastAsia="Times New Roman" w:hAnsi="Times New Roman" w:cs="Times New Roman"/>
          <w:sz w:val="24"/>
          <w:szCs w:val="24"/>
        </w:rPr>
        <w:t>Brodin</w:t>
      </w:r>
      <w:proofErr w:type="spellEnd"/>
      <w:r>
        <w:rPr>
          <w:rFonts w:ascii="Times New Roman" w:eastAsia="Times New Roman" w:hAnsi="Times New Roman" w:cs="Times New Roman"/>
          <w:sz w:val="24"/>
          <w:szCs w:val="24"/>
        </w:rPr>
        <w:t xml:space="preserve"> et al. 2013; </w:t>
      </w:r>
      <w:proofErr w:type="spellStart"/>
      <w:r w:rsidRPr="00F979A0">
        <w:rPr>
          <w:rFonts w:ascii="Times New Roman" w:eastAsia="Times New Roman" w:hAnsi="Times New Roman" w:cs="Times New Roman"/>
          <w:sz w:val="24"/>
          <w:szCs w:val="24"/>
        </w:rPr>
        <w:t>Dzieweczynski</w:t>
      </w:r>
      <w:proofErr w:type="spellEnd"/>
      <w:r>
        <w:rPr>
          <w:rFonts w:ascii="Times New Roman" w:eastAsia="Times New Roman" w:hAnsi="Times New Roman" w:cs="Times New Roman"/>
          <w:sz w:val="24"/>
          <w:szCs w:val="24"/>
        </w:rPr>
        <w:t xml:space="preserve"> et al., 2016) </w:t>
      </w:r>
      <w:r w:rsidR="00205365">
        <w:rPr>
          <w:rFonts w:ascii="Times New Roman" w:eastAsia="Times New Roman" w:hAnsi="Times New Roman" w:cs="Times New Roman"/>
          <w:sz w:val="24"/>
          <w:szCs w:val="24"/>
        </w:rPr>
        <w:t xml:space="preserve">levels </w:t>
      </w:r>
      <w:r>
        <w:rPr>
          <w:rFonts w:ascii="Times New Roman" w:eastAsia="Times New Roman" w:hAnsi="Times New Roman" w:cs="Times New Roman"/>
          <w:sz w:val="24"/>
          <w:szCs w:val="24"/>
        </w:rPr>
        <w:t xml:space="preserve">to food webs (e.g., </w:t>
      </w:r>
      <w:proofErr w:type="spellStart"/>
      <w:r>
        <w:rPr>
          <w:rFonts w:ascii="Times New Roman" w:eastAsia="Times New Roman" w:hAnsi="Times New Roman" w:cs="Times New Roman"/>
          <w:sz w:val="24"/>
          <w:szCs w:val="24"/>
        </w:rPr>
        <w:t>Lagesson</w:t>
      </w:r>
      <w:proofErr w:type="spellEnd"/>
      <w:r>
        <w:rPr>
          <w:rFonts w:ascii="Times New Roman" w:eastAsia="Times New Roman" w:hAnsi="Times New Roman" w:cs="Times New Roman"/>
          <w:sz w:val="24"/>
          <w:szCs w:val="24"/>
        </w:rPr>
        <w:t xml:space="preserve"> et al., 2016; Richmond et al., 2018) and ecosystems (e.g., Rosi-Marshal et al., 2013). Although our study was not designed to evaluate the toxicological effects of PPCPs themselves, future studies could </w:t>
      </w:r>
      <w:r w:rsidR="00762C08">
        <w:rPr>
          <w:rFonts w:ascii="Times New Roman" w:eastAsia="Times New Roman" w:hAnsi="Times New Roman" w:cs="Times New Roman"/>
          <w:sz w:val="24"/>
          <w:szCs w:val="24"/>
        </w:rPr>
        <w:t>potentially</w:t>
      </w:r>
      <w:r w:rsidR="004D4CD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address toxicological effects of PPCPs on nearshore Baikal biota</w:t>
      </w:r>
      <w:r w:rsidR="0025547E">
        <w:rPr>
          <w:rFonts w:ascii="Times New Roman" w:eastAsia="Times New Roman" w:hAnsi="Times New Roman" w:cs="Times New Roman"/>
          <w:sz w:val="24"/>
          <w:szCs w:val="24"/>
        </w:rPr>
        <w:t xml:space="preserve"> by using </w:t>
      </w:r>
      <w:r w:rsidR="004D4CDF">
        <w:rPr>
          <w:rFonts w:ascii="Times New Roman" w:eastAsia="Times New Roman" w:hAnsi="Times New Roman" w:cs="Times New Roman"/>
          <w:i/>
          <w:sz w:val="24"/>
          <w:szCs w:val="24"/>
        </w:rPr>
        <w:t>in situ</w:t>
      </w:r>
      <w:r w:rsidR="004D4CDF">
        <w:rPr>
          <w:rFonts w:ascii="Times New Roman" w:eastAsia="Times New Roman" w:hAnsi="Times New Roman" w:cs="Times New Roman"/>
          <w:sz w:val="24"/>
          <w:szCs w:val="24"/>
        </w:rPr>
        <w:t xml:space="preserve"> </w:t>
      </w:r>
      <w:r w:rsidR="0025547E">
        <w:rPr>
          <w:rFonts w:ascii="Times New Roman" w:eastAsia="Times New Roman" w:hAnsi="Times New Roman" w:cs="Times New Roman"/>
          <w:sz w:val="24"/>
          <w:szCs w:val="24"/>
        </w:rPr>
        <w:t>sewage gradients</w:t>
      </w:r>
      <w:r>
        <w:rPr>
          <w:rFonts w:ascii="Times New Roman" w:eastAsia="Times New Roman" w:hAnsi="Times New Roman" w:cs="Times New Roman"/>
          <w:sz w:val="24"/>
          <w:szCs w:val="24"/>
        </w:rPr>
        <w:t xml:space="preserve">. </w:t>
      </w:r>
    </w:p>
    <w:p w14:paraId="42124162" w14:textId="77777777" w:rsidR="00685D80" w:rsidRDefault="00685D80" w:rsidP="00383BCD">
      <w:pPr>
        <w:rPr>
          <w:rFonts w:ascii="Times New Roman" w:eastAsia="Times New Roman" w:hAnsi="Times New Roman" w:cs="Times New Roman"/>
          <w:sz w:val="24"/>
          <w:szCs w:val="24"/>
        </w:rPr>
      </w:pPr>
    </w:p>
    <w:p w14:paraId="6FFBC599" w14:textId="3C5C25C4" w:rsidR="00645829" w:rsidRDefault="00645829" w:rsidP="0064582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contrast to PPCP </w:t>
      </w:r>
      <w:r w:rsidR="008A3CBB">
        <w:rPr>
          <w:rFonts w:ascii="Times New Roman" w:eastAsia="Times New Roman" w:hAnsi="Times New Roman" w:cs="Times New Roman"/>
          <w:sz w:val="24"/>
          <w:szCs w:val="24"/>
        </w:rPr>
        <w:t xml:space="preserve">concentrations </w:t>
      </w:r>
      <w:r>
        <w:rPr>
          <w:rFonts w:ascii="Times New Roman" w:eastAsia="Times New Roman" w:hAnsi="Times New Roman" w:cs="Times New Roman"/>
          <w:sz w:val="24"/>
          <w:szCs w:val="24"/>
        </w:rPr>
        <w:t>and δ</w:t>
      </w:r>
      <w:r w:rsidRPr="000E056C">
        <w:rPr>
          <w:rFonts w:ascii="Times New Roman" w:eastAsia="Times New Roman" w:hAnsi="Times New Roman" w:cs="Times New Roman"/>
          <w:sz w:val="24"/>
          <w:szCs w:val="24"/>
          <w:vertAlign w:val="superscript"/>
        </w:rPr>
        <w:t>15</w:t>
      </w:r>
      <w:r>
        <w:rPr>
          <w:rFonts w:ascii="Times New Roman" w:eastAsia="Times New Roman" w:hAnsi="Times New Roman" w:cs="Times New Roman"/>
          <w:sz w:val="24"/>
          <w:szCs w:val="24"/>
        </w:rPr>
        <w:t>N</w:t>
      </w:r>
      <w:r w:rsidR="008A3CBB">
        <w:rPr>
          <w:rFonts w:ascii="Times New Roman" w:eastAsia="Times New Roman" w:hAnsi="Times New Roman" w:cs="Times New Roman"/>
          <w:sz w:val="24"/>
          <w:szCs w:val="24"/>
        </w:rPr>
        <w:t xml:space="preserve"> values</w:t>
      </w:r>
      <w:r>
        <w:rPr>
          <w:rFonts w:ascii="Times New Roman" w:eastAsia="Times New Roman" w:hAnsi="Times New Roman" w:cs="Times New Roman"/>
          <w:sz w:val="24"/>
          <w:szCs w:val="24"/>
        </w:rPr>
        <w:t>, microplastics were not associated with IDW population and may be poor prox</w:t>
      </w:r>
      <w:r w:rsidR="00FE35CB">
        <w:rPr>
          <w:rFonts w:ascii="Times New Roman" w:eastAsia="Times New Roman" w:hAnsi="Times New Roman" w:cs="Times New Roman"/>
          <w:sz w:val="24"/>
          <w:szCs w:val="24"/>
        </w:rPr>
        <w:t>ies</w:t>
      </w:r>
      <w:r>
        <w:rPr>
          <w:rFonts w:ascii="Times New Roman" w:eastAsia="Times New Roman" w:hAnsi="Times New Roman" w:cs="Times New Roman"/>
          <w:sz w:val="24"/>
          <w:szCs w:val="24"/>
        </w:rPr>
        <w:t xml:space="preserve"> for sewage pollution in Lake Baikal. </w:t>
      </w:r>
      <w:r w:rsidR="00FE35CB">
        <w:rPr>
          <w:rFonts w:ascii="Times New Roman" w:eastAsia="Times New Roman" w:hAnsi="Times New Roman" w:cs="Times New Roman"/>
          <w:sz w:val="24"/>
          <w:szCs w:val="24"/>
        </w:rPr>
        <w:t>Additionally, microplastics may originate from non-sewage sources, such as agriculture (Steinmetz et al., 2016)</w:t>
      </w:r>
      <w:r w:rsidR="008A3CBB">
        <w:rPr>
          <w:rFonts w:ascii="Times New Roman" w:eastAsia="Times New Roman" w:hAnsi="Times New Roman" w:cs="Times New Roman"/>
          <w:sz w:val="24"/>
          <w:szCs w:val="24"/>
        </w:rPr>
        <w:t xml:space="preserve"> and fish nets </w:t>
      </w:r>
      <w:r w:rsidR="008A3CBB">
        <w:rPr>
          <w:rFonts w:ascii="Times New Roman" w:eastAsia="Times New Roman" w:hAnsi="Times New Roman" w:cs="Times New Roman"/>
          <w:sz w:val="24"/>
          <w:szCs w:val="24"/>
        </w:rPr>
        <w:fldChar w:fldCharType="begin"/>
      </w:r>
      <w:r w:rsidR="008A3CBB">
        <w:rPr>
          <w:rFonts w:ascii="Times New Roman" w:eastAsia="Times New Roman" w:hAnsi="Times New Roman" w:cs="Times New Roman"/>
          <w:sz w:val="24"/>
          <w:szCs w:val="24"/>
        </w:rPr>
        <w:instrText xml:space="preserve"> ADDIN ZOTERO_ITEM CSL_CITATION {"citationID":"YJhjOVjq","properties":{"formattedCitation":"(Eerkes-Medrano et al. 2015)","plainCitation":"(Eerkes-Medrano et al. 2015)","noteIndex":0},"citationItems":[{"id":3903,"uris":["http://zotero.org/users/2645460/items/CS3Y2S7Y"],"uri":["http://zotero.org/users/2645460/items/CS3Y2S7Y"],"itemData":{"id":3903,"type":"article-journal","abstract":"Plastic contamination is an increasing environmental problem in marine systems where it has spread globally to even the most remote habitats. Plastic pieces in smaller size scales, microplastics (particles &lt;5 mm), have reached high densities (e.g., 100 000 items per m3) in waters and sediments, and are interacting with organisms and the environment in a variety of ways. Early investigations of freshwater systems suggest microplastic presence and interactions are equally as far reaching as are being observed in marine systems. Microplastics are being detected in freshwaters of Europe, North America, and Asia, and the ﬁrst organismal studies are ﬁnding that freshwater fauna across a range of feeding guilds ingest microplastics.","container-title":"Water Research","DOI":"10.1016/j.watres.2015.02.012","ISSN":"00431354","journalAbbreviation":"Water Research","language":"en","page":"63-82","source":"DOI.org (Crossref)","title":"Microplastics in freshwater systems: A review of the emerging threats, identification of knowledge gaps and prioritisation of research needs","title-short":"Microplastics in freshwater systems","volume":"75","author":[{"family":"Eerkes-Medrano","given":"Dafne"},{"family":"Thompson","given":"Richard C."},{"family":"Aldridge","given":"David C."}],"issued":{"date-parts":[["2015",5]]}}}],"schema":"https://github.com/citation-style-language/schema/raw/master/csl-citation.json"} </w:instrText>
      </w:r>
      <w:r w:rsidR="008A3CBB">
        <w:rPr>
          <w:rFonts w:ascii="Times New Roman" w:eastAsia="Times New Roman" w:hAnsi="Times New Roman" w:cs="Times New Roman"/>
          <w:sz w:val="24"/>
          <w:szCs w:val="24"/>
        </w:rPr>
        <w:fldChar w:fldCharType="separate"/>
      </w:r>
      <w:r w:rsidR="008A3CBB" w:rsidRPr="00157F57">
        <w:rPr>
          <w:rFonts w:ascii="Times New Roman" w:hAnsi="Times New Roman" w:cs="Times New Roman"/>
          <w:sz w:val="24"/>
        </w:rPr>
        <w:t>(Eerkes-Medrano et al. 2015)</w:t>
      </w:r>
      <w:r w:rsidR="008A3CBB">
        <w:rPr>
          <w:rFonts w:ascii="Times New Roman" w:eastAsia="Times New Roman" w:hAnsi="Times New Roman" w:cs="Times New Roman"/>
          <w:sz w:val="24"/>
          <w:szCs w:val="24"/>
        </w:rPr>
        <w:fldChar w:fldCharType="end"/>
      </w:r>
      <w:r w:rsidR="00FE35CB">
        <w:rPr>
          <w:rFonts w:ascii="Times New Roman" w:eastAsia="Times New Roman" w:hAnsi="Times New Roman" w:cs="Times New Roman"/>
          <w:sz w:val="24"/>
          <w:szCs w:val="24"/>
        </w:rPr>
        <w:t>.</w:t>
      </w:r>
      <w:r w:rsidR="008A3CBB">
        <w:rPr>
          <w:rFonts w:ascii="Times New Roman" w:eastAsia="Times New Roman" w:hAnsi="Times New Roman" w:cs="Times New Roman"/>
          <w:sz w:val="24"/>
          <w:szCs w:val="24"/>
        </w:rPr>
        <w:t xml:space="preserve"> Because of their </w:t>
      </w:r>
      <w:r w:rsidR="00205365">
        <w:rPr>
          <w:rFonts w:ascii="Times New Roman" w:eastAsia="Times New Roman" w:hAnsi="Times New Roman" w:cs="Times New Roman"/>
          <w:sz w:val="24"/>
          <w:szCs w:val="24"/>
        </w:rPr>
        <w:t>long</w:t>
      </w:r>
      <w:r w:rsidR="008A3CBB">
        <w:rPr>
          <w:rFonts w:ascii="Times New Roman" w:eastAsia="Times New Roman" w:hAnsi="Times New Roman" w:cs="Times New Roman"/>
          <w:sz w:val="24"/>
          <w:szCs w:val="24"/>
        </w:rPr>
        <w:t xml:space="preserve"> degradation time </w:t>
      </w:r>
      <w:r w:rsidR="008A3CBB">
        <w:rPr>
          <w:rFonts w:ascii="Times New Roman" w:eastAsia="Times New Roman" w:hAnsi="Times New Roman" w:cs="Times New Roman"/>
          <w:sz w:val="24"/>
          <w:szCs w:val="24"/>
        </w:rPr>
        <w:fldChar w:fldCharType="begin"/>
      </w:r>
      <w:r w:rsidR="008A3CBB">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Pr>
          <w:rFonts w:ascii="Times New Roman" w:eastAsia="Times New Roman" w:hAnsi="Times New Roman" w:cs="Times New Roman"/>
          <w:sz w:val="24"/>
          <w:szCs w:val="24"/>
        </w:rPr>
        <w:fldChar w:fldCharType="separate"/>
      </w:r>
      <w:r w:rsidR="008A3CBB" w:rsidRPr="00984718">
        <w:rPr>
          <w:rFonts w:ascii="Times New Roman" w:hAnsi="Times New Roman" w:cs="Times New Roman"/>
          <w:sz w:val="24"/>
        </w:rPr>
        <w:t>(Brandon et al. 2016)</w:t>
      </w:r>
      <w:r w:rsidR="008A3CB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microplastics </w:t>
      </w:r>
      <w:r w:rsidR="008A3CBB">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indicate accumulated pollution</w:t>
      </w:r>
      <w:r w:rsidR="008A3CBB">
        <w:rPr>
          <w:rFonts w:ascii="Times New Roman" w:eastAsia="Times New Roman" w:hAnsi="Times New Roman" w:cs="Times New Roman"/>
          <w:sz w:val="24"/>
          <w:szCs w:val="24"/>
        </w:rPr>
        <w:t xml:space="preserve">, </w:t>
      </w:r>
      <w:r w:rsidR="00685D80">
        <w:rPr>
          <w:rFonts w:ascii="Times New Roman" w:eastAsia="Times New Roman" w:hAnsi="Times New Roman" w:cs="Times New Roman"/>
          <w:sz w:val="24"/>
          <w:szCs w:val="24"/>
        </w:rPr>
        <w:t xml:space="preserve">which likely </w:t>
      </w:r>
      <w:r w:rsidR="007B47F6">
        <w:rPr>
          <w:rFonts w:ascii="Times New Roman" w:eastAsia="Times New Roman" w:hAnsi="Times New Roman" w:cs="Times New Roman"/>
          <w:sz w:val="24"/>
          <w:szCs w:val="24"/>
        </w:rPr>
        <w:t xml:space="preserve">enables </w:t>
      </w:r>
      <w:r w:rsidR="00685D80">
        <w:rPr>
          <w:rFonts w:ascii="Times New Roman" w:eastAsia="Times New Roman" w:hAnsi="Times New Roman" w:cs="Times New Roman"/>
          <w:sz w:val="24"/>
          <w:szCs w:val="24"/>
        </w:rPr>
        <w:t>wider distribution from nearshore inputs to the offshore (Hendrickson et al., 2018; Fischer et al., 2016)</w:t>
      </w:r>
      <w:r>
        <w:rPr>
          <w:rFonts w:ascii="Times New Roman" w:eastAsia="Times New Roman" w:hAnsi="Times New Roman" w:cs="Times New Roman"/>
          <w:sz w:val="24"/>
          <w:szCs w:val="24"/>
        </w:rPr>
        <w:t xml:space="preserve">. </w:t>
      </w:r>
      <w:r w:rsidR="00FE35CB">
        <w:rPr>
          <w:rFonts w:ascii="Times New Roman" w:eastAsia="Times New Roman" w:hAnsi="Times New Roman" w:cs="Times New Roman"/>
          <w:sz w:val="24"/>
          <w:szCs w:val="24"/>
        </w:rPr>
        <w:t>Unlike microplastic</w:t>
      </w:r>
      <w:r w:rsidR="008A3CBB">
        <w:rPr>
          <w:rFonts w:ascii="Times New Roman" w:eastAsia="Times New Roman" w:hAnsi="Times New Roman" w:cs="Times New Roman"/>
          <w:sz w:val="24"/>
          <w:szCs w:val="24"/>
        </w:rPr>
        <w:t xml:space="preserve"> concentrations</w:t>
      </w:r>
      <w:r w:rsidR="00FE35CB">
        <w:rPr>
          <w:rFonts w:ascii="Times New Roman" w:eastAsia="Times New Roman" w:hAnsi="Times New Roman" w:cs="Times New Roman"/>
          <w:sz w:val="24"/>
          <w:szCs w:val="24"/>
        </w:rPr>
        <w:t xml:space="preserve"> identified in Lake </w:t>
      </w:r>
      <w:proofErr w:type="spellStart"/>
      <w:r w:rsidR="00FE35CB" w:rsidRPr="00225EC8">
        <w:rPr>
          <w:rFonts w:ascii="Times New Roman" w:eastAsia="Times New Roman" w:hAnsi="Times New Roman" w:cs="Times New Roman"/>
          <w:sz w:val="24"/>
          <w:szCs w:val="24"/>
        </w:rPr>
        <w:t>Hovsgol</w:t>
      </w:r>
      <w:proofErr w:type="spellEnd"/>
      <w:r w:rsidR="00FE35CB" w:rsidRPr="00225EC8">
        <w:rPr>
          <w:rFonts w:ascii="Times New Roman" w:eastAsia="Times New Roman" w:hAnsi="Times New Roman" w:cs="Times New Roman"/>
          <w:sz w:val="24"/>
          <w:szCs w:val="24"/>
        </w:rPr>
        <w:t xml:space="preserve"> </w:t>
      </w:r>
      <w:r w:rsidR="00FE35CB" w:rsidRPr="00225EC8">
        <w:rPr>
          <w:rFonts w:ascii="Times New Roman" w:eastAsia="Times New Roman" w:hAnsi="Times New Roman" w:cs="Times New Roman"/>
          <w:sz w:val="24"/>
          <w:szCs w:val="24"/>
        </w:rPr>
        <w:fldChar w:fldCharType="begin"/>
      </w:r>
      <w:r w:rsidR="00FE35CB" w:rsidRPr="00225EC8">
        <w:rPr>
          <w:rFonts w:ascii="Times New Roman" w:eastAsia="Times New Roman" w:hAnsi="Times New Roman" w:cs="Times New Roman"/>
          <w:sz w:val="24"/>
          <w:szCs w:val="24"/>
        </w:rPr>
        <w: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FE35CB" w:rsidRPr="00225EC8">
        <w:rPr>
          <w:rFonts w:ascii="Times New Roman" w:eastAsia="Times New Roman" w:hAnsi="Times New Roman" w:cs="Times New Roman"/>
          <w:sz w:val="24"/>
          <w:szCs w:val="24"/>
        </w:rPr>
        <w:fldChar w:fldCharType="separate"/>
      </w:r>
      <w:r w:rsidR="00FE35CB" w:rsidRPr="00225EC8">
        <w:rPr>
          <w:rFonts w:ascii="Times New Roman" w:hAnsi="Times New Roman" w:cs="Times New Roman"/>
          <w:sz w:val="24"/>
          <w:szCs w:val="24"/>
        </w:rPr>
        <w:t>(Free et al. 2014)</w:t>
      </w:r>
      <w:r w:rsidR="00FE35CB" w:rsidRPr="00225EC8">
        <w:rPr>
          <w:rFonts w:ascii="Times New Roman" w:eastAsia="Times New Roman" w:hAnsi="Times New Roman" w:cs="Times New Roman"/>
          <w:sz w:val="24"/>
          <w:szCs w:val="24"/>
        </w:rPr>
        <w:fldChar w:fldCharType="end"/>
      </w:r>
      <w:r w:rsidR="00FE35CB" w:rsidRPr="00225EC8">
        <w:rPr>
          <w:rStyle w:val="CommentReference"/>
          <w:rFonts w:ascii="Times New Roman" w:hAnsi="Times New Roman" w:cs="Times New Roman"/>
          <w:sz w:val="24"/>
          <w:szCs w:val="24"/>
        </w:rPr>
        <w:t xml:space="preserve">, Lake Superior (Hendrickson et al., 2018), </w:t>
      </w:r>
      <w:r w:rsidR="00FE35CB">
        <w:rPr>
          <w:rStyle w:val="CommentReference"/>
          <w:rFonts w:ascii="Times New Roman" w:hAnsi="Times New Roman" w:cs="Times New Roman"/>
          <w:sz w:val="24"/>
          <w:szCs w:val="24"/>
        </w:rPr>
        <w:t>or</w:t>
      </w:r>
      <w:r w:rsidR="00FE35CB" w:rsidRPr="00225EC8">
        <w:rPr>
          <w:rStyle w:val="CommentReference"/>
          <w:rFonts w:ascii="Times New Roman" w:hAnsi="Times New Roman" w:cs="Times New Roman"/>
          <w:sz w:val="24"/>
          <w:szCs w:val="24"/>
        </w:rPr>
        <w:t xml:space="preserve"> Lake Erie (Eriksen et al., 2013)</w:t>
      </w:r>
      <w:r w:rsidR="00FE35CB">
        <w:rPr>
          <w:rStyle w:val="CommentReference"/>
          <w:rFonts w:ascii="Times New Roman" w:hAnsi="Times New Roman" w:cs="Times New Roman"/>
          <w:sz w:val="24"/>
          <w:szCs w:val="24"/>
        </w:rPr>
        <w:t>, m</w:t>
      </w:r>
      <w:r>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Pr>
          <w:rFonts w:ascii="Times New Roman" w:eastAsia="Times New Roman" w:hAnsi="Times New Roman" w:cs="Times New Roman"/>
          <w:sz w:val="24"/>
          <w:szCs w:val="24"/>
        </w:rPr>
        <w:t>seasonally varying</w:t>
      </w:r>
      <w:r>
        <w:rPr>
          <w:rFonts w:ascii="Times New Roman" w:eastAsia="Times New Roman" w:hAnsi="Times New Roman" w:cs="Times New Roman"/>
          <w:sz w:val="24"/>
          <w:szCs w:val="24"/>
        </w:rPr>
        <w:t xml:space="preserve"> human populations</w:t>
      </w:r>
      <w:r w:rsidR="00FE35C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It is worth noting that since the time of our field sampling, evidence has accumulated that our methods likely dramatically underestimated microplastic abundance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{"citationID":"RXBzbXeK","properties":{"formattedCitation":"(Wang and Wang 2018; Brandon et al. 2020)","plainCitation":"(Wang and Wang 2018; Brandon et al. 2020)","noteIndex":0},"citationItems":[{"id":2583,"uris":["http://zotero.org/users/2645460/items/Y4UIVJYD"],"uri":["http://zotero.org/users/2645460/items/Y4UIVJYD"],"itemData":{"id":2583,"type":"article-journal","abstract":"Microplastics pollution in aquatic ecosystems has aroused increasing global concern, leading to an explosive growth of studies regarding microplastics published in the past few years. To date, there is still a lack of standardized methodologies used for the detection of microplastics within environmental samples, thus hampering comparison of the reported data. This review summarizes the currently used methodologies for sampling, extracting and identifying microplastics in three kinds of aquatic environmental matrices (water, sediment and aquatic biota) and includes a critical discussion of the advantages and limitations of these methodologies. The quality control and quality assurance measures taken to reduce background contamination and validate analytical methods are also discussed. Finally, this review highlights the current challenges and gives suggestions for the future research.","container-title":"TrAC Trends in Analytical Chemistry","DOI":"10.1016/j.trac.2018.08.026","ISSN":"0165-9936","journalAbbreviation":"TrAC Trends in Analytical Chemistry","language":"en","page":"195-202","source":"ScienceDirect","title":"Investigation of microplastics in aquatic environments: An overview of the methods used, from field sampling to laboratory analysis","title-short":"Investigation of microplastics in aquatic environments","volume":"108","author":[{"family":"Wang","given":"Wenfeng"},{"family":"Wang","given":"Jun"}],"issued":{"date-parts":[["2018",11,1]]}}},{"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Pr>
          <w:rFonts w:ascii="Times New Roman" w:eastAsia="Times New Roman" w:hAnsi="Times New Roman" w:cs="Times New Roman"/>
          <w:sz w:val="24"/>
          <w:szCs w:val="24"/>
        </w:rPr>
        <w:fldChar w:fldCharType="separate"/>
      </w:r>
      <w:r w:rsidRPr="00833C11">
        <w:rPr>
          <w:rFonts w:ascii="Times New Roman" w:hAnsi="Times New Roman" w:cs="Times New Roman"/>
          <w:sz w:val="24"/>
        </w:rPr>
        <w:t>(Wang and Wang 2018; Brandon et al. 2020)</w:t>
      </w:r>
      <w:r>
        <w:rPr>
          <w:rFonts w:ascii="Times New Roman" w:eastAsia="Times New Roman" w:hAnsi="Times New Roman" w:cs="Times New Roman"/>
          <w:sz w:val="24"/>
          <w:szCs w:val="24"/>
        </w:rPr>
        <w:fldChar w:fldCharType="end"/>
      </w:r>
      <w:r w:rsidR="008A3CBB">
        <w:rPr>
          <w:rFonts w:ascii="Times New Roman" w:eastAsia="Times New Roman" w:hAnsi="Times New Roman" w:cs="Times New Roman"/>
          <w:sz w:val="24"/>
          <w:szCs w:val="24"/>
        </w:rPr>
        <w:t xml:space="preserve">, and there is potential for the microplastics themselves to cause deleterious ecological responses. </w:t>
      </w:r>
      <w:r>
        <w:rPr>
          <w:rFonts w:ascii="Times New Roman" w:eastAsia="Times New Roman" w:hAnsi="Times New Roman" w:cs="Times New Roman"/>
          <w:sz w:val="24"/>
          <w:szCs w:val="24"/>
        </w:rPr>
        <w:t xml:space="preserve">While we focus here on microplastics as an indicator of </w:t>
      </w:r>
      <w:r w:rsidR="0091395E">
        <w:rPr>
          <w:rFonts w:ascii="Times New Roman" w:eastAsia="Times New Roman" w:hAnsi="Times New Roman" w:cs="Times New Roman"/>
          <w:sz w:val="24"/>
          <w:szCs w:val="24"/>
        </w:rPr>
        <w:t>sewage pollution</w:t>
      </w:r>
      <w:r>
        <w:rPr>
          <w:rFonts w:ascii="Times New Roman" w:eastAsia="Times New Roman" w:hAnsi="Times New Roman" w:cs="Times New Roman"/>
          <w:sz w:val="24"/>
          <w:szCs w:val="24"/>
        </w:rPr>
        <w:t xml:space="preserve">, microplastics are increasingly shown to disrupt food web dynamics by altering grazing patterns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Pr>
          <w:rFonts w:ascii="Cambria Math" w:eastAsia="Times New Roman" w:hAnsi="Cambria Math" w:cs="Cambria Math"/>
          <w:sz w:val="24"/>
          <w:szCs w:val="24"/>
        </w:rPr>
        <w:instrText>∼</w:instrText>
      </w:r>
      <w:r>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Pr>
          <w:rFonts w:ascii="Cambria Math" w:eastAsia="Times New Roman" w:hAnsi="Cambria Math" w:cs="Cambria Math"/>
          <w:sz w:val="24"/>
          <w:szCs w:val="24"/>
        </w:rPr>
        <w:instrText>∼</w:instrText>
      </w:r>
      <w:r>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Pr>
          <w:rFonts w:ascii="Cambria Math" w:eastAsia="Times New Roman" w:hAnsi="Cambria Math" w:cs="Cambria Math"/>
          <w:sz w:val="24"/>
          <w:szCs w:val="24"/>
        </w:rPr>
        <w:instrText>∼</w:instrText>
      </w:r>
      <w:r>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Pr>
          <w:rFonts w:ascii="Times New Roman" w:eastAsia="Times New Roman" w:hAnsi="Times New Roman" w:cs="Times New Roman"/>
          <w:sz w:val="24"/>
          <w:szCs w:val="24"/>
        </w:rPr>
        <w:fldChar w:fldCharType="separate"/>
      </w:r>
      <w:r w:rsidRPr="00833C11">
        <w:rPr>
          <w:rFonts w:ascii="Times New Roman" w:hAnsi="Times New Roman" w:cs="Times New Roman"/>
          <w:sz w:val="24"/>
        </w:rPr>
        <w:t>(Green 2016)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providing carbon substrate for microbial growth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Pr>
          <w:rFonts w:ascii="Times New Roman" w:eastAsia="Times New Roman" w:hAnsi="Times New Roman" w:cs="Times New Roman"/>
          <w:sz w:val="24"/>
          <w:szCs w:val="24"/>
        </w:rPr>
        <w:fldChar w:fldCharType="separate"/>
      </w:r>
      <w:r w:rsidRPr="00833C11">
        <w:rPr>
          <w:rFonts w:ascii="Times New Roman" w:hAnsi="Times New Roman" w:cs="Times New Roman"/>
          <w:sz w:val="24"/>
        </w:rPr>
        <w:t>(Romera-Castillo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Together these growing uncertainties suggest that microplastic pollution in Baikal and elsewhere deserves increased attention. </w:t>
      </w:r>
    </w:p>
    <w:p w14:paraId="7237783D" w14:textId="77FBB0D4" w:rsidR="00645829" w:rsidRDefault="00645829" w:rsidP="00383BCD">
      <w:pPr>
        <w:rPr>
          <w:rFonts w:ascii="Times New Roman" w:eastAsia="Times New Roman" w:hAnsi="Times New Roman" w:cs="Times New Roman"/>
          <w:sz w:val="24"/>
          <w:szCs w:val="24"/>
        </w:rPr>
      </w:pPr>
    </w:p>
    <w:p w14:paraId="0DBBA4D0" w14:textId="718A6AC1" w:rsidR="00784575" w:rsidRDefault="00784575" w:rsidP="00383BC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Relating sewage indicators with benthic </w:t>
      </w:r>
      <w:r w:rsidR="00C842B9">
        <w:rPr>
          <w:rFonts w:ascii="Times New Roman" w:eastAsia="Times New Roman" w:hAnsi="Times New Roman" w:cs="Times New Roman"/>
          <w:i/>
          <w:sz w:val="24"/>
          <w:szCs w:val="24"/>
        </w:rPr>
        <w:t xml:space="preserve">algal </w:t>
      </w:r>
      <w:r>
        <w:rPr>
          <w:rFonts w:ascii="Times New Roman" w:eastAsia="Times New Roman" w:hAnsi="Times New Roman" w:cs="Times New Roman"/>
          <w:i/>
          <w:sz w:val="24"/>
          <w:szCs w:val="24"/>
        </w:rPr>
        <w:t>communities</w:t>
      </w:r>
    </w:p>
    <w:p w14:paraId="1582E231" w14:textId="77777777" w:rsidR="00784575" w:rsidRPr="00784575" w:rsidRDefault="00784575" w:rsidP="00383BCD">
      <w:pPr>
        <w:rPr>
          <w:rFonts w:ascii="Times New Roman" w:eastAsia="Times New Roman" w:hAnsi="Times New Roman" w:cs="Times New Roman"/>
          <w:i/>
          <w:sz w:val="24"/>
          <w:szCs w:val="24"/>
        </w:rPr>
      </w:pPr>
    </w:p>
    <w:p w14:paraId="7C3BEA67" w14:textId="5447C905" w:rsidR="00795293" w:rsidRDefault="002B00A3" w:rsidP="00685D8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Congruent with our hypotheses</w:t>
      </w:r>
      <w:r w:rsidR="00EE52D2">
        <w:rPr>
          <w:rFonts w:ascii="Times New Roman" w:eastAsia="Times New Roman" w:hAnsi="Times New Roman" w:cs="Times New Roman"/>
          <w:sz w:val="24"/>
          <w:szCs w:val="24"/>
        </w:rPr>
        <w:t>, increasing sewage indicators</w:t>
      </w:r>
      <w:r w:rsidR="00EE52D2" w:rsidDel="00EE52D2">
        <w:rPr>
          <w:rFonts w:ascii="Times New Roman" w:eastAsia="Times New Roman" w:hAnsi="Times New Roman" w:cs="Times New Roman"/>
          <w:sz w:val="24"/>
          <w:szCs w:val="24"/>
        </w:rPr>
        <w:t xml:space="preserve"> </w:t>
      </w:r>
      <w:r w:rsidR="00EE52D2">
        <w:rPr>
          <w:rFonts w:ascii="Times New Roman" w:eastAsia="Times New Roman" w:hAnsi="Times New Roman" w:cs="Times New Roman"/>
          <w:sz w:val="24"/>
          <w:szCs w:val="24"/>
        </w:rPr>
        <w:t>tended to be associated with</w:t>
      </w:r>
      <w:r w:rsidR="00D8535D">
        <w:rPr>
          <w:rFonts w:ascii="Times New Roman" w:eastAsia="Times New Roman" w:hAnsi="Times New Roman" w:cs="Times New Roman"/>
          <w:sz w:val="24"/>
          <w:szCs w:val="24"/>
        </w:rPr>
        <w:t xml:space="preserve"> </w:t>
      </w:r>
      <w:r w:rsidR="00EC3D3F">
        <w:rPr>
          <w:rFonts w:ascii="Times New Roman" w:eastAsia="Times New Roman" w:hAnsi="Times New Roman" w:cs="Times New Roman"/>
          <w:sz w:val="24"/>
          <w:szCs w:val="24"/>
        </w:rPr>
        <w:t xml:space="preserve">higher relative abundance of </w:t>
      </w:r>
      <w:r w:rsidR="00D8535D">
        <w:rPr>
          <w:rFonts w:ascii="Times New Roman" w:eastAsia="Times New Roman" w:hAnsi="Times New Roman" w:cs="Times New Roman"/>
          <w:sz w:val="24"/>
          <w:szCs w:val="24"/>
        </w:rPr>
        <w:t xml:space="preserve">filamentous </w:t>
      </w:r>
      <w:r w:rsidR="00EC3D3F">
        <w:rPr>
          <w:rFonts w:ascii="Times New Roman" w:eastAsia="Times New Roman" w:hAnsi="Times New Roman" w:cs="Times New Roman"/>
          <w:sz w:val="24"/>
          <w:szCs w:val="24"/>
        </w:rPr>
        <w:t xml:space="preserve">taxa in </w:t>
      </w:r>
      <w:r w:rsidR="00D8535D">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increased </w:t>
      </w:r>
      <w:r w:rsidR="007546C9">
        <w:rPr>
          <w:rFonts w:ascii="Times New Roman" w:eastAsia="Times New Roman" w:hAnsi="Times New Roman" w:cs="Times New Roman"/>
          <w:sz w:val="24"/>
          <w:szCs w:val="24"/>
        </w:rPr>
        <w:t xml:space="preserve">abundance of </w:t>
      </w:r>
      <w:r w:rsidR="00D8535D">
        <w:rPr>
          <w:rFonts w:ascii="Times New Roman" w:eastAsia="Times New Roman" w:hAnsi="Times New Roman" w:cs="Times New Roman"/>
          <w:sz w:val="24"/>
          <w:szCs w:val="24"/>
        </w:rPr>
        <w:t>filamentous algae</w:t>
      </w:r>
      <w:r w:rsidR="007546C9">
        <w:rPr>
          <w:rFonts w:ascii="Times New Roman" w:eastAsia="Times New Roman" w:hAnsi="Times New Roman" w:cs="Times New Roman"/>
          <w:sz w:val="24"/>
          <w:szCs w:val="24"/>
        </w:rPr>
        <w:t xml:space="preserve"> such as </w:t>
      </w:r>
      <w:r w:rsidR="007546C9" w:rsidRPr="00FF3A56">
        <w:rPr>
          <w:rFonts w:ascii="Times New Roman" w:eastAsia="Times New Roman" w:hAnsi="Times New Roman" w:cs="Times New Roman"/>
          <w:i/>
          <w:sz w:val="24"/>
          <w:szCs w:val="24"/>
        </w:rPr>
        <w:t>Ulothrix</w:t>
      </w:r>
      <w:r w:rsidR="007546C9">
        <w:rPr>
          <w:rFonts w:ascii="Times New Roman" w:eastAsia="Times New Roman" w:hAnsi="Times New Roman" w:cs="Times New Roman"/>
          <w:sz w:val="24"/>
          <w:szCs w:val="24"/>
        </w:rPr>
        <w:t xml:space="preserve"> and </w:t>
      </w:r>
      <w:r w:rsidR="007546C9" w:rsidRPr="00FF3A56">
        <w:rPr>
          <w:rFonts w:ascii="Times New Roman" w:eastAsia="Times New Roman" w:hAnsi="Times New Roman" w:cs="Times New Roman"/>
          <w:i/>
          <w:sz w:val="24"/>
          <w:szCs w:val="24"/>
        </w:rPr>
        <w:t>Spirogyra</w:t>
      </w:r>
      <w:r w:rsidR="00D8535D">
        <w:rPr>
          <w:rFonts w:ascii="Times New Roman" w:eastAsia="Times New Roman" w:hAnsi="Times New Roman" w:cs="Times New Roman"/>
          <w:sz w:val="24"/>
          <w:szCs w:val="24"/>
        </w:rPr>
        <w:t xml:space="preserve"> </w:t>
      </w:r>
      <w:r w:rsidR="006F5F57">
        <w:rPr>
          <w:rFonts w:ascii="Times New Roman" w:eastAsia="Times New Roman" w:hAnsi="Times New Roman" w:cs="Times New Roman"/>
          <w:sz w:val="24"/>
          <w:szCs w:val="24"/>
        </w:rPr>
        <w:fldChar w:fldCharType="begin"/>
      </w:r>
      <w:r w:rsidR="006F5F57">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w:t>
      </w:r>
      <w:proofErr w:type="spellStart"/>
      <w:r w:rsidR="006F5F57" w:rsidRPr="006F5F57">
        <w:rPr>
          <w:rFonts w:ascii="Times New Roman" w:hAnsi="Times New Roman" w:cs="Times New Roman"/>
          <w:sz w:val="24"/>
        </w:rPr>
        <w:t>Timoshkin</w:t>
      </w:r>
      <w:proofErr w:type="spellEnd"/>
      <w:r w:rsidR="006F5F57" w:rsidRPr="006F5F57">
        <w:rPr>
          <w:rFonts w:ascii="Times New Roman" w:hAnsi="Times New Roman" w:cs="Times New Roman"/>
          <w:sz w:val="24"/>
        </w:rPr>
        <w:t xml:space="preserve"> et al. 2016, 2018)</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lastRenderedPageBreak/>
        <w:t xml:space="preserve">Lake Baikal’s southwestern shore </w:t>
      </w:r>
      <w:r w:rsidR="007546C9">
        <w:rPr>
          <w:rFonts w:ascii="Times New Roman" w:eastAsia="Times New Roman" w:hAnsi="Times New Roman" w:cs="Times New Roman"/>
          <w:sz w:val="24"/>
          <w:szCs w:val="24"/>
        </w:rPr>
        <w:t xml:space="preserve">historically </w:t>
      </w:r>
      <w:r w:rsidR="00D8535D">
        <w:rPr>
          <w:rFonts w:ascii="Times New Roman" w:eastAsia="Times New Roman" w:hAnsi="Times New Roman" w:cs="Times New Roman"/>
          <w:sz w:val="24"/>
          <w:szCs w:val="24"/>
        </w:rPr>
        <w:t xml:space="preserve">experiences </w:t>
      </w:r>
      <w:r w:rsidR="007546C9">
        <w:rPr>
          <w:rFonts w:ascii="Times New Roman" w:eastAsia="Times New Roman" w:hAnsi="Times New Roman" w:cs="Times New Roman"/>
          <w:sz w:val="24"/>
          <w:szCs w:val="24"/>
        </w:rPr>
        <w:t xml:space="preserve">short </w:t>
      </w:r>
      <w:r w:rsidR="00D8535D">
        <w:rPr>
          <w:rFonts w:ascii="Times New Roman" w:eastAsia="Times New Roman" w:hAnsi="Times New Roman" w:cs="Times New Roman"/>
          <w:i/>
          <w:sz w:val="24"/>
          <w:szCs w:val="24"/>
        </w:rPr>
        <w:t>Ulothrix</w:t>
      </w:r>
      <w:r w:rsidR="00D8535D">
        <w:rPr>
          <w:rFonts w:ascii="Times New Roman" w:eastAsia="Times New Roman" w:hAnsi="Times New Roman" w:cs="Times New Roman"/>
          <w:sz w:val="24"/>
          <w:szCs w:val="24"/>
        </w:rPr>
        <w:t xml:space="preserve"> blooms in late August </w:t>
      </w:r>
      <w:r w:rsidR="006F5F57">
        <w:rPr>
          <w:rFonts w:ascii="Times New Roman" w:eastAsia="Times New Roman" w:hAnsi="Times New Roman" w:cs="Times New Roman"/>
          <w:sz w:val="24"/>
          <w:szCs w:val="24"/>
        </w:rPr>
        <w:fldChar w:fldCharType="begin"/>
      </w:r>
      <w:r w:rsidR="006F5F57">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(Kozhov 1963)</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w:t>
      </w:r>
      <w:r w:rsidR="000307DE">
        <w:rPr>
          <w:rFonts w:ascii="Times New Roman" w:eastAsia="Times New Roman" w:hAnsi="Times New Roman" w:cs="Times New Roman"/>
          <w:sz w:val="24"/>
          <w:szCs w:val="24"/>
        </w:rPr>
        <w:t xml:space="preserve"> potentially confounding sewage signals with </w:t>
      </w:r>
      <w:r w:rsidR="00BF09EC">
        <w:rPr>
          <w:rFonts w:ascii="Times New Roman" w:eastAsia="Times New Roman" w:hAnsi="Times New Roman" w:cs="Times New Roman"/>
          <w:sz w:val="24"/>
          <w:szCs w:val="24"/>
        </w:rPr>
        <w:t xml:space="preserve">an </w:t>
      </w:r>
      <w:r w:rsidR="000307DE">
        <w:rPr>
          <w:rFonts w:ascii="Times New Roman" w:eastAsia="Times New Roman" w:hAnsi="Times New Roman" w:cs="Times New Roman"/>
          <w:sz w:val="24"/>
          <w:szCs w:val="24"/>
        </w:rPr>
        <w:t>annually occurring phenomenon. O</w:t>
      </w:r>
      <w:r w:rsidR="00D8535D">
        <w:rPr>
          <w:rFonts w:ascii="Times New Roman" w:eastAsia="Times New Roman" w:hAnsi="Times New Roman" w:cs="Times New Roman"/>
          <w:sz w:val="24"/>
          <w:szCs w:val="24"/>
        </w:rPr>
        <w:t xml:space="preserve">ur data </w:t>
      </w:r>
      <w:r w:rsidR="00CC0781">
        <w:rPr>
          <w:rFonts w:ascii="Times New Roman" w:eastAsia="Times New Roman" w:hAnsi="Times New Roman" w:cs="Times New Roman"/>
          <w:sz w:val="24"/>
          <w:szCs w:val="24"/>
        </w:rPr>
        <w:t xml:space="preserve">are consistent </w:t>
      </w:r>
      <w:r w:rsidR="007546C9">
        <w:rPr>
          <w:rFonts w:ascii="Times New Roman" w:eastAsia="Times New Roman" w:hAnsi="Times New Roman" w:cs="Times New Roman"/>
          <w:sz w:val="24"/>
          <w:szCs w:val="24"/>
        </w:rPr>
        <w:t xml:space="preserve">with </w:t>
      </w:r>
      <w:r w:rsidR="00271F4F">
        <w:rPr>
          <w:rFonts w:ascii="Times New Roman" w:eastAsia="Times New Roman" w:hAnsi="Times New Roman" w:cs="Times New Roman"/>
          <w:sz w:val="24"/>
          <w:szCs w:val="24"/>
        </w:rPr>
        <w:t xml:space="preserve">the </w:t>
      </w:r>
      <w:r w:rsidR="007546C9">
        <w:rPr>
          <w:rFonts w:ascii="Times New Roman" w:eastAsia="Times New Roman" w:hAnsi="Times New Roman" w:cs="Times New Roman"/>
          <w:sz w:val="24"/>
          <w:szCs w:val="24"/>
        </w:rPr>
        <w:t xml:space="preserve">results of </w:t>
      </w:r>
      <w:r w:rsidR="006F5F57">
        <w:rPr>
          <w:rFonts w:ascii="Times New Roman" w:eastAsia="Times New Roman" w:hAnsi="Times New Roman" w:cs="Times New Roman"/>
          <w:sz w:val="24"/>
          <w:szCs w:val="24"/>
        </w:rPr>
        <w:fldChar w:fldCharType="begin"/>
      </w:r>
      <w:r w:rsidR="00197C8D">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 xml:space="preserve">Timoshkin et al. </w:t>
      </w:r>
      <w:r w:rsidR="007546C9">
        <w:rPr>
          <w:rFonts w:ascii="Times New Roman" w:hAnsi="Times New Roman" w:cs="Times New Roman"/>
          <w:sz w:val="24"/>
        </w:rPr>
        <w:t>(</w:t>
      </w:r>
      <w:r w:rsidR="006F5F57" w:rsidRPr="006F5F57">
        <w:rPr>
          <w:rFonts w:ascii="Times New Roman" w:hAnsi="Times New Roman" w:cs="Times New Roman"/>
          <w:sz w:val="24"/>
        </w:rPr>
        <w:t>2016)</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7546C9">
        <w:rPr>
          <w:rFonts w:ascii="Times New Roman" w:eastAsia="Times New Roman" w:hAnsi="Times New Roman" w:cs="Times New Roman"/>
          <w:sz w:val="24"/>
          <w:szCs w:val="24"/>
        </w:rPr>
        <w:t>and show that relative</w:t>
      </w:r>
      <w:r w:rsidR="00D8535D">
        <w:rPr>
          <w:rFonts w:ascii="Times New Roman" w:eastAsia="Times New Roman" w:hAnsi="Times New Roman" w:cs="Times New Roman"/>
          <w:sz w:val="24"/>
          <w:szCs w:val="24"/>
        </w:rPr>
        <w:t xml:space="preserve"> abundance </w:t>
      </w:r>
      <w:r w:rsidR="007546C9">
        <w:rPr>
          <w:rFonts w:ascii="Times New Roman" w:eastAsia="Times New Roman" w:hAnsi="Times New Roman" w:cs="Times New Roman"/>
          <w:sz w:val="24"/>
          <w:szCs w:val="24"/>
        </w:rPr>
        <w:t xml:space="preserve">of filamentous algae </w:t>
      </w:r>
      <w:r w:rsidR="00D8535D">
        <w:rPr>
          <w:rFonts w:ascii="Times New Roman" w:eastAsia="Times New Roman" w:hAnsi="Times New Roman" w:cs="Times New Roman"/>
          <w:sz w:val="24"/>
          <w:szCs w:val="24"/>
        </w:rPr>
        <w:t>is greatest near areas of high</w:t>
      </w:r>
      <w:r w:rsidR="00EC3D3F">
        <w:rPr>
          <w:rFonts w:ascii="Times New Roman" w:eastAsia="Times New Roman" w:hAnsi="Times New Roman" w:cs="Times New Roman"/>
          <w:sz w:val="24"/>
          <w:szCs w:val="24"/>
        </w:rPr>
        <w:t>er</w:t>
      </w:r>
      <w:r w:rsidR="00D8535D">
        <w:rPr>
          <w:rFonts w:ascii="Times New Roman" w:eastAsia="Times New Roman" w:hAnsi="Times New Roman" w:cs="Times New Roman"/>
          <w:sz w:val="24"/>
          <w:szCs w:val="24"/>
        </w:rPr>
        <w:t xml:space="preserve"> lakeside development.</w:t>
      </w:r>
      <w:r w:rsidR="00030898">
        <w:rPr>
          <w:rFonts w:ascii="Times New Roman" w:eastAsia="Times New Roman" w:hAnsi="Times New Roman" w:cs="Times New Roman"/>
          <w:sz w:val="24"/>
          <w:szCs w:val="24"/>
        </w:rPr>
        <w:t xml:space="preserve"> </w:t>
      </w:r>
    </w:p>
    <w:p w14:paraId="5119E579" w14:textId="77777777" w:rsidR="00795293" w:rsidRDefault="00795293" w:rsidP="00685D80">
      <w:pPr>
        <w:rPr>
          <w:rFonts w:ascii="Times New Roman" w:eastAsia="Times New Roman" w:hAnsi="Times New Roman" w:cs="Times New Roman"/>
          <w:sz w:val="24"/>
          <w:szCs w:val="24"/>
        </w:rPr>
      </w:pPr>
    </w:p>
    <w:p w14:paraId="734A2FC3" w14:textId="7E7E77A8" w:rsidR="00795293" w:rsidRDefault="0091395E" w:rsidP="00685D8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community composition </w:t>
      </w:r>
      <w:r w:rsidR="004A1C07">
        <w:rPr>
          <w:rFonts w:ascii="Times New Roman" w:eastAsia="Times New Roman" w:hAnsi="Times New Roman" w:cs="Times New Roman"/>
          <w:sz w:val="24"/>
          <w:szCs w:val="24"/>
        </w:rPr>
        <w:t xml:space="preserve">shifted </w:t>
      </w:r>
      <w:r>
        <w:rPr>
          <w:rFonts w:ascii="Times New Roman" w:eastAsia="Times New Roman" w:hAnsi="Times New Roman" w:cs="Times New Roman"/>
          <w:sz w:val="24"/>
          <w:szCs w:val="24"/>
        </w:rPr>
        <w:t xml:space="preserve">with increasing sewage indicator concentrations, periphyton </w:t>
      </w:r>
      <w:r>
        <w:rPr>
          <w:rFonts w:ascii="Times New Roman" w:eastAsia="Times New Roman" w:hAnsi="Times New Roman" w:cs="Times New Roman"/>
          <w:sz w:val="24"/>
          <w:szCs w:val="24"/>
          <w:highlight w:val="white"/>
        </w:rPr>
        <w:t>δ</w:t>
      </w:r>
      <w:r w:rsidRPr="000E056C">
        <w:rPr>
          <w:rFonts w:ascii="Times New Roman" w:eastAsia="Times New Roman" w:hAnsi="Times New Roman" w:cs="Times New Roman"/>
          <w:sz w:val="24"/>
          <w:szCs w:val="24"/>
          <w:highlight w:val="white"/>
          <w:vertAlign w:val="superscript"/>
        </w:rPr>
        <w:t>15</w:t>
      </w:r>
      <w:r>
        <w:rPr>
          <w:rFonts w:ascii="Times New Roman" w:eastAsia="Times New Roman" w:hAnsi="Times New Roman" w:cs="Times New Roman"/>
          <w:sz w:val="24"/>
          <w:szCs w:val="24"/>
          <w:highlight w:val="white"/>
        </w:rPr>
        <w:t xml:space="preserve">N </w:t>
      </w:r>
      <w:r w:rsidR="000A3259">
        <w:rPr>
          <w:rFonts w:ascii="Times New Roman" w:eastAsia="Times New Roman" w:hAnsi="Times New Roman" w:cs="Times New Roman"/>
          <w:sz w:val="24"/>
          <w:szCs w:val="24"/>
          <w:highlight w:val="white"/>
        </w:rPr>
        <w:t xml:space="preserve">values </w:t>
      </w:r>
      <w:r>
        <w:rPr>
          <w:rFonts w:ascii="Times New Roman" w:eastAsia="Times New Roman" w:hAnsi="Times New Roman" w:cs="Times New Roman"/>
          <w:sz w:val="24"/>
          <w:szCs w:val="24"/>
          <w:highlight w:val="white"/>
        </w:rPr>
        <w:t xml:space="preserve">did not </w:t>
      </w:r>
      <w:r w:rsidR="00E04D43">
        <w:rPr>
          <w:rFonts w:ascii="Times New Roman" w:eastAsia="Times New Roman" w:hAnsi="Times New Roman" w:cs="Times New Roman"/>
          <w:sz w:val="24"/>
          <w:szCs w:val="24"/>
          <w:highlight w:val="white"/>
        </w:rPr>
        <w:t>differ along our transect</w:t>
      </w:r>
      <w:r w:rsidR="00795293">
        <w:rPr>
          <w:rFonts w:ascii="Times New Roman" w:eastAsia="Times New Roman" w:hAnsi="Times New Roman" w:cs="Times New Roman"/>
          <w:sz w:val="24"/>
          <w:szCs w:val="24"/>
          <w:highlight w:val="white"/>
        </w:rPr>
        <w:t>.</w:t>
      </w:r>
      <w:r w:rsidR="001E6425">
        <w:rPr>
          <w:rFonts w:ascii="Times New Roman" w:eastAsia="Times New Roman" w:hAnsi="Times New Roman" w:cs="Times New Roman"/>
          <w:sz w:val="24"/>
          <w:szCs w:val="24"/>
          <w:highlight w:val="white"/>
        </w:rPr>
        <w:t xml:space="preserve"> Previous studies in marine </w:t>
      </w:r>
      <w:r w:rsidR="001E6425">
        <w:rPr>
          <w:rFonts w:ascii="Times New Roman" w:eastAsia="Times New Roman" w:hAnsi="Times New Roman" w:cs="Times New Roman"/>
          <w:sz w:val="24"/>
          <w:szCs w:val="24"/>
          <w:highlight w:val="white"/>
        </w:rPr>
        <w:fldChar w:fldCharType="begin"/>
      </w:r>
      <w:r w:rsidR="00585EED">
        <w:rPr>
          <w:rFonts w:ascii="Times New Roman" w:eastAsia="Times New Roman" w:hAnsi="Times New Roman" w:cs="Times New Roman"/>
          <w:sz w:val="24"/>
          <w:szCs w:val="24"/>
          <w:highlight w:val="white"/>
        </w:rPr>
        <w:instrText xml:space="preserve"> ADDIN ZOTERO_ITEM CSL_CITATION {"citationID":"3ypZTooL","properties":{"formattedCitation":"(Gartner et al. 2002; Savage and Elmgren 2004; Risk et al. 2009)","plainCitation":"(Gartner et al. 2002; Savage and Elmgren 2004; Risk et al. 2009)","noteIndex":0},"citationItems":[{"id":3795,"uris":["http://zotero.org/users/2645460/items/6WS7JD46"],"uri":["http://zotero.org/users/2645460/items/6WS7JD46"],"itemData":{"id":3795,"type":"article-journal","abstract":"We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40% in 1989 and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12% in 1999. Similarly, temporal variation in individual plants estimate that the percentage sewage N contribution to algae within 1 km from the outfall declined from &gt;40% in the mid-1990s to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20% in 2002. Nutrient budget calculations showed that F. vesiculosus is not an effective sink for N, assimilating only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id":3800,"uris":["http://zotero.org/users/2645460/items/BYBEXAB5"],"uri":["http://zotero.org/users/2645460/items/BYBEXAB5"],"itemData":{"id":3800,"type":"article-journal","abstract":"While coral reefs decline, scientists argue, and effective strategies to manage land-based pollution lag behind the extent of the problem. There is need for objective, cost-effective, assessment methods. The measurement of stable nitrogen isotope ratios, d15N, in tissues of reef organisms shows promise as an indicator of sewage stress. The choice of target organism will depend upon study purpose, availability, and other considerations such as conservation. Algae are usually plentiful and have been shown faithfully to track sewage input. The organic matrix of bivalve shells can provide time series spanning, perhaps, decades. Gorgonians have been shown to track sewage, and can provide records potentially centurieslong. In areas where baseline data are lacking, which is almost everywhere, d15N in gorgonians can provide information on status and trends. In coral tissue, d15N combined with insoluble residue determination can provide information on both sewage and sediment stress in areas lacking baseline data. In the developed world, d15N provides objective assessment in a ﬁeld complicated by conﬂicting opinions. Sample handling and processing are simple and analysis costs are low. This is a method deserving widespread application.","container-title":"Marine Pollution Bulletin","DOI":"10.1016/j.marpolbul.2009.02.008","ISSN":"0025326X","issue":"6","journalAbbreviation":"Marine Pollution Bulletin","language":"en","page":"793-802","source":"DOI.org (Crossref)","title":"The use of δ15N in assessing sewage stress on coral reefs","volume":"58","author":[{"family":"Risk","given":"Michael J."},{"family":"Lapointe","given":"Brian E."},{"family":"Sherwood","given":"Owen A."},{"family":"Bedford","given":"Bradley J."}],"issued":{"date-parts":[["2009",6]]}}}],"schema":"https://github.com/citation-style-language/schema/raw/master/csl-citation.json"} </w:instrText>
      </w:r>
      <w:r w:rsidR="001E6425">
        <w:rPr>
          <w:rFonts w:ascii="Times New Roman" w:eastAsia="Times New Roman" w:hAnsi="Times New Roman" w:cs="Times New Roman"/>
          <w:sz w:val="24"/>
          <w:szCs w:val="24"/>
          <w:highlight w:val="white"/>
        </w:rPr>
        <w:fldChar w:fldCharType="separate"/>
      </w:r>
      <w:r w:rsidR="00585EED" w:rsidRPr="00094852">
        <w:rPr>
          <w:rFonts w:ascii="Times New Roman" w:hAnsi="Times New Roman" w:cs="Times New Roman"/>
          <w:sz w:val="24"/>
          <w:highlight w:val="white"/>
        </w:rPr>
        <w:t>(Gartner et al. 2002; Savage and Elmgren 2004; Risk et al. 2009)</w:t>
      </w:r>
      <w:r w:rsidR="001E6425">
        <w:rPr>
          <w:rFonts w:ascii="Times New Roman" w:eastAsia="Times New Roman" w:hAnsi="Times New Roman" w:cs="Times New Roman"/>
          <w:sz w:val="24"/>
          <w:szCs w:val="24"/>
          <w:highlight w:val="white"/>
        </w:rPr>
        <w:fldChar w:fldCharType="end"/>
      </w:r>
      <w:r w:rsidR="001E6425">
        <w:rPr>
          <w:rFonts w:ascii="Times New Roman" w:eastAsia="Times New Roman" w:hAnsi="Times New Roman" w:cs="Times New Roman"/>
          <w:sz w:val="24"/>
          <w:szCs w:val="24"/>
          <w:highlight w:val="white"/>
        </w:rPr>
        <w:t xml:space="preserve"> and freshwater </w:t>
      </w:r>
      <w:r w:rsidR="001E6425">
        <w:rPr>
          <w:rFonts w:ascii="Times New Roman" w:eastAsia="Times New Roman" w:hAnsi="Times New Roman" w:cs="Times New Roman"/>
          <w:sz w:val="24"/>
          <w:szCs w:val="24"/>
          <w:highlight w:val="white"/>
        </w:rPr>
        <w:fldChar w:fldCharType="begin"/>
      </w:r>
      <w:r w:rsidR="000A3259">
        <w:rPr>
          <w:rFonts w:ascii="Times New Roman" w:eastAsia="Times New Roman" w:hAnsi="Times New Roman" w:cs="Times New Roman"/>
          <w:sz w:val="24"/>
          <w:szCs w:val="24"/>
          <w:highlight w:val="white"/>
        </w:rPr>
        <w:instrText xml:space="preserve"> ADDIN ZOTERO_ITEM CSL_CITATION {"citationID":"cpFuTGf3","properties":{"formattedCitation":"(Wayland and Hobson 2001; Camilleri and Ozersky 2019)","plainCitation":"(Wayland and Hobson 2001; Camilleri and Ozersky 2019)","noteIndex":0},"citationItems":[{"id":3798,"uris":["http://zotero.org/users/2645460/items/6YQ3JE2Q"],"uri":["http://zotero.org/users/2645460/items/6YQ3JE2Q"],"itemData":{"id":3798,"type":"article-journal","abstract":"We examined spatial trends in ratios of stable isotopes of nitrogen (δ15N), carbon (δ13C), and sulfur (δ34S) in riparian food webs leading to a riparian, insectivorous bird species, the tree swallow (Tachycineta bicolor), on rivers receiving pulp-mill effluent and municipal sewage and compared them with ratios of these isotopes in components of the effluents themselves. The study was conducted on two rivers in western Canada at sites upstream and downstream from sewage and pulp mill effluent sources. Municipal sewage contained materials with δ15N or δ13C values that were distinct from background conditions in the receiving environment. Pulp-mill effluent contained materials with δ34S values that were distinct from those at upstream sites on the rivers. At both locations, effluent-derived nitrogen and sulfur were observed in algae and suspended sediments at sites downstream from the effluent sources. This was also observed in adult aquatic insects, the one exception being that uptake of effluent-derived nitrogen was detected isotopically at only one location. Tree swallows’ use of sewage-derived nitrogen was evident only at one location, while use of pulpmill-derived sulfur was evident only at the other location. Our study demonstrates the usefulness and limitations of measuring stable isotopes for tracing the movement of nutrients derived from sewage and pulp-mill effluent in freshwater ecosystems and, further, indicates that such tracing may be extended to riparian species feeding on aquatic prey.","container-title":"Canadian Journal of Zoology","DOI":"10.1139/z00-169","ISSN":"0008-4301, 1480-3283","issue":"1","journalAbbreviation":"Can. J. Zool.","language":"en","page":"5-15","source":"DOI.org (Crossref)","title":"Stable carbon, nitrogen, and sulfur isotope ratios in riparian food webs on rivers receiving sewage and pulp-mill effluents","volume":"79","author":[{"family":"Wayland","given":"Mark"},{"family":"Hobson","given":"Keith A"}],"issued":{"date-parts":[["2001",1,1]]}}},{"id":3889,"uris":["http://zotero.org/users/2645460/items/GKVHMSD2"],"uri":["http://zotero.org/users/2645460/items/GKVHMSD2"],"itemData":{"id":3889,"type":"article-journal","abstract":"Stable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Pr>
          <w:rFonts w:ascii="Times New Roman" w:eastAsia="Times New Roman" w:hAnsi="Times New Roman" w:cs="Times New Roman"/>
          <w:sz w:val="24"/>
          <w:szCs w:val="24"/>
          <w:highlight w:val="white"/>
        </w:rPr>
        <w:fldChar w:fldCharType="separate"/>
      </w:r>
      <w:r w:rsidR="000A3259" w:rsidRPr="00157F57">
        <w:rPr>
          <w:rFonts w:ascii="Times New Roman" w:hAnsi="Times New Roman" w:cs="Times New Roman"/>
          <w:sz w:val="24"/>
          <w:highlight w:val="white"/>
        </w:rPr>
        <w:t>(Wayland and Hobson 2001; Camilleri and Ozersky 2019)</w:t>
      </w:r>
      <w:r w:rsidR="001E6425">
        <w:rPr>
          <w:rFonts w:ascii="Times New Roman" w:eastAsia="Times New Roman" w:hAnsi="Times New Roman" w:cs="Times New Roman"/>
          <w:sz w:val="24"/>
          <w:szCs w:val="24"/>
          <w:highlight w:val="white"/>
        </w:rPr>
        <w:fldChar w:fldCharType="end"/>
      </w:r>
      <w:r w:rsidR="001E6425">
        <w:rPr>
          <w:rFonts w:ascii="Times New Roman" w:eastAsia="Times New Roman" w:hAnsi="Times New Roman" w:cs="Times New Roman"/>
          <w:sz w:val="24"/>
          <w:szCs w:val="24"/>
          <w:highlight w:val="white"/>
        </w:rPr>
        <w:t xml:space="preserve"> systems have highlighted how sewage-associated δ</w:t>
      </w:r>
      <w:r w:rsidR="001E6425" w:rsidRPr="000E056C">
        <w:rPr>
          <w:rFonts w:ascii="Times New Roman" w:eastAsia="Times New Roman" w:hAnsi="Times New Roman" w:cs="Times New Roman"/>
          <w:sz w:val="24"/>
          <w:szCs w:val="24"/>
          <w:highlight w:val="white"/>
          <w:vertAlign w:val="superscript"/>
        </w:rPr>
        <w:t>15</w:t>
      </w:r>
      <w:r w:rsidR="001E6425">
        <w:rPr>
          <w:rFonts w:ascii="Times New Roman" w:eastAsia="Times New Roman" w:hAnsi="Times New Roman" w:cs="Times New Roman"/>
          <w:sz w:val="24"/>
          <w:szCs w:val="24"/>
          <w:highlight w:val="white"/>
        </w:rPr>
        <w:t xml:space="preserve">N can </w:t>
      </w:r>
      <w:r w:rsidR="000A3259">
        <w:rPr>
          <w:rFonts w:ascii="Times New Roman" w:eastAsia="Times New Roman" w:hAnsi="Times New Roman" w:cs="Times New Roman"/>
          <w:sz w:val="24"/>
          <w:szCs w:val="24"/>
          <w:highlight w:val="white"/>
        </w:rPr>
        <w:t>increase</w:t>
      </w:r>
      <w:r w:rsidR="004A1C07">
        <w:rPr>
          <w:rFonts w:ascii="Times New Roman" w:eastAsia="Times New Roman" w:hAnsi="Times New Roman" w:cs="Times New Roman"/>
          <w:sz w:val="24"/>
          <w:szCs w:val="24"/>
          <w:highlight w:val="white"/>
        </w:rPr>
        <w:t xml:space="preserve"> </w:t>
      </w:r>
      <w:r w:rsidR="00EC3D3F">
        <w:rPr>
          <w:rFonts w:ascii="Times New Roman" w:eastAsia="Times New Roman" w:hAnsi="Times New Roman" w:cs="Times New Roman"/>
          <w:sz w:val="24"/>
          <w:szCs w:val="24"/>
          <w:highlight w:val="white"/>
        </w:rPr>
        <w:t>in</w:t>
      </w:r>
      <w:r w:rsidR="001E6425">
        <w:rPr>
          <w:rFonts w:ascii="Times New Roman" w:eastAsia="Times New Roman" w:hAnsi="Times New Roman" w:cs="Times New Roman"/>
          <w:sz w:val="24"/>
          <w:szCs w:val="24"/>
          <w:highlight w:val="white"/>
        </w:rPr>
        <w:t xml:space="preserve"> algal </w:t>
      </w:r>
      <w:r w:rsidR="004A1C07">
        <w:rPr>
          <w:rFonts w:ascii="Times New Roman" w:eastAsia="Times New Roman" w:hAnsi="Times New Roman" w:cs="Times New Roman"/>
          <w:sz w:val="24"/>
          <w:szCs w:val="24"/>
          <w:highlight w:val="white"/>
        </w:rPr>
        <w:t xml:space="preserve">samples </w:t>
      </w:r>
      <w:r w:rsidR="001E6425">
        <w:rPr>
          <w:rFonts w:ascii="Times New Roman" w:eastAsia="Times New Roman" w:hAnsi="Times New Roman" w:cs="Times New Roman"/>
          <w:sz w:val="24"/>
          <w:szCs w:val="24"/>
          <w:highlight w:val="white"/>
        </w:rPr>
        <w:t xml:space="preserve">and even throughout the food web. </w:t>
      </w:r>
      <w:r w:rsidR="00585EED">
        <w:rPr>
          <w:rFonts w:ascii="Times New Roman" w:eastAsia="Times New Roman" w:hAnsi="Times New Roman" w:cs="Times New Roman"/>
          <w:sz w:val="24"/>
          <w:szCs w:val="24"/>
          <w:highlight w:val="white"/>
        </w:rPr>
        <w:t xml:space="preserve">Like PPCPs in our study, </w:t>
      </w:r>
      <w:r w:rsidR="00585EED" w:rsidRPr="00094852">
        <w:rPr>
          <w:rFonts w:ascii="Times New Roman" w:eastAsia="Times New Roman" w:hAnsi="Times New Roman" w:cs="Times New Roman"/>
          <w:sz w:val="24"/>
          <w:szCs w:val="24"/>
        </w:rPr>
        <w:t>δ</w:t>
      </w:r>
      <w:r w:rsidR="00585EED" w:rsidRPr="00094852">
        <w:rPr>
          <w:rFonts w:ascii="Times New Roman" w:eastAsia="Times New Roman" w:hAnsi="Times New Roman" w:cs="Times New Roman"/>
          <w:sz w:val="24"/>
          <w:szCs w:val="24"/>
          <w:vertAlign w:val="superscript"/>
        </w:rPr>
        <w:t>15</w:t>
      </w:r>
      <w:r w:rsidR="00585EED" w:rsidRPr="00094852">
        <w:rPr>
          <w:rFonts w:ascii="Times New Roman" w:eastAsia="Times New Roman" w:hAnsi="Times New Roman" w:cs="Times New Roman"/>
          <w:sz w:val="24"/>
          <w:szCs w:val="24"/>
        </w:rPr>
        <w:t xml:space="preserve">N </w:t>
      </w:r>
      <w:r w:rsidR="000A3259">
        <w:rPr>
          <w:rFonts w:ascii="Times New Roman" w:eastAsia="Times New Roman" w:hAnsi="Times New Roman" w:cs="Times New Roman"/>
          <w:sz w:val="24"/>
          <w:szCs w:val="24"/>
        </w:rPr>
        <w:t xml:space="preserve">values </w:t>
      </w:r>
      <w:r w:rsidR="0025547E">
        <w:rPr>
          <w:rFonts w:ascii="Times New Roman" w:eastAsia="Times New Roman" w:hAnsi="Times New Roman" w:cs="Times New Roman"/>
          <w:sz w:val="24"/>
          <w:szCs w:val="24"/>
        </w:rPr>
        <w:t>are often</w:t>
      </w:r>
      <w:r w:rsidR="000A3259">
        <w:rPr>
          <w:rFonts w:ascii="Times New Roman" w:eastAsia="Times New Roman" w:hAnsi="Times New Roman" w:cs="Times New Roman"/>
          <w:sz w:val="24"/>
          <w:szCs w:val="24"/>
        </w:rPr>
        <w:t xml:space="preserve"> most enriched </w:t>
      </w:r>
      <w:r w:rsidR="00585EED" w:rsidRPr="00094852">
        <w:rPr>
          <w:rFonts w:ascii="Times New Roman" w:eastAsia="Times New Roman" w:hAnsi="Times New Roman" w:cs="Times New Roman"/>
          <w:sz w:val="24"/>
          <w:szCs w:val="24"/>
        </w:rPr>
        <w:t xml:space="preserve">near the source of sewage pollution and </w:t>
      </w:r>
      <w:r w:rsidR="0025547E">
        <w:rPr>
          <w:rFonts w:ascii="Times New Roman" w:eastAsia="Times New Roman" w:hAnsi="Times New Roman" w:cs="Times New Roman"/>
          <w:sz w:val="24"/>
          <w:szCs w:val="24"/>
        </w:rPr>
        <w:t xml:space="preserve">can </w:t>
      </w:r>
      <w:r w:rsidR="00585EED" w:rsidRPr="00094852">
        <w:rPr>
          <w:rFonts w:ascii="Times New Roman" w:eastAsia="Times New Roman" w:hAnsi="Times New Roman" w:cs="Times New Roman"/>
          <w:sz w:val="24"/>
          <w:szCs w:val="24"/>
        </w:rPr>
        <w:t xml:space="preserve">decrease over several kilometers </w:t>
      </w:r>
      <w:r w:rsidR="00585EED" w:rsidRPr="00094852">
        <w:rPr>
          <w:rFonts w:ascii="Times New Roman" w:eastAsia="Times New Roman" w:hAnsi="Times New Roman" w:cs="Times New Roman"/>
          <w:sz w:val="24"/>
          <w:szCs w:val="24"/>
        </w:rPr>
        <w:fldChar w:fldCharType="begin"/>
      </w:r>
      <w:r w:rsidR="00585EED" w:rsidRPr="00094852">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40% in 1989 and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094852">
        <w:rPr>
          <w:rFonts w:ascii="Times New Roman" w:eastAsia="Times New Roman" w:hAnsi="Times New Roman" w:cs="Times New Roman"/>
          <w:sz w:val="24"/>
          <w:szCs w:val="24"/>
        </w:rPr>
        <w:fldChar w:fldCharType="separate"/>
      </w:r>
      <w:r w:rsidR="00585EED" w:rsidRPr="00094852">
        <w:rPr>
          <w:rFonts w:ascii="Times New Roman" w:hAnsi="Times New Roman" w:cs="Times New Roman"/>
          <w:sz w:val="24"/>
        </w:rPr>
        <w:t>(Savage and Elmgren 2004)</w:t>
      </w:r>
      <w:r w:rsidR="00585EED" w:rsidRPr="00094852">
        <w:rPr>
          <w:rFonts w:ascii="Times New Roman" w:eastAsia="Times New Roman" w:hAnsi="Times New Roman" w:cs="Times New Roman"/>
          <w:sz w:val="24"/>
          <w:szCs w:val="24"/>
        </w:rPr>
        <w:fldChar w:fldCharType="end"/>
      </w:r>
      <w:r w:rsidR="00585EED" w:rsidRPr="00094852">
        <w:rPr>
          <w:rFonts w:ascii="Times New Roman" w:eastAsia="Times New Roman" w:hAnsi="Times New Roman" w:cs="Times New Roman"/>
          <w:sz w:val="24"/>
          <w:szCs w:val="24"/>
        </w:rPr>
        <w:t xml:space="preserve">, with concentrations varying based </w:t>
      </w:r>
      <w:r w:rsidR="007B1520" w:rsidRPr="00094852">
        <w:rPr>
          <w:rFonts w:ascii="Times New Roman" w:eastAsia="Times New Roman" w:hAnsi="Times New Roman" w:cs="Times New Roman"/>
          <w:sz w:val="24"/>
          <w:szCs w:val="24"/>
        </w:rPr>
        <w:t>o</w:t>
      </w:r>
      <w:r w:rsidR="007B1520">
        <w:rPr>
          <w:rFonts w:ascii="Times New Roman" w:eastAsia="Times New Roman" w:hAnsi="Times New Roman" w:cs="Times New Roman"/>
          <w:sz w:val="24"/>
          <w:szCs w:val="24"/>
        </w:rPr>
        <w:t>n</w:t>
      </w:r>
      <w:r w:rsidR="007B1520" w:rsidRPr="00094852">
        <w:rPr>
          <w:rFonts w:ascii="Times New Roman" w:eastAsia="Times New Roman" w:hAnsi="Times New Roman" w:cs="Times New Roman"/>
          <w:sz w:val="24"/>
          <w:szCs w:val="24"/>
        </w:rPr>
        <w:t xml:space="preserve"> </w:t>
      </w:r>
      <w:r w:rsidR="00585EED" w:rsidRPr="00094852">
        <w:rPr>
          <w:rFonts w:ascii="Times New Roman" w:eastAsia="Times New Roman" w:hAnsi="Times New Roman" w:cs="Times New Roman"/>
          <w:sz w:val="24"/>
          <w:szCs w:val="24"/>
        </w:rPr>
        <w:t xml:space="preserve">species-specific uptake rates and advective, dispersive, and diffusive transport </w:t>
      </w:r>
      <w:r w:rsidR="00585EED" w:rsidRPr="00094852">
        <w:rPr>
          <w:rFonts w:ascii="Times New Roman" w:eastAsia="Times New Roman" w:hAnsi="Times New Roman" w:cs="Times New Roman"/>
          <w:sz w:val="24"/>
          <w:szCs w:val="24"/>
        </w:rPr>
        <w:fldChar w:fldCharType="begin"/>
      </w:r>
      <w:r w:rsidR="00585EED" w:rsidRPr="00094852">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094852">
        <w:rPr>
          <w:rFonts w:ascii="Times New Roman" w:eastAsia="Times New Roman" w:hAnsi="Times New Roman" w:cs="Times New Roman"/>
          <w:sz w:val="24"/>
          <w:szCs w:val="24"/>
        </w:rPr>
        <w:fldChar w:fldCharType="separate"/>
      </w:r>
      <w:r w:rsidR="00585EED" w:rsidRPr="00094852">
        <w:rPr>
          <w:rFonts w:ascii="Times New Roman" w:hAnsi="Times New Roman" w:cs="Times New Roman"/>
          <w:sz w:val="24"/>
        </w:rPr>
        <w:t>(Gartner et al. 2002)</w:t>
      </w:r>
      <w:r w:rsidR="00585EED" w:rsidRPr="00094852">
        <w:rPr>
          <w:rFonts w:ascii="Times New Roman" w:eastAsia="Times New Roman" w:hAnsi="Times New Roman" w:cs="Times New Roman"/>
          <w:sz w:val="24"/>
          <w:szCs w:val="24"/>
        </w:rPr>
        <w:fldChar w:fldCharType="end"/>
      </w:r>
      <w:r w:rsidR="00585EED" w:rsidRPr="00094852">
        <w:rPr>
          <w:rFonts w:ascii="Times New Roman" w:eastAsia="Times New Roman" w:hAnsi="Times New Roman" w:cs="Times New Roman"/>
          <w:sz w:val="24"/>
          <w:szCs w:val="24"/>
        </w:rPr>
        <w:t xml:space="preserve">. </w:t>
      </w:r>
      <w:r w:rsidR="00E04D43" w:rsidRPr="00094852">
        <w:rPr>
          <w:rFonts w:ascii="Times New Roman" w:eastAsia="Times New Roman" w:hAnsi="Times New Roman" w:cs="Times New Roman"/>
          <w:sz w:val="24"/>
          <w:szCs w:val="24"/>
        </w:rPr>
        <w:t xml:space="preserve">While previous studies using </w:t>
      </w:r>
      <w:r w:rsidR="00E04D43">
        <w:rPr>
          <w:rFonts w:ascii="Times New Roman" w:eastAsia="Times New Roman" w:hAnsi="Times New Roman" w:cs="Times New Roman"/>
          <w:sz w:val="24"/>
          <w:szCs w:val="24"/>
          <w:highlight w:val="white"/>
        </w:rPr>
        <w:t>δ</w:t>
      </w:r>
      <w:r w:rsidR="00E04D43" w:rsidRPr="000E056C">
        <w:rPr>
          <w:rFonts w:ascii="Times New Roman" w:eastAsia="Times New Roman" w:hAnsi="Times New Roman" w:cs="Times New Roman"/>
          <w:sz w:val="24"/>
          <w:szCs w:val="24"/>
          <w:highlight w:val="white"/>
          <w:vertAlign w:val="superscript"/>
        </w:rPr>
        <w:t>15</w:t>
      </w:r>
      <w:r w:rsidR="00E04D43">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Pr>
          <w:rFonts w:ascii="Times New Roman" w:eastAsia="Times New Roman" w:hAnsi="Times New Roman" w:cs="Times New Roman"/>
          <w:sz w:val="24"/>
          <w:szCs w:val="24"/>
          <w:highlight w:val="white"/>
        </w:rPr>
        <w:fldChar w:fldCharType="begin"/>
      </w:r>
      <w:r w:rsidR="00E04D43">
        <w:rPr>
          <w:rFonts w:ascii="Times New Roman" w:eastAsia="Times New Roman" w:hAnsi="Times New Roman" w:cs="Times New Roman"/>
          <w:sz w:val="24"/>
          <w:szCs w:val="24"/>
          <w:highlight w:val="white"/>
        </w:rPr>
        <w:instrText xml:space="preserve"> ADDIN ZOTERO_ITEM CSL_CITATION {"citationID":"FNO4aixr","properties":{"formattedCitation":"(Cole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Pr>
          <w:rFonts w:ascii="Times New Roman" w:eastAsia="Times New Roman" w:hAnsi="Times New Roman" w:cs="Times New Roman"/>
          <w:sz w:val="24"/>
          <w:szCs w:val="24"/>
          <w:highlight w:val="white"/>
        </w:rPr>
        <w:fldChar w:fldCharType="separate"/>
      </w:r>
      <w:r w:rsidR="00E04D43" w:rsidRPr="00094852">
        <w:rPr>
          <w:rFonts w:ascii="Times New Roman" w:hAnsi="Times New Roman" w:cs="Times New Roman"/>
          <w:sz w:val="24"/>
          <w:highlight w:val="white"/>
        </w:rPr>
        <w:t>(Cole et al. 2004)</w:t>
      </w:r>
      <w:r w:rsidR="00E04D43">
        <w:rPr>
          <w:rFonts w:ascii="Times New Roman" w:eastAsia="Times New Roman" w:hAnsi="Times New Roman" w:cs="Times New Roman"/>
          <w:sz w:val="24"/>
          <w:szCs w:val="24"/>
          <w:highlight w:val="white"/>
        </w:rPr>
        <w:fldChar w:fldCharType="end"/>
      </w:r>
      <w:r w:rsidR="00E04D43">
        <w:rPr>
          <w:rFonts w:ascii="Times New Roman" w:eastAsia="Times New Roman" w:hAnsi="Times New Roman" w:cs="Times New Roman"/>
          <w:sz w:val="24"/>
          <w:szCs w:val="24"/>
          <w:highlight w:val="white"/>
        </w:rPr>
        <w:t>, periphyton δ</w:t>
      </w:r>
      <w:r w:rsidR="00E04D43" w:rsidRPr="000E056C">
        <w:rPr>
          <w:rFonts w:ascii="Times New Roman" w:eastAsia="Times New Roman" w:hAnsi="Times New Roman" w:cs="Times New Roman"/>
          <w:sz w:val="24"/>
          <w:szCs w:val="24"/>
          <w:highlight w:val="white"/>
          <w:vertAlign w:val="superscript"/>
        </w:rPr>
        <w:t>15</w:t>
      </w:r>
      <w:r w:rsidR="00E04D43">
        <w:rPr>
          <w:rFonts w:ascii="Times New Roman" w:eastAsia="Times New Roman" w:hAnsi="Times New Roman" w:cs="Times New Roman"/>
          <w:sz w:val="24"/>
          <w:szCs w:val="24"/>
          <w:highlight w:val="white"/>
        </w:rPr>
        <w:t xml:space="preserve">N as a sewage indicator </w:t>
      </w:r>
      <w:r w:rsidR="00205365">
        <w:rPr>
          <w:rFonts w:ascii="Times New Roman" w:eastAsia="Times New Roman" w:hAnsi="Times New Roman" w:cs="Times New Roman"/>
          <w:sz w:val="24"/>
          <w:szCs w:val="24"/>
          <w:highlight w:val="white"/>
        </w:rPr>
        <w:t xml:space="preserve">potentially </w:t>
      </w:r>
      <w:r w:rsidR="00E04D43">
        <w:rPr>
          <w:rFonts w:ascii="Times New Roman" w:eastAsia="Times New Roman" w:hAnsi="Times New Roman" w:cs="Times New Roman"/>
          <w:sz w:val="24"/>
          <w:szCs w:val="24"/>
          <w:highlight w:val="white"/>
        </w:rPr>
        <w:t xml:space="preserve">can be confounded by terrestrial </w:t>
      </w:r>
      <w:r w:rsidR="00DB467B">
        <w:rPr>
          <w:rFonts w:ascii="Times New Roman" w:eastAsia="Times New Roman" w:hAnsi="Times New Roman" w:cs="Times New Roman"/>
          <w:sz w:val="24"/>
          <w:szCs w:val="24"/>
          <w:highlight w:val="white"/>
        </w:rPr>
        <w:t>δ</w:t>
      </w:r>
      <w:r w:rsidR="00DB467B" w:rsidRPr="000E056C">
        <w:rPr>
          <w:rFonts w:ascii="Times New Roman" w:eastAsia="Times New Roman" w:hAnsi="Times New Roman" w:cs="Times New Roman"/>
          <w:sz w:val="24"/>
          <w:szCs w:val="24"/>
          <w:highlight w:val="white"/>
          <w:vertAlign w:val="superscript"/>
        </w:rPr>
        <w:t>15</w:t>
      </w:r>
      <w:r w:rsidR="00DB467B">
        <w:rPr>
          <w:rFonts w:ascii="Times New Roman" w:eastAsia="Times New Roman" w:hAnsi="Times New Roman" w:cs="Times New Roman"/>
          <w:sz w:val="24"/>
          <w:szCs w:val="24"/>
          <w:highlight w:val="white"/>
        </w:rPr>
        <w:t xml:space="preserve">N contributions </w:t>
      </w:r>
      <w:r w:rsidR="00C03D31">
        <w:rPr>
          <w:rFonts w:ascii="Times New Roman" w:eastAsia="Times New Roman" w:hAnsi="Times New Roman" w:cs="Times New Roman"/>
          <w:sz w:val="24"/>
          <w:szCs w:val="24"/>
          <w:highlight w:val="white"/>
        </w:rPr>
        <w:t>such as through</w:t>
      </w:r>
      <w:r w:rsidR="00DB467B">
        <w:rPr>
          <w:rFonts w:ascii="Times New Roman" w:eastAsia="Times New Roman" w:hAnsi="Times New Roman" w:cs="Times New Roman"/>
          <w:sz w:val="24"/>
          <w:szCs w:val="24"/>
          <w:highlight w:val="white"/>
        </w:rPr>
        <w:t xml:space="preserve"> </w:t>
      </w:r>
      <w:r w:rsidR="00205365">
        <w:rPr>
          <w:rFonts w:ascii="Times New Roman" w:eastAsia="Times New Roman" w:hAnsi="Times New Roman" w:cs="Times New Roman"/>
          <w:sz w:val="24"/>
          <w:szCs w:val="24"/>
          <w:highlight w:val="white"/>
        </w:rPr>
        <w:t xml:space="preserve">agricultural </w:t>
      </w:r>
      <w:r w:rsidR="00DB467B">
        <w:rPr>
          <w:rFonts w:ascii="Times New Roman" w:eastAsia="Times New Roman" w:hAnsi="Times New Roman" w:cs="Times New Roman"/>
          <w:sz w:val="24"/>
          <w:szCs w:val="24"/>
          <w:highlight w:val="white"/>
        </w:rPr>
        <w:t>runoff</w:t>
      </w:r>
      <w:r w:rsidR="00E04D43">
        <w:rPr>
          <w:rFonts w:ascii="Times New Roman" w:eastAsia="Times New Roman" w:hAnsi="Times New Roman" w:cs="Times New Roman"/>
          <w:sz w:val="24"/>
          <w:szCs w:val="24"/>
          <w:highlight w:val="white"/>
        </w:rPr>
        <w:t xml:space="preserve"> </w:t>
      </w:r>
      <w:r w:rsidR="00E04D43">
        <w:rPr>
          <w:rFonts w:ascii="Times New Roman" w:eastAsia="Times New Roman" w:hAnsi="Times New Roman" w:cs="Times New Roman"/>
          <w:sz w:val="24"/>
          <w:szCs w:val="24"/>
          <w:highlight w:val="white"/>
        </w:rPr>
        <w:fldChar w:fldCharType="begin"/>
      </w:r>
      <w:r w:rsidR="00205365">
        <w:rPr>
          <w:rFonts w:ascii="Times New Roman" w:eastAsia="Times New Roman" w:hAnsi="Times New Roman" w:cs="Times New Roman"/>
          <w:sz w:val="24"/>
          <w:szCs w:val="24"/>
          <w:highlight w:val="white"/>
        </w:rPr>
        <w:instrText xml:space="preserve"> ADDIN ZOTERO_ITEM CSL_CITATION {"citationID":"av4xOKzW","properties":{"formattedCitation":"(Chang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Pr>
          <w:rFonts w:ascii="Times New Roman" w:eastAsia="Times New Roman" w:hAnsi="Times New Roman" w:cs="Times New Roman"/>
          <w:sz w:val="24"/>
          <w:szCs w:val="24"/>
          <w:highlight w:val="white"/>
        </w:rPr>
        <w:fldChar w:fldCharType="separate"/>
      </w:r>
      <w:r w:rsidR="00205365" w:rsidRPr="00205365">
        <w:rPr>
          <w:rFonts w:ascii="Times New Roman" w:hAnsi="Times New Roman" w:cs="Times New Roman"/>
          <w:sz w:val="24"/>
          <w:highlight w:val="white"/>
        </w:rPr>
        <w:t>(Chang et al. 2012)</w:t>
      </w:r>
      <w:r w:rsidR="00E04D43">
        <w:rPr>
          <w:rFonts w:ascii="Times New Roman" w:eastAsia="Times New Roman" w:hAnsi="Times New Roman" w:cs="Times New Roman"/>
          <w:sz w:val="24"/>
          <w:szCs w:val="24"/>
          <w:highlight w:val="white"/>
        </w:rPr>
        <w:fldChar w:fldCharType="end"/>
      </w:r>
      <w:r w:rsidR="00E04D43">
        <w:rPr>
          <w:rFonts w:ascii="Times New Roman" w:eastAsia="Times New Roman" w:hAnsi="Times New Roman" w:cs="Times New Roman"/>
          <w:sz w:val="24"/>
          <w:szCs w:val="24"/>
          <w:highlight w:val="white"/>
        </w:rPr>
        <w:t xml:space="preserve">. </w:t>
      </w:r>
      <w:r w:rsidR="00DB467B">
        <w:rPr>
          <w:rFonts w:ascii="Times New Roman" w:eastAsia="Times New Roman" w:hAnsi="Times New Roman" w:cs="Times New Roman"/>
          <w:sz w:val="24"/>
          <w:szCs w:val="24"/>
          <w:highlight w:val="white"/>
        </w:rPr>
        <w:t>In our study, periphyton δ</w:t>
      </w:r>
      <w:r w:rsidR="00DB467B" w:rsidRPr="000E056C">
        <w:rPr>
          <w:rFonts w:ascii="Times New Roman" w:eastAsia="Times New Roman" w:hAnsi="Times New Roman" w:cs="Times New Roman"/>
          <w:sz w:val="24"/>
          <w:szCs w:val="24"/>
          <w:highlight w:val="white"/>
          <w:vertAlign w:val="superscript"/>
        </w:rPr>
        <w:t>15</w:t>
      </w:r>
      <w:r w:rsidR="00DB467B">
        <w:rPr>
          <w:rFonts w:ascii="Times New Roman" w:eastAsia="Times New Roman" w:hAnsi="Times New Roman" w:cs="Times New Roman"/>
          <w:sz w:val="24"/>
          <w:szCs w:val="24"/>
          <w:highlight w:val="white"/>
        </w:rPr>
        <w:t xml:space="preserve">N signatures </w:t>
      </w:r>
      <w:r w:rsidR="005F0ECE">
        <w:rPr>
          <w:rFonts w:ascii="Times New Roman" w:eastAsia="Times New Roman" w:hAnsi="Times New Roman" w:cs="Times New Roman"/>
          <w:sz w:val="24"/>
          <w:szCs w:val="24"/>
          <w:highlight w:val="white"/>
        </w:rPr>
        <w:t xml:space="preserve">may </w:t>
      </w:r>
      <w:r w:rsidR="00DB467B">
        <w:rPr>
          <w:rFonts w:ascii="Times New Roman" w:eastAsia="Times New Roman" w:hAnsi="Times New Roman" w:cs="Times New Roman"/>
          <w:sz w:val="24"/>
          <w:szCs w:val="24"/>
          <w:highlight w:val="white"/>
        </w:rPr>
        <w:t xml:space="preserve">be explained by </w:t>
      </w:r>
      <w:r>
        <w:rPr>
          <w:rFonts w:ascii="Times New Roman" w:eastAsia="Times New Roman" w:hAnsi="Times New Roman" w:cs="Times New Roman"/>
          <w:sz w:val="24"/>
          <w:szCs w:val="24"/>
          <w:highlight w:val="white"/>
        </w:rPr>
        <w:t xml:space="preserve">periphyton’s typically high cell turnover rates </w:t>
      </w:r>
      <w:r w:rsidR="00DB467B">
        <w:rPr>
          <w:rFonts w:ascii="Times New Roman" w:eastAsia="Times New Roman" w:hAnsi="Times New Roman" w:cs="Times New Roman"/>
          <w:sz w:val="24"/>
          <w:szCs w:val="24"/>
          <w:highlight w:val="white"/>
        </w:rPr>
        <w:t xml:space="preserve">(e.g., days; </w:t>
      </w:r>
      <w:r w:rsidR="00DB467B">
        <w:rPr>
          <w:rFonts w:ascii="Times New Roman" w:eastAsia="Times New Roman" w:hAnsi="Times New Roman" w:cs="Times New Roman"/>
          <w:sz w:val="24"/>
          <w:szCs w:val="24"/>
          <w:highlight w:val="white"/>
        </w:rPr>
        <w:fldChar w:fldCharType="begin"/>
      </w:r>
      <w:r w:rsidR="00DB467B">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Pr>
          <w:rFonts w:ascii="Times New Roman" w:eastAsia="Times New Roman" w:hAnsi="Times New Roman" w:cs="Times New Roman"/>
          <w:sz w:val="24"/>
          <w:szCs w:val="24"/>
          <w:highlight w:val="white"/>
        </w:rPr>
        <w:fldChar w:fldCharType="separate"/>
      </w:r>
      <w:r w:rsidR="00DB467B" w:rsidRPr="00C131EF">
        <w:rPr>
          <w:rFonts w:ascii="Times New Roman" w:hAnsi="Times New Roman" w:cs="Times New Roman"/>
          <w:sz w:val="24"/>
          <w:highlight w:val="white"/>
        </w:rPr>
        <w:t>Swamikannu and Hoagland 1989)</w:t>
      </w:r>
      <w:r w:rsidR="00DB467B">
        <w:rPr>
          <w:rFonts w:ascii="Times New Roman" w:eastAsia="Times New Roman" w:hAnsi="Times New Roman" w:cs="Times New Roman"/>
          <w:sz w:val="24"/>
          <w:szCs w:val="24"/>
          <w:highlight w:val="white"/>
        </w:rPr>
        <w:fldChar w:fldCharType="end"/>
      </w:r>
      <w:r w:rsidR="00DB467B">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dampen</w:t>
      </w:r>
      <w:r w:rsidR="00DB467B">
        <w:rPr>
          <w:rFonts w:ascii="Times New Roman" w:eastAsia="Times New Roman" w:hAnsi="Times New Roman" w:cs="Times New Roman"/>
          <w:sz w:val="24"/>
          <w:szCs w:val="24"/>
          <w:highlight w:val="white"/>
        </w:rPr>
        <w:t>ing</w:t>
      </w:r>
      <w:r>
        <w:rPr>
          <w:rFonts w:ascii="Times New Roman" w:eastAsia="Times New Roman" w:hAnsi="Times New Roman" w:cs="Times New Roman"/>
          <w:sz w:val="24"/>
          <w:szCs w:val="24"/>
          <w:highlight w:val="white"/>
        </w:rPr>
        <w:t xml:space="preserve"> isotopic patterns</w:t>
      </w:r>
      <w:r w:rsidR="00DB467B">
        <w:rPr>
          <w:rFonts w:ascii="Times New Roman" w:eastAsia="Times New Roman" w:hAnsi="Times New Roman" w:cs="Times New Roman"/>
          <w:sz w:val="24"/>
          <w:szCs w:val="24"/>
          <w:highlight w:val="white"/>
        </w:rPr>
        <w:t xml:space="preserve">, </w:t>
      </w:r>
      <w:r w:rsidR="001E1889">
        <w:rPr>
          <w:rFonts w:ascii="Times New Roman" w:eastAsia="Times New Roman" w:hAnsi="Times New Roman" w:cs="Times New Roman"/>
          <w:sz w:val="24"/>
          <w:szCs w:val="24"/>
          <w:highlight w:val="white"/>
        </w:rPr>
        <w:t>δ</w:t>
      </w:r>
      <w:r w:rsidR="001E1889" w:rsidRPr="000E056C">
        <w:rPr>
          <w:rFonts w:ascii="Times New Roman" w:eastAsia="Times New Roman" w:hAnsi="Times New Roman" w:cs="Times New Roman"/>
          <w:sz w:val="24"/>
          <w:szCs w:val="24"/>
          <w:highlight w:val="white"/>
          <w:vertAlign w:val="superscript"/>
        </w:rPr>
        <w:t>15</w:t>
      </w:r>
      <w:r w:rsidR="001E1889">
        <w:rPr>
          <w:rFonts w:ascii="Times New Roman" w:eastAsia="Times New Roman" w:hAnsi="Times New Roman" w:cs="Times New Roman"/>
          <w:sz w:val="24"/>
          <w:szCs w:val="24"/>
          <w:highlight w:val="white"/>
        </w:rPr>
        <w:t>N-accumulating algal taxa being grazed more readily by macroinvertebrates</w:t>
      </w:r>
      <w:r w:rsidR="00C03D31">
        <w:rPr>
          <w:rFonts w:ascii="Times New Roman" w:eastAsia="Times New Roman" w:hAnsi="Times New Roman" w:cs="Times New Roman"/>
          <w:sz w:val="24"/>
          <w:szCs w:val="24"/>
          <w:highlight w:val="white"/>
        </w:rPr>
        <w:t xml:space="preserve"> </w:t>
      </w:r>
      <w:r w:rsidR="00C03D31">
        <w:rPr>
          <w:rFonts w:ascii="Times New Roman" w:eastAsia="Times New Roman" w:hAnsi="Times New Roman" w:cs="Times New Roman"/>
          <w:sz w:val="24"/>
          <w:szCs w:val="24"/>
          <w:highlight w:val="white"/>
        </w:rPr>
        <w:fldChar w:fldCharType="begin"/>
      </w:r>
      <w:r w:rsidR="005F6DEA">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Pr>
          <w:rFonts w:ascii="Times New Roman" w:eastAsia="Times New Roman" w:hAnsi="Times New Roman" w:cs="Times New Roman"/>
          <w:sz w:val="24"/>
          <w:szCs w:val="24"/>
          <w:highlight w:val="white"/>
        </w:rPr>
        <w:fldChar w:fldCharType="separate"/>
      </w:r>
      <w:r w:rsidR="005F6DEA" w:rsidRPr="001C70B0">
        <w:rPr>
          <w:rFonts w:ascii="Times New Roman" w:hAnsi="Times New Roman" w:cs="Times New Roman"/>
          <w:sz w:val="24"/>
          <w:highlight w:val="white"/>
        </w:rPr>
        <w:t>(Rosenberger et al. 2008)</w:t>
      </w:r>
      <w:r w:rsidR="00C03D31">
        <w:rPr>
          <w:rFonts w:ascii="Times New Roman" w:eastAsia="Times New Roman" w:hAnsi="Times New Roman" w:cs="Times New Roman"/>
          <w:sz w:val="24"/>
          <w:szCs w:val="24"/>
          <w:highlight w:val="white"/>
        </w:rPr>
        <w:fldChar w:fldCharType="end"/>
      </w:r>
      <w:r w:rsidR="001E1889">
        <w:rPr>
          <w:rFonts w:ascii="Times New Roman" w:eastAsia="Times New Roman" w:hAnsi="Times New Roman" w:cs="Times New Roman"/>
          <w:sz w:val="24"/>
          <w:szCs w:val="24"/>
          <w:highlight w:val="white"/>
        </w:rPr>
        <w:t xml:space="preserve">, or co-limitation dynamics between ammonium and nitrate </w:t>
      </w:r>
      <w:r w:rsidR="00094852">
        <w:rPr>
          <w:rFonts w:ascii="Times New Roman" w:eastAsia="Times New Roman" w:hAnsi="Times New Roman" w:cs="Times New Roman"/>
          <w:sz w:val="24"/>
          <w:szCs w:val="24"/>
          <w:highlight w:val="white"/>
        </w:rPr>
        <w:fldChar w:fldCharType="begin"/>
      </w:r>
      <w:r w:rsidR="00094852">
        <w:rPr>
          <w:rFonts w:ascii="Times New Roman" w:eastAsia="Times New Roman" w:hAnsi="Times New Roman" w:cs="Times New Roman"/>
          <w:sz w:val="24"/>
          <w:szCs w:val="24"/>
          <w:highlight w:val="white"/>
        </w:rPr>
        <w:instrText xml:space="preserve"> ADDIN ZOTERO_ITEM CSL_CITATION {"citationID":"YHQQFRqb","properties":{"formattedCitation":"(York et al. 2007; Pi\\uc0\\u241{}\\uc0\\u243{}n-Gimate et al. 2009)","plainCitation":"(York et al. 2007; Piñón-Gimate et al. 2009)","noteIndex":0},"citationItems":[{"id":3810,"uris":["http://zotero.org/users/2645460/items/E3HXQ5B9"],"uri":["http://zotero.org/users/2645460/items/E3HXQ5B9"],"itemData":{"id":3810,"type":"article-journal","abstract":"We measured concentration and δ15N of chlorophyll a (Chl a), NO3-, and NH4+ along a salinity gradient in Childs River, Massachusetts, in winter, spring, and summer. We used the δ15N of Chl a as a proxy for the phytoplankton δ15N to minimize potential ambiguities from other material in seston. NO3- concentration ranged from 0 to 50 µmol L21 and NH4+ from 0 to 8 µmol L-1; both forms decreased with increasing salinity. NO3- concentration was generally higher than NH4+. Chl a concentrations ranged between 1 and 15 mg m-3 in winterspring and had a summer midestuarine peak of 95 mg m-3. The δ15N of NO3- and NH4+ ranged from -10‰ to +7‰ and -3‰ to +13‰, respectively, and decreased approximately linearly with increasing salinity. The δ15N of NO3- reflected the predominance of groundwater as the source of NO3- to the estuary, whereas the δ15N of NH4+ indicated that regeneration was the main NH4+ source. Throughout the estuary, NO3- was isotopically lighter than NH4+. Phytoplankton δ15N increased from winter to summer and was relatively invariant with salinity, in contrast to the δ15N of dissolved inorganic nitrogen. A comparison of the δ15N of phytoplankton, NO3-, and NH4+ indicated that phytoplankton in Childs River derived 53% to 97% of their N from NH4+. Phytoplankton acquired their stable nitrogen isotopic ratio upstream, then maintained that ratio during downstream transport. The fractionation factor for phytoplankton NH4+ uptake was +4.0‰ ± 0.6‰, which was in the lower range of other estimates, indicating that phytoplankton might have been N limited.","container-title":"Limnology and Oceanography","DOI":"10.4319/lo.2007.52.1.0144","ISSN":"1939-5590","issue":"1","language":"en","page":"144-155","source":"Wiley Online Library","title":"Stable isotopic detection of ammonium and nitrate assimilation by phytoplankton in the Waquoit Bay estuarine system","volume":"52","author":[{"family":"York","given":"Joanna K."},{"family":"Tomasky","given":"Gabrielle"},{"family":"Valiela","given":"Ivan"},{"family":"Repeta","given":"Daniel J."}],"issued":{"date-parts":[["2007"]]}}},{"id":3814,"uris":["http://zotero.org/users/2645460/items/N3NX5TDQ"],"uri":["http://zotero.org/users/2645460/items/N3NX5TDQ"],"itemData":{"id":3814,"type":"article-journal","abstract":"Macroalgae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Pr>
          <w:rFonts w:ascii="Times New Roman" w:eastAsia="Times New Roman" w:hAnsi="Times New Roman" w:cs="Times New Roman"/>
          <w:sz w:val="24"/>
          <w:szCs w:val="24"/>
          <w:highlight w:val="white"/>
        </w:rPr>
        <w:fldChar w:fldCharType="separate"/>
      </w:r>
      <w:r w:rsidR="00094852" w:rsidRPr="00094852">
        <w:rPr>
          <w:rFonts w:ascii="Times New Roman" w:hAnsi="Times New Roman" w:cs="Times New Roman"/>
          <w:sz w:val="24"/>
          <w:szCs w:val="24"/>
        </w:rPr>
        <w:t>(York et al. 2007; Piñón-Gimate et al. 2009)</w:t>
      </w:r>
      <w:r w:rsidR="00094852">
        <w:rPr>
          <w:rFonts w:ascii="Times New Roman" w:eastAsia="Times New Roman" w:hAnsi="Times New Roman" w:cs="Times New Roman"/>
          <w:sz w:val="24"/>
          <w:szCs w:val="24"/>
          <w:highlight w:val="white"/>
        </w:rPr>
        <w:fldChar w:fldCharType="end"/>
      </w:r>
      <w:r w:rsidR="00094852">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rPr>
        <w:t xml:space="preserve"> </w:t>
      </w:r>
    </w:p>
    <w:p w14:paraId="7B3E7B77" w14:textId="77777777" w:rsidR="00795293" w:rsidRDefault="00795293" w:rsidP="00685D80">
      <w:pPr>
        <w:rPr>
          <w:rFonts w:ascii="Times New Roman" w:eastAsia="Times New Roman" w:hAnsi="Times New Roman" w:cs="Times New Roman"/>
          <w:sz w:val="24"/>
          <w:szCs w:val="24"/>
        </w:rPr>
      </w:pPr>
    </w:p>
    <w:p w14:paraId="3A5A905A" w14:textId="22FBA022" w:rsidR="007E0747" w:rsidRPr="002D1941" w:rsidRDefault="0091395E" w:rsidP="00685D80">
      <w:pPr>
        <w:rPr>
          <w:rFonts w:ascii="Times New Roman" w:eastAsia="Times New Roman" w:hAnsi="Times New Roman" w:cs="Times New Roman"/>
          <w:sz w:val="24"/>
          <w:szCs w:val="24"/>
        </w:rPr>
      </w:pPr>
      <w:r>
        <w:rPr>
          <w:rFonts w:ascii="Times New Roman" w:eastAsia="Times New Roman" w:hAnsi="Times New Roman" w:cs="Times New Roman"/>
          <w:sz w:val="24"/>
          <w:szCs w:val="24"/>
        </w:rPr>
        <w:t>Fatty acid analyses</w:t>
      </w:r>
      <w:r w:rsidR="000A32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suggested that</w:t>
      </w:r>
      <w:r w:rsidR="00030898">
        <w:rPr>
          <w:rFonts w:ascii="Times New Roman" w:eastAsia="Times New Roman" w:hAnsi="Times New Roman" w:cs="Times New Roman"/>
          <w:sz w:val="24"/>
          <w:szCs w:val="24"/>
        </w:rPr>
        <w:t xml:space="preserve"> chang</w:t>
      </w:r>
      <w:r w:rsidR="00FE5C0E">
        <w:rPr>
          <w:rFonts w:ascii="Times New Roman" w:eastAsia="Times New Roman" w:hAnsi="Times New Roman" w:cs="Times New Roman"/>
          <w:sz w:val="24"/>
          <w:szCs w:val="24"/>
        </w:rPr>
        <w:t xml:space="preserve">es in </w:t>
      </w:r>
      <w:r w:rsidR="00030898">
        <w:rPr>
          <w:rFonts w:ascii="Times New Roman" w:eastAsia="Times New Roman" w:hAnsi="Times New Roman" w:cs="Times New Roman"/>
          <w:sz w:val="24"/>
          <w:szCs w:val="24"/>
        </w:rPr>
        <w:t xml:space="preserve">periphyton community composition </w:t>
      </w:r>
      <w:r w:rsidR="00B1679D">
        <w:rPr>
          <w:rFonts w:ascii="Times New Roman" w:eastAsia="Times New Roman" w:hAnsi="Times New Roman" w:cs="Times New Roman"/>
          <w:sz w:val="24"/>
          <w:szCs w:val="24"/>
        </w:rPr>
        <w:t>altered</w:t>
      </w:r>
      <w:r w:rsidR="007E0747">
        <w:rPr>
          <w:rFonts w:ascii="Times New Roman" w:eastAsia="Times New Roman" w:hAnsi="Times New Roman" w:cs="Times New Roman"/>
          <w:sz w:val="24"/>
          <w:szCs w:val="24"/>
        </w:rPr>
        <w:t xml:space="preserve"> </w:t>
      </w:r>
      <w:r w:rsidR="00FE5C0E">
        <w:rPr>
          <w:rFonts w:ascii="Times New Roman" w:eastAsia="Times New Roman" w:hAnsi="Times New Roman" w:cs="Times New Roman"/>
          <w:sz w:val="24"/>
          <w:szCs w:val="24"/>
        </w:rPr>
        <w:t xml:space="preserve">the </w:t>
      </w:r>
      <w:r w:rsidR="007E0747">
        <w:rPr>
          <w:rFonts w:ascii="Times New Roman" w:eastAsia="Times New Roman" w:hAnsi="Times New Roman" w:cs="Times New Roman"/>
          <w:sz w:val="24"/>
          <w:szCs w:val="24"/>
        </w:rPr>
        <w:t>nutritional quality</w:t>
      </w:r>
      <w:r w:rsidR="00456A8D">
        <w:rPr>
          <w:rFonts w:ascii="Times New Roman" w:eastAsia="Times New Roman" w:hAnsi="Times New Roman" w:cs="Times New Roman"/>
          <w:sz w:val="24"/>
          <w:szCs w:val="24"/>
        </w:rPr>
        <w:t xml:space="preserve"> of </w:t>
      </w:r>
      <w:r w:rsidR="005F0ECE">
        <w:rPr>
          <w:rFonts w:ascii="Times New Roman" w:eastAsia="Times New Roman" w:hAnsi="Times New Roman" w:cs="Times New Roman"/>
          <w:sz w:val="24"/>
          <w:szCs w:val="24"/>
        </w:rPr>
        <w:t>periphyton</w:t>
      </w:r>
      <w:r w:rsidR="00456A8D">
        <w:rPr>
          <w:rFonts w:ascii="Times New Roman" w:eastAsia="Times New Roman" w:hAnsi="Times New Roman" w:cs="Times New Roman"/>
          <w:sz w:val="24"/>
          <w:szCs w:val="24"/>
        </w:rPr>
        <w:t xml:space="preserve"> across the pollution gradient</w:t>
      </w:r>
      <w:r w:rsidR="007E0747">
        <w:rPr>
          <w:rFonts w:ascii="Times New Roman" w:eastAsia="Times New Roman" w:hAnsi="Times New Roman" w:cs="Times New Roman"/>
          <w:sz w:val="24"/>
          <w:szCs w:val="24"/>
        </w:rPr>
        <w:t>. Periphyton fatty acid profiles from sites with higher sewage pollution had higher levels of 18:3ω3</w:t>
      </w:r>
      <w:r w:rsidR="00911372">
        <w:rPr>
          <w:rFonts w:ascii="Times New Roman" w:eastAsia="Times New Roman" w:hAnsi="Times New Roman" w:cs="Times New Roman"/>
          <w:sz w:val="24"/>
          <w:szCs w:val="24"/>
        </w:rPr>
        <w:t>, 18:1ω9, 18:2ω6, and 16:0</w:t>
      </w:r>
      <w:r w:rsidR="00814CE9">
        <w:rPr>
          <w:rFonts w:ascii="Times New Roman" w:eastAsia="Times New Roman" w:hAnsi="Times New Roman" w:cs="Times New Roman"/>
          <w:sz w:val="24"/>
          <w:szCs w:val="24"/>
        </w:rPr>
        <w:t xml:space="preserve"> </w:t>
      </w:r>
      <w:r w:rsidR="007E0747">
        <w:rPr>
          <w:rFonts w:ascii="Times New Roman" w:eastAsia="Times New Roman" w:hAnsi="Times New Roman" w:cs="Times New Roman"/>
          <w:sz w:val="24"/>
          <w:szCs w:val="24"/>
        </w:rPr>
        <w:t>relative to 20:5ω3</w:t>
      </w:r>
      <w:r w:rsidR="00205365">
        <w:rPr>
          <w:rFonts w:ascii="Times New Roman" w:eastAsia="Times New Roman" w:hAnsi="Times New Roman" w:cs="Times New Roman"/>
          <w:sz w:val="24"/>
          <w:szCs w:val="24"/>
        </w:rPr>
        <w:t>,</w:t>
      </w:r>
      <w:r w:rsidR="007E0747">
        <w:rPr>
          <w:rFonts w:ascii="Times New Roman" w:eastAsia="Times New Roman" w:hAnsi="Times New Roman" w:cs="Times New Roman"/>
          <w:sz w:val="24"/>
          <w:szCs w:val="24"/>
        </w:rPr>
        <w:t xml:space="preserve"> </w:t>
      </w:r>
      <w:r w:rsidR="00911372">
        <w:rPr>
          <w:rFonts w:ascii="Times New Roman" w:eastAsia="Times New Roman" w:hAnsi="Times New Roman" w:cs="Times New Roman"/>
          <w:sz w:val="24"/>
          <w:szCs w:val="24"/>
        </w:rPr>
        <w:t>16</w:t>
      </w:r>
      <w:r w:rsidR="00205365">
        <w:rPr>
          <w:rFonts w:ascii="Times New Roman" w:eastAsia="Times New Roman" w:hAnsi="Times New Roman" w:cs="Times New Roman"/>
          <w:sz w:val="24"/>
          <w:szCs w:val="24"/>
        </w:rPr>
        <w:t>:</w:t>
      </w:r>
      <w:r w:rsidR="00911372">
        <w:rPr>
          <w:rFonts w:ascii="Times New Roman" w:eastAsia="Times New Roman" w:hAnsi="Times New Roman" w:cs="Times New Roman"/>
          <w:sz w:val="24"/>
          <w:szCs w:val="24"/>
        </w:rPr>
        <w:t>1</w:t>
      </w:r>
      <w:r w:rsidR="00205365">
        <w:rPr>
          <w:rFonts w:ascii="Times New Roman" w:eastAsia="Times New Roman" w:hAnsi="Times New Roman" w:cs="Times New Roman"/>
          <w:sz w:val="24"/>
          <w:szCs w:val="24"/>
        </w:rPr>
        <w:t>ω</w:t>
      </w:r>
      <w:r w:rsidR="00911372">
        <w:rPr>
          <w:rFonts w:ascii="Times New Roman" w:eastAsia="Times New Roman" w:hAnsi="Times New Roman" w:cs="Times New Roman"/>
          <w:sz w:val="24"/>
          <w:szCs w:val="24"/>
        </w:rPr>
        <w:t>7</w:t>
      </w:r>
      <w:r w:rsidR="00205365">
        <w:rPr>
          <w:rFonts w:ascii="Times New Roman" w:eastAsia="Times New Roman" w:hAnsi="Times New Roman" w:cs="Times New Roman"/>
          <w:sz w:val="24"/>
          <w:szCs w:val="24"/>
        </w:rPr>
        <w:t xml:space="preserve">, </w:t>
      </w:r>
      <w:r w:rsidR="00911372">
        <w:rPr>
          <w:rFonts w:ascii="Times New Roman" w:eastAsia="Times New Roman" w:hAnsi="Times New Roman" w:cs="Times New Roman"/>
          <w:sz w:val="24"/>
          <w:szCs w:val="24"/>
        </w:rPr>
        <w:t>16:0, and 14:0</w:t>
      </w:r>
      <w:r w:rsidR="00814CE9">
        <w:rPr>
          <w:rFonts w:ascii="Times New Roman" w:eastAsia="Times New Roman" w:hAnsi="Times New Roman" w:cs="Times New Roman"/>
          <w:sz w:val="24"/>
          <w:szCs w:val="24"/>
        </w:rPr>
        <w:t xml:space="preserve"> </w:t>
      </w:r>
      <w:r w:rsidR="007E0747">
        <w:rPr>
          <w:rFonts w:ascii="Times New Roman" w:eastAsia="Times New Roman" w:hAnsi="Times New Roman" w:cs="Times New Roman"/>
          <w:sz w:val="24"/>
          <w:szCs w:val="24"/>
        </w:rPr>
        <w:t xml:space="preserve">fatty acids. </w:t>
      </w:r>
      <w:r>
        <w:rPr>
          <w:rFonts w:ascii="Times New Roman" w:eastAsia="Times New Roman" w:hAnsi="Times New Roman" w:cs="Times New Roman"/>
          <w:sz w:val="24"/>
          <w:szCs w:val="24"/>
        </w:rPr>
        <w:t>T</w:t>
      </w:r>
      <w:r w:rsidR="007E0747">
        <w:rPr>
          <w:rFonts w:ascii="Times New Roman" w:eastAsia="Times New Roman" w:hAnsi="Times New Roman" w:cs="Times New Roman"/>
          <w:sz w:val="24"/>
          <w:szCs w:val="24"/>
        </w:rPr>
        <w:t xml:space="preserve">his pattern likely reflects the higher abundance of green algae relative to diatoms </w:t>
      </w:r>
      <w:r w:rsidR="007E0747">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{"citationID":"bz14fYXr","properties":{"formattedCitation":"(Iverson et al. 2004; Osipova et al. 2009; Taipale et al. 2013; Galloway and Winder 2015)","plainCitation":"(Iverson et al. 2004; Osipova et al. 2009; Taipale et al. 2013; Galloway and Winder 2015)","noteIndex":0},"citationItems":[{"id":2647,"uris":["http://zotero.org/users/2645460/items/RW53BJSJ"],"uri":["http://zotero.org/users/2645460/items/RW53BJSJ"],"itemData":{"id":2647,"type":"article-journal","abstract":"Accurate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7E0747">
        <w:rPr>
          <w:rFonts w:ascii="Times New Roman" w:eastAsia="Times New Roman" w:hAnsi="Times New Roman" w:cs="Times New Roman"/>
          <w:sz w:val="24"/>
          <w:szCs w:val="24"/>
        </w:rPr>
        <w:fldChar w:fldCharType="separate"/>
      </w:r>
      <w:r w:rsidRPr="0091395E">
        <w:rPr>
          <w:rFonts w:ascii="Times New Roman" w:hAnsi="Times New Roman" w:cs="Times New Roman"/>
          <w:sz w:val="24"/>
        </w:rPr>
        <w:t>(Iverson et al. 2004; Osipova et al. 2009; Taipale et al. 2013; Galloway and Winder 2015)</w:t>
      </w:r>
      <w:r w:rsidR="007E0747">
        <w:rPr>
          <w:rFonts w:ascii="Times New Roman" w:eastAsia="Times New Roman" w:hAnsi="Times New Roman" w:cs="Times New Roman"/>
          <w:sz w:val="24"/>
          <w:szCs w:val="24"/>
        </w:rPr>
        <w:fldChar w:fldCharType="end"/>
      </w:r>
      <w:r w:rsidR="00911372">
        <w:rPr>
          <w:rFonts w:ascii="Times New Roman" w:eastAsia="Times New Roman" w:hAnsi="Times New Roman" w:cs="Times New Roman"/>
          <w:sz w:val="24"/>
          <w:szCs w:val="24"/>
        </w:rPr>
        <w:t xml:space="preserve">, which we observed from our periphyton </w:t>
      </w:r>
      <w:r w:rsidR="00814CE9">
        <w:rPr>
          <w:rFonts w:ascii="Times New Roman" w:eastAsia="Times New Roman" w:hAnsi="Times New Roman" w:cs="Times New Roman"/>
          <w:sz w:val="24"/>
          <w:szCs w:val="24"/>
        </w:rPr>
        <w:t>community composition</w:t>
      </w:r>
      <w:r w:rsidR="00911372">
        <w:rPr>
          <w:rFonts w:ascii="Times New Roman" w:eastAsia="Times New Roman" w:hAnsi="Times New Roman" w:cs="Times New Roman"/>
          <w:sz w:val="24"/>
          <w:szCs w:val="24"/>
        </w:rPr>
        <w:t xml:space="preserve"> analysis (Figure </w:t>
      </w:r>
      <w:r w:rsidR="00814CE9">
        <w:rPr>
          <w:rFonts w:ascii="Times New Roman" w:eastAsia="Times New Roman" w:hAnsi="Times New Roman" w:cs="Times New Roman"/>
          <w:sz w:val="24"/>
          <w:szCs w:val="24"/>
        </w:rPr>
        <w:t>3</w:t>
      </w:r>
      <w:r w:rsidR="00911372">
        <w:rPr>
          <w:rFonts w:ascii="Times New Roman" w:eastAsia="Times New Roman" w:hAnsi="Times New Roman" w:cs="Times New Roman"/>
          <w:sz w:val="24"/>
          <w:szCs w:val="24"/>
        </w:rPr>
        <w:t>)</w:t>
      </w:r>
      <w:r w:rsidR="007E0747">
        <w:rPr>
          <w:rFonts w:ascii="Times New Roman" w:eastAsia="Times New Roman" w:hAnsi="Times New Roman" w:cs="Times New Roman"/>
          <w:sz w:val="24"/>
          <w:szCs w:val="24"/>
        </w:rPr>
        <w:t xml:space="preserve">. </w:t>
      </w:r>
      <w:r w:rsidR="00C842B9">
        <w:rPr>
          <w:rFonts w:ascii="Times New Roman" w:eastAsia="Times New Roman" w:hAnsi="Times New Roman" w:cs="Times New Roman"/>
          <w:sz w:val="24"/>
          <w:szCs w:val="24"/>
          <w:highlight w:val="white"/>
        </w:rPr>
        <w:t>Together,</w:t>
      </w:r>
      <w:r w:rsidR="000A3259">
        <w:rPr>
          <w:rFonts w:ascii="Times New Roman" w:eastAsia="Times New Roman" w:hAnsi="Times New Roman" w:cs="Times New Roman"/>
          <w:sz w:val="24"/>
          <w:szCs w:val="24"/>
          <w:highlight w:val="white"/>
        </w:rPr>
        <w:t xml:space="preserve"> our periphyton composition and fatty acid </w:t>
      </w:r>
      <w:r w:rsidR="00C842B9">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Pr>
          <w:rFonts w:ascii="Times New Roman" w:eastAsia="Times New Roman" w:hAnsi="Times New Roman" w:cs="Times New Roman"/>
          <w:sz w:val="24"/>
          <w:szCs w:val="24"/>
          <w:highlight w:val="white"/>
        </w:rPr>
        <w:t xml:space="preserve">green </w:t>
      </w:r>
      <w:r w:rsidR="00C842B9">
        <w:rPr>
          <w:rFonts w:ascii="Times New Roman" w:eastAsia="Times New Roman" w:hAnsi="Times New Roman" w:cs="Times New Roman"/>
          <w:sz w:val="24"/>
          <w:szCs w:val="24"/>
          <w:highlight w:val="white"/>
        </w:rPr>
        <w:t xml:space="preserve">algae, and therefore, </w:t>
      </w:r>
      <w:r w:rsidR="001B3C18">
        <w:rPr>
          <w:rFonts w:ascii="Times New Roman" w:eastAsia="Times New Roman" w:hAnsi="Times New Roman" w:cs="Times New Roman"/>
          <w:sz w:val="24"/>
          <w:szCs w:val="24"/>
          <w:highlight w:val="white"/>
        </w:rPr>
        <w:t xml:space="preserve">have </w:t>
      </w:r>
      <w:r w:rsidR="003671AA">
        <w:rPr>
          <w:rFonts w:ascii="Times New Roman" w:eastAsia="Times New Roman" w:hAnsi="Times New Roman" w:cs="Times New Roman"/>
          <w:sz w:val="24"/>
          <w:szCs w:val="24"/>
          <w:highlight w:val="white"/>
        </w:rPr>
        <w:t>lower</w:t>
      </w:r>
      <w:r w:rsidR="00C842B9">
        <w:rPr>
          <w:rFonts w:ascii="Times New Roman" w:eastAsia="Times New Roman" w:hAnsi="Times New Roman" w:cs="Times New Roman"/>
          <w:sz w:val="24"/>
          <w:szCs w:val="24"/>
          <w:highlight w:val="white"/>
        </w:rPr>
        <w:t xml:space="preserve"> nutritional content. </w:t>
      </w:r>
    </w:p>
    <w:p w14:paraId="078490CD" w14:textId="4EDE96D3" w:rsidR="00C842B9" w:rsidRDefault="00C842B9" w:rsidP="00685D80">
      <w:pPr>
        <w:rPr>
          <w:rFonts w:ascii="Times New Roman" w:eastAsia="Times New Roman" w:hAnsi="Times New Roman" w:cs="Times New Roman"/>
          <w:sz w:val="24"/>
          <w:szCs w:val="24"/>
          <w:highlight w:val="white"/>
        </w:rPr>
      </w:pPr>
    </w:p>
    <w:p w14:paraId="4C4CFA63" w14:textId="4E62A3FA" w:rsidR="00C842B9" w:rsidRPr="00C842B9" w:rsidRDefault="00C842B9" w:rsidP="00685D8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Pr>
          <w:rFonts w:ascii="Times New Roman" w:eastAsia="Times New Roman" w:hAnsi="Times New Roman" w:cs="Times New Roman"/>
          <w:sz w:val="24"/>
          <w:szCs w:val="24"/>
          <w:highlight w:val="white"/>
        </w:rPr>
        <w:t xml:space="preserve">with, </w:t>
      </w:r>
      <w:r>
        <w:rPr>
          <w:rFonts w:ascii="Times New Roman" w:eastAsia="Times New Roman" w:hAnsi="Times New Roman" w:cs="Times New Roman"/>
          <w:sz w:val="24"/>
          <w:szCs w:val="24"/>
          <w:highlight w:val="white"/>
        </w:rPr>
        <w:t>and influenced by</w:t>
      </w:r>
      <w:r w:rsidR="00190BF3">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changing community composition. </w:t>
      </w:r>
      <w:r>
        <w:rPr>
          <w:rFonts w:ascii="Times New Roman" w:eastAsia="Times New Roman" w:hAnsi="Times New Roman" w:cs="Times New Roman"/>
          <w:sz w:val="24"/>
          <w:szCs w:val="24"/>
        </w:rPr>
        <w:t xml:space="preserve">EFAs are a subgroup of polyunsaturated fatty acids (PUFAs) that are prone to accumulating </w:t>
      </w:r>
      <w:r w:rsidR="00EC3D3F">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organisms (see Kelly &amp; </w:t>
      </w:r>
      <w:proofErr w:type="spellStart"/>
      <w:r>
        <w:rPr>
          <w:rFonts w:ascii="Times New Roman" w:eastAsia="Times New Roman" w:hAnsi="Times New Roman" w:cs="Times New Roman"/>
          <w:sz w:val="24"/>
          <w:szCs w:val="24"/>
        </w:rPr>
        <w:t>Scheibling</w:t>
      </w:r>
      <w:proofErr w:type="spellEnd"/>
      <w:r>
        <w:rPr>
          <w:rFonts w:ascii="Times New Roman" w:eastAsia="Times New Roman" w:hAnsi="Times New Roman" w:cs="Times New Roman"/>
          <w:sz w:val="24"/>
          <w:szCs w:val="24"/>
        </w:rPr>
        <w:t>, 2012). Among the eight common EFAs</w:t>
      </w:r>
      <w:r w:rsidR="000A32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sidR="00147D1A">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Pr>
          <w:rFonts w:ascii="Times New Roman" w:eastAsia="Times New Roman" w:hAnsi="Times New Roman" w:cs="Times New Roman"/>
          <w:sz w:val="24"/>
          <w:szCs w:val="24"/>
        </w:rPr>
        <w:fldChar w:fldCharType="separate"/>
      </w:r>
      <w:r w:rsidRPr="001A1BBB">
        <w:rPr>
          <w:rFonts w:ascii="Times New Roman" w:hAnsi="Times New Roman" w:cs="Times New Roman"/>
          <w:sz w:val="24"/>
        </w:rPr>
        <w:t>(Taipale et al. 2013)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18:3ω3</w:t>
      </w:r>
      <w:r w:rsidR="00911372">
        <w:rPr>
          <w:rFonts w:ascii="Times New Roman" w:eastAsia="Times New Roman" w:hAnsi="Times New Roman" w:cs="Times New Roman"/>
          <w:sz w:val="24"/>
          <w:szCs w:val="24"/>
        </w:rPr>
        <w:t xml:space="preserve">, 18:2ω6, and </w:t>
      </w:r>
      <w:r>
        <w:rPr>
          <w:rFonts w:ascii="Times New Roman" w:eastAsia="Times New Roman" w:hAnsi="Times New Roman" w:cs="Times New Roman"/>
          <w:sz w:val="24"/>
          <w:szCs w:val="24"/>
        </w:rPr>
        <w:t>20:5ω3</w:t>
      </w:r>
      <w:r w:rsidR="00190B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had the highest coefficient of variation between sites. Because these </w:t>
      </w:r>
      <w:r w:rsidR="00911372">
        <w:rPr>
          <w:rFonts w:ascii="Times New Roman" w:eastAsia="Times New Roman" w:hAnsi="Times New Roman" w:cs="Times New Roman"/>
          <w:sz w:val="24"/>
          <w:szCs w:val="24"/>
        </w:rPr>
        <w:t xml:space="preserve">three </w:t>
      </w:r>
      <w:r>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populations. The fatty acids 18:3ω3 and 18:</w:t>
      </w:r>
      <w:r w:rsidR="00FD08A5">
        <w:rPr>
          <w:rFonts w:ascii="Times New Roman" w:eastAsia="Times New Roman" w:hAnsi="Times New Roman" w:cs="Times New Roman"/>
          <w:sz w:val="24"/>
          <w:szCs w:val="24"/>
        </w:rPr>
        <w:t>2</w:t>
      </w:r>
      <w:r>
        <w:rPr>
          <w:rFonts w:ascii="Times New Roman" w:eastAsia="Times New Roman" w:hAnsi="Times New Roman" w:cs="Times New Roman"/>
          <w:sz w:val="24"/>
          <w:szCs w:val="24"/>
        </w:rPr>
        <w:t>ω</w:t>
      </w:r>
      <w:r w:rsidR="00FD08A5">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have been previously associated with </w:t>
      </w:r>
      <w:r>
        <w:rPr>
          <w:rFonts w:ascii="Times New Roman" w:eastAsia="Times New Roman" w:hAnsi="Times New Roman" w:cs="Times New Roman"/>
          <w:sz w:val="24"/>
          <w:szCs w:val="24"/>
        </w:rPr>
        <w:lastRenderedPageBreak/>
        <w:t xml:space="preserve">filamentous algae, such as </w:t>
      </w:r>
      <w:proofErr w:type="spellStart"/>
      <w:r>
        <w:rPr>
          <w:rFonts w:ascii="Times New Roman" w:eastAsia="Times New Roman" w:hAnsi="Times New Roman" w:cs="Times New Roman"/>
          <w:sz w:val="24"/>
          <w:szCs w:val="24"/>
        </w:rPr>
        <w:t>Baikalian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Ulothrix</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Pr>
          <w:rFonts w:ascii="Times New Roman" w:eastAsia="Times New Roman" w:hAnsi="Times New Roman" w:cs="Times New Roman"/>
          <w:sz w:val="24"/>
          <w:szCs w:val="24"/>
        </w:rPr>
        <w:fldChar w:fldCharType="separate"/>
      </w:r>
      <w:r w:rsidRPr="001A1BBB">
        <w:rPr>
          <w:rFonts w:ascii="Times New Roman" w:hAnsi="Times New Roman" w:cs="Times New Roman"/>
          <w:sz w:val="24"/>
        </w:rPr>
        <w:t>(</w:t>
      </w:r>
      <w:proofErr w:type="spellStart"/>
      <w:r w:rsidRPr="001A1BBB">
        <w:rPr>
          <w:rFonts w:ascii="Times New Roman" w:hAnsi="Times New Roman" w:cs="Times New Roman"/>
          <w:sz w:val="24"/>
        </w:rPr>
        <w:t>Osipova</w:t>
      </w:r>
      <w:proofErr w:type="spellEnd"/>
      <w:r w:rsidRPr="001A1BBB">
        <w:rPr>
          <w:rFonts w:ascii="Times New Roman" w:hAnsi="Times New Roman" w:cs="Times New Roman"/>
          <w:sz w:val="24"/>
        </w:rPr>
        <w:t xml:space="preserve"> et al. 2009)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whereas 20:5ω3</w:t>
      </w:r>
      <w:r w:rsidR="00FD08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previously been associated with </w:t>
      </w:r>
      <w:proofErr w:type="spellStart"/>
      <w:r w:rsidR="00FD08A5">
        <w:rPr>
          <w:rFonts w:ascii="Times New Roman" w:eastAsia="Times New Roman" w:hAnsi="Times New Roman" w:cs="Times New Roman"/>
          <w:sz w:val="24"/>
          <w:szCs w:val="24"/>
        </w:rPr>
        <w:t>Baikalian</w:t>
      </w:r>
      <w:proofErr w:type="spellEnd"/>
      <w:r w:rsidR="00FD08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diatoms </w:t>
      </w:r>
      <w:r>
        <w:rPr>
          <w:rFonts w:ascii="Times New Roman" w:eastAsia="Times New Roman" w:hAnsi="Times New Roman" w:cs="Times New Roman"/>
          <w:sz w:val="24"/>
          <w:szCs w:val="24"/>
        </w:rPr>
        <w:fldChar w:fldCharType="begin"/>
      </w:r>
      <w:r w:rsidR="00FD08A5">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Pr>
          <w:rFonts w:ascii="Times New Roman" w:eastAsia="Times New Roman" w:hAnsi="Times New Roman" w:cs="Times New Roman"/>
          <w:sz w:val="24"/>
          <w:szCs w:val="24"/>
        </w:rPr>
        <w:fldChar w:fldCharType="separate"/>
      </w:r>
      <w:r w:rsidR="00FD08A5" w:rsidRPr="006D249F">
        <w:rPr>
          <w:rFonts w:ascii="Times New Roman" w:hAnsi="Times New Roman" w:cs="Times New Roman"/>
          <w:sz w:val="24"/>
        </w:rPr>
        <w:t>(</w:t>
      </w:r>
      <w:proofErr w:type="spellStart"/>
      <w:r w:rsidR="00FD08A5" w:rsidRPr="006D249F">
        <w:rPr>
          <w:rFonts w:ascii="Times New Roman" w:hAnsi="Times New Roman" w:cs="Times New Roman"/>
          <w:sz w:val="24"/>
        </w:rPr>
        <w:t>Shishlyannikov</w:t>
      </w:r>
      <w:proofErr w:type="spellEnd"/>
      <w:r w:rsidR="00FD08A5" w:rsidRPr="006D249F">
        <w:rPr>
          <w:rFonts w:ascii="Times New Roman" w:hAnsi="Times New Roman" w:cs="Times New Roman"/>
          <w:sz w:val="24"/>
        </w:rPr>
        <w:t xml:space="preserve">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Comparing the ratio of </w:t>
      </w:r>
      <w:r w:rsidR="00FD08A5">
        <w:rPr>
          <w:rFonts w:ascii="Times New Roman" w:eastAsia="Times New Roman" w:hAnsi="Times New Roman" w:cs="Times New Roman"/>
          <w:sz w:val="24"/>
          <w:szCs w:val="24"/>
        </w:rPr>
        <w:t xml:space="preserve">filamentous green algae to diatoms </w:t>
      </w:r>
      <w:r>
        <w:rPr>
          <w:rFonts w:ascii="Times New Roman" w:eastAsia="Times New Roman" w:hAnsi="Times New Roman" w:cs="Times New Roman"/>
          <w:sz w:val="24"/>
          <w:szCs w:val="24"/>
        </w:rPr>
        <w:t xml:space="preserve">could therefore function as proxy for </w:t>
      </w:r>
      <w:r w:rsidR="00FD08A5">
        <w:rPr>
          <w:rFonts w:ascii="Times New Roman" w:eastAsia="Times New Roman" w:hAnsi="Times New Roman" w:cs="Times New Roman"/>
          <w:sz w:val="24"/>
          <w:szCs w:val="24"/>
        </w:rPr>
        <w:t>each algal taxon’s relative</w:t>
      </w:r>
      <w:r>
        <w:rPr>
          <w:rFonts w:ascii="Times New Roman" w:eastAsia="Times New Roman" w:hAnsi="Times New Roman" w:cs="Times New Roman"/>
          <w:sz w:val="24"/>
          <w:szCs w:val="24"/>
        </w:rPr>
        <w:t xml:space="preserve"> abundance and potentially offer insights into feeding patterns for the grazers.</w:t>
      </w:r>
    </w:p>
    <w:p w14:paraId="5FEF79D4" w14:textId="41D5B8D9" w:rsidR="007E0747" w:rsidRDefault="007E0747" w:rsidP="00685D80">
      <w:pPr>
        <w:rPr>
          <w:rFonts w:ascii="Times New Roman" w:eastAsia="Times New Roman" w:hAnsi="Times New Roman" w:cs="Times New Roman"/>
          <w:sz w:val="24"/>
          <w:szCs w:val="24"/>
        </w:rPr>
      </w:pPr>
    </w:p>
    <w:p w14:paraId="3F212284" w14:textId="2F4C2C3A" w:rsidR="00C842B9" w:rsidRDefault="00C842B9" w:rsidP="00685D8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Relating sewage indicators with </w:t>
      </w:r>
      <w:r w:rsidR="004B79EC">
        <w:rPr>
          <w:rFonts w:ascii="Times New Roman" w:eastAsia="Times New Roman" w:hAnsi="Times New Roman" w:cs="Times New Roman"/>
          <w:i/>
          <w:sz w:val="24"/>
          <w:szCs w:val="24"/>
        </w:rPr>
        <w:t xml:space="preserve">macroinvertebrate </w:t>
      </w:r>
      <w:r>
        <w:rPr>
          <w:rFonts w:ascii="Times New Roman" w:eastAsia="Times New Roman" w:hAnsi="Times New Roman" w:cs="Times New Roman"/>
          <w:i/>
          <w:sz w:val="24"/>
          <w:szCs w:val="24"/>
        </w:rPr>
        <w:t xml:space="preserve">feeding guilds </w:t>
      </w:r>
    </w:p>
    <w:p w14:paraId="320D8D94" w14:textId="77777777" w:rsidR="00C842B9" w:rsidRPr="00C842B9" w:rsidRDefault="00C842B9" w:rsidP="00685D80">
      <w:pPr>
        <w:rPr>
          <w:rFonts w:ascii="Times New Roman" w:eastAsia="Times New Roman" w:hAnsi="Times New Roman" w:cs="Times New Roman"/>
          <w:i/>
          <w:sz w:val="24"/>
          <w:szCs w:val="24"/>
        </w:rPr>
      </w:pPr>
    </w:p>
    <w:p w14:paraId="4596910D" w14:textId="1F05EF9E" w:rsidR="004B79EC" w:rsidRDefault="00A16987" w:rsidP="00B1101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In assessing</w:t>
      </w:r>
      <w:r w:rsidR="00C842B9">
        <w:rPr>
          <w:rFonts w:ascii="Times New Roman" w:eastAsia="Times New Roman" w:hAnsi="Times New Roman" w:cs="Times New Roman"/>
          <w:sz w:val="24"/>
          <w:szCs w:val="24"/>
        </w:rPr>
        <w:t xml:space="preserve"> benthic consumer communities</w:t>
      </w:r>
      <w:r>
        <w:rPr>
          <w:rFonts w:ascii="Times New Roman" w:eastAsia="Times New Roman" w:hAnsi="Times New Roman" w:cs="Times New Roman"/>
          <w:sz w:val="24"/>
          <w:szCs w:val="24"/>
        </w:rPr>
        <w:t>’</w:t>
      </w:r>
      <w:r w:rsidR="00C842B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responses to </w:t>
      </w:r>
      <w:r w:rsidR="00C842B9">
        <w:rPr>
          <w:rFonts w:ascii="Times New Roman" w:eastAsia="Times New Roman" w:hAnsi="Times New Roman" w:cs="Times New Roman"/>
          <w:sz w:val="24"/>
          <w:szCs w:val="24"/>
        </w:rPr>
        <w:t xml:space="preserve">changing periphyton, our data suggest </w:t>
      </w:r>
      <w:r w:rsidR="005D3D2A">
        <w:rPr>
          <w:rFonts w:ascii="Times New Roman" w:eastAsia="Times New Roman" w:hAnsi="Times New Roman" w:cs="Times New Roman"/>
          <w:sz w:val="24"/>
          <w:szCs w:val="24"/>
        </w:rPr>
        <w:t>macroinvertebrate</w:t>
      </w:r>
      <w:r w:rsidR="00D37BB9">
        <w:rPr>
          <w:rFonts w:ascii="Times New Roman" w:eastAsia="Times New Roman" w:hAnsi="Times New Roman" w:cs="Times New Roman"/>
          <w:sz w:val="24"/>
          <w:szCs w:val="24"/>
        </w:rPr>
        <w:t xml:space="preserve"> guilds reshape with increasing sewage pollution</w:t>
      </w:r>
      <w:r w:rsidR="00C842B9">
        <w:rPr>
          <w:rFonts w:ascii="Times New Roman" w:eastAsia="Times New Roman" w:hAnsi="Times New Roman" w:cs="Times New Roman"/>
          <w:sz w:val="24"/>
          <w:szCs w:val="24"/>
        </w:rPr>
        <w:t xml:space="preserve">. </w:t>
      </w:r>
      <w:r w:rsidR="00113126">
        <w:rPr>
          <w:rFonts w:ascii="Times New Roman" w:eastAsia="Times New Roman" w:hAnsi="Times New Roman" w:cs="Times New Roman"/>
          <w:sz w:val="24"/>
          <w:szCs w:val="24"/>
        </w:rPr>
        <w:t>O</w:t>
      </w:r>
      <w:r w:rsidR="00D8535D">
        <w:rPr>
          <w:rFonts w:ascii="Times New Roman" w:eastAsia="Times New Roman" w:hAnsi="Times New Roman" w:cs="Times New Roman"/>
          <w:sz w:val="24"/>
          <w:szCs w:val="24"/>
        </w:rPr>
        <w:t xml:space="preserve">ur results support </w:t>
      </w:r>
      <w:r w:rsidR="00113126">
        <w:rPr>
          <w:rFonts w:ascii="Times New Roman" w:eastAsia="Times New Roman" w:hAnsi="Times New Roman" w:cs="Times New Roman"/>
          <w:sz w:val="24"/>
          <w:szCs w:val="24"/>
        </w:rPr>
        <w:t>the</w:t>
      </w:r>
      <w:r w:rsidR="00D8535D">
        <w:rPr>
          <w:rFonts w:ascii="Times New Roman" w:eastAsia="Times New Roman" w:hAnsi="Times New Roman" w:cs="Times New Roman"/>
          <w:sz w:val="24"/>
          <w:szCs w:val="24"/>
        </w:rPr>
        <w:t xml:space="preserve"> general conclusion </w:t>
      </w:r>
      <w:r w:rsidR="00113126">
        <w:rPr>
          <w:rFonts w:ascii="Times New Roman" w:eastAsia="Times New Roman" w:hAnsi="Times New Roman" w:cs="Times New Roman"/>
          <w:sz w:val="24"/>
          <w:szCs w:val="24"/>
        </w:rPr>
        <w:t xml:space="preserve">of </w:t>
      </w:r>
      <w:proofErr w:type="spellStart"/>
      <w:r w:rsidR="00113126">
        <w:rPr>
          <w:rFonts w:ascii="Times New Roman" w:eastAsia="Times New Roman" w:hAnsi="Times New Roman" w:cs="Times New Roman"/>
          <w:sz w:val="24"/>
          <w:szCs w:val="24"/>
        </w:rPr>
        <w:t>Timoshkin</w:t>
      </w:r>
      <w:proofErr w:type="spellEnd"/>
      <w:r w:rsidR="00113126">
        <w:rPr>
          <w:rFonts w:ascii="Times New Roman" w:eastAsia="Times New Roman" w:hAnsi="Times New Roman" w:cs="Times New Roman"/>
          <w:sz w:val="24"/>
          <w:szCs w:val="24"/>
        </w:rPr>
        <w:t xml:space="preserve"> et al. (2016) </w:t>
      </w:r>
      <w:r w:rsidR="00D8535D">
        <w:rPr>
          <w:rFonts w:ascii="Times New Roman" w:eastAsia="Times New Roman" w:hAnsi="Times New Roman" w:cs="Times New Roman"/>
          <w:sz w:val="24"/>
          <w:szCs w:val="24"/>
        </w:rPr>
        <w:t xml:space="preserve">that </w:t>
      </w:r>
      <w:proofErr w:type="spellStart"/>
      <w:r w:rsidR="00D8535D">
        <w:rPr>
          <w:rFonts w:ascii="Times New Roman" w:eastAsia="Times New Roman" w:hAnsi="Times New Roman" w:cs="Times New Roman"/>
          <w:sz w:val="24"/>
          <w:szCs w:val="24"/>
        </w:rPr>
        <w:t>Baikalian</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mollusc</w:t>
      </w:r>
      <w:proofErr w:type="spellEnd"/>
      <w:r w:rsidR="002D1941">
        <w:rPr>
          <w:rFonts w:ascii="Times New Roman" w:eastAsia="Times New Roman" w:hAnsi="Times New Roman" w:cs="Times New Roman"/>
          <w:sz w:val="24"/>
          <w:szCs w:val="24"/>
        </w:rPr>
        <w:t xml:space="preserve"> abundance </w:t>
      </w:r>
      <w:r w:rsidR="00D8535D">
        <w:rPr>
          <w:rFonts w:ascii="Times New Roman" w:eastAsia="Times New Roman" w:hAnsi="Times New Roman" w:cs="Times New Roman"/>
          <w:sz w:val="24"/>
          <w:szCs w:val="24"/>
        </w:rPr>
        <w:t>tend</w:t>
      </w:r>
      <w:r w:rsidR="002D1941">
        <w:rPr>
          <w:rFonts w:ascii="Times New Roman" w:eastAsia="Times New Roman" w:hAnsi="Times New Roman" w:cs="Times New Roman"/>
          <w:sz w:val="24"/>
          <w:szCs w:val="24"/>
        </w:rPr>
        <w:t>s</w:t>
      </w:r>
      <w:r w:rsidR="00D8535D">
        <w:rPr>
          <w:rFonts w:ascii="Times New Roman" w:eastAsia="Times New Roman" w:hAnsi="Times New Roman" w:cs="Times New Roman"/>
          <w:sz w:val="24"/>
          <w:szCs w:val="24"/>
        </w:rPr>
        <w:t xml:space="preserve"> to </w:t>
      </w:r>
      <w:r w:rsidR="002D1941">
        <w:rPr>
          <w:rFonts w:ascii="Times New Roman" w:eastAsia="Times New Roman" w:hAnsi="Times New Roman" w:cs="Times New Roman"/>
          <w:sz w:val="24"/>
          <w:szCs w:val="24"/>
        </w:rPr>
        <w:t>decrease with increasing</w:t>
      </w:r>
      <w:r w:rsidR="00D8535D">
        <w:rPr>
          <w:rFonts w:ascii="Times New Roman" w:eastAsia="Times New Roman" w:hAnsi="Times New Roman" w:cs="Times New Roman"/>
          <w:sz w:val="24"/>
          <w:szCs w:val="24"/>
        </w:rPr>
        <w:t xml:space="preserve"> sewage pollution. Decreased </w:t>
      </w:r>
      <w:proofErr w:type="spellStart"/>
      <w:r w:rsidR="00D8535D">
        <w:rPr>
          <w:rFonts w:ascii="Times New Roman" w:eastAsia="Times New Roman" w:hAnsi="Times New Roman" w:cs="Times New Roman"/>
          <w:sz w:val="24"/>
          <w:szCs w:val="24"/>
        </w:rPr>
        <w:t>mollusc</w:t>
      </w:r>
      <w:proofErr w:type="spellEnd"/>
      <w:r w:rsidR="00D8535D">
        <w:rPr>
          <w:rFonts w:ascii="Times New Roman" w:eastAsia="Times New Roman" w:hAnsi="Times New Roman" w:cs="Times New Roman"/>
          <w:sz w:val="24"/>
          <w:szCs w:val="24"/>
        </w:rPr>
        <w:t xml:space="preserve"> abundance may have several causes, including low tolerance for increased </w:t>
      </w:r>
      <w:r w:rsidR="00E82AB8">
        <w:rPr>
          <w:rFonts w:ascii="Times New Roman" w:eastAsia="Times New Roman" w:hAnsi="Times New Roman" w:cs="Times New Roman"/>
          <w:sz w:val="24"/>
          <w:szCs w:val="24"/>
        </w:rPr>
        <w:t xml:space="preserve">concentrations of </w:t>
      </w:r>
      <w:r w:rsidR="00D8535D">
        <w:rPr>
          <w:rFonts w:ascii="Times New Roman" w:eastAsia="Times New Roman" w:hAnsi="Times New Roman" w:cs="Times New Roman"/>
          <w:sz w:val="24"/>
          <w:szCs w:val="24"/>
        </w:rPr>
        <w:t>PPCP</w:t>
      </w:r>
      <w:r w:rsidR="00E82AB8">
        <w:rPr>
          <w:rFonts w:ascii="Times New Roman" w:eastAsia="Times New Roman" w:hAnsi="Times New Roman" w:cs="Times New Roman"/>
          <w:sz w:val="24"/>
          <w:szCs w:val="24"/>
        </w:rPr>
        <w:t>s</w:t>
      </w:r>
      <w:r w:rsidR="00D8535D">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 xml:space="preserve">or other components of sewage </w:t>
      </w:r>
      <w:r w:rsidR="006F5F57">
        <w:rPr>
          <w:rFonts w:ascii="Times New Roman" w:eastAsia="Times New Roman" w:hAnsi="Times New Roman" w:cs="Times New Roman"/>
          <w:sz w:val="24"/>
          <w:szCs w:val="24"/>
        </w:rPr>
        <w:fldChar w:fldCharType="begin"/>
      </w:r>
      <w:r w:rsidR="00147D1A">
        <w:rPr>
          <w:rFonts w:ascii="Times New Roman" w:eastAsia="Times New Roman" w:hAnsi="Times New Roman" w:cs="Times New Roman"/>
          <w:sz w:val="24"/>
          <w:szCs w:val="24"/>
        </w:rPr>
        <w: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w:t>
      </w:r>
      <w:r w:rsidR="00092E59">
        <w:rPr>
          <w:rFonts w:ascii="Times New Roman" w:hAnsi="Times New Roman" w:cs="Times New Roman"/>
          <w:sz w:val="24"/>
        </w:rPr>
        <w:t xml:space="preserve">e.g., </w:t>
      </w:r>
      <w:r w:rsidR="006F5F57" w:rsidRPr="006F5F57">
        <w:rPr>
          <w:rFonts w:ascii="Times New Roman" w:hAnsi="Times New Roman" w:cs="Times New Roman"/>
          <w:sz w:val="24"/>
        </w:rPr>
        <w:t>Hollingsworth et al. 2002</w:t>
      </w:r>
      <w:r w:rsidR="00E82AB8">
        <w:rPr>
          <w:rFonts w:ascii="Times New Roman" w:hAnsi="Times New Roman" w:cs="Times New Roman"/>
          <w:sz w:val="24"/>
        </w:rPr>
        <w:t xml:space="preserve">, </w:t>
      </w:r>
      <w:r w:rsidR="00E82AB8" w:rsidRPr="00EF4024">
        <w:rPr>
          <w:rFonts w:ascii="Times New Roman" w:hAnsi="Times New Roman" w:cs="Times New Roman"/>
          <w:sz w:val="24"/>
        </w:rPr>
        <w:t>Timoshkin et al. 2016</w:t>
      </w:r>
      <w:r w:rsidR="006F5F57" w:rsidRPr="006F5F57">
        <w:rPr>
          <w:rFonts w:ascii="Times New Roman" w:hAnsi="Times New Roman" w:cs="Times New Roman"/>
          <w:sz w:val="24"/>
        </w:rPr>
        <w:t>)</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inability</w:t>
      </w:r>
      <w:r w:rsidR="00D8535D">
        <w:rPr>
          <w:rFonts w:ascii="Times New Roman" w:eastAsia="Times New Roman" w:hAnsi="Times New Roman" w:cs="Times New Roman"/>
          <w:sz w:val="24"/>
          <w:szCs w:val="24"/>
        </w:rPr>
        <w:t xml:space="preserve"> to consume filamentous algae </w:t>
      </w:r>
      <w:r w:rsidR="006F5F57">
        <w:rPr>
          <w:rFonts w:ascii="Times New Roman" w:eastAsia="Times New Roman" w:hAnsi="Times New Roman" w:cs="Times New Roman"/>
          <w:sz w:val="24"/>
          <w:szCs w:val="24"/>
        </w:rPr>
        <w:fldChar w:fldCharType="begin"/>
      </w:r>
      <w:r w:rsidR="006F5F57">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(Mazzella and Russo 1989)</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 xml:space="preserve">or </w:t>
      </w:r>
      <w:r w:rsidR="00D8535D">
        <w:rPr>
          <w:rFonts w:ascii="Times New Roman" w:eastAsia="Times New Roman" w:hAnsi="Times New Roman" w:cs="Times New Roman"/>
          <w:sz w:val="24"/>
          <w:szCs w:val="24"/>
        </w:rPr>
        <w:t xml:space="preserve">filamentous algae not offering the proper nutrition </w:t>
      </w:r>
      <w:r w:rsidR="00EF4024">
        <w:rPr>
          <w:rFonts w:ascii="Times New Roman" w:eastAsia="Times New Roman" w:hAnsi="Times New Roman" w:cs="Times New Roman"/>
          <w:sz w:val="24"/>
          <w:szCs w:val="24"/>
        </w:rPr>
        <w:fldChar w:fldCharType="begin"/>
      </w:r>
      <w:r w:rsidR="00EF4024">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Pr>
          <w:rFonts w:ascii="Times New Roman" w:eastAsia="Times New Roman" w:hAnsi="Times New Roman" w:cs="Times New Roman"/>
          <w:sz w:val="24"/>
          <w:szCs w:val="24"/>
        </w:rPr>
        <w:fldChar w:fldCharType="separate"/>
      </w:r>
      <w:r w:rsidR="00EF4024" w:rsidRPr="00EF4024">
        <w:rPr>
          <w:rFonts w:ascii="Times New Roman" w:hAnsi="Times New Roman" w:cs="Times New Roman"/>
          <w:sz w:val="24"/>
        </w:rPr>
        <w:t>(Lowe and Hunter 1988)</w:t>
      </w:r>
      <w:r w:rsidR="00EF4024">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2D1941">
        <w:rPr>
          <w:rFonts w:ascii="Times New Roman" w:eastAsia="Times New Roman" w:hAnsi="Times New Roman" w:cs="Times New Roman"/>
          <w:sz w:val="24"/>
          <w:szCs w:val="24"/>
        </w:rPr>
        <w:t xml:space="preserve">In contrast to </w:t>
      </w:r>
      <w:proofErr w:type="spellStart"/>
      <w:r w:rsidR="002D1941">
        <w:rPr>
          <w:rFonts w:ascii="Times New Roman" w:eastAsia="Times New Roman" w:hAnsi="Times New Roman" w:cs="Times New Roman"/>
          <w:sz w:val="24"/>
          <w:szCs w:val="24"/>
        </w:rPr>
        <w:t>molluscs</w:t>
      </w:r>
      <w:proofErr w:type="spellEnd"/>
      <w:r w:rsidR="002D1941">
        <w:rPr>
          <w:rFonts w:ascii="Times New Roman" w:eastAsia="Times New Roman" w:hAnsi="Times New Roman" w:cs="Times New Roman"/>
          <w:sz w:val="24"/>
          <w:szCs w:val="24"/>
        </w:rPr>
        <w:t xml:space="preserve">, amphipods were </w:t>
      </w:r>
      <w:r w:rsidR="000068A0">
        <w:rPr>
          <w:rFonts w:ascii="Times New Roman" w:eastAsia="Times New Roman" w:hAnsi="Times New Roman" w:cs="Times New Roman"/>
          <w:sz w:val="24"/>
          <w:szCs w:val="24"/>
        </w:rPr>
        <w:t xml:space="preserve">generally </w:t>
      </w:r>
      <w:r w:rsidR="002D1941">
        <w:rPr>
          <w:rFonts w:ascii="Times New Roman" w:eastAsia="Times New Roman" w:hAnsi="Times New Roman" w:cs="Times New Roman"/>
          <w:sz w:val="24"/>
          <w:szCs w:val="24"/>
        </w:rPr>
        <w:t xml:space="preserve">prevalent at all littoral sites regardless of sewage indicator concentrations. </w:t>
      </w:r>
      <w:proofErr w:type="spellStart"/>
      <w:r w:rsidR="002D1941">
        <w:rPr>
          <w:rFonts w:ascii="Times New Roman" w:eastAsia="Times New Roman" w:hAnsi="Times New Roman" w:cs="Times New Roman"/>
          <w:i/>
          <w:sz w:val="24"/>
          <w:szCs w:val="24"/>
        </w:rPr>
        <w:t>Brandtia</w:t>
      </w:r>
      <w:proofErr w:type="spellEnd"/>
      <w:r w:rsidR="002D1941">
        <w:rPr>
          <w:rFonts w:ascii="Times New Roman" w:eastAsia="Times New Roman" w:hAnsi="Times New Roman" w:cs="Times New Roman"/>
          <w:i/>
          <w:sz w:val="24"/>
          <w:szCs w:val="24"/>
        </w:rPr>
        <w:t xml:space="preserve"> </w:t>
      </w:r>
      <w:r w:rsidR="002D1941">
        <w:rPr>
          <w:rFonts w:ascii="Times New Roman" w:eastAsia="Times New Roman" w:hAnsi="Times New Roman" w:cs="Times New Roman"/>
          <w:sz w:val="24"/>
          <w:szCs w:val="24"/>
        </w:rPr>
        <w:t>spp.</w:t>
      </w:r>
      <w:r w:rsidR="000068A0">
        <w:rPr>
          <w:rFonts w:ascii="Times New Roman" w:eastAsia="Times New Roman" w:hAnsi="Times New Roman" w:cs="Times New Roman"/>
          <w:sz w:val="24"/>
          <w:szCs w:val="24"/>
        </w:rPr>
        <w:t xml:space="preserve"> was t</w:t>
      </w:r>
      <w:r w:rsidR="00B11017">
        <w:rPr>
          <w:rFonts w:ascii="Times New Roman" w:eastAsia="Times New Roman" w:hAnsi="Times New Roman" w:cs="Times New Roman"/>
          <w:sz w:val="24"/>
          <w:szCs w:val="24"/>
        </w:rPr>
        <w:t xml:space="preserve">he only </w:t>
      </w:r>
      <w:r w:rsidR="006D249F">
        <w:rPr>
          <w:rFonts w:ascii="Times New Roman" w:eastAsia="Times New Roman" w:hAnsi="Times New Roman" w:cs="Times New Roman"/>
          <w:sz w:val="24"/>
          <w:szCs w:val="24"/>
        </w:rPr>
        <w:t xml:space="preserve">amphipod </w:t>
      </w:r>
      <w:r w:rsidR="00731C73">
        <w:rPr>
          <w:rFonts w:ascii="Times New Roman" w:eastAsia="Times New Roman" w:hAnsi="Times New Roman" w:cs="Times New Roman"/>
          <w:sz w:val="24"/>
          <w:szCs w:val="24"/>
        </w:rPr>
        <w:t>genus</w:t>
      </w:r>
      <w:r w:rsidR="00B11017">
        <w:rPr>
          <w:rFonts w:ascii="Times New Roman" w:eastAsia="Times New Roman" w:hAnsi="Times New Roman" w:cs="Times New Roman"/>
          <w:sz w:val="24"/>
          <w:szCs w:val="24"/>
        </w:rPr>
        <w:t xml:space="preserve"> less </w:t>
      </w:r>
      <w:r w:rsidR="00456A8D">
        <w:rPr>
          <w:rFonts w:ascii="Times New Roman" w:eastAsia="Times New Roman" w:hAnsi="Times New Roman" w:cs="Times New Roman"/>
          <w:sz w:val="24"/>
          <w:szCs w:val="24"/>
        </w:rPr>
        <w:t xml:space="preserve">abundant </w:t>
      </w:r>
      <w:r w:rsidR="00B11017">
        <w:rPr>
          <w:rFonts w:ascii="Times New Roman" w:eastAsia="Times New Roman" w:hAnsi="Times New Roman" w:cs="Times New Roman"/>
          <w:sz w:val="24"/>
          <w:szCs w:val="24"/>
        </w:rPr>
        <w:t>with sewage indicator signals</w:t>
      </w:r>
      <w:r w:rsidR="00E82AB8">
        <w:rPr>
          <w:rFonts w:ascii="Times New Roman" w:eastAsia="Times New Roman" w:hAnsi="Times New Roman" w:cs="Times New Roman"/>
          <w:sz w:val="24"/>
          <w:szCs w:val="24"/>
        </w:rPr>
        <w:t>.</w:t>
      </w:r>
      <w:r w:rsidR="00B11017">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T</w:t>
      </w:r>
      <w:r w:rsidR="00B11017">
        <w:rPr>
          <w:rFonts w:ascii="Times New Roman" w:eastAsia="Times New Roman" w:hAnsi="Times New Roman" w:cs="Times New Roman"/>
          <w:sz w:val="24"/>
          <w:szCs w:val="24"/>
        </w:rPr>
        <w:t>his genus tends to be associated with endemic sponges</w:t>
      </w:r>
      <w:r w:rsidR="00F0768F">
        <w:rPr>
          <w:rFonts w:ascii="Times New Roman" w:eastAsia="Times New Roman" w:hAnsi="Times New Roman" w:cs="Times New Roman"/>
          <w:sz w:val="24"/>
          <w:szCs w:val="24"/>
        </w:rPr>
        <w:t xml:space="preserve"> (</w:t>
      </w:r>
      <w:proofErr w:type="spellStart"/>
      <w:r w:rsidR="00F0768F">
        <w:rPr>
          <w:rFonts w:ascii="Times New Roman" w:eastAsia="Times New Roman" w:hAnsi="Times New Roman" w:cs="Times New Roman"/>
          <w:sz w:val="24"/>
          <w:szCs w:val="24"/>
        </w:rPr>
        <w:t>Taakhteev</w:t>
      </w:r>
      <w:proofErr w:type="spellEnd"/>
      <w:r w:rsidR="00F0768F">
        <w:rPr>
          <w:rFonts w:ascii="Times New Roman" w:eastAsia="Times New Roman" w:hAnsi="Times New Roman" w:cs="Times New Roman"/>
          <w:sz w:val="24"/>
          <w:szCs w:val="24"/>
        </w:rPr>
        <w:t xml:space="preserve"> &amp; </w:t>
      </w:r>
      <w:proofErr w:type="spellStart"/>
      <w:r w:rsidR="00F0768F">
        <w:rPr>
          <w:rFonts w:ascii="Times New Roman" w:eastAsia="Times New Roman" w:hAnsi="Times New Roman" w:cs="Times New Roman"/>
          <w:sz w:val="24"/>
          <w:szCs w:val="24"/>
        </w:rPr>
        <w:t>Didorenko</w:t>
      </w:r>
      <w:proofErr w:type="spellEnd"/>
      <w:r w:rsidR="00F0768F">
        <w:rPr>
          <w:rFonts w:ascii="Times New Roman" w:eastAsia="Times New Roman" w:hAnsi="Times New Roman" w:cs="Times New Roman"/>
          <w:sz w:val="24"/>
          <w:szCs w:val="24"/>
        </w:rPr>
        <w:t>, 2015)</w:t>
      </w:r>
      <w:r w:rsidR="00B11017">
        <w:rPr>
          <w:rFonts w:ascii="Times New Roman" w:eastAsia="Times New Roman" w:hAnsi="Times New Roman" w:cs="Times New Roman"/>
          <w:sz w:val="24"/>
          <w:szCs w:val="24"/>
        </w:rPr>
        <w:t>, which may also be decreasing in abundance near areas of lakeside development (</w:t>
      </w:r>
      <w:proofErr w:type="spellStart"/>
      <w:r w:rsidR="00B11017">
        <w:rPr>
          <w:rFonts w:ascii="Times New Roman" w:eastAsia="Times New Roman" w:hAnsi="Times New Roman" w:cs="Times New Roman"/>
          <w:sz w:val="24"/>
          <w:szCs w:val="24"/>
        </w:rPr>
        <w:t>Timoshkin</w:t>
      </w:r>
      <w:proofErr w:type="spellEnd"/>
      <w:r w:rsidR="00B11017">
        <w:rPr>
          <w:rFonts w:ascii="Times New Roman" w:eastAsia="Times New Roman" w:hAnsi="Times New Roman" w:cs="Times New Roman"/>
          <w:sz w:val="24"/>
          <w:szCs w:val="24"/>
        </w:rPr>
        <w:t xml:space="preserve"> et al., 2016).</w:t>
      </w:r>
      <w:r w:rsidR="002D1941">
        <w:rPr>
          <w:rFonts w:ascii="Times New Roman" w:eastAsia="Times New Roman" w:hAnsi="Times New Roman" w:cs="Times New Roman"/>
          <w:sz w:val="24"/>
          <w:szCs w:val="24"/>
        </w:rPr>
        <w:t xml:space="preserve"> </w:t>
      </w:r>
      <w:proofErr w:type="spellStart"/>
      <w:r w:rsidR="000F2398">
        <w:rPr>
          <w:rFonts w:ascii="Times New Roman" w:eastAsia="Times New Roman" w:hAnsi="Times New Roman" w:cs="Times New Roman"/>
          <w:i/>
          <w:sz w:val="24"/>
          <w:szCs w:val="24"/>
        </w:rPr>
        <w:t>Eulimnogammarus</w:t>
      </w:r>
      <w:proofErr w:type="spellEnd"/>
      <w:r w:rsidR="000F2398">
        <w:rPr>
          <w:rFonts w:ascii="Times New Roman" w:eastAsia="Times New Roman" w:hAnsi="Times New Roman" w:cs="Times New Roman"/>
          <w:i/>
          <w:sz w:val="24"/>
          <w:szCs w:val="24"/>
        </w:rPr>
        <w:t xml:space="preserve"> </w:t>
      </w:r>
      <w:r w:rsidR="000F2398">
        <w:rPr>
          <w:rFonts w:ascii="Times New Roman" w:eastAsia="Times New Roman" w:hAnsi="Times New Roman" w:cs="Times New Roman"/>
          <w:sz w:val="24"/>
          <w:szCs w:val="24"/>
        </w:rPr>
        <w:t xml:space="preserve">spp., one of the most </w:t>
      </w:r>
      <w:r w:rsidR="00456A8D">
        <w:rPr>
          <w:rFonts w:ascii="Times New Roman" w:eastAsia="Times New Roman" w:hAnsi="Times New Roman" w:cs="Times New Roman"/>
          <w:sz w:val="24"/>
          <w:szCs w:val="24"/>
        </w:rPr>
        <w:t xml:space="preserve">speciose </w:t>
      </w:r>
      <w:r w:rsidR="000F2398">
        <w:rPr>
          <w:rFonts w:ascii="Times New Roman" w:eastAsia="Times New Roman" w:hAnsi="Times New Roman" w:cs="Times New Roman"/>
          <w:sz w:val="24"/>
          <w:szCs w:val="24"/>
        </w:rPr>
        <w:t>Baikal genera (</w:t>
      </w:r>
      <w:proofErr w:type="spellStart"/>
      <w:r w:rsidR="000F2398">
        <w:rPr>
          <w:rFonts w:ascii="Times New Roman" w:eastAsia="Times New Roman" w:hAnsi="Times New Roman" w:cs="Times New Roman"/>
          <w:sz w:val="24"/>
          <w:szCs w:val="24"/>
        </w:rPr>
        <w:t>Tachteev</w:t>
      </w:r>
      <w:proofErr w:type="spellEnd"/>
      <w:r w:rsidR="000F2398">
        <w:rPr>
          <w:rFonts w:ascii="Times New Roman" w:eastAsia="Times New Roman" w:hAnsi="Times New Roman" w:cs="Times New Roman"/>
          <w:sz w:val="24"/>
          <w:szCs w:val="24"/>
        </w:rPr>
        <w:t xml:space="preserve"> &amp; </w:t>
      </w:r>
      <w:proofErr w:type="spellStart"/>
      <w:r w:rsidR="000F2398">
        <w:rPr>
          <w:rFonts w:ascii="Times New Roman" w:eastAsia="Times New Roman" w:hAnsi="Times New Roman" w:cs="Times New Roman"/>
          <w:sz w:val="24"/>
          <w:szCs w:val="24"/>
        </w:rPr>
        <w:t>Didorenko</w:t>
      </w:r>
      <w:proofErr w:type="spellEnd"/>
      <w:r w:rsidR="000F2398">
        <w:rPr>
          <w:rFonts w:ascii="Times New Roman" w:eastAsia="Times New Roman" w:hAnsi="Times New Roman" w:cs="Times New Roman"/>
          <w:sz w:val="24"/>
          <w:szCs w:val="24"/>
        </w:rPr>
        <w:t xml:space="preserve">, 2015), was prevalent at all sites, and </w:t>
      </w:r>
      <w:r w:rsidR="000F2398">
        <w:rPr>
          <w:rFonts w:ascii="Times New Roman" w:eastAsia="Times New Roman" w:hAnsi="Times New Roman" w:cs="Times New Roman"/>
          <w:sz w:val="24"/>
          <w:szCs w:val="24"/>
          <w:highlight w:val="white"/>
        </w:rPr>
        <w:t>δ</w:t>
      </w:r>
      <w:r w:rsidR="000F2398" w:rsidRPr="000E056C">
        <w:rPr>
          <w:rFonts w:ascii="Times New Roman" w:eastAsia="Times New Roman" w:hAnsi="Times New Roman" w:cs="Times New Roman"/>
          <w:sz w:val="24"/>
          <w:szCs w:val="24"/>
          <w:highlight w:val="white"/>
          <w:vertAlign w:val="superscript"/>
        </w:rPr>
        <w:t>15</w:t>
      </w:r>
      <w:r w:rsidR="000F2398">
        <w:rPr>
          <w:rFonts w:ascii="Times New Roman" w:eastAsia="Times New Roman" w:hAnsi="Times New Roman" w:cs="Times New Roman"/>
          <w:sz w:val="24"/>
          <w:szCs w:val="24"/>
          <w:highlight w:val="white"/>
        </w:rPr>
        <w:t>N</w:t>
      </w:r>
      <w:r w:rsidR="00361037">
        <w:rPr>
          <w:rFonts w:ascii="Times New Roman" w:eastAsia="Times New Roman" w:hAnsi="Times New Roman" w:cs="Times New Roman"/>
          <w:sz w:val="24"/>
          <w:szCs w:val="24"/>
          <w:highlight w:val="white"/>
        </w:rPr>
        <w:t xml:space="preserve"> values</w:t>
      </w:r>
      <w:r w:rsidR="00456A8D">
        <w:rPr>
          <w:rFonts w:ascii="Times New Roman" w:eastAsia="Times New Roman" w:hAnsi="Times New Roman" w:cs="Times New Roman"/>
          <w:sz w:val="24"/>
          <w:szCs w:val="24"/>
          <w:highlight w:val="white"/>
        </w:rPr>
        <w:t xml:space="preserve"> in its tissue</w:t>
      </w:r>
      <w:r w:rsidR="000F2398">
        <w:rPr>
          <w:rFonts w:ascii="Times New Roman" w:eastAsia="Times New Roman" w:hAnsi="Times New Roman" w:cs="Times New Roman"/>
          <w:sz w:val="24"/>
          <w:szCs w:val="24"/>
          <w:highlight w:val="white"/>
        </w:rPr>
        <w:t xml:space="preserve"> increased slightly but significantly with increasing IDW population. Unlike periphyton, amphipods’ increasing δ</w:t>
      </w:r>
      <w:r w:rsidR="000F2398" w:rsidRPr="000E056C">
        <w:rPr>
          <w:rFonts w:ascii="Times New Roman" w:eastAsia="Times New Roman" w:hAnsi="Times New Roman" w:cs="Times New Roman"/>
          <w:sz w:val="24"/>
          <w:szCs w:val="24"/>
          <w:highlight w:val="white"/>
          <w:vertAlign w:val="superscript"/>
        </w:rPr>
        <w:t>15</w:t>
      </w:r>
      <w:r w:rsidR="000F2398">
        <w:rPr>
          <w:rFonts w:ascii="Times New Roman" w:eastAsia="Times New Roman" w:hAnsi="Times New Roman" w:cs="Times New Roman"/>
          <w:sz w:val="24"/>
          <w:szCs w:val="24"/>
          <w:highlight w:val="white"/>
        </w:rPr>
        <w:t xml:space="preserve">N values may relate to amphipods having longer cellular turnover rates (e.g., weeks; </w:t>
      </w:r>
      <w:r w:rsidR="000F2398">
        <w:rPr>
          <w:rFonts w:ascii="Times New Roman" w:eastAsia="Times New Roman" w:hAnsi="Times New Roman" w:cs="Times New Roman"/>
          <w:sz w:val="24"/>
          <w:szCs w:val="24"/>
          <w:highlight w:val="white"/>
        </w:rPr>
        <w:fldChar w:fldCharType="begin"/>
      </w:r>
      <w:r w:rsidR="000F2398">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Pr>
          <w:rFonts w:ascii="Times New Roman" w:eastAsia="Times New Roman" w:hAnsi="Times New Roman" w:cs="Times New Roman"/>
          <w:sz w:val="24"/>
          <w:szCs w:val="24"/>
          <w:highlight w:val="white"/>
        </w:rPr>
        <w:fldChar w:fldCharType="separate"/>
      </w:r>
      <w:r w:rsidR="000F2398" w:rsidRPr="00C131EF">
        <w:rPr>
          <w:rFonts w:ascii="Times New Roman" w:hAnsi="Times New Roman" w:cs="Times New Roman"/>
          <w:sz w:val="24"/>
          <w:highlight w:val="white"/>
        </w:rPr>
        <w:t>McIntyre and Flecker 2006)</w:t>
      </w:r>
      <w:r w:rsidR="000F2398">
        <w:rPr>
          <w:rFonts w:ascii="Times New Roman" w:eastAsia="Times New Roman" w:hAnsi="Times New Roman" w:cs="Times New Roman"/>
          <w:sz w:val="24"/>
          <w:szCs w:val="24"/>
          <w:highlight w:val="white"/>
        </w:rPr>
        <w:fldChar w:fldCharType="end"/>
      </w:r>
      <w:r w:rsidR="000F2398">
        <w:rPr>
          <w:rFonts w:ascii="Times New Roman" w:eastAsia="Times New Roman" w:hAnsi="Times New Roman" w:cs="Times New Roman"/>
          <w:sz w:val="24"/>
          <w:szCs w:val="24"/>
          <w:highlight w:val="white"/>
        </w:rPr>
        <w:t xml:space="preserve"> relative to periphyton. Consequently, amphipods’ </w:t>
      </w:r>
      <w:r w:rsidR="00361037">
        <w:rPr>
          <w:rFonts w:ascii="Times New Roman" w:eastAsia="Times New Roman" w:hAnsi="Times New Roman" w:cs="Times New Roman"/>
          <w:sz w:val="24"/>
          <w:szCs w:val="24"/>
          <w:highlight w:val="white"/>
        </w:rPr>
        <w:t>enhanced</w:t>
      </w:r>
      <w:r w:rsidR="000F2398">
        <w:rPr>
          <w:rFonts w:ascii="Times New Roman" w:eastAsia="Times New Roman" w:hAnsi="Times New Roman" w:cs="Times New Roman"/>
          <w:sz w:val="24"/>
          <w:szCs w:val="24"/>
          <w:highlight w:val="white"/>
        </w:rPr>
        <w:t xml:space="preserve"> δ</w:t>
      </w:r>
      <w:r w:rsidR="000F2398" w:rsidRPr="000E056C">
        <w:rPr>
          <w:rFonts w:ascii="Times New Roman" w:eastAsia="Times New Roman" w:hAnsi="Times New Roman" w:cs="Times New Roman"/>
          <w:sz w:val="24"/>
          <w:szCs w:val="24"/>
          <w:highlight w:val="white"/>
          <w:vertAlign w:val="superscript"/>
        </w:rPr>
        <w:t>15</w:t>
      </w:r>
      <w:r w:rsidR="000F2398">
        <w:rPr>
          <w:rFonts w:ascii="Times New Roman" w:eastAsia="Times New Roman" w:hAnsi="Times New Roman" w:cs="Times New Roman"/>
          <w:sz w:val="24"/>
          <w:szCs w:val="24"/>
          <w:highlight w:val="white"/>
        </w:rPr>
        <w:t xml:space="preserve">N </w:t>
      </w:r>
      <w:r w:rsidR="00361037">
        <w:rPr>
          <w:rFonts w:ascii="Times New Roman" w:eastAsia="Times New Roman" w:hAnsi="Times New Roman" w:cs="Times New Roman"/>
          <w:sz w:val="24"/>
          <w:szCs w:val="24"/>
          <w:highlight w:val="white"/>
        </w:rPr>
        <w:t>values</w:t>
      </w:r>
      <w:r w:rsidR="000F2398">
        <w:rPr>
          <w:rFonts w:ascii="Times New Roman" w:eastAsia="Times New Roman" w:hAnsi="Times New Roman" w:cs="Times New Roman"/>
          <w:sz w:val="24"/>
          <w:szCs w:val="24"/>
          <w:highlight w:val="white"/>
        </w:rPr>
        <w:t xml:space="preserve"> suggest that sewage-derived nutrients are being incorporated into the food web. While we did not test amphipod tissue</w:t>
      </w:r>
      <w:r w:rsidR="00E82AB8">
        <w:rPr>
          <w:rFonts w:ascii="Times New Roman" w:eastAsia="Times New Roman" w:hAnsi="Times New Roman" w:cs="Times New Roman"/>
          <w:sz w:val="24"/>
          <w:szCs w:val="24"/>
          <w:highlight w:val="white"/>
        </w:rPr>
        <w:t>s</w:t>
      </w:r>
      <w:r w:rsidR="000F2398">
        <w:rPr>
          <w:rFonts w:ascii="Times New Roman" w:eastAsia="Times New Roman" w:hAnsi="Times New Roman" w:cs="Times New Roman"/>
          <w:sz w:val="24"/>
          <w:szCs w:val="24"/>
          <w:highlight w:val="white"/>
        </w:rPr>
        <w:t xml:space="preserve"> for other sewage indicators such as PPCPs and microplastics, the potential for PPCPs to bioaccumulate </w:t>
      </w:r>
      <w:r w:rsidR="00E82AB8">
        <w:rPr>
          <w:rFonts w:ascii="Times New Roman" w:eastAsia="Times New Roman" w:hAnsi="Times New Roman" w:cs="Times New Roman"/>
          <w:sz w:val="24"/>
          <w:szCs w:val="24"/>
          <w:highlight w:val="white"/>
        </w:rPr>
        <w:t>and</w:t>
      </w:r>
      <w:r w:rsidR="000F2398">
        <w:rPr>
          <w:rFonts w:ascii="Times New Roman" w:eastAsia="Times New Roman" w:hAnsi="Times New Roman" w:cs="Times New Roman"/>
          <w:sz w:val="24"/>
          <w:szCs w:val="24"/>
          <w:highlight w:val="white"/>
        </w:rPr>
        <w:t xml:space="preserve"> </w:t>
      </w:r>
      <w:proofErr w:type="spellStart"/>
      <w:r w:rsidR="000F2398">
        <w:rPr>
          <w:rFonts w:ascii="Times New Roman" w:eastAsia="Times New Roman" w:hAnsi="Times New Roman" w:cs="Times New Roman"/>
          <w:sz w:val="24"/>
          <w:szCs w:val="24"/>
          <w:highlight w:val="white"/>
        </w:rPr>
        <w:t>biomagnify</w:t>
      </w:r>
      <w:proofErr w:type="spellEnd"/>
      <w:r w:rsidR="000F2398">
        <w:rPr>
          <w:rFonts w:ascii="Times New Roman" w:eastAsia="Times New Roman" w:hAnsi="Times New Roman" w:cs="Times New Roman"/>
          <w:sz w:val="24"/>
          <w:szCs w:val="24"/>
          <w:highlight w:val="white"/>
        </w:rPr>
        <w:t xml:space="preserve"> </w:t>
      </w:r>
      <w:r w:rsidR="00EC3D3F">
        <w:rPr>
          <w:rFonts w:ascii="Times New Roman" w:eastAsia="Times New Roman" w:hAnsi="Times New Roman" w:cs="Times New Roman"/>
          <w:sz w:val="24"/>
          <w:szCs w:val="24"/>
          <w:highlight w:val="white"/>
        </w:rPr>
        <w:t>in</w:t>
      </w:r>
      <w:r w:rsidR="000F2398">
        <w:rPr>
          <w:rFonts w:ascii="Times New Roman" w:eastAsia="Times New Roman" w:hAnsi="Times New Roman" w:cs="Times New Roman"/>
          <w:sz w:val="24"/>
          <w:szCs w:val="24"/>
          <w:highlight w:val="white"/>
        </w:rPr>
        <w:t xml:space="preserve"> food webs</w:t>
      </w:r>
      <w:r w:rsidR="00E82AB8">
        <w:rPr>
          <w:rFonts w:ascii="Times New Roman" w:eastAsia="Times New Roman" w:hAnsi="Times New Roman" w:cs="Times New Roman"/>
          <w:sz w:val="24"/>
          <w:szCs w:val="24"/>
          <w:highlight w:val="white"/>
        </w:rPr>
        <w:t xml:space="preserve"> has been </w:t>
      </w:r>
      <w:r w:rsidR="00190BF3">
        <w:rPr>
          <w:rFonts w:ascii="Times New Roman" w:eastAsia="Times New Roman" w:hAnsi="Times New Roman" w:cs="Times New Roman"/>
          <w:sz w:val="24"/>
          <w:szCs w:val="24"/>
          <w:highlight w:val="white"/>
        </w:rPr>
        <w:t xml:space="preserve">recently </w:t>
      </w:r>
      <w:r w:rsidR="00E82AB8">
        <w:rPr>
          <w:rFonts w:ascii="Times New Roman" w:eastAsia="Times New Roman" w:hAnsi="Times New Roman" w:cs="Times New Roman"/>
          <w:sz w:val="24"/>
          <w:szCs w:val="24"/>
          <w:highlight w:val="white"/>
        </w:rPr>
        <w:t>demonstrated</w:t>
      </w:r>
      <w:r w:rsidR="00456A8D">
        <w:rPr>
          <w:rFonts w:ascii="Times New Roman" w:eastAsia="Times New Roman" w:hAnsi="Times New Roman" w:cs="Times New Roman"/>
          <w:sz w:val="24"/>
          <w:szCs w:val="24"/>
          <w:highlight w:val="white"/>
        </w:rPr>
        <w:t>,</w:t>
      </w:r>
      <w:r w:rsidR="000F2398">
        <w:rPr>
          <w:rFonts w:ascii="Times New Roman" w:eastAsia="Times New Roman" w:hAnsi="Times New Roman" w:cs="Times New Roman"/>
          <w:sz w:val="24"/>
          <w:szCs w:val="24"/>
          <w:highlight w:val="white"/>
        </w:rPr>
        <w:t xml:space="preserve"> with ecological ramifications remaining uncertain (</w:t>
      </w:r>
      <w:proofErr w:type="spellStart"/>
      <w:r w:rsidR="000F2398">
        <w:rPr>
          <w:rFonts w:ascii="Times New Roman" w:eastAsia="Times New Roman" w:hAnsi="Times New Roman" w:cs="Times New Roman"/>
          <w:sz w:val="24"/>
          <w:szCs w:val="24"/>
          <w:highlight w:val="white"/>
        </w:rPr>
        <w:t>Lagesson</w:t>
      </w:r>
      <w:proofErr w:type="spellEnd"/>
      <w:r w:rsidR="000F2398">
        <w:rPr>
          <w:rFonts w:ascii="Times New Roman" w:eastAsia="Times New Roman" w:hAnsi="Times New Roman" w:cs="Times New Roman"/>
          <w:sz w:val="24"/>
          <w:szCs w:val="24"/>
          <w:highlight w:val="white"/>
        </w:rPr>
        <w:t xml:space="preserve"> et al., 2016; Richmond et al., 2018). </w:t>
      </w:r>
      <w:r w:rsidR="00D8535D">
        <w:rPr>
          <w:rFonts w:ascii="Times New Roman" w:eastAsia="Times New Roman" w:hAnsi="Times New Roman" w:cs="Times New Roman"/>
          <w:sz w:val="24"/>
          <w:szCs w:val="24"/>
          <w:highlight w:val="white"/>
        </w:rPr>
        <w:t>Th</w:t>
      </w:r>
      <w:r w:rsidR="004B79EC">
        <w:rPr>
          <w:rFonts w:ascii="Times New Roman" w:eastAsia="Times New Roman" w:hAnsi="Times New Roman" w:cs="Times New Roman"/>
          <w:sz w:val="24"/>
          <w:szCs w:val="24"/>
          <w:highlight w:val="white"/>
        </w:rPr>
        <w:t xml:space="preserve">ese combined results suggest that </w:t>
      </w:r>
      <w:proofErr w:type="spellStart"/>
      <w:r w:rsidR="004B79EC">
        <w:rPr>
          <w:rFonts w:ascii="Times New Roman" w:eastAsia="Times New Roman" w:hAnsi="Times New Roman" w:cs="Times New Roman"/>
          <w:sz w:val="24"/>
          <w:szCs w:val="24"/>
          <w:highlight w:val="white"/>
        </w:rPr>
        <w:t>mollusc</w:t>
      </w:r>
      <w:proofErr w:type="spellEnd"/>
      <w:r w:rsidR="004B79EC">
        <w:rPr>
          <w:rFonts w:ascii="Times New Roman" w:eastAsia="Times New Roman" w:hAnsi="Times New Roman" w:cs="Times New Roman"/>
          <w:sz w:val="24"/>
          <w:szCs w:val="24"/>
          <w:highlight w:val="white"/>
        </w:rPr>
        <w:t xml:space="preserve"> abundance and amphipod δ</w:t>
      </w:r>
      <w:r w:rsidR="004B79EC" w:rsidRPr="000E056C">
        <w:rPr>
          <w:rFonts w:ascii="Times New Roman" w:eastAsia="Times New Roman" w:hAnsi="Times New Roman" w:cs="Times New Roman"/>
          <w:sz w:val="24"/>
          <w:szCs w:val="24"/>
          <w:highlight w:val="white"/>
          <w:vertAlign w:val="superscript"/>
        </w:rPr>
        <w:t>15</w:t>
      </w:r>
      <w:r w:rsidR="004B79EC">
        <w:rPr>
          <w:rFonts w:ascii="Times New Roman" w:eastAsia="Times New Roman" w:hAnsi="Times New Roman" w:cs="Times New Roman"/>
          <w:sz w:val="24"/>
          <w:szCs w:val="24"/>
          <w:highlight w:val="white"/>
        </w:rPr>
        <w:t xml:space="preserve">N </w:t>
      </w:r>
      <w:r w:rsidR="00361037">
        <w:rPr>
          <w:rFonts w:ascii="Times New Roman" w:eastAsia="Times New Roman" w:hAnsi="Times New Roman" w:cs="Times New Roman"/>
          <w:sz w:val="24"/>
          <w:szCs w:val="24"/>
          <w:highlight w:val="white"/>
        </w:rPr>
        <w:t>values</w:t>
      </w:r>
      <w:r w:rsidR="004B79EC">
        <w:rPr>
          <w:rFonts w:ascii="Times New Roman" w:eastAsia="Times New Roman" w:hAnsi="Times New Roman" w:cs="Times New Roman"/>
          <w:sz w:val="24"/>
          <w:szCs w:val="24"/>
          <w:highlight w:val="white"/>
        </w:rPr>
        <w:t xml:space="preserve"> </w:t>
      </w:r>
      <w:r w:rsidR="00D8535D">
        <w:rPr>
          <w:rFonts w:ascii="Times New Roman" w:eastAsia="Times New Roman" w:hAnsi="Times New Roman" w:cs="Times New Roman"/>
          <w:sz w:val="24"/>
          <w:szCs w:val="24"/>
          <w:highlight w:val="white"/>
        </w:rPr>
        <w:t>may be long</w:t>
      </w:r>
      <w:r w:rsidR="00154ABA">
        <w:rPr>
          <w:rFonts w:ascii="Times New Roman" w:eastAsia="Times New Roman" w:hAnsi="Times New Roman" w:cs="Times New Roman"/>
          <w:sz w:val="24"/>
          <w:szCs w:val="24"/>
          <w:highlight w:val="white"/>
        </w:rPr>
        <w:t>er</w:t>
      </w:r>
      <w:r w:rsidR="00D8535D">
        <w:rPr>
          <w:rFonts w:ascii="Times New Roman" w:eastAsia="Times New Roman" w:hAnsi="Times New Roman" w:cs="Times New Roman"/>
          <w:sz w:val="24"/>
          <w:szCs w:val="24"/>
          <w:highlight w:val="white"/>
        </w:rPr>
        <w:t>-term indicators of sewage pollution</w:t>
      </w:r>
      <w:r w:rsidR="00154ABA">
        <w:rPr>
          <w:rFonts w:ascii="Times New Roman" w:eastAsia="Times New Roman" w:hAnsi="Times New Roman" w:cs="Times New Roman"/>
          <w:sz w:val="24"/>
          <w:szCs w:val="24"/>
          <w:highlight w:val="white"/>
        </w:rPr>
        <w:t xml:space="preserve"> </w:t>
      </w:r>
      <w:r w:rsidR="00D8535D">
        <w:rPr>
          <w:rFonts w:ascii="Times New Roman" w:eastAsia="Times New Roman" w:hAnsi="Times New Roman" w:cs="Times New Roman"/>
          <w:sz w:val="24"/>
          <w:szCs w:val="24"/>
          <w:highlight w:val="white"/>
        </w:rPr>
        <w:t>in Baikal</w:t>
      </w:r>
      <w:r w:rsidR="00131BD0">
        <w:rPr>
          <w:rFonts w:ascii="Times New Roman" w:eastAsia="Times New Roman" w:hAnsi="Times New Roman" w:cs="Times New Roman"/>
          <w:sz w:val="24"/>
          <w:szCs w:val="24"/>
          <w:highlight w:val="white"/>
        </w:rPr>
        <w:t xml:space="preserve">. </w:t>
      </w:r>
    </w:p>
    <w:p w14:paraId="3B7148F7" w14:textId="77777777" w:rsidR="004B79EC" w:rsidRDefault="004B79EC" w:rsidP="00B11017">
      <w:pPr>
        <w:rPr>
          <w:rFonts w:ascii="Times New Roman" w:eastAsia="Times New Roman" w:hAnsi="Times New Roman" w:cs="Times New Roman"/>
          <w:sz w:val="24"/>
          <w:szCs w:val="24"/>
          <w:highlight w:val="white"/>
        </w:rPr>
      </w:pPr>
    </w:p>
    <w:p w14:paraId="26913BC8" w14:textId="13AD5DA9" w:rsidR="00B9280F" w:rsidRDefault="00AF6212" w:rsidP="00F950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contrast to variation in </w:t>
      </w:r>
      <w:r>
        <w:rPr>
          <w:rFonts w:ascii="Times New Roman" w:eastAsia="Times New Roman" w:hAnsi="Times New Roman" w:cs="Times New Roman"/>
          <w:sz w:val="24"/>
          <w:szCs w:val="24"/>
          <w:highlight w:val="white"/>
        </w:rPr>
        <w:t>δ</w:t>
      </w:r>
      <w:r w:rsidRPr="000E056C">
        <w:rPr>
          <w:rFonts w:ascii="Times New Roman" w:eastAsia="Times New Roman" w:hAnsi="Times New Roman" w:cs="Times New Roman"/>
          <w:sz w:val="24"/>
          <w:szCs w:val="24"/>
          <w:highlight w:val="white"/>
          <w:vertAlign w:val="superscript"/>
        </w:rPr>
        <w:t>15</w:t>
      </w:r>
      <w:r>
        <w:rPr>
          <w:rFonts w:ascii="Times New Roman" w:eastAsia="Times New Roman" w:hAnsi="Times New Roman" w:cs="Times New Roman"/>
          <w:sz w:val="24"/>
          <w:szCs w:val="24"/>
          <w:highlight w:val="white"/>
        </w:rPr>
        <w:t xml:space="preserve">N </w:t>
      </w:r>
      <w:r w:rsidR="00361037">
        <w:rPr>
          <w:rFonts w:ascii="Times New Roman" w:eastAsia="Times New Roman" w:hAnsi="Times New Roman" w:cs="Times New Roman"/>
          <w:sz w:val="24"/>
          <w:szCs w:val="24"/>
          <w:highlight w:val="white"/>
        </w:rPr>
        <w:t>values</w:t>
      </w:r>
      <w:r>
        <w:rPr>
          <w:rFonts w:ascii="Times New Roman" w:eastAsia="Times New Roman" w:hAnsi="Times New Roman" w:cs="Times New Roman"/>
          <w:sz w:val="24"/>
          <w:szCs w:val="24"/>
        </w:rPr>
        <w:t>, amphipod fatty acid profiles did not differ markedly between sites (</w:t>
      </w:r>
      <w:r w:rsidR="00E01811">
        <w:rPr>
          <w:rFonts w:ascii="Times New Roman" w:eastAsia="Times New Roman" w:hAnsi="Times New Roman" w:cs="Times New Roman"/>
          <w:sz w:val="24"/>
          <w:szCs w:val="24"/>
        </w:rPr>
        <w:t>Figure 7</w:t>
      </w:r>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A</w:t>
      </w:r>
      <w:r w:rsidR="00131BD0">
        <w:rPr>
          <w:rFonts w:ascii="Times New Roman" w:eastAsia="Times New Roman" w:hAnsi="Times New Roman" w:cs="Times New Roman"/>
          <w:sz w:val="24"/>
          <w:szCs w:val="24"/>
          <w:highlight w:val="white"/>
        </w:rPr>
        <w:t xml:space="preserve">mphipods from all collected sites expressed consistent </w:t>
      </w:r>
      <w:r w:rsidR="00131BD0">
        <w:rPr>
          <w:rFonts w:ascii="Times New Roman" w:eastAsia="Times New Roman" w:hAnsi="Times New Roman" w:cs="Times New Roman"/>
          <w:sz w:val="24"/>
          <w:szCs w:val="24"/>
        </w:rPr>
        <w:t>20:5ω3</w:t>
      </w:r>
      <w:r w:rsidR="00602B1E">
        <w:rPr>
          <w:rFonts w:ascii="Times New Roman" w:eastAsia="Times New Roman" w:hAnsi="Times New Roman" w:cs="Times New Roman"/>
          <w:sz w:val="24"/>
          <w:szCs w:val="24"/>
        </w:rPr>
        <w:t xml:space="preserve"> </w:t>
      </w:r>
      <w:r w:rsidR="00131BD0">
        <w:rPr>
          <w:rFonts w:ascii="Times New Roman" w:eastAsia="Times New Roman" w:hAnsi="Times New Roman" w:cs="Times New Roman"/>
          <w:sz w:val="24"/>
          <w:szCs w:val="24"/>
        </w:rPr>
        <w:t>signatures</w:t>
      </w:r>
      <w:r w:rsidR="004B79EC">
        <w:rPr>
          <w:rFonts w:ascii="Times New Roman" w:eastAsia="Times New Roman" w:hAnsi="Times New Roman" w:cs="Times New Roman"/>
          <w:sz w:val="24"/>
          <w:szCs w:val="24"/>
        </w:rPr>
        <w:t xml:space="preserve"> relative to 18:3ω3 and 18:</w:t>
      </w:r>
      <w:r w:rsidR="00602B1E">
        <w:rPr>
          <w:rFonts w:ascii="Times New Roman" w:eastAsia="Times New Roman" w:hAnsi="Times New Roman" w:cs="Times New Roman"/>
          <w:sz w:val="24"/>
          <w:szCs w:val="24"/>
        </w:rPr>
        <w:t>2</w:t>
      </w:r>
      <w:r w:rsidR="004B79EC">
        <w:rPr>
          <w:rFonts w:ascii="Times New Roman" w:eastAsia="Times New Roman" w:hAnsi="Times New Roman" w:cs="Times New Roman"/>
          <w:sz w:val="24"/>
          <w:szCs w:val="24"/>
        </w:rPr>
        <w:t>ω</w:t>
      </w:r>
      <w:r w:rsidR="00602B1E">
        <w:rPr>
          <w:rFonts w:ascii="Times New Roman" w:eastAsia="Times New Roman" w:hAnsi="Times New Roman" w:cs="Times New Roman"/>
          <w:sz w:val="24"/>
          <w:szCs w:val="24"/>
        </w:rPr>
        <w:t>6</w:t>
      </w:r>
      <w:r w:rsidR="00A16987">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C</w:t>
      </w:r>
      <w:r w:rsidR="001A726E">
        <w:rPr>
          <w:rFonts w:ascii="Times New Roman" w:eastAsia="Times New Roman" w:hAnsi="Times New Roman" w:cs="Times New Roman"/>
          <w:sz w:val="24"/>
          <w:szCs w:val="24"/>
        </w:rPr>
        <w:t xml:space="preserve">onsumers usually accumulate fatty acids from their food source. Yoshii’s (1999) study </w:t>
      </w:r>
      <w:r w:rsidR="00A16987">
        <w:rPr>
          <w:rFonts w:ascii="Times New Roman" w:eastAsia="Times New Roman" w:hAnsi="Times New Roman" w:cs="Times New Roman"/>
          <w:sz w:val="24"/>
          <w:szCs w:val="24"/>
        </w:rPr>
        <w:t>as well as our own</w:t>
      </w:r>
      <w:r w:rsidR="001A726E">
        <w:rPr>
          <w:rFonts w:ascii="Times New Roman" w:eastAsia="Times New Roman" w:hAnsi="Times New Roman" w:cs="Times New Roman"/>
          <w:sz w:val="24"/>
          <w:szCs w:val="24"/>
        </w:rPr>
        <w:t xml:space="preserve"> stable isotope data suggest that Baikal’s </w:t>
      </w:r>
      <w:r w:rsidR="00094852">
        <w:rPr>
          <w:rFonts w:ascii="Times New Roman" w:eastAsia="Times New Roman" w:hAnsi="Times New Roman" w:cs="Times New Roman"/>
          <w:sz w:val="24"/>
          <w:szCs w:val="24"/>
        </w:rPr>
        <w:t xml:space="preserve">benthic, </w:t>
      </w:r>
      <w:r w:rsidR="001A726E">
        <w:rPr>
          <w:rFonts w:ascii="Times New Roman" w:eastAsia="Times New Roman" w:hAnsi="Times New Roman" w:cs="Times New Roman"/>
          <w:sz w:val="24"/>
          <w:szCs w:val="24"/>
        </w:rPr>
        <w:t xml:space="preserve">littoral amphipods </w:t>
      </w:r>
      <w:r w:rsidR="00094852">
        <w:rPr>
          <w:rFonts w:ascii="Times New Roman" w:eastAsia="Times New Roman" w:hAnsi="Times New Roman" w:cs="Times New Roman"/>
          <w:sz w:val="24"/>
          <w:szCs w:val="24"/>
        </w:rPr>
        <w:t xml:space="preserve">are </w:t>
      </w:r>
      <w:r w:rsidR="001A726E">
        <w:rPr>
          <w:rFonts w:ascii="Times New Roman" w:eastAsia="Times New Roman" w:hAnsi="Times New Roman" w:cs="Times New Roman"/>
          <w:sz w:val="24"/>
          <w:szCs w:val="24"/>
        </w:rPr>
        <w:t xml:space="preserve">likely </w:t>
      </w:r>
      <w:r w:rsidR="00094852">
        <w:rPr>
          <w:rFonts w:ascii="Times New Roman" w:eastAsia="Times New Roman" w:hAnsi="Times New Roman" w:cs="Times New Roman"/>
          <w:sz w:val="24"/>
          <w:szCs w:val="24"/>
        </w:rPr>
        <w:t xml:space="preserve">a combination or grazers and omnivores. </w:t>
      </w:r>
      <w:r w:rsidR="001A726E">
        <w:rPr>
          <w:rFonts w:ascii="Times New Roman" w:eastAsia="Times New Roman" w:hAnsi="Times New Roman" w:cs="Times New Roman"/>
          <w:sz w:val="24"/>
          <w:szCs w:val="24"/>
        </w:rPr>
        <w:t>Because</w:t>
      </w:r>
      <w:r w:rsidR="0011485F">
        <w:rPr>
          <w:rFonts w:ascii="Times New Roman" w:eastAsia="Times New Roman" w:hAnsi="Times New Roman" w:cs="Times New Roman"/>
          <w:sz w:val="24"/>
          <w:szCs w:val="24"/>
        </w:rPr>
        <w:t xml:space="preserve"> </w:t>
      </w:r>
      <w:r w:rsidR="001A726E">
        <w:rPr>
          <w:rFonts w:ascii="Times New Roman" w:eastAsia="Times New Roman" w:hAnsi="Times New Roman" w:cs="Times New Roman"/>
          <w:sz w:val="24"/>
          <w:szCs w:val="24"/>
        </w:rPr>
        <w:t>fatty acid profiles in amphipods largely reflect</w:t>
      </w:r>
      <w:r w:rsidR="00A16987">
        <w:rPr>
          <w:rFonts w:ascii="Times New Roman" w:eastAsia="Times New Roman" w:hAnsi="Times New Roman" w:cs="Times New Roman"/>
          <w:sz w:val="24"/>
          <w:szCs w:val="24"/>
        </w:rPr>
        <w:t>ed</w:t>
      </w:r>
      <w:r w:rsidR="001A726E">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As a consequence, </w:t>
      </w:r>
      <w:r w:rsidR="00D8535D">
        <w:rPr>
          <w:rFonts w:ascii="Times New Roman" w:eastAsia="Times New Roman" w:hAnsi="Times New Roman" w:cs="Times New Roman"/>
          <w:sz w:val="24"/>
          <w:szCs w:val="24"/>
        </w:rPr>
        <w:t xml:space="preserve">amphipods </w:t>
      </w:r>
      <w:r w:rsidR="00131BD0">
        <w:rPr>
          <w:rFonts w:ascii="Times New Roman" w:eastAsia="Times New Roman" w:hAnsi="Times New Roman" w:cs="Times New Roman"/>
          <w:sz w:val="24"/>
          <w:szCs w:val="24"/>
        </w:rPr>
        <w:t xml:space="preserve">may be </w:t>
      </w:r>
      <w:r w:rsidR="001A726E">
        <w:rPr>
          <w:rFonts w:ascii="Times New Roman" w:eastAsia="Times New Roman" w:hAnsi="Times New Roman" w:cs="Times New Roman"/>
          <w:sz w:val="24"/>
          <w:szCs w:val="24"/>
        </w:rPr>
        <w:t xml:space="preserve">compensating for </w:t>
      </w:r>
      <w:r w:rsidR="00E82AB8">
        <w:rPr>
          <w:rFonts w:ascii="Times New Roman" w:eastAsia="Times New Roman" w:hAnsi="Times New Roman" w:cs="Times New Roman"/>
          <w:sz w:val="24"/>
          <w:szCs w:val="24"/>
        </w:rPr>
        <w:t xml:space="preserve">the </w:t>
      </w:r>
      <w:r w:rsidR="001A726E">
        <w:rPr>
          <w:rFonts w:ascii="Times New Roman" w:eastAsia="Times New Roman" w:hAnsi="Times New Roman" w:cs="Times New Roman"/>
          <w:sz w:val="24"/>
          <w:szCs w:val="24"/>
        </w:rPr>
        <w:t xml:space="preserve">shifting nutritional </w:t>
      </w:r>
      <w:r w:rsidR="00E82AB8">
        <w:rPr>
          <w:rFonts w:ascii="Times New Roman" w:eastAsia="Times New Roman" w:hAnsi="Times New Roman" w:cs="Times New Roman"/>
          <w:sz w:val="24"/>
          <w:szCs w:val="24"/>
        </w:rPr>
        <w:t xml:space="preserve">quality of periphyton </w:t>
      </w:r>
      <w:r w:rsidR="00514479">
        <w:rPr>
          <w:rFonts w:ascii="Times New Roman" w:eastAsia="Times New Roman" w:hAnsi="Times New Roman" w:cs="Times New Roman"/>
          <w:sz w:val="24"/>
          <w:szCs w:val="24"/>
        </w:rPr>
        <w:t>through</w:t>
      </w:r>
      <w:r w:rsidR="001A726E">
        <w:rPr>
          <w:rFonts w:ascii="Times New Roman" w:eastAsia="Times New Roman" w:hAnsi="Times New Roman" w:cs="Times New Roman"/>
          <w:sz w:val="24"/>
          <w:szCs w:val="24"/>
        </w:rPr>
        <w:t xml:space="preserve"> </w:t>
      </w:r>
      <w:r w:rsidR="00456A8D">
        <w:rPr>
          <w:rFonts w:ascii="Times New Roman" w:eastAsia="Times New Roman" w:hAnsi="Times New Roman" w:cs="Times New Roman"/>
          <w:sz w:val="24"/>
          <w:szCs w:val="24"/>
        </w:rPr>
        <w:t>at least</w:t>
      </w:r>
      <w:r w:rsidR="00D8535D">
        <w:rPr>
          <w:rFonts w:ascii="Times New Roman" w:eastAsia="Times New Roman" w:hAnsi="Times New Roman" w:cs="Times New Roman"/>
          <w:sz w:val="24"/>
          <w:szCs w:val="24"/>
        </w:rPr>
        <w:t xml:space="preserve"> </w:t>
      </w:r>
      <w:r w:rsidR="00514479">
        <w:rPr>
          <w:rFonts w:ascii="Times New Roman" w:eastAsia="Times New Roman" w:hAnsi="Times New Roman" w:cs="Times New Roman"/>
          <w:sz w:val="24"/>
          <w:szCs w:val="24"/>
        </w:rPr>
        <w:t>two</w:t>
      </w:r>
      <w:r w:rsidR="00D8535D">
        <w:rPr>
          <w:rFonts w:ascii="Times New Roman" w:eastAsia="Times New Roman" w:hAnsi="Times New Roman" w:cs="Times New Roman"/>
          <w:sz w:val="24"/>
          <w:szCs w:val="24"/>
        </w:rPr>
        <w:t xml:space="preserve"> potential mechanisms. First, amphipods may selectively consume diatoms as opposed to filamentous </w:t>
      </w:r>
      <w:r w:rsidR="00D8535D">
        <w:rPr>
          <w:rFonts w:ascii="Times New Roman" w:eastAsia="Times New Roman" w:hAnsi="Times New Roman" w:cs="Times New Roman"/>
          <w:sz w:val="24"/>
          <w:szCs w:val="24"/>
        </w:rPr>
        <w:lastRenderedPageBreak/>
        <w:t>algae</w:t>
      </w:r>
      <w:r w:rsidR="00514479">
        <w:rPr>
          <w:rFonts w:ascii="Times New Roman" w:eastAsia="Times New Roman" w:hAnsi="Times New Roman" w:cs="Times New Roman"/>
          <w:sz w:val="24"/>
          <w:szCs w:val="24"/>
        </w:rPr>
        <w:t xml:space="preserve">, meaning </w:t>
      </w:r>
      <w:r w:rsidR="00D8535D">
        <w:rPr>
          <w:rFonts w:ascii="Times New Roman" w:eastAsia="Times New Roman" w:hAnsi="Times New Roman" w:cs="Times New Roman"/>
          <w:sz w:val="24"/>
          <w:szCs w:val="24"/>
        </w:rPr>
        <w:t xml:space="preserve">diatom relative abundance could decrease both from increased grazing and lesser efficiency at </w:t>
      </w:r>
      <w:r w:rsidR="00E82AB8">
        <w:rPr>
          <w:rFonts w:ascii="Times New Roman" w:eastAsia="Times New Roman" w:hAnsi="Times New Roman" w:cs="Times New Roman"/>
          <w:sz w:val="24"/>
          <w:szCs w:val="24"/>
        </w:rPr>
        <w:t xml:space="preserve">taking up </w:t>
      </w:r>
      <w:r w:rsidR="00D8535D">
        <w:rPr>
          <w:rFonts w:ascii="Times New Roman" w:eastAsia="Times New Roman" w:hAnsi="Times New Roman" w:cs="Times New Roman"/>
          <w:sz w:val="24"/>
          <w:szCs w:val="24"/>
        </w:rPr>
        <w:t xml:space="preserve">nutrients relative to filamentous taxa. Second, amphipods </w:t>
      </w:r>
      <w:r w:rsidR="0011485F">
        <w:rPr>
          <w:rFonts w:ascii="Times New Roman" w:eastAsia="Times New Roman" w:hAnsi="Times New Roman" w:cs="Times New Roman"/>
          <w:sz w:val="24"/>
          <w:szCs w:val="24"/>
        </w:rPr>
        <w:t xml:space="preserve">themselves </w:t>
      </w:r>
      <w:r w:rsidR="0011485F">
        <w:rPr>
          <w:rFonts w:ascii="Times New Roman" w:eastAsia="Times New Roman" w:hAnsi="Times New Roman" w:cs="Times New Roman"/>
          <w:sz w:val="24"/>
          <w:szCs w:val="24"/>
        </w:rPr>
        <w:fldChar w:fldCharType="begin"/>
      </w:r>
      <w:r w:rsidR="005F6DEA">
        <w:rPr>
          <w:rFonts w:ascii="Times New Roman" w:eastAsia="Times New Roman" w:hAnsi="Times New Roman" w:cs="Times New Roman"/>
          <w:sz w:val="24"/>
          <w:szCs w:val="24"/>
        </w:rPr>
        <w:instrText xml:space="preserve"> ADDIN ZOTERO_ITEM CSL_CITATION {"citationID":"X0Hhr3Tg","properties":{"formattedCitation":"(Desvilettes et al. 1997; Castell et al. 2004)","plainCitation":"(Desvilettes et al. 1997; Castell et al. 2004)","dontUpdate":true,"noteIndex":0},"citationItems":[{"id":3818,"uris":["http://zotero.org/users/2645460/items/832ELT6T"],"uri":["http://zotero.org/users/2645460/items/832ELT6T"],"itemData":{"id":3818,"type":"article-journal","abstract":"Reared in fertilized basins, Eucydops serrulatus appeared to be able to biosynthesize 22:6a&gt;3 from dietary 18:3w3. The development of zooplanktonic biomass, strongly dominated by Eucydops, coincided with the occurrence of a Chlorophycean bloom. Zooplankton phospholipids were rich in 22:6u&gt;3 (14.5-25.9% of total fatty acids), while this fatty acid was lacking in grazed Chlorophyceae. On the other hand, Chlorophyceae contained high proportions of 18:3a&gt;3. This last fatty acid was possibly bioconverted into 22:6w3 and incorporated in the phospholipids of E.serrulatus.","container-title":"Journal of Plankton Research","DOI":"10.1093/plankt/19.2.273","ISSN":"0142-7873, 1464-3774","issue":"2","journalAbbreviation":"J Plankton Res","language":"en","page":"273-278","source":"DOI.org (Crossref)","title":"On the occurrence of a possible bioconversion of linolenic acid into docosahexaenoic acid by the copepod &lt;i&gt;Eucyclops serrulatus&lt;/i&gt; fed on microalgae","volume":"19","author":[{"family":"Desvilettes","given":"Ch."},{"family":"Bourdier","given":"G."},{"family":"Breton","given":"J.Ch."}],"issued":{"date-parts":[["1997"]]}}},{"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J."},{"family":"Gonzalez-Duran","given":"Enrique"}],"issued":{"date-parts":[["2004",12]]}}}],"schema":"https://github.com/citation-style-language/schema/raw/master/csl-citation.json"} </w:instrText>
      </w:r>
      <w:r w:rsidR="0011485F">
        <w:rPr>
          <w:rFonts w:ascii="Times New Roman" w:eastAsia="Times New Roman" w:hAnsi="Times New Roman" w:cs="Times New Roman"/>
          <w:sz w:val="24"/>
          <w:szCs w:val="24"/>
        </w:rPr>
        <w:fldChar w:fldCharType="separate"/>
      </w:r>
      <w:r w:rsidR="00B025E9" w:rsidRPr="001C70B0">
        <w:rPr>
          <w:rFonts w:ascii="Times New Roman" w:hAnsi="Times New Roman" w:cs="Times New Roman"/>
          <w:sz w:val="24"/>
        </w:rPr>
        <w:t>(</w:t>
      </w:r>
      <w:r w:rsidR="00B025E9">
        <w:rPr>
          <w:rFonts w:ascii="Times New Roman" w:hAnsi="Times New Roman" w:cs="Times New Roman"/>
          <w:sz w:val="24"/>
        </w:rPr>
        <w:t xml:space="preserve">e.g., </w:t>
      </w:r>
      <w:r w:rsidR="00B025E9" w:rsidRPr="001C70B0">
        <w:rPr>
          <w:rFonts w:ascii="Times New Roman" w:hAnsi="Times New Roman" w:cs="Times New Roman"/>
          <w:sz w:val="24"/>
        </w:rPr>
        <w:t>Desvilettes et al. 1997; Castell et al. 2004)</w:t>
      </w:r>
      <w:r w:rsidR="0011485F">
        <w:rPr>
          <w:rFonts w:ascii="Times New Roman" w:eastAsia="Times New Roman" w:hAnsi="Times New Roman" w:cs="Times New Roman"/>
          <w:sz w:val="24"/>
          <w:szCs w:val="24"/>
        </w:rPr>
        <w:fldChar w:fldCharType="end"/>
      </w:r>
      <w:r w:rsidR="0011485F">
        <w:rPr>
          <w:rFonts w:ascii="Times New Roman" w:eastAsia="Times New Roman" w:hAnsi="Times New Roman" w:cs="Times New Roman"/>
          <w:sz w:val="24"/>
          <w:szCs w:val="24"/>
        </w:rPr>
        <w:t xml:space="preserve"> or</w:t>
      </w:r>
      <w:r w:rsidR="00E97A2F">
        <w:rPr>
          <w:rFonts w:ascii="Times New Roman" w:eastAsia="Times New Roman" w:hAnsi="Times New Roman" w:cs="Times New Roman"/>
          <w:sz w:val="24"/>
          <w:szCs w:val="24"/>
        </w:rPr>
        <w:t xml:space="preserve"> </w:t>
      </w:r>
      <w:r w:rsidR="0011485F">
        <w:rPr>
          <w:rFonts w:ascii="Times New Roman" w:eastAsia="Times New Roman" w:hAnsi="Times New Roman" w:cs="Times New Roman"/>
          <w:sz w:val="24"/>
          <w:szCs w:val="24"/>
        </w:rPr>
        <w:t xml:space="preserve">heterotrophic symbionts </w:t>
      </w:r>
      <w:r w:rsidR="00E97A2F">
        <w:rPr>
          <w:rFonts w:ascii="Times New Roman" w:eastAsia="Times New Roman" w:hAnsi="Times New Roman" w:cs="Times New Roman"/>
          <w:sz w:val="24"/>
          <w:szCs w:val="24"/>
        </w:rPr>
        <w:fldChar w:fldCharType="begin"/>
      </w:r>
      <w:r w:rsidR="00E97A2F">
        <w:rPr>
          <w:rFonts w:ascii="Times New Roman" w:eastAsia="Times New Roman" w:hAnsi="Times New Roman" w:cs="Times New Roman"/>
          <w:sz w:val="24"/>
          <w:szCs w:val="24"/>
        </w:rPr>
        <w:instrText xml:space="preserve"> ADDIN ZOTERO_ITEM CSL_CITATION {"citationID":"XTDTnynX","properties":{"formattedCitation":"(Klein Breteler et al. 1999; Veloza et al. 2006; Hiltunen et al. 2017)","plainCitation":"(Klein Breteler et al. 1999; Veloza et al. 2006; Hiltunen et al. 2017)","noteIndex":0},"citationItems":[{"id":3820,"uris":["http://zotero.org/users/2645460/items/3VGIP2HB"],"uri":["http://zotero.org/users/2645460/items/3VGIP2HB"],"itemData":{"id":3820,"type":"article-journal","abstract":"Protozoa are known for their intermediary trophic role in transferring organic matter from small size planktonic particles to mesozooplankton. This study concentrates on the possible addition of biochemical value during this transfer, by new production of compounds that are essential in copepod food. In laboratory experiments, copepods could not be raised on a diet of the chlorophycean Dunaliella sp., though they readily consumed this alga. Dunaliella sp. contained all essential amino acids, but was de®cient in highly unsaturated fatty acids and in sterols. In contrast to copepods, the heterotrophic dino¯agellate Oxyrrhis marina grew well on Dunaliella sp., producing signi®cant amounts of the long-chain fatty acids docosahexaenoic acid and eicosapentaenoic acid, in addition to cholesterol and brassicasterol. Using this O. marina grown on Dunaliella sp. to feed Temora longicornis and Pseudocalanus elongatus, both copepod species rapidly developed from young nauplius larvae to maturity on the dino¯agellate diet. Hence, in this experimental foodchain the inadequate chlorophycean food was biochemically upgraded by the protozoan to high-quality copepod food. The results indicate that highly unsaturated fatty acids and/or sterols are essential compounds, which can be produced by protozoans. Due to their intermediate size, the mechanism of trophic upgrading by protozoans may bridge the gap of essential nutrients between the microbial loop and higher trophic levels.","container-title":"Marine Biology","DOI":"10.1007/s002270050616","ISSN":"0025-3162, 1432-1793","issue":"1","journalAbbreviation":"Marine Biology","language":"en","page":"191-198","source":"DOI.org (Crossref)","title":"Trophic upgrading of food quality by protozoans enhancing copepod growth: role of essential lipids","title-short":"Trophic upgrading of food quality by protozoans enhancing copepod growth","volume":"135","author":[{"family":"Klein Breteler","given":"W. C. M."},{"family":"Schogt","given":"N."},{"family":"Baas","given":"M."},{"family":"Schouten","given":"S."},{"family":"Kraay","given":"G. W."}],"issued":{"date-parts":[["1999",10,7]]}}},{"id":3821,"uris":["http://zotero.org/users/2645460/items/AUEM525R"],"uri":["http://zotero.org/users/2645460/items/AUEM525R"],"itemData":{"id":3821,"type":"article-journal","abstract":"To test whether heterotrophic protists modify precursors of long chain n−3 polyunsaturated fatty acids (LCn−3PUFAs) present in the algae they eat, two algae with different fatty acid contents (Rhodomonas salina and Dunaliella tertiolecta) were fed to the heterotrophic protists Oxyrrhis marina Dujardin and Gyrodinium dominans Hulbert. These experiments were conducted in August 2004. Both predators and prey were analyzed for fatty acid composition. To further test the effects of trophic upgrading, the calanoid copepod Acartia tonsa Dana was fed R. salina, D. tertiolecta, or O. marina that had been growing on D. tertiolecta (OM-DT) in March 2005. Our results show that trophic upgrading was species-specific. The presence of eicosapentaenoic acid (EPA) and docosahexaenoic acid (DHA) in the heterotrophic protists despite the lack of these fatty acids in the algal prey suggests that protists have the ability to elongate and desaturate 18:3 (n−3), a precursor of LCn−3PUFAs, to EPA and/or DHA. A lower content of these fatty acids was detected in protists that were fed good-quality algae. Feeding experiments with A. tonsa showed that copepods fed D. tertiolecta had a significantly lower content of EPA and DHA than those fed OM-DT. The concentration of EPA was low on both diets, while DHA content was highest in A. tonsa fed R. salina and OM-DT. These results suggest that O. marina was able to trophically upgrade the nutritional quality of the poor-quality alga, and efficiently supplied DHA to the next trophic level. The low amount of EPA in A. tonsa suggests EPA may be catabolized by the copepod.","container-title":"Marine Biology","DOI":"10.1007/s00227-005-0123-1","ISSN":"1432-1793","issue":"4","journalAbbreviation":"Marine Biology","language":"en","page":"779-788","source":"Springer Link","title":"Trophic modification of essential fatty acids by heterotrophic protists and its effects on the fatty acid composition of the copepod Acartia tonsa","volume":"148","author":[{"family":"Veloza","given":"Adriana J."},{"family":"Chu","given":"Fu-Lin E."},{"family":"Tang","given":"Kam W."}],"issued":{"date-parts":[["2006",2,1]]}}},{"id":3823,"uris":["http://zotero.org/users/2645460/items/MQRNQRNG"],"uri":["http://zotero.org/users/2645460/items/MQRNQRNG"],"itemData":{"id":3823,"type":"article-journal","abstract":"Abstract.  Direct consumption of allochthonous resources generally yields poor growth and reproduction in zooplankton, but it is still unclear how trophic upgra","container-title":"Journal of Plankton Research","DOI":"10.1093/plankt/fbx050","ISSN":"0142-7873","issue":"6","journalAbbreviation":"J Plankton Res","language":"en","page":"861-869","source":"academic.oup.com","title":"Trophic upgrading via the microbial food web may link terrestrial dissolved organic matter to Daphnia","volume":"39","author":[{"family":"Hiltunen","given":"Minna"},{"family":"Honkanen","given":"Milja"},{"family":"Taipale","given":"Sami"},{"family":"Strandberg","given":"Ursula"},{"family":"Kankaala","given":"Paula"}],"issued":{"date-parts":[["2017",11,1]]}}}],"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1C70B0">
        <w:rPr>
          <w:rFonts w:ascii="Times New Roman" w:hAnsi="Times New Roman" w:cs="Times New Roman"/>
          <w:sz w:val="24"/>
        </w:rPr>
        <w:t>(Klein Breteler et al. 1999; Veloza et al. 2006; Hiltunen et al. 2017)</w:t>
      </w:r>
      <w:r w:rsidR="00E97A2F">
        <w:rPr>
          <w:rFonts w:ascii="Times New Roman" w:eastAsia="Times New Roman" w:hAnsi="Times New Roman" w:cs="Times New Roman"/>
          <w:sz w:val="24"/>
          <w:szCs w:val="24"/>
        </w:rPr>
        <w:fldChar w:fldCharType="end"/>
      </w:r>
      <w:r w:rsidR="00E97A2F">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 xml:space="preserve">may </w:t>
      </w:r>
      <w:r w:rsidR="00E97A2F">
        <w:rPr>
          <w:rFonts w:ascii="Times New Roman" w:eastAsia="Times New Roman" w:hAnsi="Times New Roman" w:cs="Times New Roman"/>
          <w:sz w:val="24"/>
          <w:szCs w:val="24"/>
        </w:rPr>
        <w:t xml:space="preserve">upgrade fatty acids by </w:t>
      </w:r>
      <w:r w:rsidR="00D8535D">
        <w:rPr>
          <w:rFonts w:ascii="Times New Roman" w:eastAsia="Times New Roman" w:hAnsi="Times New Roman" w:cs="Times New Roman"/>
          <w:sz w:val="24"/>
          <w:szCs w:val="24"/>
        </w:rPr>
        <w:t>invest</w:t>
      </w:r>
      <w:r w:rsidR="00E97A2F">
        <w:rPr>
          <w:rFonts w:ascii="Times New Roman" w:eastAsia="Times New Roman" w:hAnsi="Times New Roman" w:cs="Times New Roman"/>
          <w:sz w:val="24"/>
          <w:szCs w:val="24"/>
        </w:rPr>
        <w:t>ing</w:t>
      </w:r>
      <w:r w:rsidR="00D8535D">
        <w:rPr>
          <w:rFonts w:ascii="Times New Roman" w:eastAsia="Times New Roman" w:hAnsi="Times New Roman" w:cs="Times New Roman"/>
          <w:sz w:val="24"/>
          <w:szCs w:val="24"/>
        </w:rPr>
        <w:t xml:space="preserve"> energy to convert C18 fatty acids to C20 fatty acids. Regardless of the exact mechanism, our data </w:t>
      </w:r>
      <w:r w:rsidR="00514479">
        <w:rPr>
          <w:rFonts w:ascii="Times New Roman" w:eastAsia="Times New Roman" w:hAnsi="Times New Roman" w:cs="Times New Roman"/>
          <w:sz w:val="24"/>
          <w:szCs w:val="24"/>
        </w:rPr>
        <w:t xml:space="preserve">suggest that food web interactions would </w:t>
      </w:r>
      <w:r w:rsidR="00E82AB8">
        <w:rPr>
          <w:rFonts w:ascii="Times New Roman" w:eastAsia="Times New Roman" w:hAnsi="Times New Roman" w:cs="Times New Roman"/>
          <w:sz w:val="24"/>
          <w:szCs w:val="24"/>
        </w:rPr>
        <w:t xml:space="preserve">change </w:t>
      </w:r>
      <w:r w:rsidR="00514479">
        <w:rPr>
          <w:rFonts w:ascii="Times New Roman" w:eastAsia="Times New Roman" w:hAnsi="Times New Roman" w:cs="Times New Roman"/>
          <w:sz w:val="24"/>
          <w:szCs w:val="24"/>
        </w:rPr>
        <w:t xml:space="preserve">with </w:t>
      </w:r>
      <w:r w:rsidR="00D8535D">
        <w:rPr>
          <w:rFonts w:ascii="Times New Roman" w:eastAsia="Times New Roman" w:hAnsi="Times New Roman" w:cs="Times New Roman"/>
          <w:sz w:val="24"/>
          <w:szCs w:val="24"/>
        </w:rPr>
        <w:t>increasing sewage pollution</w:t>
      </w:r>
      <w:r w:rsidR="00F95006">
        <w:rPr>
          <w:rFonts w:ascii="Times New Roman" w:eastAsia="Times New Roman" w:hAnsi="Times New Roman" w:cs="Times New Roman"/>
          <w:sz w:val="24"/>
          <w:szCs w:val="24"/>
        </w:rPr>
        <w:t xml:space="preserve"> and </w:t>
      </w:r>
      <w:r w:rsidR="00205365">
        <w:rPr>
          <w:rFonts w:ascii="Times New Roman" w:eastAsia="Times New Roman" w:hAnsi="Times New Roman" w:cs="Times New Roman"/>
          <w:sz w:val="24"/>
          <w:szCs w:val="24"/>
        </w:rPr>
        <w:t xml:space="preserve">may </w:t>
      </w:r>
      <w:r w:rsidR="00F95006">
        <w:rPr>
          <w:rFonts w:ascii="Times New Roman" w:eastAsia="Times New Roman" w:hAnsi="Times New Roman" w:cs="Times New Roman"/>
          <w:sz w:val="24"/>
          <w:szCs w:val="24"/>
        </w:rPr>
        <w:t xml:space="preserve">imply a </w:t>
      </w:r>
      <w:r w:rsidR="00D8535D">
        <w:rPr>
          <w:rFonts w:ascii="Times New Roman" w:eastAsia="Times New Roman" w:hAnsi="Times New Roman" w:cs="Times New Roman"/>
          <w:sz w:val="24"/>
          <w:szCs w:val="24"/>
        </w:rPr>
        <w:t>net energetic cost through amph</w:t>
      </w:r>
      <w:r w:rsidR="00232F99">
        <w:rPr>
          <w:rFonts w:ascii="Times New Roman" w:eastAsia="Times New Roman" w:hAnsi="Times New Roman" w:cs="Times New Roman"/>
          <w:sz w:val="24"/>
          <w:szCs w:val="24"/>
        </w:rPr>
        <w:t>ip</w:t>
      </w:r>
      <w:r w:rsidR="00D8535D">
        <w:rPr>
          <w:rFonts w:ascii="Times New Roman" w:eastAsia="Times New Roman" w:hAnsi="Times New Roman" w:cs="Times New Roman"/>
          <w:sz w:val="24"/>
          <w:szCs w:val="24"/>
        </w:rPr>
        <w:t xml:space="preserve">ods’ </w:t>
      </w:r>
      <w:r w:rsidR="00F95006">
        <w:rPr>
          <w:rFonts w:ascii="Times New Roman" w:eastAsia="Times New Roman" w:hAnsi="Times New Roman" w:cs="Times New Roman"/>
          <w:sz w:val="24"/>
          <w:szCs w:val="24"/>
        </w:rPr>
        <w:t>differential</w:t>
      </w:r>
      <w:r w:rsidR="00D8535D">
        <w:rPr>
          <w:rFonts w:ascii="Times New Roman" w:eastAsia="Times New Roman" w:hAnsi="Times New Roman" w:cs="Times New Roman"/>
          <w:sz w:val="24"/>
          <w:szCs w:val="24"/>
        </w:rPr>
        <w:t xml:space="preserve"> grazing </w:t>
      </w:r>
      <w:r w:rsidR="00F95006">
        <w:rPr>
          <w:rFonts w:ascii="Times New Roman" w:eastAsia="Times New Roman" w:hAnsi="Times New Roman" w:cs="Times New Roman"/>
          <w:sz w:val="24"/>
          <w:szCs w:val="24"/>
        </w:rPr>
        <w:t>patterns</w:t>
      </w:r>
      <w:r w:rsidR="00D8535D">
        <w:rPr>
          <w:rFonts w:ascii="Times New Roman" w:eastAsia="Times New Roman" w:hAnsi="Times New Roman" w:cs="Times New Roman"/>
          <w:sz w:val="24"/>
          <w:szCs w:val="24"/>
        </w:rPr>
        <w:t xml:space="preserve">.   </w:t>
      </w:r>
    </w:p>
    <w:p w14:paraId="74DC15E6" w14:textId="77777777" w:rsidR="00B9280F" w:rsidRPr="00B9280F" w:rsidRDefault="00B9280F" w:rsidP="00F95006">
      <w:pPr>
        <w:rPr>
          <w:rFonts w:ascii="Times New Roman" w:eastAsia="Times New Roman" w:hAnsi="Times New Roman" w:cs="Times New Roman"/>
          <w:sz w:val="24"/>
          <w:szCs w:val="24"/>
        </w:rPr>
      </w:pPr>
    </w:p>
    <w:p w14:paraId="34D0272A" w14:textId="3726480C" w:rsidR="00F95006" w:rsidRDefault="006300F4" w:rsidP="00131BD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Conclusions </w:t>
      </w:r>
    </w:p>
    <w:p w14:paraId="52A6D4B7" w14:textId="77777777" w:rsidR="00D0773C" w:rsidRDefault="00D0773C" w:rsidP="00131BD0">
      <w:pPr>
        <w:rPr>
          <w:rFonts w:ascii="Times New Roman" w:eastAsia="Times New Roman" w:hAnsi="Times New Roman" w:cs="Times New Roman"/>
          <w:sz w:val="24"/>
          <w:szCs w:val="24"/>
        </w:rPr>
      </w:pPr>
    </w:p>
    <w:p w14:paraId="3C5DB059" w14:textId="7FE8AAE7" w:rsidR="001E2084" w:rsidRDefault="001E2084" w:rsidP="00F950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 the past decade, Lake Baikal has </w:t>
      </w:r>
      <w:r w:rsidR="00222A8A">
        <w:rPr>
          <w:rFonts w:ascii="Times New Roman" w:eastAsia="Times New Roman" w:hAnsi="Times New Roman" w:cs="Times New Roman"/>
          <w:sz w:val="24"/>
          <w:szCs w:val="24"/>
        </w:rPr>
        <w:t>shown</w:t>
      </w:r>
      <w:r>
        <w:rPr>
          <w:rFonts w:ascii="Times New Roman" w:eastAsia="Times New Roman" w:hAnsi="Times New Roman" w:cs="Times New Roman"/>
          <w:sz w:val="24"/>
          <w:szCs w:val="24"/>
        </w:rPr>
        <w:t xml:space="preserve"> </w:t>
      </w:r>
      <w:r w:rsidR="00222A8A">
        <w:rPr>
          <w:rFonts w:ascii="Times New Roman" w:eastAsia="Times New Roman" w:hAnsi="Times New Roman" w:cs="Times New Roman"/>
          <w:sz w:val="24"/>
          <w:szCs w:val="24"/>
        </w:rPr>
        <w:t xml:space="preserve">signs of </w:t>
      </w:r>
      <w:r>
        <w:rPr>
          <w:rFonts w:ascii="Times New Roman" w:eastAsia="Times New Roman" w:hAnsi="Times New Roman" w:cs="Times New Roman"/>
          <w:sz w:val="24"/>
          <w:szCs w:val="24"/>
        </w:rPr>
        <w:t>nearshore eutrophication</w:t>
      </w:r>
      <w:r w:rsidR="006D1C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despite the pelagic </w:t>
      </w:r>
      <w:r w:rsidR="006D1C9C">
        <w:rPr>
          <w:rFonts w:ascii="Times New Roman" w:eastAsia="Times New Roman" w:hAnsi="Times New Roman" w:cs="Times New Roman"/>
          <w:sz w:val="24"/>
          <w:szCs w:val="24"/>
        </w:rPr>
        <w:t xml:space="preserve">zone </w:t>
      </w:r>
      <w:r w:rsidR="00DA2137">
        <w:rPr>
          <w:rFonts w:ascii="Times New Roman" w:eastAsia="Times New Roman" w:hAnsi="Times New Roman" w:cs="Times New Roman"/>
          <w:sz w:val="24"/>
          <w:szCs w:val="24"/>
        </w:rPr>
        <w:t xml:space="preserve">remaining ultra-oligotrophic. While Baikal </w:t>
      </w:r>
      <w:r w:rsidR="0059652C">
        <w:rPr>
          <w:rFonts w:ascii="Times New Roman" w:eastAsia="Times New Roman" w:hAnsi="Times New Roman" w:cs="Times New Roman"/>
          <w:sz w:val="24"/>
          <w:szCs w:val="24"/>
        </w:rPr>
        <w:t>receives nutrients from multiple sources</w:t>
      </w:r>
      <w:r w:rsidR="00DA2137">
        <w:rPr>
          <w:rFonts w:ascii="Times New Roman" w:eastAsia="Times New Roman" w:hAnsi="Times New Roman" w:cs="Times New Roman"/>
          <w:sz w:val="24"/>
          <w:szCs w:val="24"/>
        </w:rPr>
        <w:t xml:space="preserve">, </w:t>
      </w:r>
      <w:r w:rsidR="00A16987">
        <w:rPr>
          <w:rFonts w:ascii="Times New Roman" w:eastAsia="Times New Roman" w:hAnsi="Times New Roman" w:cs="Times New Roman"/>
          <w:sz w:val="24"/>
          <w:szCs w:val="24"/>
        </w:rPr>
        <w:t>sewage-specific indicators</w:t>
      </w:r>
      <w:r w:rsidR="008815FB">
        <w:rPr>
          <w:rFonts w:ascii="Times New Roman" w:eastAsia="Times New Roman" w:hAnsi="Times New Roman" w:cs="Times New Roman"/>
          <w:sz w:val="24"/>
          <w:szCs w:val="24"/>
        </w:rPr>
        <w:t xml:space="preserve"> used in this study implicate</w:t>
      </w:r>
      <w:r w:rsidR="00DA2137">
        <w:rPr>
          <w:rFonts w:ascii="Times New Roman" w:eastAsia="Times New Roman" w:hAnsi="Times New Roman" w:cs="Times New Roman"/>
          <w:sz w:val="24"/>
          <w:szCs w:val="24"/>
        </w:rPr>
        <w:t xml:space="preserve"> </w:t>
      </w:r>
      <w:r w:rsidR="008815FB">
        <w:rPr>
          <w:rFonts w:ascii="Times New Roman" w:eastAsia="Times New Roman" w:hAnsi="Times New Roman" w:cs="Times New Roman"/>
          <w:sz w:val="24"/>
          <w:szCs w:val="24"/>
        </w:rPr>
        <w:t xml:space="preserve">wastewater </w:t>
      </w:r>
      <w:r w:rsidR="00DA2137">
        <w:rPr>
          <w:rFonts w:ascii="Times New Roman" w:eastAsia="Times New Roman" w:hAnsi="Times New Roman" w:cs="Times New Roman"/>
          <w:sz w:val="24"/>
          <w:szCs w:val="24"/>
        </w:rPr>
        <w:t>pollution as one of the sources</w:t>
      </w:r>
      <w:r w:rsidR="00D8535D">
        <w:rPr>
          <w:rFonts w:ascii="Times New Roman" w:eastAsia="Times New Roman" w:hAnsi="Times New Roman" w:cs="Times New Roman"/>
          <w:sz w:val="24"/>
          <w:szCs w:val="24"/>
        </w:rPr>
        <w:t>.</w:t>
      </w:r>
      <w:r w:rsidR="00DA2137">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O</w:t>
      </w:r>
      <w:r w:rsidR="00D8535D">
        <w:rPr>
          <w:rFonts w:ascii="Times New Roman" w:eastAsia="Times New Roman" w:hAnsi="Times New Roman" w:cs="Times New Roman"/>
          <w:sz w:val="24"/>
          <w:szCs w:val="24"/>
        </w:rPr>
        <w:t xml:space="preserve">ur results </w:t>
      </w:r>
      <w:r w:rsidR="00C10024">
        <w:rPr>
          <w:rFonts w:ascii="Times New Roman" w:eastAsia="Times New Roman" w:hAnsi="Times New Roman" w:cs="Times New Roman"/>
          <w:sz w:val="24"/>
          <w:szCs w:val="24"/>
        </w:rPr>
        <w:t xml:space="preserve">corroborate work by </w:t>
      </w:r>
      <w:proofErr w:type="spellStart"/>
      <w:r w:rsidR="00C10024">
        <w:rPr>
          <w:rFonts w:ascii="Times New Roman" w:eastAsia="Times New Roman" w:hAnsi="Times New Roman" w:cs="Times New Roman"/>
          <w:sz w:val="24"/>
          <w:szCs w:val="24"/>
        </w:rPr>
        <w:t>Timoshkin</w:t>
      </w:r>
      <w:proofErr w:type="spellEnd"/>
      <w:r w:rsidR="00C10024">
        <w:rPr>
          <w:rFonts w:ascii="Times New Roman" w:eastAsia="Times New Roman" w:hAnsi="Times New Roman" w:cs="Times New Roman"/>
          <w:sz w:val="24"/>
          <w:szCs w:val="24"/>
        </w:rPr>
        <w:t xml:space="preserve"> et al. (2016, 2018)</w:t>
      </w:r>
      <w:r w:rsidR="00361037">
        <w:rPr>
          <w:rFonts w:ascii="Times New Roman" w:eastAsia="Times New Roman" w:hAnsi="Times New Roman" w:cs="Times New Roman"/>
          <w:sz w:val="24"/>
          <w:szCs w:val="24"/>
        </w:rPr>
        <w:t>,</w:t>
      </w:r>
      <w:r w:rsidR="00C10024">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demonstrat</w:t>
      </w:r>
      <w:r w:rsidR="00C10024">
        <w:rPr>
          <w:rFonts w:ascii="Times New Roman" w:eastAsia="Times New Roman" w:hAnsi="Times New Roman" w:cs="Times New Roman"/>
          <w:sz w:val="24"/>
          <w:szCs w:val="24"/>
        </w:rPr>
        <w:t>ing</w:t>
      </w:r>
      <w:r w:rsidR="00D8535D">
        <w:rPr>
          <w:rFonts w:ascii="Times New Roman" w:eastAsia="Times New Roman" w:hAnsi="Times New Roman" w:cs="Times New Roman"/>
          <w:sz w:val="24"/>
          <w:szCs w:val="24"/>
        </w:rPr>
        <w:t xml:space="preserve"> how patchy hot spots of lakeside development </w:t>
      </w:r>
      <w:r w:rsidR="00C10024">
        <w:rPr>
          <w:rFonts w:ascii="Times New Roman" w:eastAsia="Times New Roman" w:hAnsi="Times New Roman" w:cs="Times New Roman"/>
          <w:sz w:val="24"/>
          <w:szCs w:val="24"/>
        </w:rPr>
        <w:t xml:space="preserve">at Baikal </w:t>
      </w:r>
      <w:r w:rsidR="00D8535D">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create gradients in sewage concentrations and</w:t>
      </w:r>
      <w:r w:rsidR="00DA2137">
        <w:rPr>
          <w:rFonts w:ascii="Times New Roman" w:eastAsia="Times New Roman" w:hAnsi="Times New Roman" w:cs="Times New Roman"/>
          <w:sz w:val="24"/>
          <w:szCs w:val="24"/>
        </w:rPr>
        <w:t xml:space="preserve"> ecological responses. </w:t>
      </w:r>
      <w:r w:rsidR="00373E7B">
        <w:rPr>
          <w:rFonts w:ascii="Times New Roman" w:eastAsia="Times New Roman" w:hAnsi="Times New Roman" w:cs="Times New Roman"/>
          <w:sz w:val="24"/>
          <w:szCs w:val="24"/>
        </w:rPr>
        <w:t>Unlike previous studies, o</w:t>
      </w:r>
      <w:r w:rsidR="00DA2137">
        <w:rPr>
          <w:rFonts w:ascii="Times New Roman" w:eastAsia="Times New Roman" w:hAnsi="Times New Roman" w:cs="Times New Roman"/>
          <w:sz w:val="24"/>
          <w:szCs w:val="24"/>
        </w:rPr>
        <w:t xml:space="preserve">ur </w:t>
      </w:r>
      <w:r w:rsidR="00C10024">
        <w:rPr>
          <w:rFonts w:ascii="Times New Roman" w:eastAsia="Times New Roman" w:hAnsi="Times New Roman" w:cs="Times New Roman"/>
          <w:sz w:val="24"/>
          <w:szCs w:val="24"/>
        </w:rPr>
        <w:t xml:space="preserve">approach </w:t>
      </w:r>
      <w:r w:rsidR="00DA2137">
        <w:rPr>
          <w:rFonts w:ascii="Times New Roman" w:eastAsia="Times New Roman" w:hAnsi="Times New Roman" w:cs="Times New Roman"/>
          <w:sz w:val="24"/>
          <w:szCs w:val="24"/>
        </w:rPr>
        <w:t xml:space="preserve">pairs </w:t>
      </w:r>
      <w:r w:rsidR="00C10024">
        <w:rPr>
          <w:rFonts w:ascii="Times New Roman" w:eastAsia="Times New Roman" w:hAnsi="Times New Roman" w:cs="Times New Roman"/>
          <w:sz w:val="24"/>
          <w:szCs w:val="24"/>
        </w:rPr>
        <w:t>community abundance data (i.e., periphyton and macroinvertebrate counts) and nuanced</w:t>
      </w:r>
      <w:r w:rsidR="00DA2137">
        <w:rPr>
          <w:rFonts w:ascii="Times New Roman" w:eastAsia="Times New Roman" w:hAnsi="Times New Roman" w:cs="Times New Roman"/>
          <w:sz w:val="24"/>
          <w:szCs w:val="24"/>
        </w:rPr>
        <w:t xml:space="preserve"> dietary tracers (i.e., fatty acids) to </w:t>
      </w:r>
      <w:r w:rsidR="00373E7B">
        <w:rPr>
          <w:rFonts w:ascii="Times New Roman" w:eastAsia="Times New Roman" w:hAnsi="Times New Roman" w:cs="Times New Roman"/>
          <w:sz w:val="24"/>
          <w:szCs w:val="24"/>
        </w:rPr>
        <w:t xml:space="preserve">assess benthic community and food web consequences of sewage pollution. </w:t>
      </w:r>
      <w:r w:rsidR="00C10024">
        <w:rPr>
          <w:rFonts w:ascii="Times New Roman" w:eastAsia="Times New Roman" w:hAnsi="Times New Roman" w:cs="Times New Roman"/>
          <w:sz w:val="24"/>
          <w:szCs w:val="24"/>
        </w:rPr>
        <w:t>W</w:t>
      </w:r>
      <w:r w:rsidR="00DA2137">
        <w:rPr>
          <w:rFonts w:ascii="Times New Roman" w:eastAsia="Times New Roman" w:hAnsi="Times New Roman" w:cs="Times New Roman"/>
          <w:sz w:val="24"/>
          <w:szCs w:val="24"/>
        </w:rPr>
        <w:t xml:space="preserve">hile sewage pollution may lead to changing resources for macroinvertebrate grazers, Baikal’s amphipods appear to be compensating either </w:t>
      </w:r>
      <w:r w:rsidR="00C10024">
        <w:rPr>
          <w:rFonts w:ascii="Times New Roman" w:eastAsia="Times New Roman" w:hAnsi="Times New Roman" w:cs="Times New Roman"/>
          <w:sz w:val="24"/>
          <w:szCs w:val="24"/>
        </w:rPr>
        <w:t xml:space="preserve">(1) </w:t>
      </w:r>
      <w:r w:rsidR="00DA2137">
        <w:rPr>
          <w:rFonts w:ascii="Times New Roman" w:eastAsia="Times New Roman" w:hAnsi="Times New Roman" w:cs="Times New Roman"/>
          <w:sz w:val="24"/>
          <w:szCs w:val="24"/>
        </w:rPr>
        <w:t xml:space="preserve">by selectively grazing on diatoms or </w:t>
      </w:r>
      <w:r w:rsidR="00C10024">
        <w:rPr>
          <w:rFonts w:ascii="Times New Roman" w:eastAsia="Times New Roman" w:hAnsi="Times New Roman" w:cs="Times New Roman"/>
          <w:sz w:val="24"/>
          <w:szCs w:val="24"/>
        </w:rPr>
        <w:t xml:space="preserve">(2) </w:t>
      </w:r>
      <w:r w:rsidR="00DA2137">
        <w:rPr>
          <w:rFonts w:ascii="Times New Roman" w:eastAsia="Times New Roman" w:hAnsi="Times New Roman" w:cs="Times New Roman"/>
          <w:sz w:val="24"/>
          <w:szCs w:val="24"/>
        </w:rPr>
        <w:t>by consuming less desirable food and upgra</w:t>
      </w:r>
      <w:r w:rsidR="00373E7B">
        <w:rPr>
          <w:rFonts w:ascii="Times New Roman" w:eastAsia="Times New Roman" w:hAnsi="Times New Roman" w:cs="Times New Roman"/>
          <w:sz w:val="24"/>
          <w:szCs w:val="24"/>
        </w:rPr>
        <w:t>ding fatty acids. In both cases, our results suggest shifting community interactions and</w:t>
      </w:r>
      <w:r w:rsidR="00C03D31">
        <w:rPr>
          <w:rFonts w:ascii="Times New Roman" w:eastAsia="Times New Roman" w:hAnsi="Times New Roman" w:cs="Times New Roman"/>
          <w:sz w:val="24"/>
          <w:szCs w:val="24"/>
        </w:rPr>
        <w:t xml:space="preserve"> may </w:t>
      </w:r>
      <w:r w:rsidR="00373E7B">
        <w:rPr>
          <w:rFonts w:ascii="Times New Roman" w:eastAsia="Times New Roman" w:hAnsi="Times New Roman" w:cs="Times New Roman"/>
          <w:sz w:val="24"/>
          <w:szCs w:val="24"/>
        </w:rPr>
        <w:t xml:space="preserve">imply a net energetic cost for amphipods, as they expend energy either by </w:t>
      </w:r>
      <w:r w:rsidR="006D1C9C">
        <w:rPr>
          <w:rFonts w:ascii="Times New Roman" w:eastAsia="Times New Roman" w:hAnsi="Times New Roman" w:cs="Times New Roman"/>
          <w:sz w:val="24"/>
          <w:szCs w:val="24"/>
        </w:rPr>
        <w:t xml:space="preserve">foraging selectively </w:t>
      </w:r>
      <w:r w:rsidR="00373E7B">
        <w:rPr>
          <w:rFonts w:ascii="Times New Roman" w:eastAsia="Times New Roman" w:hAnsi="Times New Roman" w:cs="Times New Roman"/>
          <w:sz w:val="24"/>
          <w:szCs w:val="24"/>
        </w:rPr>
        <w:t>for diatom</w:t>
      </w:r>
      <w:r w:rsidR="006D1C9C">
        <w:rPr>
          <w:rFonts w:ascii="Times New Roman" w:eastAsia="Times New Roman" w:hAnsi="Times New Roman" w:cs="Times New Roman"/>
          <w:sz w:val="24"/>
          <w:szCs w:val="24"/>
        </w:rPr>
        <w:t>s</w:t>
      </w:r>
      <w:r w:rsidR="00373E7B">
        <w:rPr>
          <w:rFonts w:ascii="Times New Roman" w:eastAsia="Times New Roman" w:hAnsi="Times New Roman" w:cs="Times New Roman"/>
          <w:sz w:val="24"/>
          <w:szCs w:val="24"/>
        </w:rPr>
        <w:t xml:space="preserve"> or by catabolizing </w:t>
      </w:r>
      <w:r w:rsidR="00C10024">
        <w:rPr>
          <w:rFonts w:ascii="Times New Roman" w:eastAsia="Times New Roman" w:hAnsi="Times New Roman" w:cs="Times New Roman"/>
          <w:sz w:val="24"/>
          <w:szCs w:val="24"/>
        </w:rPr>
        <w:t xml:space="preserve">certain essential </w:t>
      </w:r>
      <w:r w:rsidR="00373E7B">
        <w:rPr>
          <w:rFonts w:ascii="Times New Roman" w:eastAsia="Times New Roman" w:hAnsi="Times New Roman" w:cs="Times New Roman"/>
          <w:sz w:val="24"/>
          <w:szCs w:val="24"/>
        </w:rPr>
        <w:t>fatty acids.</w:t>
      </w:r>
    </w:p>
    <w:p w14:paraId="541AA196" w14:textId="27FF6D36" w:rsidR="00373E7B" w:rsidRDefault="00373E7B" w:rsidP="00F95006">
      <w:pPr>
        <w:rPr>
          <w:rFonts w:ascii="Times New Roman" w:eastAsia="Times New Roman" w:hAnsi="Times New Roman" w:cs="Times New Roman"/>
          <w:sz w:val="24"/>
          <w:szCs w:val="24"/>
        </w:rPr>
      </w:pPr>
    </w:p>
    <w:p w14:paraId="2D6CEF58" w14:textId="77777777" w:rsidR="00FF225E" w:rsidRDefault="00FF225E" w:rsidP="00FF225E">
      <w:pPr>
        <w:rPr>
          <w:rFonts w:ascii="Times New Roman" w:eastAsia="Times New Roman" w:hAnsi="Times New Roman" w:cs="Times New Roman"/>
          <w:sz w:val="24"/>
          <w:szCs w:val="24"/>
        </w:rPr>
      </w:pPr>
      <w:r>
        <w:rPr>
          <w:rFonts w:ascii="Times New Roman" w:eastAsia="Times New Roman" w:hAnsi="Times New Roman" w:cs="Times New Roman"/>
          <w:i/>
          <w:sz w:val="24"/>
          <w:szCs w:val="24"/>
        </w:rPr>
        <w:t>Future trajectories: a call for increased nearshore monitoring</w:t>
      </w:r>
    </w:p>
    <w:p w14:paraId="0D0D807F" w14:textId="77777777" w:rsidR="00FF225E" w:rsidRDefault="00FF225E" w:rsidP="00F95006">
      <w:pPr>
        <w:rPr>
          <w:rFonts w:ascii="Times New Roman" w:eastAsia="Times New Roman" w:hAnsi="Times New Roman" w:cs="Times New Roman"/>
          <w:sz w:val="24"/>
          <w:szCs w:val="24"/>
        </w:rPr>
      </w:pPr>
    </w:p>
    <w:p w14:paraId="49701A50" w14:textId="19BC5FE4" w:rsidR="00FF225E" w:rsidRDefault="00801579" w:rsidP="00FF225E">
      <w:pPr>
        <w:rPr>
          <w:rFonts w:ascii="Times New Roman" w:eastAsia="Times New Roman" w:hAnsi="Times New Roman" w:cs="Times New Roman"/>
          <w:sz w:val="24"/>
          <w:szCs w:val="24"/>
        </w:rPr>
      </w:pPr>
      <w:r>
        <w:rPr>
          <w:rFonts w:ascii="Times New Roman" w:eastAsia="Times New Roman" w:hAnsi="Times New Roman" w:cs="Times New Roman"/>
          <w:sz w:val="24"/>
          <w:szCs w:val="24"/>
        </w:rPr>
        <w:t>O</w:t>
      </w:r>
      <w:r w:rsidR="00222A8A">
        <w:rPr>
          <w:rFonts w:ascii="Times New Roman" w:eastAsia="Times New Roman" w:hAnsi="Times New Roman" w:cs="Times New Roman"/>
          <w:sz w:val="24"/>
          <w:szCs w:val="24"/>
        </w:rPr>
        <w:t>ur results under</w:t>
      </w:r>
      <w:r w:rsidR="00FF225E">
        <w:rPr>
          <w:rFonts w:ascii="Times New Roman" w:eastAsia="Times New Roman" w:hAnsi="Times New Roman" w:cs="Times New Roman"/>
          <w:sz w:val="24"/>
          <w:szCs w:val="24"/>
        </w:rPr>
        <w:t>score</w:t>
      </w:r>
      <w:r w:rsidR="00222A8A">
        <w:rPr>
          <w:rFonts w:ascii="Times New Roman" w:eastAsia="Times New Roman" w:hAnsi="Times New Roman" w:cs="Times New Roman"/>
          <w:sz w:val="24"/>
          <w:szCs w:val="24"/>
        </w:rPr>
        <w:t xml:space="preserve"> the importance of nearshore monitoring </w:t>
      </w:r>
      <w:r w:rsidR="00FF225E">
        <w:rPr>
          <w:rFonts w:ascii="Times New Roman" w:eastAsia="Times New Roman" w:hAnsi="Times New Roman" w:cs="Times New Roman"/>
          <w:sz w:val="24"/>
          <w:szCs w:val="24"/>
        </w:rPr>
        <w:t>in detecting sewage pollution</w:t>
      </w:r>
      <w:r w:rsidR="004A728E">
        <w:rPr>
          <w:rFonts w:ascii="Times New Roman" w:eastAsia="Times New Roman" w:hAnsi="Times New Roman" w:cs="Times New Roman"/>
          <w:sz w:val="24"/>
          <w:szCs w:val="24"/>
        </w:rPr>
        <w:t xml:space="preserve"> in </w:t>
      </w:r>
      <w:r w:rsidR="0059652C">
        <w:rPr>
          <w:rFonts w:ascii="Times New Roman" w:eastAsia="Times New Roman" w:hAnsi="Times New Roman" w:cs="Times New Roman"/>
          <w:sz w:val="24"/>
          <w:szCs w:val="24"/>
        </w:rPr>
        <w:t xml:space="preserve">large </w:t>
      </w:r>
      <w:r w:rsidR="004A728E">
        <w:rPr>
          <w:rFonts w:ascii="Times New Roman" w:eastAsia="Times New Roman" w:hAnsi="Times New Roman" w:cs="Times New Roman"/>
          <w:sz w:val="24"/>
          <w:szCs w:val="24"/>
        </w:rPr>
        <w:t>lakes</w:t>
      </w:r>
      <w:r w:rsidR="00FF225E">
        <w:rPr>
          <w:rFonts w:ascii="Times New Roman" w:eastAsia="Times New Roman" w:hAnsi="Times New Roman" w:cs="Times New Roman"/>
          <w:sz w:val="24"/>
          <w:szCs w:val="24"/>
        </w:rPr>
        <w:t xml:space="preserve">. </w:t>
      </w:r>
      <w:r w:rsidR="004A728E">
        <w:rPr>
          <w:rFonts w:ascii="Times New Roman" w:eastAsia="Times New Roman" w:hAnsi="Times New Roman" w:cs="Times New Roman"/>
          <w:sz w:val="24"/>
          <w:szCs w:val="24"/>
        </w:rPr>
        <w:t xml:space="preserve">Lake </w:t>
      </w:r>
      <w:r w:rsidR="00FF225E">
        <w:rPr>
          <w:rFonts w:ascii="Times New Roman" w:eastAsia="Times New Roman" w:hAnsi="Times New Roman" w:cs="Times New Roman"/>
          <w:sz w:val="24"/>
          <w:szCs w:val="24"/>
        </w:rPr>
        <w:t>Baikal</w:t>
      </w:r>
      <w:r w:rsidR="004A728E">
        <w:rPr>
          <w:rFonts w:ascii="Times New Roman" w:eastAsia="Times New Roman" w:hAnsi="Times New Roman" w:cs="Times New Roman"/>
          <w:sz w:val="24"/>
          <w:szCs w:val="24"/>
        </w:rPr>
        <w:t xml:space="preserve"> is considered ultra-oligotrophic based on pelagic sampling</w:t>
      </w:r>
      <w:r w:rsidR="00FF225E">
        <w:rPr>
          <w:rFonts w:ascii="Times New Roman" w:eastAsia="Times New Roman" w:hAnsi="Times New Roman" w:cs="Times New Roman"/>
          <w:sz w:val="24"/>
          <w:szCs w:val="24"/>
        </w:rPr>
        <w:t xml:space="preserve"> </w:t>
      </w:r>
      <w:r w:rsidR="00FF225E">
        <w:rPr>
          <w:rFonts w:ascii="Times New Roman" w:eastAsia="Times New Roman" w:hAnsi="Times New Roman" w:cs="Times New Roman"/>
          <w:sz w:val="24"/>
          <w:szCs w:val="24"/>
        </w:rPr>
        <w:fldChar w:fldCharType="begin"/>
      </w:r>
      <w:r w:rsidR="00C10024">
        <w:rPr>
          <w:rFonts w:ascii="Times New Roman" w:eastAsia="Times New Roman" w:hAnsi="Times New Roman" w:cs="Times New Roman"/>
          <w:sz w:val="24"/>
          <w:szCs w:val="24"/>
        </w:rPr>
        <w: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10024">
        <w:rPr>
          <w:rFonts w:ascii="Cambria Math" w:eastAsia="Times New Roman" w:hAnsi="Cambria Math" w:cs="Cambria Math"/>
          <w:sz w:val="24"/>
          <w:szCs w:val="24"/>
        </w:rPr>
        <w:instrText>∼</w:instrText>
      </w:r>
      <w:r w:rsidR="00C10024">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FF225E">
        <w:rPr>
          <w:rFonts w:ascii="Times New Roman" w:eastAsia="Times New Roman" w:hAnsi="Times New Roman" w:cs="Times New Roman"/>
          <w:sz w:val="24"/>
          <w:szCs w:val="24"/>
        </w:rPr>
        <w:fldChar w:fldCharType="separate"/>
      </w:r>
      <w:r w:rsidR="00C10024" w:rsidRPr="00C10024">
        <w:rPr>
          <w:rFonts w:ascii="Times New Roman" w:hAnsi="Times New Roman" w:cs="Times New Roman"/>
          <w:sz w:val="24"/>
          <w:szCs w:val="24"/>
        </w:rPr>
        <w:t>(Yoshida et al. 2003; O’Donnell et al. 2017)</w:t>
      </w:r>
      <w:r w:rsidR="00FF225E">
        <w:rPr>
          <w:rFonts w:ascii="Times New Roman" w:eastAsia="Times New Roman" w:hAnsi="Times New Roman" w:cs="Times New Roman"/>
          <w:sz w:val="24"/>
          <w:szCs w:val="24"/>
        </w:rPr>
        <w:fldChar w:fldCharType="end"/>
      </w:r>
      <w:r w:rsidR="00FF225E">
        <w:rPr>
          <w:rFonts w:ascii="Times New Roman" w:eastAsia="Times New Roman" w:hAnsi="Times New Roman" w:cs="Times New Roman"/>
          <w:sz w:val="24"/>
          <w:szCs w:val="24"/>
        </w:rPr>
        <w:t xml:space="preserve">, </w:t>
      </w:r>
      <w:r w:rsidR="004A728E">
        <w:rPr>
          <w:rFonts w:ascii="Times New Roman" w:eastAsia="Times New Roman" w:hAnsi="Times New Roman" w:cs="Times New Roman"/>
          <w:sz w:val="24"/>
          <w:szCs w:val="24"/>
        </w:rPr>
        <w:t xml:space="preserve">but </w:t>
      </w:r>
      <w:r w:rsidR="008815FB">
        <w:rPr>
          <w:rFonts w:ascii="Times New Roman" w:eastAsia="Times New Roman" w:hAnsi="Times New Roman" w:cs="Times New Roman"/>
          <w:sz w:val="24"/>
          <w:szCs w:val="24"/>
        </w:rPr>
        <w:t xml:space="preserve">nearshore </w:t>
      </w:r>
      <w:r w:rsidR="00FF225E">
        <w:rPr>
          <w:rFonts w:ascii="Times New Roman" w:eastAsia="Times New Roman" w:hAnsi="Times New Roman" w:cs="Times New Roman"/>
          <w:sz w:val="24"/>
          <w:szCs w:val="24"/>
        </w:rPr>
        <w:t xml:space="preserve">hot spots </w:t>
      </w:r>
      <w:r w:rsidR="00C10024">
        <w:rPr>
          <w:rFonts w:ascii="Times New Roman" w:eastAsia="Times New Roman" w:hAnsi="Times New Roman" w:cs="Times New Roman"/>
          <w:sz w:val="24"/>
          <w:szCs w:val="24"/>
        </w:rPr>
        <w:t xml:space="preserve">of eutrophication </w:t>
      </w:r>
      <w:r w:rsidR="003E64B9">
        <w:rPr>
          <w:rFonts w:ascii="Times New Roman" w:eastAsia="Times New Roman" w:hAnsi="Times New Roman" w:cs="Times New Roman"/>
          <w:sz w:val="24"/>
          <w:szCs w:val="24"/>
        </w:rPr>
        <w:t xml:space="preserve">are </w:t>
      </w:r>
      <w:r w:rsidR="00FF225E">
        <w:rPr>
          <w:rFonts w:ascii="Times New Roman" w:eastAsia="Times New Roman" w:hAnsi="Times New Roman" w:cs="Times New Roman"/>
          <w:sz w:val="24"/>
          <w:szCs w:val="24"/>
        </w:rPr>
        <w:t xml:space="preserve">developing throughout the lake </w:t>
      </w:r>
      <w:r w:rsidR="004A728E">
        <w:rPr>
          <w:rFonts w:ascii="Times New Roman" w:eastAsia="Times New Roman" w:hAnsi="Times New Roman" w:cs="Times New Roman"/>
          <w:sz w:val="24"/>
          <w:szCs w:val="24"/>
        </w:rPr>
        <w:t>(</w:t>
      </w:r>
      <w:proofErr w:type="spellStart"/>
      <w:r w:rsidR="004A728E">
        <w:rPr>
          <w:rFonts w:ascii="Times New Roman" w:eastAsia="Times New Roman" w:hAnsi="Times New Roman" w:cs="Times New Roman"/>
          <w:sz w:val="24"/>
          <w:szCs w:val="24"/>
        </w:rPr>
        <w:t>Timoshkin</w:t>
      </w:r>
      <w:proofErr w:type="spellEnd"/>
      <w:r w:rsidR="004A728E">
        <w:rPr>
          <w:rFonts w:ascii="Times New Roman" w:eastAsia="Times New Roman" w:hAnsi="Times New Roman" w:cs="Times New Roman"/>
          <w:sz w:val="24"/>
          <w:szCs w:val="24"/>
        </w:rPr>
        <w:t xml:space="preserve"> et al. 2016, 2018)</w:t>
      </w:r>
      <w:r w:rsidR="00FF225E">
        <w:rPr>
          <w:rFonts w:ascii="Times New Roman" w:eastAsia="Times New Roman" w:hAnsi="Times New Roman" w:cs="Times New Roman"/>
          <w:sz w:val="24"/>
          <w:szCs w:val="24"/>
        </w:rPr>
        <w:t xml:space="preserve">. While pelagic samples </w:t>
      </w:r>
      <w:r w:rsidR="004A728E">
        <w:rPr>
          <w:rFonts w:ascii="Times New Roman" w:eastAsia="Times New Roman" w:hAnsi="Times New Roman" w:cs="Times New Roman"/>
          <w:sz w:val="24"/>
          <w:szCs w:val="24"/>
        </w:rPr>
        <w:t>are</w:t>
      </w:r>
      <w:r w:rsidR="00FF225E">
        <w:rPr>
          <w:rFonts w:ascii="Times New Roman" w:eastAsia="Times New Roman" w:hAnsi="Times New Roman" w:cs="Times New Roman"/>
          <w:sz w:val="24"/>
          <w:szCs w:val="24"/>
        </w:rPr>
        <w:t xml:space="preserve"> representative of the lake’s overall </w:t>
      </w:r>
      <w:r w:rsidR="004A728E">
        <w:rPr>
          <w:rFonts w:ascii="Times New Roman" w:eastAsia="Times New Roman" w:hAnsi="Times New Roman" w:cs="Times New Roman"/>
          <w:sz w:val="24"/>
          <w:szCs w:val="24"/>
        </w:rPr>
        <w:t>status</w:t>
      </w:r>
      <w:r w:rsidR="00FF225E">
        <w:rPr>
          <w:rFonts w:ascii="Times New Roman" w:eastAsia="Times New Roman" w:hAnsi="Times New Roman" w:cs="Times New Roman"/>
          <w:sz w:val="24"/>
          <w:szCs w:val="24"/>
        </w:rPr>
        <w:t xml:space="preserve">, nearshore sampling aids managers </w:t>
      </w:r>
      <w:r w:rsidR="004A728E">
        <w:rPr>
          <w:rFonts w:ascii="Times New Roman" w:eastAsia="Times New Roman" w:hAnsi="Times New Roman" w:cs="Times New Roman"/>
          <w:sz w:val="24"/>
          <w:szCs w:val="24"/>
        </w:rPr>
        <w:t xml:space="preserve">in identifying </w:t>
      </w:r>
      <w:r w:rsidR="00FF225E">
        <w:rPr>
          <w:rFonts w:ascii="Times New Roman" w:eastAsia="Times New Roman" w:hAnsi="Times New Roman" w:cs="Times New Roman"/>
          <w:sz w:val="24"/>
          <w:szCs w:val="24"/>
        </w:rPr>
        <w:t xml:space="preserve">pollution loading before the entire system is affected </w:t>
      </w:r>
      <w:r w:rsidR="00E97A2F">
        <w:rPr>
          <w:rFonts w:ascii="Times New Roman" w:eastAsia="Times New Roman" w:hAnsi="Times New Roman" w:cs="Times New Roman"/>
          <w:sz w:val="24"/>
          <w:szCs w:val="24"/>
        </w:rPr>
        <w:fldChar w:fldCharType="begin"/>
      </w:r>
      <w:r w:rsidR="00E97A2F">
        <w:rPr>
          <w:rFonts w:ascii="Times New Roman" w:eastAsia="Times New Roman" w:hAnsi="Times New Roman" w:cs="Times New Roman"/>
          <w:sz w:val="24"/>
          <w:szCs w:val="24"/>
        </w:rPr>
        <w:instrText xml:space="preserve"> ADDIN ZOTERO_ITEM CSL_CITATION {"citationID":"Z1GpAtL8","properties":{"formattedCitation":"(Jacoby et al. 1991; Lambert et al. 2008; Hampton et al. 2011)","plainCitation":"(Jacoby et al. 1991; Lambert et al. 2008;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R."}],"issued":{"date-parts":[["1991",7]]}}},{"id":3828,"uris":["http://zotero.org/users/2645460/items/ENA647WV"],"uri":["http://zotero.org/users/2645460/items/ENA647WV"],"itemData":{"id":3828,"type":"article-journal","abstract":"We looked for empirical relationships between periphyton biomass and recreational development in the Laurentian lakes of Quebec (Canada). We compared the response of periphyton (as chlorophyll a) o..., Nous avons recherché des relations empiriques entre la biomasse du périphyton et l’importance de la villégiature dans des lacs des Laurentides au Québec (Canada). Nous comparons la réaction du péri...","container-title":"Canadian Journal of Fisheries and Aquatic Sciences","DOI":"10.1139/f07-168","ISSN":"0706-652X","issue":"2","journalAbbreviation":"Can. J. Fish. Aquat. Sci.","page":"258-265","source":"NRC Research Press","title":"Periphyton as an early indicator of perturbation in recreational lakes","volume":"65","author":[{"family":"Lambert","given":"Daniel"},{"family":"Cattaneo","given":"Antonella"},{"family":"Carignan","given":"Richard"}],"issued":{"date-parts":[["2008",2,1]]}}},{"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E97A2F">
        <w:rPr>
          <w:rFonts w:ascii="Times New Roman" w:hAnsi="Times New Roman" w:cs="Times New Roman"/>
          <w:sz w:val="24"/>
        </w:rPr>
        <w:t>(Jacoby et al. 1991; Lambert et al. 2008; Hampton et al. 2011)</w:t>
      </w:r>
      <w:r w:rsidR="00E97A2F">
        <w:rPr>
          <w:rFonts w:ascii="Times New Roman" w:eastAsia="Times New Roman" w:hAnsi="Times New Roman" w:cs="Times New Roman"/>
          <w:sz w:val="24"/>
          <w:szCs w:val="24"/>
        </w:rPr>
        <w:fldChar w:fldCharType="end"/>
      </w:r>
      <w:r w:rsidR="00FF225E">
        <w:rPr>
          <w:rFonts w:ascii="Times New Roman" w:eastAsia="Times New Roman" w:hAnsi="Times New Roman" w:cs="Times New Roman"/>
          <w:sz w:val="24"/>
          <w:szCs w:val="24"/>
        </w:rPr>
        <w:t>. Beyond Baikal, several large, deep, oligotrophic lakes have likewise experienced localized sewage pollution with nearshore biological responses, despite pelagic</w:t>
      </w:r>
      <w:r w:rsidR="007330EB">
        <w:rPr>
          <w:rFonts w:ascii="Times New Roman" w:eastAsia="Times New Roman" w:hAnsi="Times New Roman" w:cs="Times New Roman"/>
          <w:sz w:val="24"/>
          <w:szCs w:val="24"/>
        </w:rPr>
        <w:t xml:space="preserve"> measurements</w:t>
      </w:r>
      <w:r w:rsidR="00FF225E">
        <w:rPr>
          <w:rFonts w:ascii="Times New Roman" w:eastAsia="Times New Roman" w:hAnsi="Times New Roman" w:cs="Times New Roman"/>
          <w:sz w:val="24"/>
          <w:szCs w:val="24"/>
        </w:rPr>
        <w:t xml:space="preserve"> suggesting oligotrophic stat</w:t>
      </w:r>
      <w:r w:rsidR="008B16F2">
        <w:rPr>
          <w:rFonts w:ascii="Times New Roman" w:eastAsia="Times New Roman" w:hAnsi="Times New Roman" w:cs="Times New Roman"/>
          <w:sz w:val="24"/>
          <w:szCs w:val="24"/>
        </w:rPr>
        <w:t>u</w:t>
      </w:r>
      <w:r w:rsidR="00FF225E">
        <w:rPr>
          <w:rFonts w:ascii="Times New Roman" w:eastAsia="Times New Roman" w:hAnsi="Times New Roman" w:cs="Times New Roman"/>
          <w:sz w:val="24"/>
          <w:szCs w:val="24"/>
        </w:rPr>
        <w:t xml:space="preserve">s (e.g., </w:t>
      </w:r>
      <w:r w:rsidR="006D26E7">
        <w:rPr>
          <w:rFonts w:ascii="Times New Roman" w:eastAsia="Times New Roman" w:hAnsi="Times New Roman" w:cs="Times New Roman"/>
          <w:sz w:val="24"/>
          <w:szCs w:val="24"/>
        </w:rPr>
        <w:t xml:space="preserve">Jacoby et al. 1991, </w:t>
      </w:r>
      <w:r w:rsidR="00FF225E">
        <w:rPr>
          <w:rFonts w:ascii="Times New Roman" w:eastAsia="Times New Roman" w:hAnsi="Times New Roman" w:cs="Times New Roman"/>
          <w:sz w:val="24"/>
          <w:szCs w:val="24"/>
        </w:rPr>
        <w:t>Rosenberger et al. 2008; Hampton et al., 2011).</w:t>
      </w:r>
      <w:r w:rsidR="00D37BB9">
        <w:rPr>
          <w:rFonts w:ascii="Times New Roman" w:eastAsia="Times New Roman" w:hAnsi="Times New Roman" w:cs="Times New Roman"/>
          <w:sz w:val="24"/>
          <w:szCs w:val="24"/>
        </w:rPr>
        <w:t xml:space="preserve"> </w:t>
      </w:r>
      <w:r w:rsidR="00060EB5">
        <w:rPr>
          <w:rFonts w:ascii="Times New Roman" w:eastAsia="Times New Roman" w:hAnsi="Times New Roman" w:cs="Times New Roman"/>
          <w:sz w:val="24"/>
          <w:szCs w:val="24"/>
        </w:rPr>
        <w:t xml:space="preserve">Once eutrophication of the open water has occurred, </w:t>
      </w:r>
      <w:r w:rsidR="0059652C">
        <w:rPr>
          <w:rFonts w:ascii="Times New Roman" w:eastAsia="Times New Roman" w:hAnsi="Times New Roman" w:cs="Times New Roman"/>
          <w:sz w:val="24"/>
          <w:szCs w:val="24"/>
        </w:rPr>
        <w:t xml:space="preserve">mitigation </w:t>
      </w:r>
      <w:r w:rsidR="00060EB5">
        <w:rPr>
          <w:rFonts w:ascii="Times New Roman" w:eastAsia="Times New Roman" w:hAnsi="Times New Roman" w:cs="Times New Roman"/>
          <w:sz w:val="24"/>
          <w:szCs w:val="24"/>
        </w:rPr>
        <w:t xml:space="preserve">can </w:t>
      </w:r>
      <w:r w:rsidR="00C10024">
        <w:rPr>
          <w:rFonts w:ascii="Times New Roman" w:eastAsia="Times New Roman" w:hAnsi="Times New Roman" w:cs="Times New Roman"/>
          <w:sz w:val="24"/>
          <w:szCs w:val="24"/>
        </w:rPr>
        <w:t>involve complex socio-economic factors</w:t>
      </w:r>
      <w:r w:rsidR="00060EB5">
        <w:rPr>
          <w:rFonts w:ascii="Times New Roman" w:eastAsia="Times New Roman" w:hAnsi="Times New Roman" w:cs="Times New Roman"/>
          <w:sz w:val="24"/>
          <w:szCs w:val="24"/>
        </w:rPr>
        <w:t xml:space="preserve"> </w:t>
      </w:r>
      <w:r w:rsidR="00E97A2F">
        <w:rPr>
          <w:rFonts w:ascii="Times New Roman" w:eastAsia="Times New Roman" w:hAnsi="Times New Roman" w:cs="Times New Roman"/>
          <w:sz w:val="24"/>
          <w:szCs w:val="24"/>
        </w:rPr>
        <w:fldChar w:fldCharType="begin"/>
      </w:r>
      <w:r w:rsidR="005F6DEA">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E97A2F">
        <w:rPr>
          <w:rFonts w:ascii="Times New Roman" w:hAnsi="Times New Roman" w:cs="Times New Roman"/>
          <w:sz w:val="24"/>
        </w:rPr>
        <w:t>(Carpenter et al. 1999)</w:t>
      </w:r>
      <w:r w:rsidR="00E97A2F">
        <w:rPr>
          <w:rFonts w:ascii="Times New Roman" w:eastAsia="Times New Roman" w:hAnsi="Times New Roman" w:cs="Times New Roman"/>
          <w:sz w:val="24"/>
          <w:szCs w:val="24"/>
        </w:rPr>
        <w:fldChar w:fldCharType="end"/>
      </w:r>
      <w:r w:rsidR="00C10024">
        <w:rPr>
          <w:rFonts w:ascii="Times New Roman" w:eastAsia="Times New Roman" w:hAnsi="Times New Roman" w:cs="Times New Roman"/>
          <w:sz w:val="24"/>
          <w:szCs w:val="24"/>
        </w:rPr>
        <w:t>, require system-specific information</w:t>
      </w:r>
      <w:r w:rsidR="00060EB5">
        <w:rPr>
          <w:rFonts w:ascii="Times New Roman" w:eastAsia="Times New Roman" w:hAnsi="Times New Roman" w:cs="Times New Roman"/>
          <w:sz w:val="24"/>
          <w:szCs w:val="24"/>
        </w:rPr>
        <w:t xml:space="preserve"> </w:t>
      </w:r>
      <w:r w:rsidR="00E97A2F">
        <w:rPr>
          <w:rFonts w:ascii="Times New Roman" w:eastAsia="Times New Roman" w:hAnsi="Times New Roman" w:cs="Times New Roman"/>
          <w:sz w:val="24"/>
          <w:szCs w:val="24"/>
        </w:rPr>
        <w:fldChar w:fldCharType="begin"/>
      </w:r>
      <w:r w:rsidR="00E97A2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E97A2F">
        <w:rPr>
          <w:rFonts w:ascii="Times New Roman" w:hAnsi="Times New Roman" w:cs="Times New Roman"/>
          <w:sz w:val="24"/>
        </w:rPr>
        <w:t>(Jeppesen et al. 2005)</w:t>
      </w:r>
      <w:r w:rsidR="00E97A2F">
        <w:rPr>
          <w:rFonts w:ascii="Times New Roman" w:eastAsia="Times New Roman" w:hAnsi="Times New Roman" w:cs="Times New Roman"/>
          <w:sz w:val="24"/>
          <w:szCs w:val="24"/>
        </w:rPr>
        <w:fldChar w:fldCharType="end"/>
      </w:r>
      <w:r w:rsidR="00C10024">
        <w:rPr>
          <w:rFonts w:ascii="Times New Roman" w:eastAsia="Times New Roman" w:hAnsi="Times New Roman" w:cs="Times New Roman"/>
          <w:sz w:val="24"/>
          <w:szCs w:val="24"/>
        </w:rPr>
        <w:t xml:space="preserve">, and necessitate long-term strategies </w:t>
      </w:r>
      <w:r w:rsidR="00C10024">
        <w:rPr>
          <w:rFonts w:ascii="Times New Roman" w:eastAsia="Times New Roman" w:hAnsi="Times New Roman" w:cs="Times New Roman"/>
          <w:sz w:val="24"/>
          <w:szCs w:val="24"/>
        </w:rPr>
        <w:fldChar w:fldCharType="begin"/>
      </w:r>
      <w:r w:rsidR="00C10024">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Pr>
          <w:rFonts w:ascii="Times New Roman" w:eastAsia="Times New Roman" w:hAnsi="Times New Roman" w:cs="Times New Roman"/>
          <w:sz w:val="24"/>
          <w:szCs w:val="24"/>
        </w:rPr>
        <w:fldChar w:fldCharType="separate"/>
      </w:r>
      <w:r w:rsidR="00C10024" w:rsidRPr="00984718">
        <w:rPr>
          <w:rFonts w:ascii="Times New Roman" w:hAnsi="Times New Roman" w:cs="Times New Roman"/>
          <w:sz w:val="24"/>
        </w:rPr>
        <w:t>(Tong et al. 2020)</w:t>
      </w:r>
      <w:r w:rsidR="00C10024">
        <w:rPr>
          <w:rFonts w:ascii="Times New Roman" w:eastAsia="Times New Roman" w:hAnsi="Times New Roman" w:cs="Times New Roman"/>
          <w:sz w:val="24"/>
          <w:szCs w:val="24"/>
        </w:rPr>
        <w:fldChar w:fldCharType="end"/>
      </w:r>
      <w:r w:rsidR="00060EB5">
        <w:rPr>
          <w:rFonts w:ascii="Times New Roman" w:eastAsia="Times New Roman" w:hAnsi="Times New Roman" w:cs="Times New Roman"/>
          <w:sz w:val="24"/>
          <w:szCs w:val="24"/>
        </w:rPr>
        <w:t>.</w:t>
      </w:r>
      <w:r w:rsidR="00FF225E">
        <w:rPr>
          <w:rFonts w:ascii="Times New Roman" w:eastAsia="Times New Roman" w:hAnsi="Times New Roman" w:cs="Times New Roman"/>
          <w:sz w:val="24"/>
          <w:szCs w:val="24"/>
        </w:rPr>
        <w:t xml:space="preserve"> Because</w:t>
      </w:r>
      <w:r w:rsidR="00157F57">
        <w:rPr>
          <w:rFonts w:ascii="Times New Roman" w:eastAsia="Times New Roman" w:hAnsi="Times New Roman" w:cs="Times New Roman"/>
          <w:sz w:val="24"/>
          <w:szCs w:val="24"/>
        </w:rPr>
        <w:t xml:space="preserve"> nutrients may enter systems from numerous sources</w:t>
      </w:r>
      <w:r w:rsidR="00FF225E">
        <w:rPr>
          <w:rFonts w:ascii="Times New Roman" w:eastAsia="Times New Roman" w:hAnsi="Times New Roman" w:cs="Times New Roman"/>
          <w:sz w:val="24"/>
          <w:szCs w:val="24"/>
        </w:rPr>
        <w:t>, incorporating sewage specific indicators, such as PPCPs, may be necessary</w:t>
      </w:r>
      <w:r w:rsidR="008A18BF">
        <w:rPr>
          <w:rFonts w:ascii="Times New Roman" w:eastAsia="Times New Roman" w:hAnsi="Times New Roman" w:cs="Times New Roman"/>
          <w:sz w:val="24"/>
          <w:szCs w:val="24"/>
        </w:rPr>
        <w:t xml:space="preserve">. </w:t>
      </w:r>
      <w:r w:rsidR="008B16F2">
        <w:rPr>
          <w:rFonts w:ascii="Times New Roman" w:eastAsia="Times New Roman" w:hAnsi="Times New Roman" w:cs="Times New Roman"/>
          <w:sz w:val="24"/>
          <w:szCs w:val="24"/>
        </w:rPr>
        <w:t xml:space="preserve">PPCP sampling has the </w:t>
      </w:r>
      <w:r w:rsidR="00157F57">
        <w:rPr>
          <w:rFonts w:ascii="Times New Roman" w:eastAsia="Times New Roman" w:hAnsi="Times New Roman" w:cs="Times New Roman"/>
          <w:sz w:val="24"/>
          <w:szCs w:val="24"/>
        </w:rPr>
        <w:t>potential</w:t>
      </w:r>
      <w:r w:rsidR="0059652C">
        <w:rPr>
          <w:rFonts w:ascii="Times New Roman" w:eastAsia="Times New Roman" w:hAnsi="Times New Roman" w:cs="Times New Roman"/>
          <w:sz w:val="24"/>
          <w:szCs w:val="24"/>
        </w:rPr>
        <w:t xml:space="preserve"> </w:t>
      </w:r>
      <w:r w:rsidR="008B16F2">
        <w:rPr>
          <w:rFonts w:ascii="Times New Roman" w:eastAsia="Times New Roman" w:hAnsi="Times New Roman" w:cs="Times New Roman"/>
          <w:sz w:val="24"/>
          <w:szCs w:val="24"/>
        </w:rPr>
        <w:t xml:space="preserve">to not only </w:t>
      </w:r>
      <w:r w:rsidR="0059652C">
        <w:rPr>
          <w:rFonts w:ascii="Times New Roman" w:eastAsia="Times New Roman" w:hAnsi="Times New Roman" w:cs="Times New Roman"/>
          <w:sz w:val="24"/>
          <w:szCs w:val="24"/>
        </w:rPr>
        <w:t xml:space="preserve">identify </w:t>
      </w:r>
      <w:r w:rsidR="008B16F2">
        <w:rPr>
          <w:rFonts w:ascii="Times New Roman" w:eastAsia="Times New Roman" w:hAnsi="Times New Roman" w:cs="Times New Roman"/>
          <w:sz w:val="24"/>
          <w:szCs w:val="24"/>
        </w:rPr>
        <w:t xml:space="preserve">sewage-associated </w:t>
      </w:r>
      <w:r w:rsidR="00155633">
        <w:rPr>
          <w:rFonts w:ascii="Times New Roman" w:eastAsia="Times New Roman" w:hAnsi="Times New Roman" w:cs="Times New Roman"/>
          <w:sz w:val="24"/>
          <w:szCs w:val="24"/>
        </w:rPr>
        <w:t xml:space="preserve">nutrient </w:t>
      </w:r>
      <w:r w:rsidR="008B16F2">
        <w:rPr>
          <w:rFonts w:ascii="Times New Roman" w:eastAsia="Times New Roman" w:hAnsi="Times New Roman" w:cs="Times New Roman"/>
          <w:sz w:val="24"/>
          <w:szCs w:val="24"/>
        </w:rPr>
        <w:lastRenderedPageBreak/>
        <w:t xml:space="preserve">pollution but also </w:t>
      </w:r>
      <w:r w:rsidR="0059652C">
        <w:rPr>
          <w:rFonts w:ascii="Times New Roman" w:eastAsia="Times New Roman" w:hAnsi="Times New Roman" w:cs="Times New Roman"/>
          <w:sz w:val="24"/>
          <w:szCs w:val="24"/>
        </w:rPr>
        <w:t xml:space="preserve">assess </w:t>
      </w:r>
      <w:r w:rsidR="008B16F2">
        <w:rPr>
          <w:rFonts w:ascii="Times New Roman" w:eastAsia="Times New Roman" w:hAnsi="Times New Roman" w:cs="Times New Roman"/>
          <w:sz w:val="24"/>
          <w:szCs w:val="24"/>
        </w:rPr>
        <w:t xml:space="preserve">heterogeneities in sewage </w:t>
      </w:r>
      <w:r w:rsidR="003952A3">
        <w:rPr>
          <w:rFonts w:ascii="Times New Roman" w:eastAsia="Times New Roman" w:hAnsi="Times New Roman" w:cs="Times New Roman"/>
          <w:sz w:val="24"/>
          <w:szCs w:val="24"/>
        </w:rPr>
        <w:t>loading</w:t>
      </w:r>
      <w:r w:rsidR="008B16F2">
        <w:rPr>
          <w:rFonts w:ascii="Times New Roman" w:eastAsia="Times New Roman" w:hAnsi="Times New Roman" w:cs="Times New Roman"/>
          <w:sz w:val="24"/>
          <w:szCs w:val="24"/>
        </w:rPr>
        <w:t xml:space="preserve"> along </w:t>
      </w:r>
      <w:r w:rsidR="003952A3">
        <w:rPr>
          <w:rFonts w:ascii="Times New Roman" w:eastAsia="Times New Roman" w:hAnsi="Times New Roman" w:cs="Times New Roman"/>
          <w:sz w:val="24"/>
          <w:szCs w:val="24"/>
        </w:rPr>
        <w:t>a</w:t>
      </w:r>
      <w:r w:rsidR="008B16F2">
        <w:rPr>
          <w:rFonts w:ascii="Times New Roman" w:eastAsia="Times New Roman" w:hAnsi="Times New Roman" w:cs="Times New Roman"/>
          <w:sz w:val="24"/>
          <w:szCs w:val="24"/>
        </w:rPr>
        <w:t xml:space="preserve"> shoreline</w:t>
      </w:r>
      <w:r w:rsidR="003952A3">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When PPCP data are paired with co-located benthic community composition and food</w:t>
      </w:r>
      <w:r w:rsidR="00157F57">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Pr>
          <w:rFonts w:ascii="Times New Roman" w:eastAsia="Times New Roman" w:hAnsi="Times New Roman" w:cs="Times New Roman"/>
          <w:sz w:val="24"/>
          <w:szCs w:val="24"/>
        </w:rPr>
        <w:t>Across larger spatial and temporal scales, t</w:t>
      </w:r>
      <w:r w:rsidR="00C10024">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p>
    <w:p w14:paraId="01B8D361" w14:textId="4723DECE" w:rsidR="00715D55" w:rsidRDefault="00D8535D">
      <w:pPr>
        <w:rPr>
          <w:rFonts w:ascii="Times New Roman" w:eastAsia="Times New Roman" w:hAnsi="Times New Roman" w:cs="Times New Roman"/>
          <w:sz w:val="24"/>
          <w:szCs w:val="24"/>
        </w:rPr>
      </w:pPr>
      <w:r>
        <w:br w:type="page"/>
      </w:r>
    </w:p>
    <w:p w14:paraId="2A91EE81" w14:textId="77777777" w:rsidR="00715D55" w:rsidRDefault="00715D55">
      <w:pPr>
        <w:rPr>
          <w:rFonts w:ascii="Times New Roman" w:eastAsia="Times New Roman" w:hAnsi="Times New Roman" w:cs="Times New Roman"/>
          <w:sz w:val="24"/>
          <w:szCs w:val="24"/>
        </w:rPr>
      </w:pPr>
    </w:p>
    <w:p w14:paraId="3B77A288" w14:textId="77777777" w:rsidR="00715D55" w:rsidRDefault="00D8535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Works Cited</w:t>
      </w:r>
    </w:p>
    <w:p w14:paraId="77A319D0" w14:textId="77777777" w:rsidR="00715D55" w:rsidRPr="00A92B32" w:rsidRDefault="00715D55">
      <w:pPr>
        <w:spacing w:line="240" w:lineRule="auto"/>
        <w:jc w:val="center"/>
        <w:rPr>
          <w:rFonts w:ascii="Times New Roman" w:eastAsia="Times New Roman" w:hAnsi="Times New Roman" w:cs="Times New Roman"/>
          <w:sz w:val="24"/>
          <w:szCs w:val="24"/>
        </w:rPr>
      </w:pPr>
    </w:p>
    <w:p w14:paraId="49EC95A3" w14:textId="77777777" w:rsidR="007B22EC" w:rsidRDefault="00A92B32" w:rsidP="007B22EC">
      <w:pPr>
        <w:pStyle w:val="Bibliography"/>
      </w:pPr>
      <w:r w:rsidRPr="00A92B32">
        <w:fldChar w:fldCharType="begin"/>
      </w:r>
      <w:r w:rsidR="003E64B9">
        <w:instrText xml:space="preserve"> ADDIN ZOTERO_BIBL {"uncited":[],"omitted":[],"custom":[]} CSL_BIBLIOGRAPHY </w:instrText>
      </w:r>
      <w:r w:rsidRPr="00A92B32">
        <w:fldChar w:fldCharType="separate"/>
      </w:r>
      <w:r w:rsidR="007B22EC">
        <w:t xml:space="preserve">Anderson, M. J. 2001. A new method for non-parametric multivariate analysis of variance. Austral Ecology </w:t>
      </w:r>
      <w:r w:rsidR="007B22EC">
        <w:rPr>
          <w:b/>
          <w:bCs/>
        </w:rPr>
        <w:t>26</w:t>
      </w:r>
      <w:r w:rsidR="007B22EC">
        <w:t>: 32–46. doi:10.1111/j.1442-9993.2001.01070.pp.x</w:t>
      </w:r>
    </w:p>
    <w:p w14:paraId="14356DC0" w14:textId="77777777" w:rsidR="007B22EC" w:rsidRDefault="007B22EC" w:rsidP="007B22EC">
      <w:pPr>
        <w:pStyle w:val="Bibliography"/>
      </w:pPr>
      <w:r>
        <w:t xml:space="preserve">Andersson, E., and A.-K. Brunberg. 2006. Inorganic nutrient acquisition in a shallow clearwater lake – dominance of benthic microbiota. Aquatic Sciences </w:t>
      </w:r>
      <w:r>
        <w:rPr>
          <w:b/>
          <w:bCs/>
        </w:rPr>
        <w:t>68</w:t>
      </w:r>
      <w:r>
        <w:t>: 172–180. doi:10.1007/s00027-006-0805-x</w:t>
      </w:r>
    </w:p>
    <w:p w14:paraId="60C028ED" w14:textId="77777777" w:rsidR="007B22EC" w:rsidRDefault="007B22EC" w:rsidP="007B22EC">
      <w:pPr>
        <w:pStyle w:val="Bibliography"/>
      </w:pPr>
      <w:r>
        <w:t xml:space="preserve">Barnes, D. K. A., F. Galgani, R. C. Thompson, and M. Barlaz. 2009. Accumulation and fragmentation of plastic debris in global environments. Philos Trans R Soc Lond B Biol Sci </w:t>
      </w:r>
      <w:r>
        <w:rPr>
          <w:b/>
          <w:bCs/>
        </w:rPr>
        <w:t>364</w:t>
      </w:r>
      <w:r>
        <w:t>: 1985–1998. doi:10.1098/rstb.2008.0205</w:t>
      </w:r>
    </w:p>
    <w:p w14:paraId="46EF058E" w14:textId="77777777" w:rsidR="007B22EC" w:rsidRDefault="007B22EC" w:rsidP="007B22EC">
      <w:pPr>
        <w:pStyle w:val="Bibliography"/>
      </w:pPr>
      <w:r>
        <w:t xml:space="preserve">Bendz, D., N. A. Paxéus, T. R. Ginn, and F. J. Loge. 2005. Occurrence and fate of pharmaceutically active compounds in the environment, a case study: Höje River in Sweden. Journal of Hazardous Materials </w:t>
      </w:r>
      <w:r>
        <w:rPr>
          <w:b/>
          <w:bCs/>
        </w:rPr>
        <w:t>122</w:t>
      </w:r>
      <w:r>
        <w:t>: 195–204. doi:10.1016/j.jhazmat.2005.03.012</w:t>
      </w:r>
    </w:p>
    <w:p w14:paraId="5AB50348" w14:textId="77777777" w:rsidR="007B22EC" w:rsidRDefault="007B22EC" w:rsidP="007B22EC">
      <w:pPr>
        <w:pStyle w:val="Bibliography"/>
      </w:pPr>
      <w:r>
        <w:t xml:space="preserve">Brandon, J. A., A. Freibott, and L. M. Sala. 2020. Patterns of suspended and salp-ingested microplastic debris in the North Pacific investigated with epifluorescence microscopy. Limnology and Oceanography Letters </w:t>
      </w:r>
      <w:r>
        <w:rPr>
          <w:b/>
          <w:bCs/>
        </w:rPr>
        <w:t>5</w:t>
      </w:r>
      <w:r>
        <w:t>: 46–53. doi:10.1002/lol2.10127</w:t>
      </w:r>
    </w:p>
    <w:p w14:paraId="6D4BD42B" w14:textId="77777777" w:rsidR="007B22EC" w:rsidRDefault="007B22EC" w:rsidP="007B22EC">
      <w:pPr>
        <w:pStyle w:val="Bibliography"/>
      </w:pPr>
      <w:r>
        <w:t xml:space="preserve">Brandon, J., M. Goldstein, and M. D. Ohman. 2016. Long-term aging and degradation of microplastic particles: Comparing in situ oceanic and experimental weathering patterns. Marine Pollution Bulletin </w:t>
      </w:r>
      <w:r>
        <w:rPr>
          <w:b/>
          <w:bCs/>
        </w:rPr>
        <w:t>110</w:t>
      </w:r>
      <w:r>
        <w:t>: 299–308. doi:10.1016/j.marpolbul.2016.06.048</w:t>
      </w:r>
    </w:p>
    <w:p w14:paraId="11176EDC" w14:textId="77777777" w:rsidR="007B22EC" w:rsidRDefault="007B22EC" w:rsidP="007B22EC">
      <w:pPr>
        <w:pStyle w:val="Bibliography"/>
      </w:pPr>
      <w:r>
        <w:t xml:space="preserve">Camilleri, A. C., and T. Ozersky. 2019. Large variation in periphyton δ13C and δ15N values in the upper Great Lakes: Correlates and implications. Journal of Great Lakes Research </w:t>
      </w:r>
      <w:r>
        <w:rPr>
          <w:b/>
          <w:bCs/>
        </w:rPr>
        <w:t>45</w:t>
      </w:r>
      <w:r>
        <w:t>: 986–990. doi:10.1016/j.jglr.2019.06.003</w:t>
      </w:r>
    </w:p>
    <w:p w14:paraId="4B049D80" w14:textId="77777777" w:rsidR="007B22EC" w:rsidRDefault="007B22EC" w:rsidP="007B22EC">
      <w:pPr>
        <w:pStyle w:val="Bibliography"/>
      </w:pPr>
      <w:r>
        <w:t xml:space="preserve">Carpenter, S. R., D. Ludwig, and W. A. Brock. 1999. Management of Eutrophication for Lakes Subject to Potentially Irreversible Change. Ecological Applications </w:t>
      </w:r>
      <w:r>
        <w:rPr>
          <w:b/>
          <w:bCs/>
        </w:rPr>
        <w:t>9</w:t>
      </w:r>
      <w:r>
        <w:t>: 751–771. doi:10.2307/2641327</w:t>
      </w:r>
    </w:p>
    <w:p w14:paraId="0B1B1E74" w14:textId="77777777" w:rsidR="007B22EC" w:rsidRDefault="007B22EC" w:rsidP="007B22EC">
      <w:pPr>
        <w:pStyle w:val="Bibliography"/>
      </w:pPr>
      <w:r>
        <w:lastRenderedPageBreak/>
        <w:t xml:space="preserve">Castell, J. D., E. J. Kennedy, S. M. C. Robinson, G. J. Parsons, T. J. Blair, and E. Gonzalez-Duran. 2004. Effect of dietary lipids on fatty acid composition and metabolism in juvenile green sea urchins (Strongylocentrotus droebachiensis). Aquaculture </w:t>
      </w:r>
      <w:r>
        <w:rPr>
          <w:b/>
          <w:bCs/>
        </w:rPr>
        <w:t>242</w:t>
      </w:r>
      <w:r>
        <w:t>: 417–435. doi:10.1016/j.aquaculture.2003.11.003</w:t>
      </w:r>
    </w:p>
    <w:p w14:paraId="2A6C11A6" w14:textId="77777777" w:rsidR="007B22EC" w:rsidRDefault="007B22EC" w:rsidP="007B22EC">
      <w:pPr>
        <w:pStyle w:val="Bibliography"/>
      </w:pPr>
      <w:r>
        <w:t xml:space="preserve">Chang, H.-Y., S.-H. Wu, K.-T. Shao, and others. 2012. Longitudinal variation in food sources and their use by aquatic fauna along a subtropical river in Taiwan. Freshwater Biology </w:t>
      </w:r>
      <w:r>
        <w:rPr>
          <w:b/>
          <w:bCs/>
        </w:rPr>
        <w:t>57</w:t>
      </w:r>
      <w:r>
        <w:t>: 1839–1853. doi:10.1111/j.1365-2427.2012.02843.x</w:t>
      </w:r>
    </w:p>
    <w:p w14:paraId="0EEDC80D" w14:textId="77777777" w:rsidR="007B22EC" w:rsidRDefault="007B22EC" w:rsidP="007B22EC">
      <w:pPr>
        <w:pStyle w:val="Bibliography"/>
      </w:pPr>
      <w:r>
        <w:t xml:space="preserve">Cole, M. L., I. Valiela, K. D. Kroeger, and others. 2004. Assessment of a delta15N isotopic method to indicate anthropogenic eutrophication in aquatic ecosystems. J. Environ. Qual. </w:t>
      </w:r>
      <w:r>
        <w:rPr>
          <w:b/>
          <w:bCs/>
        </w:rPr>
        <w:t>33</w:t>
      </w:r>
      <w:r>
        <w:t>: 124–132. doi:10.2134/jeq2004.1240</w:t>
      </w:r>
    </w:p>
    <w:p w14:paraId="53205DC8" w14:textId="77777777" w:rsidR="007B22EC" w:rsidRDefault="007B22EC" w:rsidP="007B22EC">
      <w:pPr>
        <w:pStyle w:val="Bibliography"/>
      </w:pPr>
      <w:r>
        <w:t xml:space="preserve">Costanzo, S. D., M. J. O’Donohue, W. C. Dennison, N. R. Loneragan, and M. Thomas. 2001. A New Approach for Detecting and Mapping Sewage Impacts. Marine Pollution Bulletin </w:t>
      </w:r>
      <w:r>
        <w:rPr>
          <w:b/>
          <w:bCs/>
        </w:rPr>
        <w:t>42</w:t>
      </w:r>
      <w:r>
        <w:t>: 149–156. doi:10.1016/S0025-326X(00)00125-9</w:t>
      </w:r>
    </w:p>
    <w:p w14:paraId="1BBAB14D" w14:textId="77777777" w:rsidR="007B22EC" w:rsidRDefault="007B22EC" w:rsidP="007B22EC">
      <w:pPr>
        <w:pStyle w:val="Bibliography"/>
      </w:pPr>
      <w:r>
        <w:t xml:space="preserve">Craine, J. M., A. J. Elmore, L. Wang, and others. 2018. Isotopic evidence for oligotrophication of terrestrial ecosystems. Nature Ecology &amp; Evolution </w:t>
      </w:r>
      <w:r>
        <w:rPr>
          <w:b/>
          <w:bCs/>
        </w:rPr>
        <w:t>2</w:t>
      </w:r>
      <w:r>
        <w:t>: 1735–1744. doi:10.1038/s41559-018-0694-0</w:t>
      </w:r>
    </w:p>
    <w:p w14:paraId="6430A32C" w14:textId="77777777" w:rsidR="007B22EC" w:rsidRDefault="007B22EC" w:rsidP="007B22EC">
      <w:pPr>
        <w:pStyle w:val="Bibliography"/>
      </w:pPr>
      <w:r>
        <w:t xml:space="preserve">Czekalski, N., R. Sigdel, J. Birtel, B. Matthews, and H. Bürgmann. 2015. Does human activity impact the natural antibiotic resistance background? Abundance of antibiotic resistance genes in 21 Swiss lakes. Environment International </w:t>
      </w:r>
      <w:r>
        <w:rPr>
          <w:b/>
          <w:bCs/>
        </w:rPr>
        <w:t>81</w:t>
      </w:r>
      <w:r>
        <w:t>: 45–55. doi:10.1016/j.envint.2015.04.005</w:t>
      </w:r>
    </w:p>
    <w:p w14:paraId="38F0C4C6" w14:textId="77777777" w:rsidR="007B22EC" w:rsidRDefault="007B22EC" w:rsidP="007B22EC">
      <w:pPr>
        <w:pStyle w:val="Bibliography"/>
      </w:pPr>
      <w:r>
        <w:t xml:space="preserve">Dalsgaard, J., M. St. John, G. Kattner, D. Müller-Navarra, and W. Hagen. 2003. Fatty acid trophic markers in the pelagic marine environment, p. 225–340. </w:t>
      </w:r>
      <w:r>
        <w:rPr>
          <w:i/>
          <w:iCs/>
        </w:rPr>
        <w:t>In</w:t>
      </w:r>
      <w:r>
        <w:t xml:space="preserve"> Advances in Marine Biology. Elsevier.</w:t>
      </w:r>
    </w:p>
    <w:p w14:paraId="07B9A817" w14:textId="77777777" w:rsidR="007B22EC" w:rsidRDefault="007B22EC" w:rsidP="007B22EC">
      <w:pPr>
        <w:pStyle w:val="Bibliography"/>
      </w:pPr>
      <w:r>
        <w:t xml:space="preserve">Desvilettes, Ch., G. Bourdier, and J. Ch. Breton. 1997. On the occurrence of a possible bioconversion of linolenic acid into docosahexaenoic acid by the copepod </w:t>
      </w:r>
      <w:r>
        <w:rPr>
          <w:i/>
          <w:iCs/>
        </w:rPr>
        <w:t>Eucyclops serrulatus</w:t>
      </w:r>
      <w:r>
        <w:t xml:space="preserve"> fed on microalgae. J Plankton Res </w:t>
      </w:r>
      <w:r>
        <w:rPr>
          <w:b/>
          <w:bCs/>
        </w:rPr>
        <w:t>19</w:t>
      </w:r>
      <w:r>
        <w:t>: 273–278. doi:10.1093/plankt/19.2.273</w:t>
      </w:r>
    </w:p>
    <w:p w14:paraId="78722AC2" w14:textId="77777777" w:rsidR="007B22EC" w:rsidRDefault="007B22EC" w:rsidP="007B22EC">
      <w:pPr>
        <w:pStyle w:val="Bibliography"/>
      </w:pPr>
      <w:r>
        <w:lastRenderedPageBreak/>
        <w:t xml:space="preserve">Eerkes-Medrano, D., R. C. Thompson, and D. C. Aldridge. 2015. Microplastics in freshwater systems: A review of the emerging threats, identification of knowledge gaps and prioritisation of research needs. Water Research </w:t>
      </w:r>
      <w:r>
        <w:rPr>
          <w:b/>
          <w:bCs/>
        </w:rPr>
        <w:t>75</w:t>
      </w:r>
      <w:r>
        <w:t>: 63–82. doi:10.1016/j.watres.2015.02.012</w:t>
      </w:r>
    </w:p>
    <w:p w14:paraId="4EDF3B5A" w14:textId="77777777" w:rsidR="007B22EC" w:rsidRDefault="007B22EC" w:rsidP="007B22EC">
      <w:pPr>
        <w:pStyle w:val="Bibliography"/>
      </w:pPr>
      <w:r>
        <w:t xml:space="preserve">Focazio, M. J., D. W. Kolpin, K. K. Barnes, E. T. Furlong, M. T. Meyer, S. D. Zaugg, L. B. Barber, and M. E. Thurman. 2008. A national reconnaissance for pharmaceuticals and other organic wastewater contaminants in the United States - II) Untreated drinking water sources. SCIENCE OF THE TOTAL ENVIRONMENT </w:t>
      </w:r>
      <w:r>
        <w:rPr>
          <w:b/>
          <w:bCs/>
        </w:rPr>
        <w:t>402</w:t>
      </w:r>
      <w:r>
        <w:t>: 201–216. doi:10.1016/j.scitotenv.2008.02.021</w:t>
      </w:r>
    </w:p>
    <w:p w14:paraId="64F4D4AB" w14:textId="77777777" w:rsidR="007B22EC" w:rsidRDefault="007B22EC" w:rsidP="007B22EC">
      <w:pPr>
        <w:pStyle w:val="Bibliography"/>
      </w:pPr>
      <w:r>
        <w:t xml:space="preserve">Free, C. M., O. P. Jensen, S. A. Mason, M. Eriksen, N. J. Williamson, and B. Boldgiv. 2014. High-levels of microplastic pollution in a large, remote, mountain lake. Marine Pollution Bulletin </w:t>
      </w:r>
      <w:r>
        <w:rPr>
          <w:b/>
          <w:bCs/>
        </w:rPr>
        <w:t>85</w:t>
      </w:r>
      <w:r>
        <w:t>: 156–163. doi:10.1016/j.marpolbul.2014.06.001</w:t>
      </w:r>
    </w:p>
    <w:p w14:paraId="1F8F9052" w14:textId="77777777" w:rsidR="007B22EC" w:rsidRDefault="007B22EC" w:rsidP="007B22EC">
      <w:pPr>
        <w:pStyle w:val="Bibliography"/>
      </w:pPr>
      <w:r>
        <w:t xml:space="preserve">Galloway, A. W. E., and M. Winder. 2015. Partitioning the Relative Importance of Phylogeny and Environmental Conditions on Phytoplankton Fatty Acids. PLOS ONE </w:t>
      </w:r>
      <w:r>
        <w:rPr>
          <w:b/>
          <w:bCs/>
        </w:rPr>
        <w:t>10</w:t>
      </w:r>
      <w:r>
        <w:t>: e0130053. doi:10.1371/journal.pone.0130053</w:t>
      </w:r>
    </w:p>
    <w:p w14:paraId="61A0585A" w14:textId="77777777" w:rsidR="007B22EC" w:rsidRDefault="007B22EC" w:rsidP="007B22EC">
      <w:pPr>
        <w:pStyle w:val="Bibliography"/>
      </w:pPr>
      <w:r>
        <w:t xml:space="preserve">Galloway, J. N., F. J. Dentener, D. G. Capone, and others. 2004. Nitrogen Cycles: Past, Present, and Future. Biogeochemistry </w:t>
      </w:r>
      <w:r>
        <w:rPr>
          <w:b/>
          <w:bCs/>
        </w:rPr>
        <w:t>70</w:t>
      </w:r>
      <w:r>
        <w:t>: 153–226. doi:10.1007/s10533-004-0370-0</w:t>
      </w:r>
    </w:p>
    <w:p w14:paraId="5F6A683C" w14:textId="77777777" w:rsidR="007B22EC" w:rsidRDefault="007B22EC" w:rsidP="007B22EC">
      <w:pPr>
        <w:pStyle w:val="Bibliography"/>
      </w:pPr>
      <w:r>
        <w:t xml:space="preserve">Gartner, A., P. Lavery, and A. J. Smit. 2002. Use of delta N-15 signatures of different functional forms of macroalgae and filter-feeders to reveal temporal and spatial patterns in sewage dispersal. Mar. Ecol.-Prog. Ser. </w:t>
      </w:r>
      <w:r>
        <w:rPr>
          <w:b/>
          <w:bCs/>
        </w:rPr>
        <w:t>235</w:t>
      </w:r>
      <w:r>
        <w:t>: 63–73. doi:10.3354/meps235063</w:t>
      </w:r>
    </w:p>
    <w:p w14:paraId="102DA316" w14:textId="77777777" w:rsidR="007B22EC" w:rsidRDefault="007B22EC" w:rsidP="007B22EC">
      <w:pPr>
        <w:pStyle w:val="Bibliography"/>
      </w:pPr>
      <w:r>
        <w:t xml:space="preserve">Green, D. S. 2016. Effects of microplastics on European flat oysters, Ostrea edulis and their associated benthic communities. Environmental Pollution </w:t>
      </w:r>
      <w:r>
        <w:rPr>
          <w:b/>
          <w:bCs/>
        </w:rPr>
        <w:t>216</w:t>
      </w:r>
      <w:r>
        <w:t>: 95–103. doi:10.1016/j.envpol.2016.05.043</w:t>
      </w:r>
    </w:p>
    <w:p w14:paraId="41D63BF0" w14:textId="77777777" w:rsidR="007B22EC" w:rsidRDefault="007B22EC" w:rsidP="007B22EC">
      <w:pPr>
        <w:pStyle w:val="Bibliography"/>
      </w:pPr>
      <w:r>
        <w:t xml:space="preserve">Guzzo, M. M., G. D. Haffner, S. Sorge, S. A. Rush, and A. T. Fisk. 2011. Spatial and temporal variabilities of δ13C and δ15N within lower trophic levels of a large lake: implications for </w:t>
      </w:r>
      <w:r>
        <w:lastRenderedPageBreak/>
        <w:t xml:space="preserve">estimating trophic relationships of consumers. Hydrobiologia </w:t>
      </w:r>
      <w:r>
        <w:rPr>
          <w:b/>
          <w:bCs/>
        </w:rPr>
        <w:t>675</w:t>
      </w:r>
      <w:r>
        <w:t>: 41–53. doi:10.1007/s10750-011-0794-1</w:t>
      </w:r>
    </w:p>
    <w:p w14:paraId="52C641D3" w14:textId="77777777" w:rsidR="007B22EC" w:rsidRDefault="007B22EC" w:rsidP="007B22EC">
      <w:pPr>
        <w:pStyle w:val="Bibliography"/>
      </w:pPr>
      <w:r>
        <w:t xml:space="preserve">Hadwen, W. L., and S. E. Bunn. 2005. Food web responses to low-level nutrient and^ 1^ 5N-tracer additions in the littoral zone of an oligotrophic dune lake. Limnology and Oceanography </w:t>
      </w:r>
      <w:r>
        <w:rPr>
          <w:b/>
          <w:bCs/>
        </w:rPr>
        <w:t>50</w:t>
      </w:r>
      <w:r>
        <w:t>: 1096.</w:t>
      </w:r>
    </w:p>
    <w:p w14:paraId="1AD81B1D" w14:textId="77777777" w:rsidR="007B22EC" w:rsidRDefault="007B22EC" w:rsidP="007B22EC">
      <w:pPr>
        <w:pStyle w:val="Bibliography"/>
      </w:pPr>
      <w:r>
        <w:t xml:space="preserve">Hampton, S. E., S. C. Fradkin, P. R. Leavitt, and E. E. Rosenberger. 2011. Disproportionate importance of nearshore habitat for the food web of a deep oligotrophic lake. Marine and Freshwater Research </w:t>
      </w:r>
      <w:r>
        <w:rPr>
          <w:b/>
          <w:bCs/>
        </w:rPr>
        <w:t>62</w:t>
      </w:r>
      <w:r>
        <w:t>: 350. doi:10.1071/MF10229</w:t>
      </w:r>
    </w:p>
    <w:p w14:paraId="6F94EABE" w14:textId="77777777" w:rsidR="007B22EC" w:rsidRDefault="007B22EC" w:rsidP="007B22EC">
      <w:pPr>
        <w:pStyle w:val="Bibliography"/>
      </w:pPr>
      <w:r>
        <w:t xml:space="preserve">Hampton, S. E., S. McGowan, T. Ozersky, and others. 2018. Recent ecological change in ancient lakes. Limnology and Oceanography </w:t>
      </w:r>
      <w:r>
        <w:rPr>
          <w:b/>
          <w:bCs/>
        </w:rPr>
        <w:t>63</w:t>
      </w:r>
      <w:r>
        <w:t>: 2277–2304. doi:10.1002/lno.10938</w:t>
      </w:r>
    </w:p>
    <w:p w14:paraId="3EFE789B" w14:textId="77777777" w:rsidR="007B22EC" w:rsidRDefault="007B22EC" w:rsidP="007B22EC">
      <w:pPr>
        <w:pStyle w:val="Bibliography"/>
      </w:pPr>
      <w:r>
        <w:t xml:space="preserve">Hiltunen, M., M. Honkanen, S. Taipale, U. Strandberg, and P. Kankaala. 2017. Trophic upgrading via the microbial food web may link terrestrial dissolved organic matter to Daphnia. J Plankton Res </w:t>
      </w:r>
      <w:r>
        <w:rPr>
          <w:b/>
          <w:bCs/>
        </w:rPr>
        <w:t>39</w:t>
      </w:r>
      <w:r>
        <w:t>: 861–869. doi:10.1093/plankt/fbx050</w:t>
      </w:r>
    </w:p>
    <w:p w14:paraId="43659645" w14:textId="77777777" w:rsidR="007B22EC" w:rsidRDefault="007B22EC" w:rsidP="007B22EC">
      <w:pPr>
        <w:pStyle w:val="Bibliography"/>
      </w:pPr>
      <w:r>
        <w:t xml:space="preserve">Hollingsworth, R. G., J. W. Armstrong, and E. Campbell. 2002. Caffeine as a repellent for slugs and snails. Nature </w:t>
      </w:r>
      <w:r>
        <w:rPr>
          <w:b/>
          <w:bCs/>
        </w:rPr>
        <w:t>417</w:t>
      </w:r>
      <w:r>
        <w:t>: 915–916. doi:10.1038/417915a</w:t>
      </w:r>
    </w:p>
    <w:p w14:paraId="2B42A53E" w14:textId="77777777" w:rsidR="007B22EC" w:rsidRDefault="007B22EC" w:rsidP="007B22EC">
      <w:pPr>
        <w:pStyle w:val="Bibliography"/>
      </w:pPr>
      <w:r>
        <w:t>Interfax-Tourism. 2018. Байкал с января по август 2018 года посетили 1,2 миллиона туристов (1.2 million tourists vistied Baikal from January through August 2018). Interfax-Tourism, October 25</w:t>
      </w:r>
    </w:p>
    <w:p w14:paraId="36C9FCA3" w14:textId="77777777" w:rsidR="007B22EC" w:rsidRDefault="007B22EC" w:rsidP="007B22EC">
      <w:pPr>
        <w:pStyle w:val="Bibliography"/>
      </w:pPr>
      <w:r>
        <w:t xml:space="preserve">Iverson, S. J., C. Field, W. D. Bowen, and W. Blanchard. 2004. Quantitative Fatty Acid Signature Analysis: A New Method of Estimating Predator Diets. Ecological Monographs </w:t>
      </w:r>
      <w:r>
        <w:rPr>
          <w:b/>
          <w:bCs/>
        </w:rPr>
        <w:t>74</w:t>
      </w:r>
      <w:r>
        <w:t>: 211–235. doi:10.1890/02-4105</w:t>
      </w:r>
    </w:p>
    <w:p w14:paraId="7DEDCD22" w14:textId="77777777" w:rsidR="007B22EC" w:rsidRDefault="007B22EC" w:rsidP="007B22EC">
      <w:pPr>
        <w:pStyle w:val="Bibliography"/>
      </w:pPr>
      <w:r>
        <w:t xml:space="preserve">Jacoby, J. M., D. D. Bouchard, and C. R. Patmont. 1991. Response of Periphyton to Nutrient Enrichment in Lake Chelan, WA. Lake and Reservoir Management </w:t>
      </w:r>
      <w:r>
        <w:rPr>
          <w:b/>
          <w:bCs/>
        </w:rPr>
        <w:t>7</w:t>
      </w:r>
      <w:r>
        <w:t>: 33–43. doi:10.1080/07438149109354252</w:t>
      </w:r>
    </w:p>
    <w:p w14:paraId="26E37BFA" w14:textId="77777777" w:rsidR="007B22EC" w:rsidRDefault="007B22EC" w:rsidP="007B22EC">
      <w:pPr>
        <w:pStyle w:val="Bibliography"/>
      </w:pPr>
      <w:r>
        <w:lastRenderedPageBreak/>
        <w:t xml:space="preserve">Jeppesen, E., M. Søndergaard, J. P. Jensen, and others. 2005. Lake responses to reduced nutrient loading – an analysis of contemporary long-term data from 35 case studies. Freshwater Biology </w:t>
      </w:r>
      <w:r>
        <w:rPr>
          <w:b/>
          <w:bCs/>
        </w:rPr>
        <w:t>50</w:t>
      </w:r>
      <w:r>
        <w:t>: 1747–1771. doi:10.1111/j.1365-2427.2005.01415.x</w:t>
      </w:r>
    </w:p>
    <w:p w14:paraId="0017EB95" w14:textId="77777777" w:rsidR="007B22EC" w:rsidRDefault="007B22EC" w:rsidP="007B22EC">
      <w:pPr>
        <w:pStyle w:val="Bibliography"/>
      </w:pPr>
      <w:r>
        <w:t>Johnson, R. A., and D. V. Wichern. 2007. Applied Multivariate Statistical Analysis, 6th ed. Prentice Hall.</w:t>
      </w:r>
    </w:p>
    <w:p w14:paraId="30B56ABA" w14:textId="77777777" w:rsidR="007B22EC" w:rsidRDefault="007B22EC" w:rsidP="007B22EC">
      <w:pPr>
        <w:pStyle w:val="Bibliography"/>
      </w:pPr>
      <w:r>
        <w:t>Kaufman, L., and P. J. Rousseeuw. 2005. Finding Groups in Data: An Introduction to Cluster Analysis, 1st Edition. Wiley-Interscience.</w:t>
      </w:r>
    </w:p>
    <w:p w14:paraId="3ACC32DF" w14:textId="77777777" w:rsidR="007B22EC" w:rsidRDefault="007B22EC" w:rsidP="007B22EC">
      <w:pPr>
        <w:pStyle w:val="Bibliography"/>
      </w:pPr>
      <w:r>
        <w:t xml:space="preserve">Kelly, J. R., and R. E. Scheibling. 2012. Fatty acids as dietary tracers in benthic food webs. Marine Ecology Progress Series </w:t>
      </w:r>
      <w:r>
        <w:rPr>
          <w:b/>
          <w:bCs/>
        </w:rPr>
        <w:t>446</w:t>
      </w:r>
      <w:r>
        <w:t>: 1–22. doi:10.3354/meps09559</w:t>
      </w:r>
    </w:p>
    <w:p w14:paraId="46C85932" w14:textId="77777777" w:rsidR="007B22EC" w:rsidRDefault="007B22EC" w:rsidP="007B22EC">
      <w:pPr>
        <w:pStyle w:val="Bibliography"/>
      </w:pPr>
      <w:r>
        <w:t xml:space="preserve">Klein Breteler, W. C. M., N. Schogt, M. Baas, S. Schouten, and G. W. Kraay. 1999. Trophic upgrading of food quality by protozoans enhancing copepod growth: role of essential lipids. Marine Biology </w:t>
      </w:r>
      <w:r>
        <w:rPr>
          <w:b/>
          <w:bCs/>
        </w:rPr>
        <w:t>135</w:t>
      </w:r>
      <w:r>
        <w:t>: 191–198. doi:10.1007/s002270050616</w:t>
      </w:r>
    </w:p>
    <w:p w14:paraId="0F12B83F" w14:textId="77777777" w:rsidR="007B22EC" w:rsidRDefault="007B22EC" w:rsidP="007B22EC">
      <w:pPr>
        <w:pStyle w:val="Bibliography"/>
      </w:pPr>
      <w:r>
        <w:t xml:space="preserve">Klein, S., E. Worch, and T. P. Knepper. 2015. Occurrence and Spatial Distribution of Microplastics in River Shore Sediments of the Rhine-Main Area in Germany. Environ. Sci. Technol. </w:t>
      </w:r>
      <w:r>
        <w:rPr>
          <w:b/>
          <w:bCs/>
        </w:rPr>
        <w:t>49</w:t>
      </w:r>
      <w:r>
        <w:t>: 6070–6076. doi:10.1021/acs.est.5b00492</w:t>
      </w:r>
    </w:p>
    <w:p w14:paraId="5C32FDA3" w14:textId="77777777" w:rsidR="007B22EC" w:rsidRDefault="007B22EC" w:rsidP="007B22EC">
      <w:pPr>
        <w:pStyle w:val="Bibliography"/>
      </w:pPr>
      <w:r>
        <w:t xml:space="preserve">Kolpin, D. W., E. T. Furlong, M. T. Meyer, E. M. Thurman, S. D. Zaugg, L. B. Barber, and H. T. Buxton. 2002. Pharmaceuticals, Hormones, and Other Organic Wastewater Contaminants in U.S. Streams, 1999−2000: A National Reconnaissance. Environmental Science &amp; Technology </w:t>
      </w:r>
      <w:r>
        <w:rPr>
          <w:b/>
          <w:bCs/>
        </w:rPr>
        <w:t>36</w:t>
      </w:r>
      <w:r>
        <w:t>: 1202–1211. doi:10.1021/es011055j</w:t>
      </w:r>
    </w:p>
    <w:p w14:paraId="2B392B43" w14:textId="77777777" w:rsidR="007B22EC" w:rsidRDefault="007B22EC" w:rsidP="007B22EC">
      <w:pPr>
        <w:pStyle w:val="Bibliography"/>
      </w:pPr>
      <w:r>
        <w:t>Kozhov, M. M. 1963. Lake Baikal and its Life, Springer Science &amp; Business Media.</w:t>
      </w:r>
    </w:p>
    <w:p w14:paraId="4B3D6309" w14:textId="77777777" w:rsidR="007B22EC" w:rsidRDefault="007B22EC" w:rsidP="007B22EC">
      <w:pPr>
        <w:pStyle w:val="Bibliography"/>
      </w:pPr>
      <w:r>
        <w:t>Kozhova, O. M., and L. R. Izmest’eva. 1998. Lake Baikal: Evolution and Biodiversity, Backhuys Publishers.</w:t>
      </w:r>
    </w:p>
    <w:p w14:paraId="0D0D24DE" w14:textId="77777777" w:rsidR="007B22EC" w:rsidRDefault="007B22EC" w:rsidP="007B22EC">
      <w:pPr>
        <w:pStyle w:val="Bibliography"/>
      </w:pPr>
      <w:r>
        <w:t xml:space="preserve">Kravtsova, L. S., L. A. Izhboldina, I. V. Khanaev, and others. 2014. Nearshore benthic blooms of filamentous green algae in Lake Baikal. Journal of Great Lakes Research </w:t>
      </w:r>
      <w:r>
        <w:rPr>
          <w:b/>
          <w:bCs/>
        </w:rPr>
        <w:t>40</w:t>
      </w:r>
      <w:r>
        <w:t>: 441–448. doi:10.1016/j.jglr.2014.02.019</w:t>
      </w:r>
    </w:p>
    <w:p w14:paraId="4C4C0EE5" w14:textId="77777777" w:rsidR="007B22EC" w:rsidRDefault="007B22EC" w:rsidP="007B22EC">
      <w:pPr>
        <w:pStyle w:val="Bibliography"/>
      </w:pPr>
      <w:r>
        <w:lastRenderedPageBreak/>
        <w:t xml:space="preserve">Lambert, D., A. Cattaneo, and R. Carignan. 2008. Periphyton as an early indicator of perturbation in recreational lakes. Can. J. Fish. Aquat. Sci. </w:t>
      </w:r>
      <w:r>
        <w:rPr>
          <w:b/>
          <w:bCs/>
        </w:rPr>
        <w:t>65</w:t>
      </w:r>
      <w:r>
        <w:t>: 258–265. doi:10.1139/f07-168</w:t>
      </w:r>
    </w:p>
    <w:p w14:paraId="1CE45484" w14:textId="77777777" w:rsidR="007B22EC" w:rsidRDefault="007B22EC" w:rsidP="007B22EC">
      <w:pPr>
        <w:pStyle w:val="Bibliography"/>
      </w:pPr>
      <w:r>
        <w:t>Legendre, P., and L. Legendre. 2012. Numerical Ecology, 3rd ed. Elsevier.</w:t>
      </w:r>
    </w:p>
    <w:p w14:paraId="7E8AFFF3" w14:textId="77777777" w:rsidR="007B22EC" w:rsidRDefault="007B22EC" w:rsidP="007B22EC">
      <w:pPr>
        <w:pStyle w:val="Bibliography"/>
      </w:pPr>
      <w:r>
        <w:t xml:space="preserve">Li, J., C. Green, A. Reynolds, H. Shi, and J. M. Rotchell. 2018. Microplastics in mussels sampled from coastal waters and supermarkets in the United Kingdom. Environmental Pollution </w:t>
      </w:r>
      <w:r>
        <w:rPr>
          <w:b/>
          <w:bCs/>
        </w:rPr>
        <w:t>241</w:t>
      </w:r>
      <w:r>
        <w:t>: 35–44. doi:10.1016/j.envpol.2018.05.038</w:t>
      </w:r>
    </w:p>
    <w:p w14:paraId="358A0FBA" w14:textId="77777777" w:rsidR="007B22EC" w:rsidRDefault="007B22EC" w:rsidP="007B22EC">
      <w:pPr>
        <w:pStyle w:val="Bibliography"/>
      </w:pPr>
      <w:r>
        <w:t xml:space="preserve">Lowe, R. L., and R. D. Hunter. 1988. Effect of Grazing by Physa integra on Periphyton Community Structure. Journal of the North American Benthological Society </w:t>
      </w:r>
      <w:r>
        <w:rPr>
          <w:b/>
          <w:bCs/>
        </w:rPr>
        <w:t>7</w:t>
      </w:r>
      <w:r>
        <w:t>: 29–36. doi:10.2307/1467828</w:t>
      </w:r>
    </w:p>
    <w:p w14:paraId="0C8A358E" w14:textId="77777777" w:rsidR="007B22EC" w:rsidRDefault="007B22EC" w:rsidP="007B22EC">
      <w:pPr>
        <w:pStyle w:val="Bibliography"/>
      </w:pPr>
      <w:r>
        <w:t>Mazzella, L., and G. F. Russo. 1989. Grazing effect of two Gibbula species (Mollusca, Archaeogastropoda) on the epiphytic community of Posidonia oceanica leaves.</w:t>
      </w:r>
    </w:p>
    <w:p w14:paraId="2D353A0A" w14:textId="77777777" w:rsidR="007B22EC" w:rsidRDefault="007B22EC" w:rsidP="007B22EC">
      <w:pPr>
        <w:pStyle w:val="Bibliography"/>
      </w:pPr>
      <w:r>
        <w:t xml:space="preserve">McIntyre, P. B., and A. S. Flecker. 2006. Rapid turnover of tissue nitrogen of primary consumers in tropical freshwaters. Oecologia </w:t>
      </w:r>
      <w:r>
        <w:rPr>
          <w:b/>
          <w:bCs/>
        </w:rPr>
        <w:t>148</w:t>
      </w:r>
      <w:r>
        <w:t>: 12–21. doi:10.1007/s00442-005-0354-3</w:t>
      </w:r>
    </w:p>
    <w:p w14:paraId="6E0066F9" w14:textId="77777777" w:rsidR="007B22EC" w:rsidRDefault="007B22EC" w:rsidP="007B22EC">
      <w:pPr>
        <w:pStyle w:val="Bibliography"/>
      </w:pPr>
      <w:r>
        <w:t xml:space="preserve">Meyer, M. F., S. M. Powers, and S. E. Hampton. 2019. An Evidence Synthesis of Pharmaceuticals and Personal Care Products (PPCPs) in the Environment: Imbalances among Compounds, Sewage Treatment Techniques, and Ecosystem Types. Environ. Sci. Technol. </w:t>
      </w:r>
      <w:r>
        <w:rPr>
          <w:b/>
          <w:bCs/>
        </w:rPr>
        <w:t>53</w:t>
      </w:r>
      <w:r>
        <w:t>: 12961–12973. doi:10.1021/acs.est.9b02966</w:t>
      </w:r>
    </w:p>
    <w:p w14:paraId="207B5A64" w14:textId="77777777" w:rsidR="007B22EC" w:rsidRDefault="007B22EC" w:rsidP="007B22EC">
      <w:pPr>
        <w:pStyle w:val="Bibliography"/>
      </w:pPr>
      <w:r>
        <w:t xml:space="preserve">Monteith, D. T., J. L. Stoddard, C. D. Evans, and others. 2007. Dissolved organic carbon trends resulting from changes in atmospheric deposition chemistry. Nature </w:t>
      </w:r>
      <w:r>
        <w:rPr>
          <w:b/>
          <w:bCs/>
        </w:rPr>
        <w:t>450</w:t>
      </w:r>
      <w:r>
        <w:t>: 537–540. doi:10.1038/nature06316</w:t>
      </w:r>
    </w:p>
    <w:p w14:paraId="37477297" w14:textId="77777777" w:rsidR="007B22EC" w:rsidRDefault="007B22EC" w:rsidP="007B22EC">
      <w:pPr>
        <w:pStyle w:val="Bibliography"/>
      </w:pPr>
      <w:r>
        <w:t xml:space="preserve">Moore, J. W., D. E. Schindler, M. D. Scheuerell, D. Smith, and J. Frodge. 2003. Lake eutrophication at the urban fringe, Seattle region, USA. AMBIO: A Journal of the Human Environment </w:t>
      </w:r>
      <w:r>
        <w:rPr>
          <w:b/>
          <w:bCs/>
        </w:rPr>
        <w:t>32</w:t>
      </w:r>
      <w:r>
        <w:t>: 13–18.</w:t>
      </w:r>
    </w:p>
    <w:p w14:paraId="4B03D08A" w14:textId="77777777" w:rsidR="007B22EC" w:rsidRDefault="007B22EC" w:rsidP="007B22EC">
      <w:pPr>
        <w:pStyle w:val="Bibliography"/>
      </w:pPr>
      <w:r>
        <w:lastRenderedPageBreak/>
        <w:t xml:space="preserve">Moore, M. V., S. E. Hampton, L. R. Izmest’eva, E. A. Silow, E. V. Peshkova, and B. K. Pavlov. 2009. Climate Change and the World’s “Sacred Sea”-Lake Baikal, Siberia. Bioscience </w:t>
      </w:r>
      <w:r>
        <w:rPr>
          <w:b/>
          <w:bCs/>
        </w:rPr>
        <w:t>59</w:t>
      </w:r>
      <w:r>
        <w:t>: 405–417. doi:10.1525/bio.2009.59.5.8</w:t>
      </w:r>
    </w:p>
    <w:p w14:paraId="6C64151F" w14:textId="77777777" w:rsidR="007B22EC" w:rsidRDefault="007B22EC" w:rsidP="007B22EC">
      <w:pPr>
        <w:pStyle w:val="Bibliography"/>
      </w:pPr>
      <w:r>
        <w:t>Moran, P. W., S. E. Cox, S. S. Embrey, R. L. Huffman, T. D. Olsen, and S. C. Fradkin. 2012. Sources and Sinks of Nitrogen and Phosphorus in a Deep, Oligotrophic Lake, Lake Crescent, Olympic National Park, Washington. US Geological Survey.</w:t>
      </w:r>
    </w:p>
    <w:p w14:paraId="568B420B" w14:textId="77777777" w:rsidR="007B22EC" w:rsidRDefault="007B22EC" w:rsidP="007B22EC">
      <w:pPr>
        <w:pStyle w:val="Bibliography"/>
      </w:pPr>
      <w:r>
        <w:t xml:space="preserve">O’Donnell, D. R., P. Wilburn, E. A. Silow, L. Y. Yampolsky, and E. Litchman. 2017. Nitrogen and phosphorus colimitation of phytoplankton in Lake Baikal: Insights from a spatial survey and nutrient enrichment experiments. Limnology and Oceanography </w:t>
      </w:r>
      <w:r>
        <w:rPr>
          <w:b/>
          <w:bCs/>
        </w:rPr>
        <w:t>62</w:t>
      </w:r>
      <w:r>
        <w:t>: 1383–1392. doi:10.1002/lno.10505</w:t>
      </w:r>
    </w:p>
    <w:p w14:paraId="37717C89" w14:textId="77777777" w:rsidR="007B22EC" w:rsidRDefault="007B22EC" w:rsidP="007B22EC">
      <w:pPr>
        <w:pStyle w:val="Bibliography"/>
      </w:pPr>
      <w:r>
        <w:t>Oksanen, J., F. G. Blanchet, M. Friendly, and others. 2019. vegan: Community Ecology Package,.</w:t>
      </w:r>
    </w:p>
    <w:p w14:paraId="17C353C3" w14:textId="77777777" w:rsidR="007B22EC" w:rsidRDefault="007B22EC" w:rsidP="007B22EC">
      <w:pPr>
        <w:pStyle w:val="Bibliography"/>
      </w:pPr>
      <w:r>
        <w:t xml:space="preserve">Osipova, S., L. Dudareva, N. Bondarenko, A. Nasarova, N. Sokolova, L. Obolkina, O. Glyzina, and O. Timoshkin. 2009. Temporal variation in fatty acid composition of Ulothrix zonata (Chlorophyta) from ice and benthic communities of Lake Baikal. Phycologia </w:t>
      </w:r>
      <w:r>
        <w:rPr>
          <w:b/>
          <w:bCs/>
        </w:rPr>
        <w:t>48</w:t>
      </w:r>
      <w:r>
        <w:t>: 130–135.</w:t>
      </w:r>
    </w:p>
    <w:p w14:paraId="3B7117F6" w14:textId="77777777" w:rsidR="007B22EC" w:rsidRDefault="007B22EC" w:rsidP="007B22EC">
      <w:pPr>
        <w:pStyle w:val="Bibliography"/>
      </w:pPr>
      <w:r>
        <w:t xml:space="preserve">Ozersky, T., E. A. Volkova, N. A. Bondarenko, O. A. Timoshkin, V. V. Malnik, V. M. Domysheva, and S. E. Hampton. 2018. Nutrient limitation of benthic algae in Lake Baikal, Russia. Freshwater Science </w:t>
      </w:r>
      <w:r>
        <w:rPr>
          <w:b/>
          <w:bCs/>
        </w:rPr>
        <w:t>37</w:t>
      </w:r>
      <w:r>
        <w:t>: 472–482. doi:10.1086/699408</w:t>
      </w:r>
    </w:p>
    <w:p w14:paraId="7CB11413" w14:textId="77777777" w:rsidR="007B22EC" w:rsidRDefault="007B22EC" w:rsidP="007B22EC">
      <w:pPr>
        <w:pStyle w:val="Bibliography"/>
      </w:pPr>
      <w:r>
        <w:t xml:space="preserve">Piñón-Gimate, A., M. F. Soto-Jiménez, M. J. Ochoa-Izaguirre, E. García-Pagés, and F. Páez-Osuna. 2009. Macroalgae blooms and δ15N in subtropical coastal lagoons from the Southeastern Gulf of California: Discrimination among agricultural, shrimp farm and sewage effluents. Marine Pollution Bulletin </w:t>
      </w:r>
      <w:r>
        <w:rPr>
          <w:b/>
          <w:bCs/>
        </w:rPr>
        <w:t>58</w:t>
      </w:r>
      <w:r>
        <w:t>: 1144–1151. doi:10.1016/j.marpolbul.2009.04.004</w:t>
      </w:r>
    </w:p>
    <w:p w14:paraId="305C29B2" w14:textId="77777777" w:rsidR="007B22EC" w:rsidRDefault="007B22EC" w:rsidP="007B22EC">
      <w:pPr>
        <w:pStyle w:val="Bibliography"/>
      </w:pPr>
      <w:r>
        <w:lastRenderedPageBreak/>
        <w:t xml:space="preserve">Powers, S. M., T. W. Bruulsema, T. P. Burt, and others. 2016. Long-term accumulation and transport of anthropogenic phosphorus in three river basins. Nature Geoscience </w:t>
      </w:r>
      <w:r>
        <w:rPr>
          <w:b/>
          <w:bCs/>
        </w:rPr>
        <w:t>9</w:t>
      </w:r>
      <w:r>
        <w:t>: 353–356. doi:10.1038/ngeo2693</w:t>
      </w:r>
    </w:p>
    <w:p w14:paraId="5AB850D4" w14:textId="77777777" w:rsidR="007B22EC" w:rsidRDefault="007B22EC" w:rsidP="007B22EC">
      <w:pPr>
        <w:pStyle w:val="Bibliography"/>
      </w:pPr>
      <w:r>
        <w:t>R Core Team. 2019. R: A Language and Environment for Statistical Computing,.</w:t>
      </w:r>
    </w:p>
    <w:p w14:paraId="6C01B393" w14:textId="77777777" w:rsidR="007B22EC" w:rsidRDefault="007B22EC" w:rsidP="007B22EC">
      <w:pPr>
        <w:pStyle w:val="Bibliography"/>
      </w:pPr>
      <w:r>
        <w:t xml:space="preserve">Risk, M. J., B. E. Lapointe, O. A. Sherwood, and B. J. Bedford. 2009. The use of δ15N in assessing sewage stress on coral reefs. Marine Pollution Bulletin </w:t>
      </w:r>
      <w:r>
        <w:rPr>
          <w:b/>
          <w:bCs/>
        </w:rPr>
        <w:t>58</w:t>
      </w:r>
      <w:r>
        <w:t>: 793–802. doi:10.1016/j.marpolbul.2009.02.008</w:t>
      </w:r>
    </w:p>
    <w:p w14:paraId="1852F116" w14:textId="77777777" w:rsidR="007B22EC" w:rsidRDefault="007B22EC" w:rsidP="007B22EC">
      <w:pPr>
        <w:pStyle w:val="Bibliography"/>
      </w:pPr>
      <w:r>
        <w:t xml:space="preserve">Romera-Castillo, C., M. Pinto, T. M. Langer, X. A. Álvarez-Salgado, and G. J. Herndl. 2018. Dissolved organic carbon leaching from plastics stimulates microbial activity in the ocean. Nat Commun </w:t>
      </w:r>
      <w:r>
        <w:rPr>
          <w:b/>
          <w:bCs/>
        </w:rPr>
        <w:t>9</w:t>
      </w:r>
      <w:r>
        <w:t>: 1–7. doi:10.1038/s41467-018-03798-5</w:t>
      </w:r>
    </w:p>
    <w:p w14:paraId="40F79503" w14:textId="77777777" w:rsidR="007B22EC" w:rsidRDefault="007B22EC" w:rsidP="007B22EC">
      <w:pPr>
        <w:pStyle w:val="Bibliography"/>
      </w:pPr>
      <w:r>
        <w:t xml:space="preserve">Rosenberger, E. E., S. E. Hampton, S. C. Fradkin, and B. P. Kennedy. 2008. Effects of shoreline development on the nearshore environment in large deep oligotrophic lakes. Freshwater Biology </w:t>
      </w:r>
      <w:r>
        <w:rPr>
          <w:b/>
          <w:bCs/>
        </w:rPr>
        <w:t>53</w:t>
      </w:r>
      <w:r>
        <w:t>: 1673–1691. doi:10.1111/j.1365-2427.2008.01990.x</w:t>
      </w:r>
    </w:p>
    <w:p w14:paraId="751C5A85" w14:textId="77777777" w:rsidR="007B22EC" w:rsidRDefault="007B22EC" w:rsidP="007B22EC">
      <w:pPr>
        <w:pStyle w:val="Bibliography"/>
      </w:pPr>
      <w:r>
        <w:t xml:space="preserve">Rosi-Marshall, E. J., and T. V. Royer. 2012. Pharmaceutical Compounds and Ecosystem Function: An Emerging Research Challenge for Aquatic Ecologists. Ecosystems </w:t>
      </w:r>
      <w:r>
        <w:rPr>
          <w:b/>
          <w:bCs/>
        </w:rPr>
        <w:t>15</w:t>
      </w:r>
      <w:r>
        <w:t>: 867–880. doi:10.1007/s10021-012-9553-z</w:t>
      </w:r>
    </w:p>
    <w:p w14:paraId="5BC996A0" w14:textId="77777777" w:rsidR="007B22EC" w:rsidRDefault="007B22EC" w:rsidP="007B22EC">
      <w:pPr>
        <w:pStyle w:val="Bibliography"/>
      </w:pPr>
      <w:r>
        <w:t xml:space="preserve">Sargent, J. R., and S. Falk-Petersen. 1988. The lipid biochemistry of calanoid copepods. Hydrobiologia </w:t>
      </w:r>
      <w:r>
        <w:rPr>
          <w:b/>
          <w:bCs/>
        </w:rPr>
        <w:t>167–168</w:t>
      </w:r>
      <w:r>
        <w:t>: 101–114. doi:10.1007/BF00026297</w:t>
      </w:r>
    </w:p>
    <w:p w14:paraId="5FA47122" w14:textId="77777777" w:rsidR="007B22EC" w:rsidRDefault="007B22EC" w:rsidP="007B22EC">
      <w:pPr>
        <w:pStyle w:val="Bibliography"/>
      </w:pPr>
      <w:r>
        <w:t xml:space="preserve">Savage, C., and R. Elmgren. 2004. MACROALGAL (FUCUS VESICULOSUS) δ15N VALUES TRACE DECREASE IN SEWAGE INFLUENCE. Ecological Applications </w:t>
      </w:r>
      <w:r>
        <w:rPr>
          <w:b/>
          <w:bCs/>
        </w:rPr>
        <w:t>14</w:t>
      </w:r>
      <w:r>
        <w:t>: 517–526. doi:10.1890/02-5396</w:t>
      </w:r>
    </w:p>
    <w:p w14:paraId="42950C9A" w14:textId="77777777" w:rsidR="007B22EC" w:rsidRDefault="007B22EC" w:rsidP="007B22EC">
      <w:pPr>
        <w:pStyle w:val="Bibliography"/>
      </w:pPr>
      <w:r>
        <w:t xml:space="preserve">Shishlyannikov, S. M., A. A. Nikonova, Y. S. Bukin, and A. G. Gorshkov. 2018. Fatty acid trophic markers in Lake Baikal phytoplankton: A comparison of endemic and cosmopolitan diatom-dominated phytoplankton assemblages. Ecological Indicators </w:t>
      </w:r>
      <w:r>
        <w:rPr>
          <w:b/>
          <w:bCs/>
        </w:rPr>
        <w:t>85</w:t>
      </w:r>
      <w:r>
        <w:t>: 878–886. doi:10.1016/j.ecolind.2017.11.052</w:t>
      </w:r>
    </w:p>
    <w:p w14:paraId="6B115552" w14:textId="77777777" w:rsidR="007B22EC" w:rsidRDefault="007B22EC" w:rsidP="007B22EC">
      <w:pPr>
        <w:pStyle w:val="Bibliography"/>
      </w:pPr>
      <w:r>
        <w:lastRenderedPageBreak/>
        <w:t xml:space="preserve">Smith, V. H., G. D. Tilman, and J. C. Nekola. 1999. Eutrophication: impacts of excess nutrient inputs on freshwater, marine, and terrestrial ecosystems. Environmental Pollution </w:t>
      </w:r>
      <w:r>
        <w:rPr>
          <w:b/>
          <w:bCs/>
        </w:rPr>
        <w:t>100</w:t>
      </w:r>
      <w:r>
        <w:t>: 179–196. doi:10.1016/S0269-7491(99)00091-3</w:t>
      </w:r>
    </w:p>
    <w:p w14:paraId="130321C7" w14:textId="77777777" w:rsidR="007B22EC" w:rsidRDefault="007B22EC" w:rsidP="007B22EC">
      <w:pPr>
        <w:pStyle w:val="Bibliography"/>
      </w:pPr>
      <w:r>
        <w:t>Sneath, P. H. A., and R. R. Sokal. 1973. Numerical Taxonomy: The Principles and Practice of Numerical Classification, W. H. Freeman.</w:t>
      </w:r>
    </w:p>
    <w:p w14:paraId="7A3393D9" w14:textId="77777777" w:rsidR="007B22EC" w:rsidRDefault="007B22EC" w:rsidP="007B22EC">
      <w:pPr>
        <w:pStyle w:val="Bibliography"/>
      </w:pPr>
      <w:r>
        <w:t xml:space="preserve">Stoddard, J. L., J. Van Sickle, A. T. Herlihy, J. Brahney, S. Paulsen, D. V. Peck, R. Mitchell, and A. I. Pollard. 2016. Continental-Scale Increase in Lake and Stream Phosphorus: Are Oligotrophic Systems Disappearing in the United States? Environ. Sci. Technol. </w:t>
      </w:r>
      <w:r>
        <w:rPr>
          <w:b/>
          <w:bCs/>
        </w:rPr>
        <w:t>50</w:t>
      </w:r>
      <w:r>
        <w:t>: 3409–3415. doi:10.1021/acs.est.5b05950</w:t>
      </w:r>
    </w:p>
    <w:p w14:paraId="27BBF3C1" w14:textId="77777777" w:rsidR="007B22EC" w:rsidRDefault="007B22EC" w:rsidP="007B22EC">
      <w:pPr>
        <w:pStyle w:val="Bibliography"/>
      </w:pPr>
      <w:r>
        <w:t xml:space="preserve">Swamikannu, X., and K. D. Hoagland. 1989. Effects of Snail Grazing on the Diversity and Structure of a Periphyton Community in a Eutrophic Pond. Can. J. Fish. Aquat. Sci. </w:t>
      </w:r>
      <w:r>
        <w:rPr>
          <w:b/>
          <w:bCs/>
        </w:rPr>
        <w:t>46</w:t>
      </w:r>
      <w:r>
        <w:t>: 1698–1704. doi:10.1139/f89-215</w:t>
      </w:r>
    </w:p>
    <w:p w14:paraId="7082F9C5" w14:textId="77777777" w:rsidR="007B22EC" w:rsidRDefault="007B22EC" w:rsidP="007B22EC">
      <w:pPr>
        <w:pStyle w:val="Bibliography"/>
      </w:pPr>
      <w:r>
        <w:t xml:space="preserve">Taipale, S., U. Strandberg, E. Peltomaa, A. W. E. Galloway, A. Ojala, and M. T. Brett. 2013. Fatty acid composition as biomarkers of freshwater microalgae: analysis of 37 strains of microalgae in 22 genera and in seven classes. Aquatic Microbial Ecology </w:t>
      </w:r>
      <w:r>
        <w:rPr>
          <w:b/>
          <w:bCs/>
        </w:rPr>
        <w:t>71</w:t>
      </w:r>
      <w:r>
        <w:t>: 165–178. doi:10.3354/ame01671</w:t>
      </w:r>
    </w:p>
    <w:p w14:paraId="6BB4DF6B" w14:textId="77777777" w:rsidR="007B22EC" w:rsidRDefault="007B22EC" w:rsidP="007B22EC">
      <w:pPr>
        <w:pStyle w:val="Bibliography"/>
      </w:pPr>
      <w:r>
        <w:t>Timoshkin, O. A., M. V. Moore, N. N. Kulikova, and others. 2018. Groundwater contamination by sewage causes benthic algal outbreaks in the littoral zone of Lake Baikal (East Siberia). Journal of Great Lakes Research. doi:10.1016/j.jglr.2018.01.008</w:t>
      </w:r>
    </w:p>
    <w:p w14:paraId="14EBF898" w14:textId="77777777" w:rsidR="007B22EC" w:rsidRDefault="007B22EC" w:rsidP="007B22EC">
      <w:pPr>
        <w:pStyle w:val="Bibliography"/>
      </w:pPr>
      <w:r>
        <w:t xml:space="preserve">Timoshkin, O. A., D. P. Samsonov, M. Yamamuro, and others. 2016. Rapid ecological change in the coastal zone of Lake Baikal (East Siberia): Is the site of the world’s greatest freshwater biodiversity in danger? Journal of Great Lakes Research </w:t>
      </w:r>
      <w:r>
        <w:rPr>
          <w:b/>
          <w:bCs/>
        </w:rPr>
        <w:t>42</w:t>
      </w:r>
      <w:r>
        <w:t>: 487–497. doi:10.1016/j.jglr.2016.02.011</w:t>
      </w:r>
    </w:p>
    <w:p w14:paraId="3BACA846" w14:textId="77777777" w:rsidR="007B22EC" w:rsidRDefault="007B22EC" w:rsidP="007B22EC">
      <w:pPr>
        <w:pStyle w:val="Bibliography"/>
      </w:pPr>
      <w:r>
        <w:t xml:space="preserve">Tong, Y., M. Wang, J. Peñuelas, and others. 2020. Improvement in municipal wastewater treatment alters lake nitrogen to phosphorus ratios in populated regions. Proc Natl Acad Sci USA </w:t>
      </w:r>
      <w:r>
        <w:rPr>
          <w:b/>
          <w:bCs/>
        </w:rPr>
        <w:t>117</w:t>
      </w:r>
      <w:r>
        <w:t>: 11566–11572. doi:10.1073/pnas.1920759117</w:t>
      </w:r>
    </w:p>
    <w:p w14:paraId="69C06316" w14:textId="77777777" w:rsidR="007B22EC" w:rsidRDefault="007B22EC" w:rsidP="007B22EC">
      <w:pPr>
        <w:pStyle w:val="Bibliography"/>
      </w:pPr>
      <w:r>
        <w:lastRenderedPageBreak/>
        <w:t xml:space="preserve">Turetsky, M. R., R. K. Wieder, C. J. Williams, and D. H. Vitt. 2000. Organic matter accumulation, peat chemistry, and permafrost melting in peatlands of boreal Alberta. Écoscience </w:t>
      </w:r>
      <w:r>
        <w:rPr>
          <w:b/>
          <w:bCs/>
        </w:rPr>
        <w:t>7</w:t>
      </w:r>
      <w:r>
        <w:t>: 115–122. doi:10.1080/11956860.2000.11682608</w:t>
      </w:r>
    </w:p>
    <w:p w14:paraId="14A64525" w14:textId="77777777" w:rsidR="007B22EC" w:rsidRDefault="007B22EC" w:rsidP="007B22EC">
      <w:pPr>
        <w:pStyle w:val="Bibliography"/>
      </w:pPr>
      <w:r>
        <w:t xml:space="preserve">Veloza, A. J., F.-L. E. Chu, and K. W. Tang. 2006. Trophic modification of essential fatty acids by heterotrophic protists and its effects on the fatty acid composition of the copepod Acartia tonsa. Marine Biology </w:t>
      </w:r>
      <w:r>
        <w:rPr>
          <w:b/>
          <w:bCs/>
        </w:rPr>
        <w:t>148</w:t>
      </w:r>
      <w:r>
        <w:t>: 779–788. doi:10.1007/s00227-005-0123-1</w:t>
      </w:r>
    </w:p>
    <w:p w14:paraId="49B76379" w14:textId="77777777" w:rsidR="007B22EC" w:rsidRDefault="007B22EC" w:rsidP="007B22EC">
      <w:pPr>
        <w:pStyle w:val="Bibliography"/>
      </w:pPr>
      <w:r>
        <w:t xml:space="preserve">Volkova, E. A., N. A. Bondarenko, and O. A. Timoshkin. 2018. Morphotaxonomy, distribution and abundance of </w:t>
      </w:r>
      <w:r>
        <w:rPr>
          <w:i/>
          <w:iCs/>
        </w:rPr>
        <w:t>Spirogyra</w:t>
      </w:r>
      <w:r>
        <w:t xml:space="preserve"> (Zygnematophyceae, Charophyta) in Lake Baikal, East Siberia. Phycologia </w:t>
      </w:r>
      <w:r>
        <w:rPr>
          <w:b/>
          <w:bCs/>
        </w:rPr>
        <w:t>57</w:t>
      </w:r>
      <w:r>
        <w:t>: 298–308. doi:10.2216/17-69.1</w:t>
      </w:r>
    </w:p>
    <w:p w14:paraId="1B6FFA4B" w14:textId="77777777" w:rsidR="007B22EC" w:rsidRDefault="007B22EC" w:rsidP="007B22EC">
      <w:pPr>
        <w:pStyle w:val="Bibliography"/>
      </w:pPr>
      <w:r>
        <w:t xml:space="preserve">Wang, W., and J. Wang. 2018. Investigation of microplastics in aquatic environments: An overview of the methods used, from field sampling to laboratory analysis. TrAC Trends in Analytical Chemistry </w:t>
      </w:r>
      <w:r>
        <w:rPr>
          <w:b/>
          <w:bCs/>
        </w:rPr>
        <w:t>108</w:t>
      </w:r>
      <w:r>
        <w:t>: 195–202. doi:10.1016/j.trac.2018.08.026</w:t>
      </w:r>
    </w:p>
    <w:p w14:paraId="31E1C0DA" w14:textId="77777777" w:rsidR="007B22EC" w:rsidRDefault="007B22EC" w:rsidP="007B22EC">
      <w:pPr>
        <w:pStyle w:val="Bibliography"/>
      </w:pPr>
      <w:r>
        <w:t xml:space="preserve">Wayland, M., and K. A. Hobson. 2001. Stable carbon, nitrogen, and sulfur isotope ratios in riparian food webs on rivers receiving sewage and pulp-mill effluents. Can. J. Zool. </w:t>
      </w:r>
      <w:r>
        <w:rPr>
          <w:b/>
          <w:bCs/>
        </w:rPr>
        <w:t>79</w:t>
      </w:r>
      <w:r>
        <w:t>: 5–15. doi:10.1139/z00-169</w:t>
      </w:r>
    </w:p>
    <w:p w14:paraId="3CB0281D" w14:textId="77777777" w:rsidR="007B22EC" w:rsidRDefault="007B22EC" w:rsidP="007B22EC">
      <w:pPr>
        <w:pStyle w:val="Bibliography"/>
      </w:pPr>
      <w:r>
        <w:t>Wickham, H. 2016. ggplot2: Elegant Graphics for Data Analysis, Springer-Verlag.</w:t>
      </w:r>
    </w:p>
    <w:p w14:paraId="4CFFADDC" w14:textId="77777777" w:rsidR="007B22EC" w:rsidRDefault="007B22EC" w:rsidP="007B22EC">
      <w:pPr>
        <w:pStyle w:val="Bibliography"/>
      </w:pPr>
      <w:r>
        <w:t>Wickham, H., R. Francois, L. Henry, and K. Mueller. 2019. dplyr: A Grammar of Data Manipulation,.</w:t>
      </w:r>
    </w:p>
    <w:p w14:paraId="07BDBC26" w14:textId="77777777" w:rsidR="007B22EC" w:rsidRDefault="007B22EC" w:rsidP="007B22EC">
      <w:pPr>
        <w:pStyle w:val="Bibliography"/>
      </w:pPr>
      <w:r>
        <w:t>Wickham, H., and L. Henry. 2019. tidyr: Easily Tidy Data with ‘spread()’ and ‘gather()’ Functions,.</w:t>
      </w:r>
    </w:p>
    <w:p w14:paraId="14E7AE83" w14:textId="77777777" w:rsidR="007B22EC" w:rsidRDefault="007B22EC" w:rsidP="007B22EC">
      <w:pPr>
        <w:pStyle w:val="Bibliography"/>
      </w:pPr>
      <w:r>
        <w:t xml:space="preserve">Yang, Y., W. Song, H. Lin, W. Wang, L. Du, and W. Xing. 2018. Antibiotics and antibiotic resistance genes in global lakes: A review and meta-analysis. Environment International </w:t>
      </w:r>
      <w:r>
        <w:rPr>
          <w:b/>
          <w:bCs/>
        </w:rPr>
        <w:t>116</w:t>
      </w:r>
      <w:r>
        <w:t>: 60–73. doi:10.1016/j.envint.2018.04.011</w:t>
      </w:r>
    </w:p>
    <w:p w14:paraId="171E8D9E" w14:textId="77777777" w:rsidR="007B22EC" w:rsidRDefault="007B22EC" w:rsidP="007B22EC">
      <w:pPr>
        <w:pStyle w:val="Bibliography"/>
      </w:pPr>
      <w:r>
        <w:t xml:space="preserve">Yang, Y.-Y., G. S. Toor, P. C. Wilson, and C. F. Williams. 2016. Septic systems as hot-spots of pollutants in the environment: Fate and mass balance of micropollutants in septic </w:t>
      </w:r>
      <w:r>
        <w:lastRenderedPageBreak/>
        <w:t xml:space="preserve">drainfields. Science of The Total Environment </w:t>
      </w:r>
      <w:r>
        <w:rPr>
          <w:b/>
          <w:bCs/>
        </w:rPr>
        <w:t>566–567</w:t>
      </w:r>
      <w:r>
        <w:t>: 1535–1544. doi:10.1016/j.scitotenv.2016.06.043</w:t>
      </w:r>
    </w:p>
    <w:p w14:paraId="0A2B9874" w14:textId="77777777" w:rsidR="007B22EC" w:rsidRDefault="007B22EC" w:rsidP="007B22EC">
      <w:pPr>
        <w:pStyle w:val="Bibliography"/>
      </w:pPr>
      <w:r>
        <w:t xml:space="preserve">York, J. K., G. Tomasky, I. Valiela, and D. J. Repeta. 2007. Stable isotopic detection of ammonium and nitrate assimilation by phytoplankton in the Waquoit Bay estuarine system. Limnology and Oceanography </w:t>
      </w:r>
      <w:r>
        <w:rPr>
          <w:b/>
          <w:bCs/>
        </w:rPr>
        <w:t>52</w:t>
      </w:r>
      <w:r>
        <w:t>: 144–155. doi:10.4319/lo.2007.52.1.0144</w:t>
      </w:r>
    </w:p>
    <w:p w14:paraId="45845A81" w14:textId="77777777" w:rsidR="007B22EC" w:rsidRDefault="007B22EC" w:rsidP="007B22EC">
      <w:pPr>
        <w:pStyle w:val="Bibliography"/>
      </w:pPr>
      <w:r>
        <w:t xml:space="preserve">Yoshida, T., T. Sekino, M. Genkai-Kato, and others. 2003. Seasonal dynamics of primary production in the pelagic zone of southern Lake Baikal. Limnology </w:t>
      </w:r>
      <w:r>
        <w:rPr>
          <w:b/>
          <w:bCs/>
        </w:rPr>
        <w:t>4</w:t>
      </w:r>
      <w:r>
        <w:t>: 53–62. doi:10.1007/s10201-002-0089-3</w:t>
      </w:r>
    </w:p>
    <w:p w14:paraId="0190E1D5" w14:textId="77777777" w:rsidR="007B22EC" w:rsidRDefault="007B22EC" w:rsidP="007B22EC">
      <w:pPr>
        <w:pStyle w:val="Bibliography"/>
      </w:pPr>
      <w:r>
        <w:t>2016a. Methods for determination of nitrogen-containing matters (with corrections) (Методы определения азотсодержащих веществ (с Поправками)).</w:t>
      </w:r>
    </w:p>
    <w:p w14:paraId="2E344920" w14:textId="77777777" w:rsidR="007B22EC" w:rsidRDefault="007B22EC" w:rsidP="007B22EC">
      <w:pPr>
        <w:pStyle w:val="Bibliography"/>
      </w:pPr>
      <w:r>
        <w:t>2016b. Methods for determination of phosphorus-containing matters (with corrections) (Методы определения фосфорсодержащих веществ).</w:t>
      </w:r>
    </w:p>
    <w:p w14:paraId="26E61291" w14:textId="77777777" w:rsidR="007B22EC" w:rsidRDefault="007B22EC" w:rsidP="007B22EC">
      <w:pPr>
        <w:pStyle w:val="Bibliography"/>
      </w:pPr>
      <w:r>
        <w:t>2017. 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w:t>
      </w:r>
    </w:p>
    <w:p w14:paraId="1ACD0460" w14:textId="67AA0855" w:rsidR="00715D55" w:rsidRDefault="00A92B32">
      <w:pPr>
        <w:rPr>
          <w:rFonts w:ascii="Times New Roman" w:eastAsia="Times New Roman" w:hAnsi="Times New Roman" w:cs="Times New Roman"/>
          <w:sz w:val="24"/>
          <w:szCs w:val="24"/>
        </w:rPr>
      </w:pPr>
      <w:r w:rsidRPr="00A92B32">
        <w:rPr>
          <w:rFonts w:ascii="Times New Roman" w:hAnsi="Times New Roman" w:cs="Times New Roman"/>
        </w:rPr>
        <w:fldChar w:fldCharType="end"/>
      </w:r>
      <w:r w:rsidR="00D8535D">
        <w:br w:type="page"/>
      </w:r>
    </w:p>
    <w:p w14:paraId="462D8C86" w14:textId="77777777" w:rsidR="00715D55" w:rsidRDefault="00D8535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Acknowledgments </w:t>
      </w:r>
    </w:p>
    <w:p w14:paraId="5C74CC9E" w14:textId="77777777" w:rsidR="00715D55" w:rsidRDefault="00715D55">
      <w:pPr>
        <w:rPr>
          <w:rFonts w:ascii="Times New Roman" w:eastAsia="Times New Roman" w:hAnsi="Times New Roman" w:cs="Times New Roman"/>
          <w:sz w:val="24"/>
          <w:szCs w:val="24"/>
        </w:rPr>
      </w:pPr>
    </w:p>
    <w:p w14:paraId="68FA553C" w14:textId="5D0221D6"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Pr>
          <w:rFonts w:ascii="Times New Roman" w:eastAsia="Times New Roman" w:hAnsi="Times New Roman" w:cs="Times New Roman"/>
          <w:sz w:val="24"/>
          <w:szCs w:val="24"/>
        </w:rPr>
        <w:t>Biostation</w:t>
      </w:r>
      <w:proofErr w:type="spellEnd"/>
      <w:r>
        <w:rPr>
          <w:rFonts w:ascii="Times New Roman" w:eastAsia="Times New Roman" w:hAnsi="Times New Roman" w:cs="Times New Roman"/>
          <w:sz w:val="24"/>
          <w:szCs w:val="24"/>
        </w:rPr>
        <w:t xml:space="preserve"> for their expert field, taxonomic, and laboratory support; Marianne Moore and Bart De </w:t>
      </w:r>
      <w:proofErr w:type="spellStart"/>
      <w:r>
        <w:rPr>
          <w:rFonts w:ascii="Times New Roman" w:eastAsia="Times New Roman" w:hAnsi="Times New Roman" w:cs="Times New Roman"/>
          <w:sz w:val="24"/>
          <w:szCs w:val="24"/>
        </w:rPr>
        <w:t>Stasio</w:t>
      </w:r>
      <w:proofErr w:type="spellEnd"/>
      <w:r>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Pr>
          <w:rFonts w:ascii="Times New Roman" w:eastAsia="Times New Roman" w:hAnsi="Times New Roman" w:cs="Times New Roman"/>
          <w:sz w:val="24"/>
          <w:szCs w:val="24"/>
        </w:rPr>
        <w:t>logistical</w:t>
      </w:r>
      <w:r>
        <w:rPr>
          <w:rFonts w:ascii="Times New Roman" w:eastAsia="Times New Roman" w:hAnsi="Times New Roman" w:cs="Times New Roman"/>
          <w:sz w:val="24"/>
          <w:szCs w:val="24"/>
        </w:rPr>
        <w:t xml:space="preserve"> assistance; </w:t>
      </w:r>
      <w:r w:rsidR="00602B1E">
        <w:rPr>
          <w:rFonts w:ascii="Times New Roman" w:eastAsia="Times New Roman" w:hAnsi="Times New Roman" w:cs="Times New Roman"/>
          <w:sz w:val="24"/>
          <w:szCs w:val="24"/>
        </w:rPr>
        <w:t xml:space="preserve">Oleg A. </w:t>
      </w:r>
      <w:proofErr w:type="spellStart"/>
      <w:r w:rsidR="00602B1E">
        <w:rPr>
          <w:rFonts w:ascii="Times New Roman" w:eastAsia="Times New Roman" w:hAnsi="Times New Roman" w:cs="Times New Roman"/>
          <w:sz w:val="24"/>
          <w:szCs w:val="24"/>
        </w:rPr>
        <w:t>Timoshkin</w:t>
      </w:r>
      <w:proofErr w:type="spellEnd"/>
      <w:r w:rsidR="00602B1E">
        <w:rPr>
          <w:rFonts w:ascii="Times New Roman" w:eastAsia="Times New Roman" w:hAnsi="Times New Roman" w:cs="Times New Roman"/>
          <w:sz w:val="24"/>
          <w:szCs w:val="24"/>
        </w:rPr>
        <w:t xml:space="preserve">, </w:t>
      </w:r>
      <w:r w:rsidR="00433FA2">
        <w:rPr>
          <w:rFonts w:ascii="Times New Roman" w:eastAsia="Times New Roman" w:hAnsi="Times New Roman" w:cs="Times New Roman"/>
          <w:sz w:val="24"/>
          <w:szCs w:val="24"/>
        </w:rPr>
        <w:t xml:space="preserve">Tatiana </w:t>
      </w:r>
      <w:proofErr w:type="spellStart"/>
      <w:r w:rsidR="00433FA2">
        <w:rPr>
          <w:rFonts w:ascii="Times New Roman" w:eastAsia="Times New Roman" w:hAnsi="Times New Roman" w:cs="Times New Roman"/>
          <w:sz w:val="24"/>
          <w:szCs w:val="24"/>
        </w:rPr>
        <w:t>Ya</w:t>
      </w:r>
      <w:proofErr w:type="spellEnd"/>
      <w:r w:rsidR="0039276E">
        <w:rPr>
          <w:rFonts w:ascii="Times New Roman" w:eastAsia="Times New Roman" w:hAnsi="Times New Roman" w:cs="Times New Roman"/>
          <w:sz w:val="24"/>
          <w:szCs w:val="24"/>
        </w:rPr>
        <w:t xml:space="preserve">. </w:t>
      </w:r>
      <w:proofErr w:type="spellStart"/>
      <w:r w:rsidR="0039276E">
        <w:rPr>
          <w:rFonts w:ascii="Times New Roman" w:eastAsia="Times New Roman" w:hAnsi="Times New Roman" w:cs="Times New Roman"/>
          <w:sz w:val="24"/>
          <w:szCs w:val="24"/>
        </w:rPr>
        <w:t>Sitnikova</w:t>
      </w:r>
      <w:proofErr w:type="spellEnd"/>
      <w:r w:rsidR="0039276E">
        <w:rPr>
          <w:rFonts w:ascii="Times New Roman" w:eastAsia="Times New Roman" w:hAnsi="Times New Roman" w:cs="Times New Roman"/>
          <w:sz w:val="24"/>
          <w:szCs w:val="24"/>
        </w:rPr>
        <w:t xml:space="preserve">, Irina V. </w:t>
      </w:r>
      <w:proofErr w:type="spellStart"/>
      <w:r w:rsidR="0039276E">
        <w:rPr>
          <w:rFonts w:ascii="Times New Roman" w:eastAsia="Times New Roman" w:hAnsi="Times New Roman" w:cs="Times New Roman"/>
          <w:sz w:val="24"/>
          <w:szCs w:val="24"/>
        </w:rPr>
        <w:t>Mekhanikova</w:t>
      </w:r>
      <w:proofErr w:type="spellEnd"/>
      <w:r w:rsidR="003927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Stephanie G. </w:t>
      </w:r>
      <w:proofErr w:type="spellStart"/>
      <w:r>
        <w:rPr>
          <w:rFonts w:ascii="Times New Roman" w:eastAsia="Times New Roman" w:hAnsi="Times New Roman" w:cs="Times New Roman"/>
          <w:sz w:val="24"/>
          <w:szCs w:val="24"/>
        </w:rPr>
        <w:t>Labou</w:t>
      </w:r>
      <w:proofErr w:type="spellEnd"/>
      <w:r>
        <w:rPr>
          <w:rFonts w:ascii="Times New Roman" w:eastAsia="Times New Roman" w:hAnsi="Times New Roman" w:cs="Times New Roman"/>
          <w:sz w:val="24"/>
          <w:szCs w:val="24"/>
        </w:rPr>
        <w:t xml:space="preserve">, Stephen L. Katz, Brian P. Lanouette, John R. Loffredo, </w:t>
      </w:r>
      <w:r w:rsidR="006D249F">
        <w:rPr>
          <w:rFonts w:ascii="Times New Roman" w:eastAsia="Times New Roman" w:hAnsi="Times New Roman" w:cs="Times New Roman"/>
          <w:sz w:val="24"/>
          <w:szCs w:val="24"/>
        </w:rPr>
        <w:t xml:space="preserve">Alli N. Cramer, </w:t>
      </w:r>
      <w:r>
        <w:rPr>
          <w:rFonts w:ascii="Times New Roman" w:eastAsia="Times New Roman" w:hAnsi="Times New Roman" w:cs="Times New Roman"/>
          <w:sz w:val="24"/>
          <w:szCs w:val="24"/>
        </w:rPr>
        <w:t>Alex</w:t>
      </w:r>
      <w:r w:rsidR="007117D1">
        <w:rPr>
          <w:rFonts w:ascii="Times New Roman" w:eastAsia="Times New Roman" w:hAnsi="Times New Roman" w:cs="Times New Roman"/>
          <w:sz w:val="24"/>
          <w:szCs w:val="24"/>
        </w:rPr>
        <w:t>ander</w:t>
      </w:r>
      <w:r>
        <w:rPr>
          <w:rFonts w:ascii="Times New Roman" w:eastAsia="Times New Roman" w:hAnsi="Times New Roman" w:cs="Times New Roman"/>
          <w:sz w:val="24"/>
          <w:szCs w:val="24"/>
        </w:rPr>
        <w:t xml:space="preserve"> K. </w:t>
      </w:r>
      <w:proofErr w:type="spellStart"/>
      <w:r>
        <w:rPr>
          <w:rFonts w:ascii="Times New Roman" w:eastAsia="Times New Roman" w:hAnsi="Times New Roman" w:cs="Times New Roman"/>
          <w:sz w:val="24"/>
          <w:szCs w:val="24"/>
        </w:rPr>
        <w:t>Fremier</w:t>
      </w:r>
      <w:proofErr w:type="spellEnd"/>
      <w:r>
        <w:rPr>
          <w:rFonts w:ascii="Times New Roman" w:eastAsia="Times New Roman" w:hAnsi="Times New Roman" w:cs="Times New Roman"/>
          <w:sz w:val="24"/>
          <w:szCs w:val="24"/>
        </w:rPr>
        <w:t xml:space="preserve">, Erica J. </w:t>
      </w:r>
      <w:proofErr w:type="spellStart"/>
      <w:r>
        <w:rPr>
          <w:rFonts w:ascii="Times New Roman" w:eastAsia="Times New Roman" w:hAnsi="Times New Roman" w:cs="Times New Roman"/>
          <w:sz w:val="24"/>
          <w:szCs w:val="24"/>
        </w:rPr>
        <w:t>Crespi</w:t>
      </w:r>
      <w:proofErr w:type="spellEnd"/>
      <w:r>
        <w:rPr>
          <w:rFonts w:ascii="Times New Roman" w:eastAsia="Times New Roman" w:hAnsi="Times New Roman" w:cs="Times New Roman"/>
          <w:sz w:val="24"/>
          <w:szCs w:val="24"/>
        </w:rPr>
        <w:t xml:space="preserve">, </w:t>
      </w:r>
      <w:r w:rsidR="005B76D0">
        <w:rPr>
          <w:rFonts w:ascii="Times New Roman" w:eastAsia="Times New Roman" w:hAnsi="Times New Roman" w:cs="Times New Roman"/>
          <w:sz w:val="24"/>
          <w:szCs w:val="24"/>
        </w:rPr>
        <w:t xml:space="preserve">Stephen M. Powers, </w:t>
      </w:r>
      <w:r>
        <w:rPr>
          <w:rFonts w:ascii="Times New Roman" w:eastAsia="Times New Roman" w:hAnsi="Times New Roman" w:cs="Times New Roman"/>
          <w:sz w:val="24"/>
          <w:szCs w:val="24"/>
        </w:rPr>
        <w:t xml:space="preserve">Daniel L. Preston, </w:t>
      </w:r>
      <w:r w:rsidR="00E45573">
        <w:rPr>
          <w:rFonts w:ascii="Times New Roman" w:eastAsia="Times New Roman" w:hAnsi="Times New Roman" w:cs="Times New Roman"/>
          <w:sz w:val="24"/>
          <w:szCs w:val="24"/>
        </w:rPr>
        <w:t xml:space="preserve">Gavin L. Simpson, </w:t>
      </w:r>
      <w:r>
        <w:rPr>
          <w:rFonts w:ascii="Times New Roman" w:eastAsia="Times New Roman" w:hAnsi="Times New Roman" w:cs="Times New Roman"/>
          <w:sz w:val="24"/>
          <w:szCs w:val="24"/>
        </w:rPr>
        <w:t>and J</w:t>
      </w:r>
      <w:r w:rsidR="00AF0A5E">
        <w:rPr>
          <w:rFonts w:ascii="Times New Roman" w:eastAsia="Times New Roman" w:hAnsi="Times New Roman" w:cs="Times New Roman"/>
          <w:sz w:val="24"/>
          <w:szCs w:val="24"/>
        </w:rPr>
        <w:t>ames</w:t>
      </w:r>
      <w:r>
        <w:rPr>
          <w:rFonts w:ascii="Times New Roman" w:eastAsia="Times New Roman" w:hAnsi="Times New Roman" w:cs="Times New Roman"/>
          <w:sz w:val="24"/>
          <w:szCs w:val="24"/>
        </w:rPr>
        <w:t xml:space="preserve"> J. </w:t>
      </w:r>
      <w:proofErr w:type="spellStart"/>
      <w:r>
        <w:rPr>
          <w:rFonts w:ascii="Times New Roman" w:eastAsia="Times New Roman" w:hAnsi="Times New Roman" w:cs="Times New Roman"/>
          <w:sz w:val="24"/>
          <w:szCs w:val="24"/>
        </w:rPr>
        <w:t>Elser</w:t>
      </w:r>
      <w:proofErr w:type="spellEnd"/>
      <w:r>
        <w:rPr>
          <w:rFonts w:ascii="Times New Roman" w:eastAsia="Times New Roman" w:hAnsi="Times New Roman" w:cs="Times New Roman"/>
          <w:sz w:val="24"/>
          <w:szCs w:val="24"/>
        </w:rPr>
        <w:t xml:space="preserve"> for offering insights throughout the development of this project. Funding was</w:t>
      </w:r>
      <w:r w:rsidR="006D24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provided by the National Science Foundation (NSF-DEB-1136637) to S.E.H., a Fulbright Fellowship to M.F.M., a NSF Graduate Research Fellowship to M.F.M. (NSF-DGE-1347973),</w:t>
      </w:r>
      <w:r>
        <w:rPr>
          <w:rFonts w:ascii="Calibri" w:eastAsia="Calibri" w:hAnsi="Calibri" w:cs="Calibri"/>
        </w:rPr>
        <w:t xml:space="preserve"> </w:t>
      </w:r>
      <w:r>
        <w:rPr>
          <w:rFonts w:ascii="Times New Roman" w:eastAsia="Times New Roman" w:hAnsi="Times New Roman" w:cs="Times New Roman"/>
          <w:sz w:val="24"/>
          <w:szCs w:val="24"/>
        </w:rPr>
        <w:t xml:space="preserve">and the Russian Ministry of Education and Science Research Project (No. GR 01201461929; 1354-2014/51). This work serves as one chapter of M.F.M.’s doctoral dissertation in Environmental and Natural Resource Sciences at Washington State University. </w:t>
      </w:r>
    </w:p>
    <w:p w14:paraId="66A4DDE0" w14:textId="77777777" w:rsidR="00715D55" w:rsidRDefault="00D8535D">
      <w:r>
        <w:br w:type="page"/>
      </w:r>
    </w:p>
    <w:p w14:paraId="2B9A30A6" w14:textId="77777777" w:rsidR="00271F4F" w:rsidRDefault="00271F4F">
      <w:pPr>
        <w:rPr>
          <w:rFonts w:ascii="Times New Roman" w:eastAsia="Times New Roman" w:hAnsi="Times New Roman" w:cs="Times New Roman"/>
          <w:sz w:val="24"/>
          <w:szCs w:val="24"/>
        </w:rPr>
        <w:sectPr w:rsidR="00271F4F" w:rsidSect="00CE567A">
          <w:pgSz w:w="12240" w:h="15840"/>
          <w:pgMar w:top="1440" w:right="1440" w:bottom="1440" w:left="1440" w:header="720" w:footer="720" w:gutter="0"/>
          <w:lnNumType w:countBy="1" w:restart="continuous"/>
          <w:pgNumType w:start="1"/>
          <w:cols w:space="720"/>
          <w:docGrid w:linePitch="299"/>
        </w:sectPr>
      </w:pPr>
    </w:p>
    <w:p w14:paraId="5DE0B69C" w14:textId="21288C46" w:rsidR="00715D55" w:rsidRDefault="00715D55">
      <w:pPr>
        <w:rPr>
          <w:rFonts w:ascii="Times New Roman" w:eastAsia="Times New Roman" w:hAnsi="Times New Roman" w:cs="Times New Roman"/>
          <w:sz w:val="24"/>
          <w:szCs w:val="24"/>
        </w:rPr>
      </w:pPr>
    </w:p>
    <w:tbl>
      <w:tblPr>
        <w:tblStyle w:val="4"/>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15"/>
        <w:gridCol w:w="1216"/>
        <w:gridCol w:w="1216"/>
        <w:gridCol w:w="1147"/>
        <w:gridCol w:w="2046"/>
        <w:gridCol w:w="2097"/>
        <w:gridCol w:w="2431"/>
        <w:gridCol w:w="1982"/>
      </w:tblGrid>
      <w:tr w:rsidR="003E64B9" w14:paraId="400D2454" w14:textId="77777777" w:rsidTr="00271F4F">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323D" w14:textId="3CF9FF5D" w:rsidR="003E64B9" w:rsidRDefault="003E64B9">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Table 1: </w:t>
            </w:r>
            <w:r w:rsidR="0059652C">
              <w:rPr>
                <w:rFonts w:ascii="Times New Roman" w:eastAsia="Times New Roman" w:hAnsi="Times New Roman" w:cs="Times New Roman"/>
                <w:sz w:val="16"/>
                <w:szCs w:val="16"/>
              </w:rPr>
              <w:t xml:space="preserve">Location, depth, temperature and </w:t>
            </w:r>
            <w:r w:rsidR="00C872C8">
              <w:rPr>
                <w:rFonts w:ascii="Times New Roman" w:eastAsia="Times New Roman" w:hAnsi="Times New Roman" w:cs="Times New Roman"/>
                <w:sz w:val="16"/>
                <w:szCs w:val="16"/>
              </w:rPr>
              <w:t>population information</w:t>
            </w:r>
            <w:r w:rsidR="00563BF6">
              <w:rPr>
                <w:rFonts w:ascii="Times New Roman" w:eastAsia="Times New Roman" w:hAnsi="Times New Roman" w:cs="Times New Roman"/>
                <w:sz w:val="16"/>
                <w:szCs w:val="16"/>
              </w:rPr>
              <w:t xml:space="preserve"> for each of the 17 sampling </w:t>
            </w:r>
            <w:r w:rsidR="00C872C8">
              <w:rPr>
                <w:rFonts w:ascii="Times New Roman" w:eastAsia="Times New Roman" w:hAnsi="Times New Roman" w:cs="Times New Roman"/>
                <w:sz w:val="16"/>
                <w:szCs w:val="16"/>
              </w:rPr>
              <w:t>stations</w:t>
            </w:r>
            <w:r w:rsidR="00563BF6">
              <w:rPr>
                <w:rFonts w:ascii="Times New Roman" w:eastAsia="Times New Roman" w:hAnsi="Times New Roman" w:cs="Times New Roman"/>
                <w:sz w:val="16"/>
                <w:szCs w:val="16"/>
              </w:rPr>
              <w:t xml:space="preserve">. “OS” refers to pelagic locations (i.e., “Offshore”), whereas other site abbreviations refer to littoral sampling locations. </w:t>
            </w:r>
          </w:p>
        </w:tc>
      </w:tr>
      <w:tr w:rsidR="00C053B8" w14:paraId="075EA721"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ABF2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7C6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58CE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568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Depth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8C7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Distance to shore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63C8B" w14:textId="6F8BB926"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Air Temperature (</w:t>
            </w:r>
            <w:r w:rsidR="00731C73">
              <w:rPr>
                <w:rFonts w:ascii="Times New Roman" w:eastAsia="Times New Roman" w:hAnsi="Times New Roman" w:cs="Times New Roman"/>
                <w:sz w:val="16"/>
                <w:szCs w:val="16"/>
              </w:rPr>
              <w:t>°C</w:t>
            </w:r>
            <w:r>
              <w:rPr>
                <w:rFonts w:ascii="Times New Roman" w:eastAsia="Times New Roman" w:hAnsi="Times New Roman" w:cs="Times New Roman"/>
                <w:sz w:val="16"/>
                <w:szCs w:val="1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8ABF" w14:textId="769D3B08"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Surface Temperature (</w:t>
            </w:r>
            <w:r w:rsidR="00731C73">
              <w:rPr>
                <w:rFonts w:ascii="Times New Roman" w:eastAsia="Times New Roman" w:hAnsi="Times New Roman" w:cs="Times New Roman"/>
                <w:sz w:val="16"/>
                <w:szCs w:val="16"/>
              </w:rPr>
              <w:t>°</w:t>
            </w:r>
            <w:r>
              <w:rPr>
                <w:rFonts w:ascii="Times New Roman" w:eastAsia="Times New Roman" w:hAnsi="Times New Roman" w:cs="Times New Roman"/>
                <w:sz w:val="16"/>
                <w:szCs w:val="1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B3F7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Adjacent Population</w:t>
            </w:r>
          </w:p>
        </w:tc>
      </w:tr>
      <w:tr w:rsidR="00C053B8" w14:paraId="032B760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49D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BK-1</w:t>
            </w:r>
          </w:p>
        </w:tc>
        <w:tc>
          <w:tcPr>
            <w:tcW w:w="0" w:type="auto"/>
            <w:tcBorders>
              <w:top w:val="single" w:sz="8" w:space="0" w:color="000000"/>
              <w:left w:val="single" w:sz="8" w:space="0" w:color="000000"/>
            </w:tcBorders>
            <w:tcMar>
              <w:top w:w="100" w:type="dxa"/>
              <w:left w:w="100" w:type="dxa"/>
              <w:bottom w:w="100" w:type="dxa"/>
              <w:right w:w="100" w:type="dxa"/>
            </w:tcMar>
          </w:tcPr>
          <w:p w14:paraId="51A4C24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51.90316</w:t>
            </w:r>
          </w:p>
        </w:tc>
        <w:tc>
          <w:tcPr>
            <w:tcW w:w="0" w:type="auto"/>
            <w:tcBorders>
              <w:top w:val="single" w:sz="8" w:space="0" w:color="000000"/>
            </w:tcBorders>
            <w:tcMar>
              <w:top w:w="100" w:type="dxa"/>
              <w:left w:w="100" w:type="dxa"/>
              <w:bottom w:w="100" w:type="dxa"/>
              <w:right w:w="100" w:type="dxa"/>
            </w:tcMar>
          </w:tcPr>
          <w:p w14:paraId="38BE2EE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105.07404</w:t>
            </w:r>
          </w:p>
        </w:tc>
        <w:tc>
          <w:tcPr>
            <w:tcW w:w="0" w:type="auto"/>
            <w:tcBorders>
              <w:top w:val="single" w:sz="8" w:space="0" w:color="000000"/>
            </w:tcBorders>
            <w:tcMar>
              <w:top w:w="100" w:type="dxa"/>
              <w:left w:w="100" w:type="dxa"/>
              <w:bottom w:w="100" w:type="dxa"/>
              <w:right w:w="100" w:type="dxa"/>
            </w:tcMar>
          </w:tcPr>
          <w:p w14:paraId="731B341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Borders>
              <w:top w:val="single" w:sz="8" w:space="0" w:color="000000"/>
            </w:tcBorders>
            <w:tcMar>
              <w:top w:w="100" w:type="dxa"/>
              <w:left w:w="100" w:type="dxa"/>
              <w:bottom w:w="100" w:type="dxa"/>
              <w:right w:w="100" w:type="dxa"/>
            </w:tcMar>
          </w:tcPr>
          <w:p w14:paraId="75A9D86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0" w:type="auto"/>
            <w:tcBorders>
              <w:top w:val="single" w:sz="8" w:space="0" w:color="000000"/>
            </w:tcBorders>
            <w:tcMar>
              <w:top w:w="100" w:type="dxa"/>
              <w:left w:w="100" w:type="dxa"/>
              <w:bottom w:w="100" w:type="dxa"/>
              <w:right w:w="100" w:type="dxa"/>
            </w:tcMar>
          </w:tcPr>
          <w:p w14:paraId="0FDED77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Borders>
              <w:top w:val="single" w:sz="8" w:space="0" w:color="000000"/>
            </w:tcBorders>
            <w:tcMar>
              <w:top w:w="100" w:type="dxa"/>
              <w:left w:w="100" w:type="dxa"/>
              <w:bottom w:w="100" w:type="dxa"/>
              <w:right w:w="100" w:type="dxa"/>
            </w:tcMar>
          </w:tcPr>
          <w:p w14:paraId="72FD663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Borders>
              <w:top w:val="single" w:sz="8" w:space="0" w:color="000000"/>
            </w:tcBorders>
            <w:tcMar>
              <w:top w:w="100" w:type="dxa"/>
              <w:left w:w="100" w:type="dxa"/>
              <w:bottom w:w="100" w:type="dxa"/>
              <w:right w:w="100" w:type="dxa"/>
            </w:tcMar>
          </w:tcPr>
          <w:p w14:paraId="5113E455" w14:textId="18297FAC" w:rsidR="00C053B8" w:rsidRDefault="005B76D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80</w:t>
            </w:r>
          </w:p>
        </w:tc>
      </w:tr>
      <w:tr w:rsidR="00C053B8" w14:paraId="7909B2C8"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F2F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BK-2</w:t>
            </w:r>
          </w:p>
        </w:tc>
        <w:tc>
          <w:tcPr>
            <w:tcW w:w="0" w:type="auto"/>
            <w:tcBorders>
              <w:left w:val="single" w:sz="8" w:space="0" w:color="000000"/>
            </w:tcBorders>
            <w:tcMar>
              <w:top w:w="100" w:type="dxa"/>
              <w:left w:w="100" w:type="dxa"/>
              <w:bottom w:w="100" w:type="dxa"/>
              <w:right w:w="100" w:type="dxa"/>
            </w:tcMar>
          </w:tcPr>
          <w:p w14:paraId="2385A4D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51.90365</w:t>
            </w:r>
          </w:p>
        </w:tc>
        <w:tc>
          <w:tcPr>
            <w:tcW w:w="0" w:type="auto"/>
            <w:tcMar>
              <w:top w:w="100" w:type="dxa"/>
              <w:left w:w="100" w:type="dxa"/>
              <w:bottom w:w="100" w:type="dxa"/>
              <w:right w:w="100" w:type="dxa"/>
            </w:tcMar>
          </w:tcPr>
          <w:p w14:paraId="591176D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105.069</w:t>
            </w:r>
          </w:p>
        </w:tc>
        <w:tc>
          <w:tcPr>
            <w:tcW w:w="0" w:type="auto"/>
            <w:tcMar>
              <w:top w:w="100" w:type="dxa"/>
              <w:left w:w="100" w:type="dxa"/>
              <w:bottom w:w="100" w:type="dxa"/>
              <w:right w:w="100" w:type="dxa"/>
            </w:tcMar>
          </w:tcPr>
          <w:p w14:paraId="0E07F7E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62BF54A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17.5</w:t>
            </w:r>
          </w:p>
        </w:tc>
        <w:tc>
          <w:tcPr>
            <w:tcW w:w="0" w:type="auto"/>
            <w:tcMar>
              <w:top w:w="100" w:type="dxa"/>
              <w:left w:w="100" w:type="dxa"/>
              <w:bottom w:w="100" w:type="dxa"/>
              <w:right w:w="100" w:type="dxa"/>
            </w:tcMar>
          </w:tcPr>
          <w:p w14:paraId="611F79C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F8FFC2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681497A0" w14:textId="0E89B7A2" w:rsidR="00C053B8" w:rsidRDefault="005B76D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80</w:t>
            </w:r>
          </w:p>
        </w:tc>
      </w:tr>
      <w:tr w:rsidR="00C053B8" w14:paraId="50ABC1B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CA4D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BK-3</w:t>
            </w:r>
          </w:p>
        </w:tc>
        <w:tc>
          <w:tcPr>
            <w:tcW w:w="0" w:type="auto"/>
            <w:tcBorders>
              <w:left w:val="single" w:sz="8" w:space="0" w:color="000000"/>
            </w:tcBorders>
            <w:tcMar>
              <w:top w:w="100" w:type="dxa"/>
              <w:left w:w="100" w:type="dxa"/>
              <w:bottom w:w="100" w:type="dxa"/>
              <w:right w:w="100" w:type="dxa"/>
            </w:tcMar>
          </w:tcPr>
          <w:p w14:paraId="59EB604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51.90536</w:t>
            </w:r>
          </w:p>
        </w:tc>
        <w:tc>
          <w:tcPr>
            <w:tcW w:w="0" w:type="auto"/>
            <w:tcMar>
              <w:top w:w="100" w:type="dxa"/>
              <w:left w:w="100" w:type="dxa"/>
              <w:bottom w:w="100" w:type="dxa"/>
              <w:right w:w="100" w:type="dxa"/>
            </w:tcMar>
          </w:tcPr>
          <w:p w14:paraId="35DA78A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105.0957</w:t>
            </w:r>
          </w:p>
        </w:tc>
        <w:tc>
          <w:tcPr>
            <w:tcW w:w="0" w:type="auto"/>
            <w:tcMar>
              <w:top w:w="100" w:type="dxa"/>
              <w:left w:w="100" w:type="dxa"/>
              <w:bottom w:w="100" w:type="dxa"/>
              <w:right w:w="100" w:type="dxa"/>
            </w:tcMar>
          </w:tcPr>
          <w:p w14:paraId="1952D91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1A5DF81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0" w:type="auto"/>
            <w:tcMar>
              <w:top w:w="100" w:type="dxa"/>
              <w:left w:w="100" w:type="dxa"/>
              <w:bottom w:w="100" w:type="dxa"/>
              <w:right w:w="100" w:type="dxa"/>
            </w:tcMar>
          </w:tcPr>
          <w:p w14:paraId="2203ED9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BBF76A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DF02442" w14:textId="78B3920E" w:rsidR="00C053B8" w:rsidRDefault="005B76D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80</w:t>
            </w:r>
          </w:p>
        </w:tc>
      </w:tr>
      <w:tr w:rsidR="00C053B8" w14:paraId="57056E3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0C6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BGO-1</w:t>
            </w:r>
          </w:p>
        </w:tc>
        <w:tc>
          <w:tcPr>
            <w:tcW w:w="0" w:type="auto"/>
            <w:tcBorders>
              <w:left w:val="single" w:sz="8" w:space="0" w:color="000000"/>
            </w:tcBorders>
            <w:tcMar>
              <w:top w:w="100" w:type="dxa"/>
              <w:left w:w="100" w:type="dxa"/>
              <w:bottom w:w="100" w:type="dxa"/>
              <w:right w:w="100" w:type="dxa"/>
            </w:tcMar>
          </w:tcPr>
          <w:p w14:paraId="096FA87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52.02693</w:t>
            </w:r>
          </w:p>
        </w:tc>
        <w:tc>
          <w:tcPr>
            <w:tcW w:w="0" w:type="auto"/>
            <w:tcMar>
              <w:top w:w="100" w:type="dxa"/>
              <w:left w:w="100" w:type="dxa"/>
              <w:bottom w:w="100" w:type="dxa"/>
              <w:right w:w="100" w:type="dxa"/>
            </w:tcMar>
          </w:tcPr>
          <w:p w14:paraId="1B9F411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105.40102</w:t>
            </w:r>
          </w:p>
        </w:tc>
        <w:tc>
          <w:tcPr>
            <w:tcW w:w="0" w:type="auto"/>
            <w:tcMar>
              <w:top w:w="100" w:type="dxa"/>
              <w:left w:w="100" w:type="dxa"/>
              <w:bottom w:w="100" w:type="dxa"/>
              <w:right w:w="100" w:type="dxa"/>
            </w:tcMar>
          </w:tcPr>
          <w:p w14:paraId="4790D0F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19AE7E9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563BF47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w:t>
            </w:r>
          </w:p>
        </w:tc>
        <w:tc>
          <w:tcPr>
            <w:tcW w:w="0" w:type="auto"/>
            <w:tcMar>
              <w:top w:w="100" w:type="dxa"/>
              <w:left w:w="100" w:type="dxa"/>
              <w:bottom w:w="100" w:type="dxa"/>
              <w:right w:w="100" w:type="dxa"/>
            </w:tcMar>
          </w:tcPr>
          <w:p w14:paraId="551DA8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1A3DFC5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0A6CEED0"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2161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BGO-2</w:t>
            </w:r>
          </w:p>
        </w:tc>
        <w:tc>
          <w:tcPr>
            <w:tcW w:w="0" w:type="auto"/>
            <w:tcBorders>
              <w:left w:val="single" w:sz="8" w:space="0" w:color="000000"/>
            </w:tcBorders>
            <w:tcMar>
              <w:top w:w="100" w:type="dxa"/>
              <w:left w:w="100" w:type="dxa"/>
              <w:bottom w:w="100" w:type="dxa"/>
              <w:right w:w="100" w:type="dxa"/>
            </w:tcMar>
          </w:tcPr>
          <w:p w14:paraId="7BF534B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52.0197</w:t>
            </w:r>
          </w:p>
        </w:tc>
        <w:tc>
          <w:tcPr>
            <w:tcW w:w="0" w:type="auto"/>
            <w:tcMar>
              <w:top w:w="100" w:type="dxa"/>
              <w:left w:w="100" w:type="dxa"/>
              <w:bottom w:w="100" w:type="dxa"/>
              <w:right w:w="100" w:type="dxa"/>
            </w:tcMar>
          </w:tcPr>
          <w:p w14:paraId="08F4F0B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105.37707</w:t>
            </w:r>
          </w:p>
        </w:tc>
        <w:tc>
          <w:tcPr>
            <w:tcW w:w="0" w:type="auto"/>
            <w:tcMar>
              <w:top w:w="100" w:type="dxa"/>
              <w:left w:w="100" w:type="dxa"/>
              <w:bottom w:w="100" w:type="dxa"/>
              <w:right w:w="100" w:type="dxa"/>
            </w:tcMar>
          </w:tcPr>
          <w:p w14:paraId="37C407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1.1</w:t>
            </w:r>
          </w:p>
        </w:tc>
        <w:tc>
          <w:tcPr>
            <w:tcW w:w="0" w:type="auto"/>
            <w:tcMar>
              <w:top w:w="100" w:type="dxa"/>
              <w:left w:w="100" w:type="dxa"/>
              <w:bottom w:w="100" w:type="dxa"/>
              <w:right w:w="100" w:type="dxa"/>
            </w:tcMar>
          </w:tcPr>
          <w:p w14:paraId="76507F9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93C220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62F1E30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28CB0F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600</w:t>
            </w:r>
          </w:p>
        </w:tc>
      </w:tr>
      <w:tr w:rsidR="00C053B8" w14:paraId="6007E97E"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24C3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BGO-3</w:t>
            </w:r>
          </w:p>
        </w:tc>
        <w:tc>
          <w:tcPr>
            <w:tcW w:w="0" w:type="auto"/>
            <w:tcBorders>
              <w:left w:val="single" w:sz="8" w:space="0" w:color="000000"/>
            </w:tcBorders>
            <w:tcMar>
              <w:top w:w="100" w:type="dxa"/>
              <w:left w:w="100" w:type="dxa"/>
              <w:bottom w:w="100" w:type="dxa"/>
              <w:right w:w="100" w:type="dxa"/>
            </w:tcMar>
          </w:tcPr>
          <w:p w14:paraId="2902019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52.02649</w:t>
            </w:r>
          </w:p>
        </w:tc>
        <w:tc>
          <w:tcPr>
            <w:tcW w:w="0" w:type="auto"/>
            <w:tcMar>
              <w:top w:w="100" w:type="dxa"/>
              <w:left w:w="100" w:type="dxa"/>
              <w:bottom w:w="100" w:type="dxa"/>
              <w:right w:w="100" w:type="dxa"/>
            </w:tcMar>
          </w:tcPr>
          <w:p w14:paraId="4D02E4A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105.43577</w:t>
            </w:r>
          </w:p>
        </w:tc>
        <w:tc>
          <w:tcPr>
            <w:tcW w:w="0" w:type="auto"/>
            <w:tcMar>
              <w:top w:w="100" w:type="dxa"/>
              <w:left w:w="100" w:type="dxa"/>
              <w:bottom w:w="100" w:type="dxa"/>
              <w:right w:w="100" w:type="dxa"/>
            </w:tcMar>
          </w:tcPr>
          <w:p w14:paraId="0309BCE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279F7C5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2C71304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D56FB0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7FB1B8B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600</w:t>
            </w:r>
          </w:p>
        </w:tc>
      </w:tr>
      <w:tr w:rsidR="00C053B8" w14:paraId="4A3FAC8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57CC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OS-1</w:t>
            </w:r>
          </w:p>
        </w:tc>
        <w:tc>
          <w:tcPr>
            <w:tcW w:w="0" w:type="auto"/>
            <w:tcBorders>
              <w:left w:val="single" w:sz="8" w:space="0" w:color="000000"/>
            </w:tcBorders>
            <w:tcMar>
              <w:top w:w="100" w:type="dxa"/>
              <w:left w:w="100" w:type="dxa"/>
              <w:bottom w:w="100" w:type="dxa"/>
              <w:right w:w="100" w:type="dxa"/>
            </w:tcMar>
          </w:tcPr>
          <w:p w14:paraId="43E108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51.98559</w:t>
            </w:r>
          </w:p>
        </w:tc>
        <w:tc>
          <w:tcPr>
            <w:tcW w:w="0" w:type="auto"/>
            <w:tcMar>
              <w:top w:w="100" w:type="dxa"/>
              <w:left w:w="100" w:type="dxa"/>
              <w:bottom w:w="100" w:type="dxa"/>
              <w:right w:w="100" w:type="dxa"/>
            </w:tcMar>
          </w:tcPr>
          <w:p w14:paraId="2AFFD80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105.47237</w:t>
            </w:r>
          </w:p>
        </w:tc>
        <w:tc>
          <w:tcPr>
            <w:tcW w:w="0" w:type="auto"/>
            <w:tcMar>
              <w:top w:w="100" w:type="dxa"/>
              <w:left w:w="100" w:type="dxa"/>
              <w:bottom w:w="100" w:type="dxa"/>
              <w:right w:w="100" w:type="dxa"/>
            </w:tcMar>
          </w:tcPr>
          <w:p w14:paraId="340F92E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900</w:t>
            </w:r>
          </w:p>
        </w:tc>
        <w:tc>
          <w:tcPr>
            <w:tcW w:w="0" w:type="auto"/>
            <w:tcMar>
              <w:top w:w="100" w:type="dxa"/>
              <w:left w:w="100" w:type="dxa"/>
              <w:bottom w:w="100" w:type="dxa"/>
              <w:right w:w="100" w:type="dxa"/>
            </w:tcMar>
          </w:tcPr>
          <w:p w14:paraId="5483AC9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5A81F72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46F441A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66BF0C1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r>
      <w:tr w:rsidR="00C053B8" w14:paraId="629DA4F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105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KD-1</w:t>
            </w:r>
          </w:p>
        </w:tc>
        <w:tc>
          <w:tcPr>
            <w:tcW w:w="0" w:type="auto"/>
            <w:tcBorders>
              <w:left w:val="single" w:sz="8" w:space="0" w:color="000000"/>
            </w:tcBorders>
            <w:tcMar>
              <w:top w:w="100" w:type="dxa"/>
              <w:left w:w="100" w:type="dxa"/>
              <w:bottom w:w="100" w:type="dxa"/>
              <w:right w:w="100" w:type="dxa"/>
            </w:tcMar>
          </w:tcPr>
          <w:p w14:paraId="143E83C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51.92646</w:t>
            </w:r>
          </w:p>
        </w:tc>
        <w:tc>
          <w:tcPr>
            <w:tcW w:w="0" w:type="auto"/>
            <w:tcMar>
              <w:top w:w="100" w:type="dxa"/>
              <w:left w:w="100" w:type="dxa"/>
              <w:bottom w:w="100" w:type="dxa"/>
              <w:right w:w="100" w:type="dxa"/>
            </w:tcMar>
          </w:tcPr>
          <w:p w14:paraId="3D52C05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105.24504</w:t>
            </w:r>
          </w:p>
        </w:tc>
        <w:tc>
          <w:tcPr>
            <w:tcW w:w="0" w:type="auto"/>
            <w:tcMar>
              <w:top w:w="100" w:type="dxa"/>
              <w:left w:w="100" w:type="dxa"/>
              <w:bottom w:w="100" w:type="dxa"/>
              <w:right w:w="100" w:type="dxa"/>
            </w:tcMar>
          </w:tcPr>
          <w:p w14:paraId="2AA988E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44F68BD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20.75</w:t>
            </w:r>
          </w:p>
        </w:tc>
        <w:tc>
          <w:tcPr>
            <w:tcW w:w="0" w:type="auto"/>
            <w:tcMar>
              <w:top w:w="100" w:type="dxa"/>
              <w:left w:w="100" w:type="dxa"/>
              <w:bottom w:w="100" w:type="dxa"/>
              <w:right w:w="100" w:type="dxa"/>
            </w:tcMar>
          </w:tcPr>
          <w:p w14:paraId="41609E1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329D950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AB8E7B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20DBB6F6"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EFAB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KD-2</w:t>
            </w:r>
          </w:p>
        </w:tc>
        <w:tc>
          <w:tcPr>
            <w:tcW w:w="0" w:type="auto"/>
            <w:tcBorders>
              <w:left w:val="single" w:sz="8" w:space="0" w:color="000000"/>
            </w:tcBorders>
            <w:tcMar>
              <w:top w:w="100" w:type="dxa"/>
              <w:left w:w="100" w:type="dxa"/>
              <w:bottom w:w="100" w:type="dxa"/>
              <w:right w:w="100" w:type="dxa"/>
            </w:tcMar>
          </w:tcPr>
          <w:p w14:paraId="2374130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51.91807</w:t>
            </w:r>
          </w:p>
        </w:tc>
        <w:tc>
          <w:tcPr>
            <w:tcW w:w="0" w:type="auto"/>
            <w:tcMar>
              <w:top w:w="100" w:type="dxa"/>
              <w:left w:w="100" w:type="dxa"/>
              <w:bottom w:w="100" w:type="dxa"/>
              <w:right w:w="100" w:type="dxa"/>
            </w:tcMar>
          </w:tcPr>
          <w:p w14:paraId="370B766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105.21456</w:t>
            </w:r>
          </w:p>
        </w:tc>
        <w:tc>
          <w:tcPr>
            <w:tcW w:w="0" w:type="auto"/>
            <w:tcMar>
              <w:top w:w="100" w:type="dxa"/>
              <w:left w:w="100" w:type="dxa"/>
              <w:bottom w:w="100" w:type="dxa"/>
              <w:right w:w="100" w:type="dxa"/>
            </w:tcMar>
          </w:tcPr>
          <w:p w14:paraId="4DCAD68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7994522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4A2097F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5F725A2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105826F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6D4F9DAD"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BE0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MS-1</w:t>
            </w:r>
          </w:p>
        </w:tc>
        <w:tc>
          <w:tcPr>
            <w:tcW w:w="0" w:type="auto"/>
            <w:tcBorders>
              <w:left w:val="single" w:sz="8" w:space="0" w:color="000000"/>
            </w:tcBorders>
            <w:tcMar>
              <w:top w:w="100" w:type="dxa"/>
              <w:left w:w="100" w:type="dxa"/>
              <w:bottom w:w="100" w:type="dxa"/>
              <w:right w:w="100" w:type="dxa"/>
            </w:tcMar>
          </w:tcPr>
          <w:p w14:paraId="25B5EBE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51.89863</w:t>
            </w:r>
          </w:p>
        </w:tc>
        <w:tc>
          <w:tcPr>
            <w:tcW w:w="0" w:type="auto"/>
            <w:tcMar>
              <w:top w:w="100" w:type="dxa"/>
              <w:left w:w="100" w:type="dxa"/>
              <w:bottom w:w="100" w:type="dxa"/>
              <w:right w:w="100" w:type="dxa"/>
            </w:tcMar>
          </w:tcPr>
          <w:p w14:paraId="4F27444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105.15017</w:t>
            </w:r>
          </w:p>
        </w:tc>
        <w:tc>
          <w:tcPr>
            <w:tcW w:w="0" w:type="auto"/>
            <w:tcMar>
              <w:top w:w="100" w:type="dxa"/>
              <w:left w:w="100" w:type="dxa"/>
              <w:bottom w:w="100" w:type="dxa"/>
              <w:right w:w="100" w:type="dxa"/>
            </w:tcMar>
          </w:tcPr>
          <w:p w14:paraId="3072FEF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46ACBCF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w:t>
            </w:r>
          </w:p>
        </w:tc>
        <w:tc>
          <w:tcPr>
            <w:tcW w:w="0" w:type="auto"/>
            <w:tcMar>
              <w:top w:w="100" w:type="dxa"/>
              <w:left w:w="100" w:type="dxa"/>
              <w:bottom w:w="100" w:type="dxa"/>
              <w:right w:w="100" w:type="dxa"/>
            </w:tcMar>
          </w:tcPr>
          <w:p w14:paraId="6BD980F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1235FAB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17</w:t>
            </w:r>
          </w:p>
        </w:tc>
        <w:tc>
          <w:tcPr>
            <w:tcW w:w="0" w:type="auto"/>
            <w:tcMar>
              <w:top w:w="100" w:type="dxa"/>
              <w:left w:w="100" w:type="dxa"/>
              <w:bottom w:w="100" w:type="dxa"/>
              <w:right w:w="100" w:type="dxa"/>
            </w:tcMar>
          </w:tcPr>
          <w:p w14:paraId="5DC518A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1CB11AE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E77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SM-1</w:t>
            </w:r>
          </w:p>
        </w:tc>
        <w:tc>
          <w:tcPr>
            <w:tcW w:w="0" w:type="auto"/>
            <w:tcBorders>
              <w:left w:val="single" w:sz="8" w:space="0" w:color="000000"/>
            </w:tcBorders>
            <w:tcMar>
              <w:top w:w="100" w:type="dxa"/>
              <w:left w:w="100" w:type="dxa"/>
              <w:bottom w:w="100" w:type="dxa"/>
              <w:right w:w="100" w:type="dxa"/>
            </w:tcMar>
          </w:tcPr>
          <w:p w14:paraId="7A9B9B9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51.87152</w:t>
            </w:r>
          </w:p>
        </w:tc>
        <w:tc>
          <w:tcPr>
            <w:tcW w:w="0" w:type="auto"/>
            <w:tcMar>
              <w:top w:w="100" w:type="dxa"/>
              <w:left w:w="100" w:type="dxa"/>
              <w:bottom w:w="100" w:type="dxa"/>
              <w:right w:w="100" w:type="dxa"/>
            </w:tcMar>
          </w:tcPr>
          <w:p w14:paraId="3EADAD6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104.98006</w:t>
            </w:r>
          </w:p>
        </w:tc>
        <w:tc>
          <w:tcPr>
            <w:tcW w:w="0" w:type="auto"/>
            <w:tcMar>
              <w:top w:w="100" w:type="dxa"/>
              <w:left w:w="100" w:type="dxa"/>
              <w:bottom w:w="100" w:type="dxa"/>
              <w:right w:w="100" w:type="dxa"/>
            </w:tcMar>
          </w:tcPr>
          <w:p w14:paraId="27E21A7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281E1D1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11.5</w:t>
            </w:r>
          </w:p>
        </w:tc>
        <w:tc>
          <w:tcPr>
            <w:tcW w:w="0" w:type="auto"/>
            <w:tcMar>
              <w:top w:w="100" w:type="dxa"/>
              <w:left w:w="100" w:type="dxa"/>
              <w:bottom w:w="100" w:type="dxa"/>
              <w:right w:w="100" w:type="dxa"/>
            </w:tcMar>
          </w:tcPr>
          <w:p w14:paraId="264F281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45C0E1C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3099F0A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5FC6BE4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184D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LI-1</w:t>
            </w:r>
          </w:p>
        </w:tc>
        <w:tc>
          <w:tcPr>
            <w:tcW w:w="0" w:type="auto"/>
            <w:tcBorders>
              <w:left w:val="single" w:sz="8" w:space="0" w:color="000000"/>
            </w:tcBorders>
            <w:tcMar>
              <w:top w:w="100" w:type="dxa"/>
              <w:left w:w="100" w:type="dxa"/>
              <w:bottom w:w="100" w:type="dxa"/>
              <w:right w:w="100" w:type="dxa"/>
            </w:tcMar>
          </w:tcPr>
          <w:p w14:paraId="2531975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51.86825</w:t>
            </w:r>
          </w:p>
        </w:tc>
        <w:tc>
          <w:tcPr>
            <w:tcW w:w="0" w:type="auto"/>
            <w:tcMar>
              <w:top w:w="100" w:type="dxa"/>
              <w:left w:w="100" w:type="dxa"/>
              <w:bottom w:w="100" w:type="dxa"/>
              <w:right w:w="100" w:type="dxa"/>
            </w:tcMar>
          </w:tcPr>
          <w:p w14:paraId="7A88257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104.83042</w:t>
            </w:r>
          </w:p>
        </w:tc>
        <w:tc>
          <w:tcPr>
            <w:tcW w:w="0" w:type="auto"/>
            <w:tcMar>
              <w:top w:w="100" w:type="dxa"/>
              <w:left w:w="100" w:type="dxa"/>
              <w:bottom w:w="100" w:type="dxa"/>
              <w:right w:w="100" w:type="dxa"/>
            </w:tcMar>
          </w:tcPr>
          <w:p w14:paraId="54125B4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5F43FE1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8.9</w:t>
            </w:r>
          </w:p>
        </w:tc>
        <w:tc>
          <w:tcPr>
            <w:tcW w:w="0" w:type="auto"/>
            <w:tcMar>
              <w:top w:w="100" w:type="dxa"/>
              <w:left w:w="100" w:type="dxa"/>
              <w:bottom w:w="100" w:type="dxa"/>
              <w:right w:w="100" w:type="dxa"/>
            </w:tcMar>
          </w:tcPr>
          <w:p w14:paraId="4E78AA8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631D60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377006E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2000</w:t>
            </w:r>
          </w:p>
        </w:tc>
      </w:tr>
      <w:tr w:rsidR="00C053B8" w14:paraId="63EF299C"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F0F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LI-2</w:t>
            </w:r>
          </w:p>
        </w:tc>
        <w:tc>
          <w:tcPr>
            <w:tcW w:w="0" w:type="auto"/>
            <w:tcBorders>
              <w:left w:val="single" w:sz="8" w:space="0" w:color="000000"/>
            </w:tcBorders>
            <w:tcMar>
              <w:top w:w="100" w:type="dxa"/>
              <w:left w:w="100" w:type="dxa"/>
              <w:bottom w:w="100" w:type="dxa"/>
              <w:right w:w="100" w:type="dxa"/>
            </w:tcMar>
          </w:tcPr>
          <w:p w14:paraId="2EEE92D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51.84626</w:t>
            </w:r>
          </w:p>
        </w:tc>
        <w:tc>
          <w:tcPr>
            <w:tcW w:w="0" w:type="auto"/>
            <w:tcMar>
              <w:top w:w="100" w:type="dxa"/>
              <w:left w:w="100" w:type="dxa"/>
              <w:bottom w:w="100" w:type="dxa"/>
              <w:right w:w="100" w:type="dxa"/>
            </w:tcMar>
          </w:tcPr>
          <w:p w14:paraId="1183FF8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104.87356</w:t>
            </w:r>
          </w:p>
        </w:tc>
        <w:tc>
          <w:tcPr>
            <w:tcW w:w="0" w:type="auto"/>
            <w:tcMar>
              <w:top w:w="100" w:type="dxa"/>
              <w:left w:w="100" w:type="dxa"/>
              <w:bottom w:w="100" w:type="dxa"/>
              <w:right w:w="100" w:type="dxa"/>
            </w:tcMar>
          </w:tcPr>
          <w:p w14:paraId="0FEF759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707F635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9.4</w:t>
            </w:r>
          </w:p>
        </w:tc>
        <w:tc>
          <w:tcPr>
            <w:tcW w:w="0" w:type="auto"/>
            <w:tcMar>
              <w:top w:w="100" w:type="dxa"/>
              <w:left w:w="100" w:type="dxa"/>
              <w:bottom w:w="100" w:type="dxa"/>
              <w:right w:w="100" w:type="dxa"/>
            </w:tcMar>
          </w:tcPr>
          <w:p w14:paraId="62121A7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6B8EA47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2C7D749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2000</w:t>
            </w:r>
          </w:p>
        </w:tc>
      </w:tr>
      <w:tr w:rsidR="00C053B8" w14:paraId="1BF58C2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C349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LI-3</w:t>
            </w:r>
          </w:p>
        </w:tc>
        <w:tc>
          <w:tcPr>
            <w:tcW w:w="0" w:type="auto"/>
            <w:tcBorders>
              <w:left w:val="single" w:sz="8" w:space="0" w:color="000000"/>
            </w:tcBorders>
            <w:tcMar>
              <w:top w:w="100" w:type="dxa"/>
              <w:left w:w="100" w:type="dxa"/>
              <w:bottom w:w="100" w:type="dxa"/>
              <w:right w:w="100" w:type="dxa"/>
            </w:tcMar>
          </w:tcPr>
          <w:p w14:paraId="7A1971E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51.85407</w:t>
            </w:r>
          </w:p>
        </w:tc>
        <w:tc>
          <w:tcPr>
            <w:tcW w:w="0" w:type="auto"/>
            <w:tcMar>
              <w:top w:w="100" w:type="dxa"/>
              <w:left w:w="100" w:type="dxa"/>
              <w:bottom w:w="100" w:type="dxa"/>
              <w:right w:w="100" w:type="dxa"/>
            </w:tcMar>
          </w:tcPr>
          <w:p w14:paraId="3D343D0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104.86216</w:t>
            </w:r>
          </w:p>
        </w:tc>
        <w:tc>
          <w:tcPr>
            <w:tcW w:w="0" w:type="auto"/>
            <w:tcMar>
              <w:top w:w="100" w:type="dxa"/>
              <w:left w:w="100" w:type="dxa"/>
              <w:bottom w:w="100" w:type="dxa"/>
              <w:right w:w="100" w:type="dxa"/>
            </w:tcMar>
          </w:tcPr>
          <w:p w14:paraId="18153A4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0169E4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9.25</w:t>
            </w:r>
          </w:p>
        </w:tc>
        <w:tc>
          <w:tcPr>
            <w:tcW w:w="0" w:type="auto"/>
            <w:tcMar>
              <w:top w:w="100" w:type="dxa"/>
              <w:left w:w="100" w:type="dxa"/>
              <w:bottom w:w="100" w:type="dxa"/>
              <w:right w:w="100" w:type="dxa"/>
            </w:tcMar>
          </w:tcPr>
          <w:p w14:paraId="565F99C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19.5</w:t>
            </w:r>
          </w:p>
        </w:tc>
        <w:tc>
          <w:tcPr>
            <w:tcW w:w="0" w:type="auto"/>
            <w:tcMar>
              <w:top w:w="100" w:type="dxa"/>
              <w:left w:w="100" w:type="dxa"/>
              <w:bottom w:w="100" w:type="dxa"/>
              <w:right w:w="100" w:type="dxa"/>
            </w:tcMar>
          </w:tcPr>
          <w:p w14:paraId="2C9B17D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15F2BAD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2000</w:t>
            </w:r>
          </w:p>
        </w:tc>
      </w:tr>
      <w:tr w:rsidR="00C053B8" w14:paraId="650B2ED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EF7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EM-1</w:t>
            </w:r>
          </w:p>
        </w:tc>
        <w:tc>
          <w:tcPr>
            <w:tcW w:w="0" w:type="auto"/>
            <w:tcBorders>
              <w:left w:val="single" w:sz="8" w:space="0" w:color="000000"/>
            </w:tcBorders>
            <w:tcMar>
              <w:top w:w="100" w:type="dxa"/>
              <w:left w:w="100" w:type="dxa"/>
              <w:bottom w:w="100" w:type="dxa"/>
              <w:right w:w="100" w:type="dxa"/>
            </w:tcMar>
          </w:tcPr>
          <w:p w14:paraId="76066C2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51.86005</w:t>
            </w:r>
          </w:p>
        </w:tc>
        <w:tc>
          <w:tcPr>
            <w:tcW w:w="0" w:type="auto"/>
            <w:tcMar>
              <w:top w:w="100" w:type="dxa"/>
              <w:left w:w="100" w:type="dxa"/>
              <w:bottom w:w="100" w:type="dxa"/>
              <w:right w:w="100" w:type="dxa"/>
            </w:tcMar>
          </w:tcPr>
          <w:p w14:paraId="6F6FAA3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104.93999</w:t>
            </w:r>
          </w:p>
        </w:tc>
        <w:tc>
          <w:tcPr>
            <w:tcW w:w="0" w:type="auto"/>
            <w:tcMar>
              <w:top w:w="100" w:type="dxa"/>
              <w:left w:w="100" w:type="dxa"/>
              <w:bottom w:w="100" w:type="dxa"/>
              <w:right w:w="100" w:type="dxa"/>
            </w:tcMar>
          </w:tcPr>
          <w:p w14:paraId="29E1299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3E054F3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15.5</w:t>
            </w:r>
          </w:p>
        </w:tc>
        <w:tc>
          <w:tcPr>
            <w:tcW w:w="0" w:type="auto"/>
            <w:tcMar>
              <w:top w:w="100" w:type="dxa"/>
              <w:left w:w="100" w:type="dxa"/>
              <w:bottom w:w="100" w:type="dxa"/>
              <w:right w:w="100" w:type="dxa"/>
            </w:tcMar>
          </w:tcPr>
          <w:p w14:paraId="6CBC9DC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24.5</w:t>
            </w:r>
          </w:p>
        </w:tc>
        <w:tc>
          <w:tcPr>
            <w:tcW w:w="0" w:type="auto"/>
            <w:tcMar>
              <w:top w:w="100" w:type="dxa"/>
              <w:left w:w="100" w:type="dxa"/>
              <w:bottom w:w="100" w:type="dxa"/>
              <w:right w:w="100" w:type="dxa"/>
            </w:tcMar>
          </w:tcPr>
          <w:p w14:paraId="1AFE19B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DFD2F4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7405B99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314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OS-2</w:t>
            </w:r>
          </w:p>
        </w:tc>
        <w:tc>
          <w:tcPr>
            <w:tcW w:w="0" w:type="auto"/>
            <w:tcBorders>
              <w:left w:val="single" w:sz="8" w:space="0" w:color="000000"/>
            </w:tcBorders>
            <w:tcMar>
              <w:top w:w="100" w:type="dxa"/>
              <w:left w:w="100" w:type="dxa"/>
              <w:bottom w:w="100" w:type="dxa"/>
              <w:right w:w="100" w:type="dxa"/>
            </w:tcMar>
          </w:tcPr>
          <w:p w14:paraId="239CEAC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51.8553</w:t>
            </w:r>
          </w:p>
        </w:tc>
        <w:tc>
          <w:tcPr>
            <w:tcW w:w="0" w:type="auto"/>
            <w:tcMar>
              <w:top w:w="100" w:type="dxa"/>
              <w:left w:w="100" w:type="dxa"/>
              <w:bottom w:w="100" w:type="dxa"/>
              <w:right w:w="100" w:type="dxa"/>
            </w:tcMar>
          </w:tcPr>
          <w:p w14:paraId="55E6C62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104.8148</w:t>
            </w:r>
          </w:p>
        </w:tc>
        <w:tc>
          <w:tcPr>
            <w:tcW w:w="0" w:type="auto"/>
            <w:tcMar>
              <w:top w:w="100" w:type="dxa"/>
              <w:left w:w="100" w:type="dxa"/>
              <w:bottom w:w="100" w:type="dxa"/>
              <w:right w:w="100" w:type="dxa"/>
            </w:tcMar>
          </w:tcPr>
          <w:p w14:paraId="114CB06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1300</w:t>
            </w:r>
          </w:p>
        </w:tc>
        <w:tc>
          <w:tcPr>
            <w:tcW w:w="0" w:type="auto"/>
            <w:tcMar>
              <w:top w:w="100" w:type="dxa"/>
              <w:left w:w="100" w:type="dxa"/>
              <w:bottom w:w="100" w:type="dxa"/>
              <w:right w:w="100" w:type="dxa"/>
            </w:tcMar>
          </w:tcPr>
          <w:p w14:paraId="4618C21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EDA3E8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559C880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221AAA5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r>
      <w:tr w:rsidR="00C053B8" w14:paraId="032D91A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154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OS-3</w:t>
            </w:r>
          </w:p>
        </w:tc>
        <w:tc>
          <w:tcPr>
            <w:tcW w:w="0" w:type="auto"/>
            <w:tcBorders>
              <w:left w:val="single" w:sz="8" w:space="0" w:color="000000"/>
            </w:tcBorders>
            <w:tcMar>
              <w:top w:w="100" w:type="dxa"/>
              <w:left w:w="100" w:type="dxa"/>
              <w:bottom w:w="100" w:type="dxa"/>
              <w:right w:w="100" w:type="dxa"/>
            </w:tcMar>
          </w:tcPr>
          <w:p w14:paraId="2373E20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51.859108</w:t>
            </w:r>
          </w:p>
        </w:tc>
        <w:tc>
          <w:tcPr>
            <w:tcW w:w="0" w:type="auto"/>
            <w:tcMar>
              <w:top w:w="100" w:type="dxa"/>
              <w:left w:w="100" w:type="dxa"/>
              <w:bottom w:w="100" w:type="dxa"/>
              <w:right w:w="100" w:type="dxa"/>
            </w:tcMar>
          </w:tcPr>
          <w:p w14:paraId="2FB3AD3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105.0769</w:t>
            </w:r>
          </w:p>
        </w:tc>
        <w:tc>
          <w:tcPr>
            <w:tcW w:w="0" w:type="auto"/>
            <w:tcMar>
              <w:top w:w="100" w:type="dxa"/>
              <w:left w:w="100" w:type="dxa"/>
              <w:bottom w:w="100" w:type="dxa"/>
              <w:right w:w="100" w:type="dxa"/>
            </w:tcMar>
          </w:tcPr>
          <w:p w14:paraId="1B09F6E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1400</w:t>
            </w:r>
          </w:p>
        </w:tc>
        <w:tc>
          <w:tcPr>
            <w:tcW w:w="0" w:type="auto"/>
            <w:tcMar>
              <w:top w:w="100" w:type="dxa"/>
              <w:left w:w="100" w:type="dxa"/>
              <w:bottom w:w="100" w:type="dxa"/>
              <w:right w:w="100" w:type="dxa"/>
            </w:tcMar>
          </w:tcPr>
          <w:p w14:paraId="6852759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5000</w:t>
            </w:r>
          </w:p>
        </w:tc>
        <w:tc>
          <w:tcPr>
            <w:tcW w:w="0" w:type="auto"/>
            <w:tcMar>
              <w:top w:w="100" w:type="dxa"/>
              <w:left w:w="100" w:type="dxa"/>
              <w:bottom w:w="100" w:type="dxa"/>
              <w:right w:w="100" w:type="dxa"/>
            </w:tcMar>
          </w:tcPr>
          <w:p w14:paraId="3E75914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F53E4F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5200C90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r>
    </w:tbl>
    <w:p w14:paraId="60C87B55" w14:textId="77777777" w:rsidR="00F233B5" w:rsidRDefault="00D8535D" w:rsidP="00F233B5">
      <w:pPr>
        <w:rPr>
          <w:rFonts w:ascii="Times New Roman" w:eastAsia="Times New Roman" w:hAnsi="Times New Roman" w:cs="Times New Roman"/>
          <w:sz w:val="24"/>
          <w:szCs w:val="24"/>
        </w:rPr>
      </w:pPr>
      <w:r>
        <w:br w:type="page"/>
      </w:r>
      <w:r w:rsidR="00F233B5">
        <w:rPr>
          <w:noProof/>
          <w:sz w:val="18"/>
          <w:szCs w:val="18"/>
          <w:lang w:val="en-US"/>
        </w:rPr>
        <w:lastRenderedPageBreak/>
        <w:drawing>
          <wp:inline distT="0" distB="0" distL="0" distR="0" wp14:anchorId="64FAC3FF" wp14:editId="057AD07F">
            <wp:extent cx="807720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078000" cy="4039000"/>
                    </a:xfrm>
                    <a:prstGeom prst="rect">
                      <a:avLst/>
                    </a:prstGeom>
                    <a:noFill/>
                    <a:ln>
                      <a:noFill/>
                    </a:ln>
                  </pic:spPr>
                </pic:pic>
              </a:graphicData>
            </a:graphic>
          </wp:inline>
        </w:drawing>
      </w:r>
    </w:p>
    <w:p w14:paraId="091425CC" w14:textId="77777777" w:rsidR="00F233B5" w:rsidRDefault="00F233B5" w:rsidP="00F233B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Map of all sampling locations with sites sized and colored by log-transformed IDW population. IDW population was log-transformed so as to make IDW populations across three orders of magnitude more comparable. The entire transect included three developed sites (i.e.,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 xml:space="preserve">, Bolshie </w:t>
      </w:r>
      <w:proofErr w:type="spellStart"/>
      <w:r>
        <w:rPr>
          <w:rFonts w:ascii="Times New Roman" w:eastAsia="Times New Roman" w:hAnsi="Times New Roman" w:cs="Times New Roman"/>
          <w:sz w:val="24"/>
          <w:szCs w:val="24"/>
        </w:rPr>
        <w:t>Koty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Bolshoe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Goloustnoe</w:t>
      </w:r>
      <w:proofErr w:type="spellEnd"/>
      <w:r>
        <w:rPr>
          <w:rFonts w:ascii="Times New Roman" w:eastAsia="Times New Roman" w:hAnsi="Times New Roman" w:cs="Times New Roman"/>
          <w:sz w:val="24"/>
          <w:szCs w:val="24"/>
        </w:rPr>
        <w:t xml:space="preserve">). Three offshore samples were also collected to compare pelagic sewage signals to those in the littoral. Sampling locations west of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 xml:space="preserve"> are located farther from </w:t>
      </w:r>
      <w:proofErr w:type="spellStart"/>
      <w:r>
        <w:rPr>
          <w:rFonts w:ascii="Times New Roman" w:eastAsia="Times New Roman" w:hAnsi="Times New Roman" w:cs="Times New Roman"/>
          <w:sz w:val="24"/>
          <w:szCs w:val="24"/>
        </w:rPr>
        <w:t>Listvyanka’s</w:t>
      </w:r>
      <w:proofErr w:type="spellEnd"/>
      <w:r>
        <w:rPr>
          <w:rFonts w:ascii="Times New Roman" w:eastAsia="Times New Roman" w:hAnsi="Times New Roman" w:cs="Times New Roman"/>
          <w:sz w:val="24"/>
          <w:szCs w:val="24"/>
        </w:rPr>
        <w:t xml:space="preserve"> centroid, and therefore have lower IDW population values than sites located closer to the centroid. </w:t>
      </w:r>
    </w:p>
    <w:p w14:paraId="2EEF78C5" w14:textId="386FAB20" w:rsidR="00F233B5" w:rsidRPr="00F233B5" w:rsidRDefault="00F233B5">
      <w:pPr>
        <w:sectPr w:rsidR="00F233B5" w:rsidRPr="00F233B5" w:rsidSect="00271F4F">
          <w:pgSz w:w="15840" w:h="12240" w:orient="landscape"/>
          <w:pgMar w:top="1440" w:right="1440" w:bottom="1440" w:left="1440" w:header="720" w:footer="720" w:gutter="0"/>
          <w:lnNumType w:countBy="1" w:restart="continuous"/>
          <w:pgNumType w:start="1"/>
          <w:cols w:space="720"/>
          <w:docGrid w:linePitch="299"/>
        </w:sectPr>
      </w:pPr>
      <w:r>
        <w:br w:type="page"/>
      </w:r>
    </w:p>
    <w:p w14:paraId="49D54FC4" w14:textId="77777777" w:rsidR="007D2FF3" w:rsidRDefault="007D2FF3">
      <w:pPr>
        <w:rPr>
          <w:noProof/>
        </w:rPr>
      </w:pPr>
    </w:p>
    <w:p w14:paraId="0EA24CE0" w14:textId="4BE3B832" w:rsidR="00F622F3" w:rsidRDefault="00B77D60">
      <w:r>
        <w:rPr>
          <w:noProof/>
          <w:lang w:val="en-US"/>
        </w:rPr>
        <w:drawing>
          <wp:inline distT="0" distB="0" distL="0" distR="0" wp14:anchorId="7A1E3AA4" wp14:editId="3F6C707D">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7E22B6D2" w14:textId="4AA54CDC" w:rsidR="00567422" w:rsidRDefault="00F622F3">
      <w:pPr>
        <w:sectPr w:rsidR="00567422" w:rsidSect="00CE567A">
          <w:pgSz w:w="12240" w:h="15840"/>
          <w:pgMar w:top="1440" w:right="1440" w:bottom="1440" w:left="1440" w:header="720" w:footer="720" w:gutter="0"/>
          <w:lnNumType w:countBy="1" w:restart="continuous"/>
          <w:pgNumType w:start="1"/>
          <w:cols w:space="720"/>
          <w:docGrid w:linePitch="299"/>
        </w:sectPr>
      </w:pPr>
      <w:r w:rsidRPr="001C70B0">
        <w:rPr>
          <w:rFonts w:ascii="Times New Roman" w:hAnsi="Times New Roman" w:cs="Times New Roman"/>
          <w:sz w:val="24"/>
          <w:szCs w:val="24"/>
        </w:rPr>
        <w:t>Figure</w:t>
      </w:r>
      <w:r w:rsidR="00E01811" w:rsidRPr="001C70B0">
        <w:rPr>
          <w:rFonts w:ascii="Times New Roman" w:hAnsi="Times New Roman" w:cs="Times New Roman"/>
          <w:sz w:val="24"/>
          <w:szCs w:val="24"/>
        </w:rPr>
        <w:t xml:space="preserve"> 2: Photographs </w:t>
      </w:r>
      <w:r w:rsidR="007D2FF3" w:rsidRPr="001C70B0">
        <w:rPr>
          <w:rFonts w:ascii="Times New Roman" w:hAnsi="Times New Roman" w:cs="Times New Roman"/>
          <w:sz w:val="24"/>
          <w:szCs w:val="24"/>
        </w:rPr>
        <w:t>and Google Earth imagery of each developed area</w:t>
      </w:r>
      <w:r w:rsidR="00E01811" w:rsidRPr="001C70B0">
        <w:rPr>
          <w:rFonts w:ascii="Times New Roman" w:hAnsi="Times New Roman" w:cs="Times New Roman"/>
          <w:sz w:val="24"/>
          <w:szCs w:val="24"/>
        </w:rPr>
        <w:t xml:space="preserve">. Photographs were taken by Kara H. Woo and Michael F. Meyer. </w:t>
      </w:r>
      <w:r w:rsidR="00D8535D" w:rsidRPr="001C70B0">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29"/>
        <w:gridCol w:w="663"/>
        <w:gridCol w:w="651"/>
        <w:gridCol w:w="985"/>
        <w:gridCol w:w="756"/>
        <w:gridCol w:w="1251"/>
        <w:gridCol w:w="1076"/>
        <w:gridCol w:w="761"/>
        <w:gridCol w:w="1142"/>
        <w:gridCol w:w="1114"/>
        <w:gridCol w:w="1114"/>
        <w:gridCol w:w="976"/>
        <w:gridCol w:w="1067"/>
      </w:tblGrid>
      <w:tr w:rsidR="00567422" w:rsidRPr="00AB4F3A" w14:paraId="1AEE2390" w14:textId="77777777" w:rsidTr="003F5190">
        <w:tc>
          <w:tcPr>
            <w:tcW w:w="11962" w:type="dxa"/>
            <w:gridSpan w:val="13"/>
            <w:vAlign w:val="bottom"/>
          </w:tcPr>
          <w:p w14:paraId="764D9F88" w14:textId="31606344" w:rsidR="00567422" w:rsidRPr="00AB4F3A" w:rsidRDefault="00567422" w:rsidP="003F5190">
            <w:pPr>
              <w:rPr>
                <w:rFonts w:ascii="Calibri" w:hAnsi="Calibri" w:cs="Calibri"/>
                <w:color w:val="000000"/>
                <w:sz w:val="16"/>
                <w:szCs w:val="16"/>
              </w:rPr>
            </w:pPr>
            <w:r>
              <w:rPr>
                <w:rFonts w:ascii="Times New Roman" w:eastAsia="Times New Roman" w:hAnsi="Times New Roman" w:cs="Times New Roman"/>
                <w:sz w:val="24"/>
                <w:szCs w:val="24"/>
              </w:rPr>
              <w:lastRenderedPageBreak/>
              <w:t xml:space="preserve">Table </w:t>
            </w:r>
            <w:r w:rsidR="009444E0">
              <w:rPr>
                <w:rFonts w:ascii="Times New Roman" w:eastAsia="Times New Roman" w:hAnsi="Times New Roman" w:cs="Times New Roman"/>
                <w:sz w:val="24"/>
                <w:szCs w:val="24"/>
              </w:rPr>
              <w:t>2</w:t>
            </w:r>
            <w:r>
              <w:rPr>
                <w:rFonts w:ascii="Times New Roman" w:eastAsia="Times New Roman" w:hAnsi="Times New Roman" w:cs="Times New Roman"/>
                <w:sz w:val="24"/>
                <w:szCs w:val="24"/>
              </w:rPr>
              <w:t>: Average sewage indicator concentrations and densities per sampling location</w:t>
            </w:r>
            <w:ins w:id="37" w:author="Daniel Snow" w:date="2020-11-27T11:06:00Z">
              <w:r w:rsidR="00E25573">
                <w:rPr>
                  <w:rFonts w:ascii="Times New Roman" w:eastAsia="Times New Roman" w:hAnsi="Times New Roman" w:cs="Times New Roman"/>
                  <w:sz w:val="24"/>
                  <w:szCs w:val="24"/>
                </w:rPr>
                <w:t xml:space="preserve">. Caffeine, </w:t>
              </w:r>
              <w:proofErr w:type="spellStart"/>
              <w:r w:rsidR="00E25573">
                <w:rPr>
                  <w:rFonts w:ascii="Times New Roman" w:eastAsia="Times New Roman" w:hAnsi="Times New Roman" w:cs="Times New Roman"/>
                  <w:sz w:val="24"/>
                  <w:szCs w:val="24"/>
                </w:rPr>
                <w:t>acetominophen</w:t>
              </w:r>
              <w:proofErr w:type="spellEnd"/>
              <w:r w:rsidR="00E25573">
                <w:rPr>
                  <w:rFonts w:ascii="Times New Roman" w:eastAsia="Times New Roman" w:hAnsi="Times New Roman" w:cs="Times New Roman"/>
                  <w:sz w:val="24"/>
                  <w:szCs w:val="24"/>
                </w:rPr>
                <w:t>, paraxanthine, and cotin</w:t>
              </w:r>
            </w:ins>
            <w:ins w:id="38" w:author="Daniel Snow" w:date="2020-11-27T11:07:00Z">
              <w:r w:rsidR="00E25573">
                <w:rPr>
                  <w:rFonts w:ascii="Times New Roman" w:eastAsia="Times New Roman" w:hAnsi="Times New Roman" w:cs="Times New Roman"/>
                  <w:sz w:val="24"/>
                  <w:szCs w:val="24"/>
                </w:rPr>
                <w:t xml:space="preserve">ine detect limits are estimated to be 0.001 </w:t>
              </w:r>
              <w:r w:rsidR="00E25573">
                <w:rPr>
                  <w:rFonts w:ascii="Times New Roman" w:eastAsia="Times New Roman" w:hAnsi="Times New Roman" w:cs="Times New Roman"/>
                  <w:sz w:val="24"/>
                  <w:szCs w:val="24"/>
                </w:rPr>
                <w:sym w:font="Symbol" w:char="F06D"/>
              </w:r>
              <w:r w:rsidR="00E25573">
                <w:rPr>
                  <w:rFonts w:ascii="Times New Roman" w:eastAsia="Times New Roman" w:hAnsi="Times New Roman" w:cs="Times New Roman"/>
                  <w:sz w:val="24"/>
                  <w:szCs w:val="24"/>
                </w:rPr>
                <w:t>g/L based on a 500 mL sample volum</w:t>
              </w:r>
            </w:ins>
            <w:ins w:id="39" w:author="Daniel Snow" w:date="2020-11-27T11:08:00Z">
              <w:r w:rsidR="00E25573">
                <w:rPr>
                  <w:rFonts w:ascii="Times New Roman" w:eastAsia="Times New Roman" w:hAnsi="Times New Roman" w:cs="Times New Roman"/>
                  <w:sz w:val="24"/>
                  <w:szCs w:val="24"/>
                </w:rPr>
                <w:t>e</w:t>
              </w:r>
            </w:ins>
            <w:ins w:id="40" w:author="Daniel Snow" w:date="2020-11-27T11:07:00Z">
              <w:r w:rsidR="00E25573">
                <w:rPr>
                  <w:rFonts w:ascii="Times New Roman" w:eastAsia="Times New Roman" w:hAnsi="Times New Roman" w:cs="Times New Roman"/>
                  <w:sz w:val="24"/>
                  <w:szCs w:val="24"/>
                </w:rPr>
                <w:t xml:space="preserve">. </w:t>
              </w:r>
            </w:ins>
            <w:ins w:id="41" w:author="Daniel Snow" w:date="2020-11-27T11:06:00Z">
              <w:r w:rsidR="00E25573">
                <w:rPr>
                  <w:rFonts w:ascii="Times New Roman" w:eastAsia="Times New Roman" w:hAnsi="Times New Roman" w:cs="Times New Roman"/>
                  <w:sz w:val="24"/>
                  <w:szCs w:val="24"/>
                </w:rPr>
                <w:t xml:space="preserve"> </w:t>
              </w:r>
            </w:ins>
          </w:p>
        </w:tc>
      </w:tr>
      <w:tr w:rsidR="00567422" w:rsidRPr="00AB4F3A" w14:paraId="4BE14550" w14:textId="77777777" w:rsidTr="003F5190">
        <w:tc>
          <w:tcPr>
            <w:tcW w:w="729" w:type="dxa"/>
            <w:vAlign w:val="bottom"/>
          </w:tcPr>
          <w:p w14:paraId="3CD7083B" w14:textId="77777777" w:rsidR="00567422" w:rsidRPr="00AB4F3A" w:rsidRDefault="00567422" w:rsidP="003F5190">
            <w:pPr>
              <w:rPr>
                <w:sz w:val="16"/>
                <w:szCs w:val="16"/>
              </w:rPr>
            </w:pPr>
            <w:r w:rsidRPr="00AB4F3A">
              <w:rPr>
                <w:rFonts w:ascii="Calibri" w:hAnsi="Calibri" w:cs="Calibri"/>
                <w:color w:val="000000"/>
                <w:sz w:val="16"/>
                <w:szCs w:val="16"/>
              </w:rPr>
              <w:t>Site</w:t>
            </w:r>
          </w:p>
        </w:tc>
        <w:tc>
          <w:tcPr>
            <w:tcW w:w="663" w:type="dxa"/>
            <w:vAlign w:val="bottom"/>
          </w:tcPr>
          <w:p w14:paraId="20638CC3" w14:textId="77777777" w:rsidR="00567422" w:rsidRPr="00AB4F3A" w:rsidRDefault="00567422" w:rsidP="003F5190">
            <w:pPr>
              <w:rPr>
                <w:sz w:val="16"/>
                <w:szCs w:val="16"/>
              </w:rPr>
            </w:pPr>
            <w:r w:rsidRPr="00AB4F3A">
              <w:rPr>
                <w:rFonts w:ascii="Calibri" w:hAnsi="Calibri" w:cs="Calibri"/>
                <w:color w:val="000000"/>
                <w:sz w:val="16"/>
                <w:szCs w:val="16"/>
              </w:rPr>
              <w:t>NH</w:t>
            </w:r>
            <w:r>
              <w:rPr>
                <w:rFonts w:ascii="Calibri" w:hAnsi="Calibri" w:cs="Calibri"/>
                <w:color w:val="000000"/>
                <w:sz w:val="16"/>
                <w:szCs w:val="16"/>
                <w:vertAlign w:val="subscript"/>
              </w:rPr>
              <w:t>4</w:t>
            </w:r>
            <w:r>
              <w:rPr>
                <w:rFonts w:ascii="Calibri" w:hAnsi="Calibri" w:cs="Calibri"/>
                <w:color w:val="000000"/>
                <w:sz w:val="16"/>
                <w:szCs w:val="16"/>
                <w:vertAlign w:val="superscript"/>
              </w:rPr>
              <w:t>+</w:t>
            </w:r>
            <w:r>
              <w:rPr>
                <w:rFonts w:ascii="Calibri" w:hAnsi="Calibri" w:cs="Calibri"/>
                <w:color w:val="000000"/>
                <w:sz w:val="16"/>
                <w:szCs w:val="16"/>
              </w:rPr>
              <w:t xml:space="preserve"> (mg/L)</w:t>
            </w:r>
          </w:p>
        </w:tc>
        <w:tc>
          <w:tcPr>
            <w:tcW w:w="651" w:type="dxa"/>
            <w:vAlign w:val="bottom"/>
          </w:tcPr>
          <w:p w14:paraId="261BD9B3" w14:textId="77777777" w:rsidR="00567422" w:rsidRPr="00AB4F3A" w:rsidRDefault="00567422" w:rsidP="003F5190">
            <w:pPr>
              <w:rPr>
                <w:sz w:val="16"/>
                <w:szCs w:val="16"/>
              </w:rPr>
            </w:pPr>
            <w:r w:rsidRPr="00AB4F3A">
              <w:rPr>
                <w:rFonts w:ascii="Calibri" w:hAnsi="Calibri" w:cs="Calibri"/>
                <w:color w:val="000000"/>
                <w:sz w:val="16"/>
                <w:szCs w:val="16"/>
              </w:rPr>
              <w:t>NO</w:t>
            </w:r>
            <w:r w:rsidRPr="002A7EC8">
              <w:rPr>
                <w:rFonts w:ascii="Calibri" w:hAnsi="Calibri" w:cs="Calibri"/>
                <w:color w:val="000000"/>
                <w:sz w:val="16"/>
                <w:szCs w:val="16"/>
                <w:vertAlign w:val="subscript"/>
              </w:rPr>
              <w:t>3</w:t>
            </w:r>
            <w:r>
              <w:rPr>
                <w:rFonts w:ascii="Calibri" w:hAnsi="Calibri" w:cs="Calibri"/>
                <w:color w:val="000000"/>
                <w:sz w:val="16"/>
                <w:szCs w:val="16"/>
                <w:vertAlign w:val="superscript"/>
              </w:rPr>
              <w:t>-</w:t>
            </w:r>
            <w:r>
              <w:rPr>
                <w:rFonts w:ascii="Calibri" w:hAnsi="Calibri" w:cs="Calibri"/>
                <w:color w:val="000000"/>
                <w:sz w:val="16"/>
                <w:szCs w:val="16"/>
              </w:rPr>
              <w:t xml:space="preserve"> (mg/L)</w:t>
            </w:r>
          </w:p>
        </w:tc>
        <w:tc>
          <w:tcPr>
            <w:tcW w:w="662" w:type="dxa"/>
            <w:vAlign w:val="bottom"/>
          </w:tcPr>
          <w:p w14:paraId="157B7F19" w14:textId="40BD13F0" w:rsidR="00567422" w:rsidRPr="00AB4F3A" w:rsidRDefault="00567422" w:rsidP="003F5190">
            <w:pPr>
              <w:rPr>
                <w:sz w:val="16"/>
                <w:szCs w:val="16"/>
              </w:rPr>
            </w:pPr>
            <w:r>
              <w:rPr>
                <w:rFonts w:ascii="Calibri" w:hAnsi="Calibri" w:cs="Calibri"/>
                <w:color w:val="000000"/>
                <w:sz w:val="16"/>
                <w:szCs w:val="16"/>
              </w:rPr>
              <w:t>T</w:t>
            </w:r>
            <w:r w:rsidR="00F233B5">
              <w:rPr>
                <w:rFonts w:ascii="Calibri" w:hAnsi="Calibri" w:cs="Calibri"/>
                <w:color w:val="000000"/>
                <w:sz w:val="16"/>
                <w:szCs w:val="16"/>
              </w:rPr>
              <w:t>otal Phosphorus</w:t>
            </w:r>
            <w:r>
              <w:rPr>
                <w:rFonts w:ascii="Calibri" w:hAnsi="Calibri" w:cs="Calibri"/>
                <w:color w:val="000000"/>
                <w:sz w:val="16"/>
                <w:szCs w:val="16"/>
              </w:rPr>
              <w:t xml:space="preserve"> (mg/L)</w:t>
            </w:r>
          </w:p>
        </w:tc>
        <w:tc>
          <w:tcPr>
            <w:tcW w:w="756" w:type="dxa"/>
            <w:vAlign w:val="bottom"/>
          </w:tcPr>
          <w:p w14:paraId="3DC7981B" w14:textId="12F1E0E4" w:rsidR="00567422" w:rsidRPr="00AB4F3A" w:rsidRDefault="00567422" w:rsidP="003F5190">
            <w:pPr>
              <w:rPr>
                <w:sz w:val="16"/>
                <w:szCs w:val="16"/>
              </w:rPr>
            </w:pPr>
            <w:r w:rsidRPr="00AB4F3A">
              <w:rPr>
                <w:rFonts w:ascii="Calibri" w:hAnsi="Calibri" w:cs="Calibri"/>
                <w:color w:val="000000"/>
                <w:sz w:val="16"/>
                <w:szCs w:val="16"/>
              </w:rPr>
              <w:t>Caffeine</w:t>
            </w:r>
            <w:r>
              <w:rPr>
                <w:rFonts w:ascii="Calibri" w:hAnsi="Calibri" w:cs="Calibri"/>
                <w:color w:val="000000"/>
                <w:sz w:val="16"/>
                <w:szCs w:val="16"/>
              </w:rPr>
              <w:t xml:space="preserve"> (</w:t>
            </w:r>
            <w:ins w:id="42" w:author="Daniel Snow" w:date="2020-11-27T10:57:00Z">
              <w:r w:rsidR="00471A2E">
                <w:rPr>
                  <w:rFonts w:ascii="Calibri" w:hAnsi="Calibri" w:cs="Calibri"/>
                  <w:color w:val="000000"/>
                  <w:sz w:val="16"/>
                  <w:szCs w:val="16"/>
                </w:rPr>
                <w:sym w:font="Symbol" w:char="F06D"/>
              </w:r>
            </w:ins>
            <w:del w:id="43" w:author="Daniel Snow" w:date="2020-11-27T10:57:00Z">
              <w:r w:rsidDel="00471A2E">
                <w:rPr>
                  <w:rFonts w:ascii="Calibri" w:hAnsi="Calibri" w:cs="Calibri"/>
                  <w:color w:val="000000"/>
                  <w:sz w:val="16"/>
                  <w:szCs w:val="16"/>
                </w:rPr>
                <w:delText>n</w:delText>
              </w:r>
            </w:del>
            <w:r>
              <w:rPr>
                <w:rFonts w:ascii="Calibri" w:hAnsi="Calibri" w:cs="Calibri"/>
                <w:color w:val="000000"/>
                <w:sz w:val="16"/>
                <w:szCs w:val="16"/>
              </w:rPr>
              <w:t>g/L)</w:t>
            </w:r>
          </w:p>
        </w:tc>
        <w:tc>
          <w:tcPr>
            <w:tcW w:w="1251" w:type="dxa"/>
            <w:vAlign w:val="bottom"/>
          </w:tcPr>
          <w:p w14:paraId="2D231C3A" w14:textId="77777777" w:rsidR="00567422" w:rsidRDefault="00567422" w:rsidP="003F5190">
            <w:pPr>
              <w:rPr>
                <w:rFonts w:ascii="Calibri" w:hAnsi="Calibri" w:cs="Calibri"/>
                <w:color w:val="000000"/>
                <w:sz w:val="16"/>
                <w:szCs w:val="16"/>
              </w:rPr>
            </w:pPr>
            <w:r>
              <w:rPr>
                <w:rFonts w:ascii="Calibri" w:hAnsi="Calibri" w:cs="Calibri"/>
                <w:color w:val="000000"/>
                <w:sz w:val="16"/>
                <w:szCs w:val="16"/>
              </w:rPr>
              <w:t>A</w:t>
            </w:r>
            <w:r w:rsidRPr="00AB4F3A">
              <w:rPr>
                <w:rFonts w:ascii="Calibri" w:hAnsi="Calibri" w:cs="Calibri"/>
                <w:color w:val="000000"/>
                <w:sz w:val="16"/>
                <w:szCs w:val="16"/>
              </w:rPr>
              <w:t>cetaminophen</w:t>
            </w:r>
          </w:p>
          <w:p w14:paraId="36FE9D6F" w14:textId="589F3056" w:rsidR="00567422" w:rsidRPr="00AB4F3A" w:rsidRDefault="00567422" w:rsidP="003F5190">
            <w:pPr>
              <w:rPr>
                <w:sz w:val="16"/>
                <w:szCs w:val="16"/>
              </w:rPr>
            </w:pPr>
            <w:r>
              <w:rPr>
                <w:rFonts w:ascii="Calibri" w:hAnsi="Calibri" w:cs="Calibri"/>
                <w:color w:val="000000"/>
                <w:sz w:val="16"/>
                <w:szCs w:val="16"/>
              </w:rPr>
              <w:t>(</w:t>
            </w:r>
            <w:ins w:id="44" w:author="Daniel Snow" w:date="2020-11-27T10:57:00Z">
              <w:r w:rsidR="00471A2E">
                <w:rPr>
                  <w:rFonts w:ascii="Calibri" w:hAnsi="Calibri" w:cs="Calibri"/>
                  <w:color w:val="000000"/>
                  <w:sz w:val="16"/>
                  <w:szCs w:val="16"/>
                </w:rPr>
                <w:sym w:font="Symbol" w:char="F06D"/>
              </w:r>
            </w:ins>
            <w:del w:id="45" w:author="Daniel Snow" w:date="2020-11-27T10:57:00Z">
              <w:r w:rsidDel="00471A2E">
                <w:rPr>
                  <w:rFonts w:ascii="Calibri" w:hAnsi="Calibri" w:cs="Calibri"/>
                  <w:color w:val="000000"/>
                  <w:sz w:val="16"/>
                  <w:szCs w:val="16"/>
                </w:rPr>
                <w:delText>n</w:delText>
              </w:r>
            </w:del>
            <w:r>
              <w:rPr>
                <w:rFonts w:ascii="Calibri" w:hAnsi="Calibri" w:cs="Calibri"/>
                <w:color w:val="000000"/>
                <w:sz w:val="16"/>
                <w:szCs w:val="16"/>
              </w:rPr>
              <w:t>g/L)</w:t>
            </w:r>
          </w:p>
        </w:tc>
        <w:tc>
          <w:tcPr>
            <w:tcW w:w="1076" w:type="dxa"/>
            <w:vAlign w:val="bottom"/>
          </w:tcPr>
          <w:p w14:paraId="60EA8649" w14:textId="77777777" w:rsidR="00567422" w:rsidRDefault="00567422" w:rsidP="003F5190">
            <w:pPr>
              <w:rPr>
                <w:rFonts w:ascii="Calibri" w:hAnsi="Calibri" w:cs="Calibri"/>
                <w:color w:val="000000"/>
                <w:sz w:val="16"/>
                <w:szCs w:val="16"/>
              </w:rPr>
            </w:pPr>
            <w:r>
              <w:rPr>
                <w:rFonts w:ascii="Calibri" w:hAnsi="Calibri" w:cs="Calibri"/>
                <w:color w:val="000000"/>
                <w:sz w:val="16"/>
                <w:szCs w:val="16"/>
              </w:rPr>
              <w:t>P</w:t>
            </w:r>
            <w:r w:rsidRPr="00AB4F3A">
              <w:rPr>
                <w:rFonts w:ascii="Calibri" w:hAnsi="Calibri" w:cs="Calibri"/>
                <w:color w:val="000000"/>
                <w:sz w:val="16"/>
                <w:szCs w:val="16"/>
              </w:rPr>
              <w:t>araxanthine</w:t>
            </w:r>
          </w:p>
          <w:p w14:paraId="202E8BFE" w14:textId="7A532422" w:rsidR="00567422" w:rsidRPr="00AB4F3A" w:rsidRDefault="00567422" w:rsidP="003F5190">
            <w:pPr>
              <w:rPr>
                <w:sz w:val="16"/>
                <w:szCs w:val="16"/>
              </w:rPr>
            </w:pPr>
            <w:r>
              <w:rPr>
                <w:rFonts w:ascii="Calibri" w:hAnsi="Calibri" w:cs="Calibri"/>
                <w:color w:val="000000"/>
                <w:sz w:val="16"/>
                <w:szCs w:val="16"/>
              </w:rPr>
              <w:t>(</w:t>
            </w:r>
            <w:ins w:id="46" w:author="Daniel Snow" w:date="2020-11-27T10:57:00Z">
              <w:r w:rsidR="00471A2E">
                <w:rPr>
                  <w:rFonts w:ascii="Calibri" w:hAnsi="Calibri" w:cs="Calibri"/>
                  <w:color w:val="000000"/>
                  <w:sz w:val="16"/>
                  <w:szCs w:val="16"/>
                </w:rPr>
                <w:sym w:font="Symbol" w:char="F06D"/>
              </w:r>
            </w:ins>
            <w:del w:id="47" w:author="Daniel Snow" w:date="2020-11-27T10:57:00Z">
              <w:r w:rsidDel="00471A2E">
                <w:rPr>
                  <w:rFonts w:ascii="Calibri" w:hAnsi="Calibri" w:cs="Calibri"/>
                  <w:color w:val="000000"/>
                  <w:sz w:val="16"/>
                  <w:szCs w:val="16"/>
                </w:rPr>
                <w:delText>n</w:delText>
              </w:r>
            </w:del>
            <w:r>
              <w:rPr>
                <w:rFonts w:ascii="Calibri" w:hAnsi="Calibri" w:cs="Calibri"/>
                <w:color w:val="000000"/>
                <w:sz w:val="16"/>
                <w:szCs w:val="16"/>
              </w:rPr>
              <w:t>g/L)</w:t>
            </w:r>
          </w:p>
        </w:tc>
        <w:tc>
          <w:tcPr>
            <w:tcW w:w="761" w:type="dxa"/>
            <w:vAlign w:val="bottom"/>
          </w:tcPr>
          <w:p w14:paraId="34BD5136" w14:textId="77777777" w:rsidR="00567422" w:rsidRDefault="00567422" w:rsidP="003F5190">
            <w:pPr>
              <w:rPr>
                <w:rFonts w:ascii="Calibri" w:hAnsi="Calibri" w:cs="Calibri"/>
                <w:color w:val="000000"/>
                <w:sz w:val="16"/>
                <w:szCs w:val="16"/>
              </w:rPr>
            </w:pPr>
            <w:r>
              <w:rPr>
                <w:rFonts w:ascii="Calibri" w:hAnsi="Calibri" w:cs="Calibri"/>
                <w:color w:val="000000"/>
                <w:sz w:val="16"/>
                <w:szCs w:val="16"/>
              </w:rPr>
              <w:t>C</w:t>
            </w:r>
            <w:r w:rsidRPr="00AB4F3A">
              <w:rPr>
                <w:rFonts w:ascii="Calibri" w:hAnsi="Calibri" w:cs="Calibri"/>
                <w:color w:val="000000"/>
                <w:sz w:val="16"/>
                <w:szCs w:val="16"/>
              </w:rPr>
              <w:t>otinine</w:t>
            </w:r>
          </w:p>
          <w:p w14:paraId="5DE15876" w14:textId="103FF224" w:rsidR="00567422" w:rsidRPr="00AB4F3A" w:rsidRDefault="00567422" w:rsidP="003F5190">
            <w:pPr>
              <w:rPr>
                <w:sz w:val="16"/>
                <w:szCs w:val="16"/>
              </w:rPr>
            </w:pPr>
            <w:r>
              <w:rPr>
                <w:rFonts w:ascii="Calibri" w:hAnsi="Calibri" w:cs="Calibri"/>
                <w:color w:val="000000"/>
                <w:sz w:val="16"/>
                <w:szCs w:val="16"/>
              </w:rPr>
              <w:t>(</w:t>
            </w:r>
            <w:ins w:id="48" w:author="Daniel Snow" w:date="2020-11-27T10:57:00Z">
              <w:r w:rsidR="00471A2E">
                <w:rPr>
                  <w:rFonts w:ascii="Calibri" w:hAnsi="Calibri" w:cs="Calibri"/>
                  <w:color w:val="000000"/>
                  <w:sz w:val="16"/>
                  <w:szCs w:val="16"/>
                </w:rPr>
                <w:sym w:font="Symbol" w:char="F06D"/>
              </w:r>
            </w:ins>
            <w:del w:id="49" w:author="Daniel Snow" w:date="2020-11-27T10:57:00Z">
              <w:r w:rsidDel="00471A2E">
                <w:rPr>
                  <w:rFonts w:ascii="Calibri" w:hAnsi="Calibri" w:cs="Calibri"/>
                  <w:color w:val="000000"/>
                  <w:sz w:val="16"/>
                  <w:szCs w:val="16"/>
                </w:rPr>
                <w:delText>n</w:delText>
              </w:r>
            </w:del>
            <w:r>
              <w:rPr>
                <w:rFonts w:ascii="Calibri" w:hAnsi="Calibri" w:cs="Calibri"/>
                <w:color w:val="000000"/>
                <w:sz w:val="16"/>
                <w:szCs w:val="16"/>
              </w:rPr>
              <w:t>g/L)</w:t>
            </w:r>
          </w:p>
        </w:tc>
        <w:tc>
          <w:tcPr>
            <w:tcW w:w="1142" w:type="dxa"/>
            <w:vAlign w:val="bottom"/>
          </w:tcPr>
          <w:p w14:paraId="290B8A86" w14:textId="77777777" w:rsidR="00567422" w:rsidRPr="00AB4F3A" w:rsidRDefault="00567422" w:rsidP="003F5190">
            <w:pPr>
              <w:rPr>
                <w:sz w:val="16"/>
                <w:szCs w:val="16"/>
              </w:rPr>
            </w:pPr>
            <w:r w:rsidRPr="00AB4F3A">
              <w:rPr>
                <w:rFonts w:ascii="Calibri" w:hAnsi="Calibri" w:cs="Calibri"/>
                <w:color w:val="000000"/>
                <w:sz w:val="16"/>
                <w:szCs w:val="16"/>
              </w:rPr>
              <w:t>Fragment</w:t>
            </w:r>
            <w:r>
              <w:rPr>
                <w:rFonts w:ascii="Calibri" w:hAnsi="Calibri" w:cs="Calibri"/>
                <w:color w:val="000000"/>
                <w:sz w:val="16"/>
                <w:szCs w:val="16"/>
              </w:rPr>
              <w:t xml:space="preserve"> </w:t>
            </w:r>
            <w:r w:rsidRPr="00AB4F3A">
              <w:rPr>
                <w:rFonts w:ascii="Calibri" w:hAnsi="Calibri" w:cs="Calibri"/>
                <w:color w:val="000000"/>
                <w:sz w:val="16"/>
                <w:szCs w:val="16"/>
              </w:rPr>
              <w:t>density</w:t>
            </w:r>
            <w:r>
              <w:rPr>
                <w:rFonts w:ascii="Calibri" w:hAnsi="Calibri" w:cs="Calibri"/>
                <w:color w:val="000000"/>
                <w:sz w:val="16"/>
                <w:szCs w:val="16"/>
              </w:rPr>
              <w:t xml:space="preserve"> (MPs/</w:t>
            </w:r>
            <w:r w:rsidRPr="00AB4F3A">
              <w:rPr>
                <w:rFonts w:ascii="Calibri" w:hAnsi="Calibri" w:cs="Calibri"/>
                <w:color w:val="000000"/>
                <w:sz w:val="16"/>
                <w:szCs w:val="16"/>
              </w:rPr>
              <w:t>L</w:t>
            </w:r>
            <w:r>
              <w:rPr>
                <w:rFonts w:ascii="Calibri" w:hAnsi="Calibri" w:cs="Calibri"/>
                <w:color w:val="000000"/>
                <w:sz w:val="16"/>
                <w:szCs w:val="16"/>
              </w:rPr>
              <w:t>)</w:t>
            </w:r>
          </w:p>
        </w:tc>
        <w:tc>
          <w:tcPr>
            <w:tcW w:w="1114" w:type="dxa"/>
            <w:vAlign w:val="bottom"/>
          </w:tcPr>
          <w:p w14:paraId="3ACE007C" w14:textId="77777777" w:rsidR="00567422" w:rsidRPr="00AB4F3A" w:rsidRDefault="00567422" w:rsidP="003F5190">
            <w:pPr>
              <w:rPr>
                <w:sz w:val="16"/>
                <w:szCs w:val="16"/>
              </w:rPr>
            </w:pPr>
            <w:r w:rsidRPr="00AB4F3A">
              <w:rPr>
                <w:rFonts w:ascii="Calibri" w:hAnsi="Calibri" w:cs="Calibri"/>
                <w:color w:val="000000"/>
                <w:sz w:val="16"/>
                <w:szCs w:val="16"/>
              </w:rPr>
              <w:t>Fiber</w:t>
            </w:r>
            <w:r>
              <w:rPr>
                <w:rFonts w:ascii="Calibri" w:hAnsi="Calibri" w:cs="Calibri"/>
                <w:color w:val="000000"/>
                <w:sz w:val="16"/>
                <w:szCs w:val="16"/>
              </w:rPr>
              <w:t xml:space="preserve"> </w:t>
            </w:r>
            <w:r w:rsidRPr="00AB4F3A">
              <w:rPr>
                <w:rFonts w:ascii="Calibri" w:hAnsi="Calibri" w:cs="Calibri"/>
                <w:color w:val="000000"/>
                <w:sz w:val="16"/>
                <w:szCs w:val="16"/>
              </w:rPr>
              <w:t>density</w:t>
            </w:r>
            <w:r>
              <w:rPr>
                <w:rFonts w:ascii="Calibri" w:hAnsi="Calibri" w:cs="Calibri"/>
                <w:color w:val="000000"/>
                <w:sz w:val="16"/>
                <w:szCs w:val="16"/>
              </w:rPr>
              <w:t xml:space="preserve"> (MPs/</w:t>
            </w:r>
            <w:r w:rsidRPr="00AB4F3A">
              <w:rPr>
                <w:rFonts w:ascii="Calibri" w:hAnsi="Calibri" w:cs="Calibri"/>
                <w:color w:val="000000"/>
                <w:sz w:val="16"/>
                <w:szCs w:val="16"/>
              </w:rPr>
              <w:t>L</w:t>
            </w:r>
            <w:r>
              <w:rPr>
                <w:rFonts w:ascii="Calibri" w:hAnsi="Calibri" w:cs="Calibri"/>
                <w:color w:val="000000"/>
                <w:sz w:val="16"/>
                <w:szCs w:val="16"/>
              </w:rPr>
              <w:t>)</w:t>
            </w:r>
          </w:p>
        </w:tc>
        <w:tc>
          <w:tcPr>
            <w:tcW w:w="1114" w:type="dxa"/>
            <w:vAlign w:val="bottom"/>
          </w:tcPr>
          <w:p w14:paraId="0BF56BAB" w14:textId="77777777" w:rsidR="00567422" w:rsidRPr="00AB4F3A" w:rsidRDefault="00567422" w:rsidP="003F5190">
            <w:pPr>
              <w:rPr>
                <w:sz w:val="16"/>
                <w:szCs w:val="16"/>
              </w:rPr>
            </w:pPr>
            <w:r w:rsidRPr="00AB4F3A">
              <w:rPr>
                <w:rFonts w:ascii="Calibri" w:hAnsi="Calibri" w:cs="Calibri"/>
                <w:color w:val="000000"/>
                <w:sz w:val="16"/>
                <w:szCs w:val="16"/>
              </w:rPr>
              <w:t>Bead</w:t>
            </w:r>
            <w:r>
              <w:rPr>
                <w:rFonts w:ascii="Calibri" w:hAnsi="Calibri" w:cs="Calibri"/>
                <w:color w:val="000000"/>
                <w:sz w:val="16"/>
                <w:szCs w:val="16"/>
              </w:rPr>
              <w:t xml:space="preserve"> </w:t>
            </w:r>
            <w:r w:rsidRPr="00AB4F3A">
              <w:rPr>
                <w:rFonts w:ascii="Calibri" w:hAnsi="Calibri" w:cs="Calibri"/>
                <w:color w:val="000000"/>
                <w:sz w:val="16"/>
                <w:szCs w:val="16"/>
              </w:rPr>
              <w:t>density</w:t>
            </w:r>
            <w:r>
              <w:rPr>
                <w:rFonts w:ascii="Calibri" w:hAnsi="Calibri" w:cs="Calibri"/>
                <w:color w:val="000000"/>
                <w:sz w:val="16"/>
                <w:szCs w:val="16"/>
              </w:rPr>
              <w:t xml:space="preserve"> (MPs/</w:t>
            </w:r>
            <w:r w:rsidRPr="00AB4F3A">
              <w:rPr>
                <w:rFonts w:ascii="Calibri" w:hAnsi="Calibri" w:cs="Calibri"/>
                <w:color w:val="000000"/>
                <w:sz w:val="16"/>
                <w:szCs w:val="16"/>
              </w:rPr>
              <w:t>L</w:t>
            </w:r>
            <w:r>
              <w:rPr>
                <w:rFonts w:ascii="Calibri" w:hAnsi="Calibri" w:cs="Calibri"/>
                <w:color w:val="000000"/>
                <w:sz w:val="16"/>
                <w:szCs w:val="16"/>
              </w:rPr>
              <w:t>)</w:t>
            </w:r>
          </w:p>
        </w:tc>
        <w:tc>
          <w:tcPr>
            <w:tcW w:w="976" w:type="dxa"/>
            <w:vAlign w:val="bottom"/>
          </w:tcPr>
          <w:p w14:paraId="613031B2" w14:textId="77777777" w:rsidR="00567422" w:rsidRPr="00AB4F3A" w:rsidRDefault="00567422" w:rsidP="003F5190">
            <w:pPr>
              <w:rPr>
                <w:sz w:val="16"/>
                <w:szCs w:val="16"/>
              </w:rPr>
            </w:pPr>
            <w:r>
              <w:rPr>
                <w:rFonts w:ascii="Calibri" w:hAnsi="Calibri" w:cs="Calibri"/>
                <w:color w:val="000000"/>
                <w:sz w:val="16"/>
                <w:szCs w:val="16"/>
              </w:rPr>
              <w:t xml:space="preserve">IDW </w:t>
            </w:r>
            <w:r w:rsidRPr="00AB4F3A">
              <w:rPr>
                <w:rFonts w:ascii="Calibri" w:hAnsi="Calibri" w:cs="Calibri"/>
                <w:color w:val="000000"/>
                <w:sz w:val="16"/>
                <w:szCs w:val="16"/>
              </w:rPr>
              <w:t>population</w:t>
            </w:r>
          </w:p>
        </w:tc>
        <w:tc>
          <w:tcPr>
            <w:tcW w:w="1067" w:type="dxa"/>
            <w:vAlign w:val="bottom"/>
          </w:tcPr>
          <w:p w14:paraId="10EF6ACF" w14:textId="77777777" w:rsidR="00567422" w:rsidRPr="00AB4F3A" w:rsidRDefault="00567422" w:rsidP="003F5190">
            <w:pPr>
              <w:rPr>
                <w:sz w:val="16"/>
                <w:szCs w:val="16"/>
              </w:rPr>
            </w:pPr>
            <w:r w:rsidRPr="00AB4F3A">
              <w:rPr>
                <w:rFonts w:ascii="Calibri" w:hAnsi="Calibri" w:cs="Calibri"/>
                <w:color w:val="000000"/>
                <w:sz w:val="16"/>
                <w:szCs w:val="16"/>
              </w:rPr>
              <w:t>Categorical</w:t>
            </w:r>
            <w:r>
              <w:rPr>
                <w:rFonts w:ascii="Calibri" w:hAnsi="Calibri" w:cs="Calibri"/>
                <w:color w:val="000000"/>
                <w:sz w:val="16"/>
                <w:szCs w:val="16"/>
              </w:rPr>
              <w:t xml:space="preserve"> IDW </w:t>
            </w:r>
            <w:r w:rsidRPr="00AB4F3A">
              <w:rPr>
                <w:rFonts w:ascii="Calibri" w:hAnsi="Calibri" w:cs="Calibri"/>
                <w:color w:val="000000"/>
                <w:sz w:val="16"/>
                <w:szCs w:val="16"/>
              </w:rPr>
              <w:t>population</w:t>
            </w:r>
          </w:p>
        </w:tc>
      </w:tr>
      <w:tr w:rsidR="00567422" w:rsidRPr="00AB4F3A" w14:paraId="4A41EE4C" w14:textId="77777777" w:rsidTr="003F5190">
        <w:tc>
          <w:tcPr>
            <w:tcW w:w="729" w:type="dxa"/>
            <w:vAlign w:val="bottom"/>
          </w:tcPr>
          <w:p w14:paraId="1C2CFE28" w14:textId="77777777" w:rsidR="00567422" w:rsidRPr="00AB4F3A" w:rsidRDefault="00567422" w:rsidP="003F5190">
            <w:pPr>
              <w:rPr>
                <w:sz w:val="16"/>
                <w:szCs w:val="16"/>
              </w:rPr>
            </w:pPr>
            <w:r w:rsidRPr="00AB4F3A">
              <w:rPr>
                <w:rFonts w:ascii="Calibri" w:hAnsi="Calibri" w:cs="Calibri"/>
                <w:color w:val="000000"/>
                <w:sz w:val="16"/>
                <w:szCs w:val="16"/>
              </w:rPr>
              <w:t>BK-1</w:t>
            </w:r>
          </w:p>
        </w:tc>
        <w:tc>
          <w:tcPr>
            <w:tcW w:w="663" w:type="dxa"/>
            <w:vAlign w:val="bottom"/>
          </w:tcPr>
          <w:p w14:paraId="051F142F"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651" w:type="dxa"/>
            <w:vAlign w:val="bottom"/>
          </w:tcPr>
          <w:p w14:paraId="145605C6"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43284755" w14:textId="77777777" w:rsidR="00567422" w:rsidRPr="00AB4F3A" w:rsidRDefault="00567422" w:rsidP="003F5190">
            <w:pPr>
              <w:rPr>
                <w:sz w:val="16"/>
                <w:szCs w:val="16"/>
              </w:rPr>
            </w:pPr>
            <w:r w:rsidRPr="00AB4F3A">
              <w:rPr>
                <w:rFonts w:ascii="Calibri" w:hAnsi="Calibri" w:cs="Calibri"/>
                <w:color w:val="000000"/>
                <w:sz w:val="16"/>
                <w:szCs w:val="16"/>
              </w:rPr>
              <w:t>0.054</w:t>
            </w:r>
          </w:p>
        </w:tc>
        <w:tc>
          <w:tcPr>
            <w:tcW w:w="756" w:type="dxa"/>
            <w:vAlign w:val="bottom"/>
          </w:tcPr>
          <w:p w14:paraId="7B456FE0" w14:textId="77777777" w:rsidR="00567422" w:rsidRPr="00AB4F3A" w:rsidRDefault="00567422" w:rsidP="003F5190">
            <w:pPr>
              <w:rPr>
                <w:sz w:val="16"/>
                <w:szCs w:val="16"/>
              </w:rPr>
            </w:pPr>
            <w:r w:rsidRPr="00AB4F3A">
              <w:rPr>
                <w:rFonts w:ascii="Calibri" w:hAnsi="Calibri" w:cs="Calibri"/>
                <w:color w:val="000000"/>
                <w:sz w:val="16"/>
                <w:szCs w:val="16"/>
              </w:rPr>
              <w:t>0.011</w:t>
            </w:r>
          </w:p>
        </w:tc>
        <w:tc>
          <w:tcPr>
            <w:tcW w:w="1251" w:type="dxa"/>
            <w:vAlign w:val="bottom"/>
          </w:tcPr>
          <w:p w14:paraId="31E1E91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2B74BC1"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761" w:type="dxa"/>
            <w:vAlign w:val="bottom"/>
          </w:tcPr>
          <w:p w14:paraId="0CE1FA6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544F888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0A3641DF" w14:textId="77777777" w:rsidR="00567422" w:rsidRPr="00AB4F3A" w:rsidRDefault="00567422" w:rsidP="003F5190">
            <w:pPr>
              <w:rPr>
                <w:sz w:val="16"/>
                <w:szCs w:val="16"/>
              </w:rPr>
            </w:pPr>
            <w:r w:rsidRPr="00AB4F3A">
              <w:rPr>
                <w:rFonts w:ascii="Calibri" w:hAnsi="Calibri" w:cs="Calibri"/>
                <w:color w:val="000000"/>
                <w:sz w:val="16"/>
                <w:szCs w:val="16"/>
              </w:rPr>
              <w:t>0.000833</w:t>
            </w:r>
          </w:p>
        </w:tc>
        <w:tc>
          <w:tcPr>
            <w:tcW w:w="1114" w:type="dxa"/>
            <w:vAlign w:val="bottom"/>
          </w:tcPr>
          <w:p w14:paraId="5E89C7C6"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66C1E6DF" w14:textId="77777777" w:rsidR="00567422" w:rsidRPr="00AB4F3A" w:rsidRDefault="00567422" w:rsidP="003F5190">
            <w:pPr>
              <w:rPr>
                <w:sz w:val="16"/>
                <w:szCs w:val="16"/>
              </w:rPr>
            </w:pPr>
            <w:r w:rsidRPr="00AB4F3A">
              <w:rPr>
                <w:rFonts w:ascii="Calibri" w:hAnsi="Calibri" w:cs="Calibri"/>
                <w:color w:val="000000"/>
                <w:sz w:val="16"/>
                <w:szCs w:val="16"/>
              </w:rPr>
              <w:t>2304.039</w:t>
            </w:r>
          </w:p>
        </w:tc>
        <w:tc>
          <w:tcPr>
            <w:tcW w:w="1067" w:type="dxa"/>
            <w:vAlign w:val="bottom"/>
          </w:tcPr>
          <w:p w14:paraId="37C2E117"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1E5EBA93" w14:textId="77777777" w:rsidTr="003F5190">
        <w:tc>
          <w:tcPr>
            <w:tcW w:w="729" w:type="dxa"/>
            <w:vAlign w:val="bottom"/>
          </w:tcPr>
          <w:p w14:paraId="5E5FA343" w14:textId="77777777" w:rsidR="00567422" w:rsidRPr="00AB4F3A" w:rsidRDefault="00567422" w:rsidP="003F5190">
            <w:pPr>
              <w:rPr>
                <w:sz w:val="16"/>
                <w:szCs w:val="16"/>
              </w:rPr>
            </w:pPr>
            <w:r w:rsidRPr="00AB4F3A">
              <w:rPr>
                <w:rFonts w:ascii="Calibri" w:hAnsi="Calibri" w:cs="Calibri"/>
                <w:color w:val="000000"/>
                <w:sz w:val="16"/>
                <w:szCs w:val="16"/>
              </w:rPr>
              <w:t>BK-2</w:t>
            </w:r>
          </w:p>
        </w:tc>
        <w:tc>
          <w:tcPr>
            <w:tcW w:w="663" w:type="dxa"/>
            <w:vAlign w:val="bottom"/>
          </w:tcPr>
          <w:p w14:paraId="16073063"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651" w:type="dxa"/>
            <w:vAlign w:val="bottom"/>
          </w:tcPr>
          <w:p w14:paraId="2CD800C9"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75A2E90C" w14:textId="77777777" w:rsidR="00567422" w:rsidRPr="00AB4F3A" w:rsidRDefault="00567422" w:rsidP="003F5190">
            <w:pPr>
              <w:rPr>
                <w:sz w:val="16"/>
                <w:szCs w:val="16"/>
              </w:rPr>
            </w:pPr>
            <w:r w:rsidRPr="00AB4F3A">
              <w:rPr>
                <w:rFonts w:ascii="Calibri" w:hAnsi="Calibri" w:cs="Calibri"/>
                <w:color w:val="000000"/>
                <w:sz w:val="16"/>
                <w:szCs w:val="16"/>
              </w:rPr>
              <w:t>0.052</w:t>
            </w:r>
          </w:p>
        </w:tc>
        <w:tc>
          <w:tcPr>
            <w:tcW w:w="756" w:type="dxa"/>
            <w:vAlign w:val="bottom"/>
          </w:tcPr>
          <w:p w14:paraId="05D35CE3" w14:textId="77777777" w:rsidR="00567422" w:rsidRPr="00AB4F3A" w:rsidRDefault="00567422" w:rsidP="003F5190">
            <w:pPr>
              <w:rPr>
                <w:sz w:val="16"/>
                <w:szCs w:val="16"/>
              </w:rPr>
            </w:pPr>
            <w:r w:rsidRPr="00AB4F3A">
              <w:rPr>
                <w:rFonts w:ascii="Calibri" w:hAnsi="Calibri" w:cs="Calibri"/>
                <w:color w:val="000000"/>
                <w:sz w:val="16"/>
                <w:szCs w:val="16"/>
              </w:rPr>
              <w:t>0.007</w:t>
            </w:r>
          </w:p>
        </w:tc>
        <w:tc>
          <w:tcPr>
            <w:tcW w:w="1251" w:type="dxa"/>
            <w:vAlign w:val="bottom"/>
          </w:tcPr>
          <w:p w14:paraId="189F16C2"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2A38BCF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5DB6E55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4C89139F" w14:textId="77777777" w:rsidR="00567422" w:rsidRPr="00AB4F3A" w:rsidRDefault="00567422" w:rsidP="003F5190">
            <w:pPr>
              <w:rPr>
                <w:sz w:val="16"/>
                <w:szCs w:val="16"/>
              </w:rPr>
            </w:pPr>
            <w:r w:rsidRPr="00AB4F3A">
              <w:rPr>
                <w:rFonts w:ascii="Calibri" w:hAnsi="Calibri" w:cs="Calibri"/>
                <w:color w:val="000000"/>
                <w:sz w:val="16"/>
                <w:szCs w:val="16"/>
              </w:rPr>
              <w:t>0.000952</w:t>
            </w:r>
          </w:p>
        </w:tc>
        <w:tc>
          <w:tcPr>
            <w:tcW w:w="1114" w:type="dxa"/>
            <w:vAlign w:val="bottom"/>
          </w:tcPr>
          <w:p w14:paraId="41C28C82" w14:textId="77777777" w:rsidR="00567422" w:rsidRPr="00AB4F3A" w:rsidRDefault="00567422" w:rsidP="003F5190">
            <w:pPr>
              <w:rPr>
                <w:sz w:val="16"/>
                <w:szCs w:val="16"/>
              </w:rPr>
            </w:pPr>
            <w:r w:rsidRPr="00AB4F3A">
              <w:rPr>
                <w:rFonts w:ascii="Calibri" w:hAnsi="Calibri" w:cs="Calibri"/>
                <w:color w:val="000000"/>
                <w:sz w:val="16"/>
                <w:szCs w:val="16"/>
              </w:rPr>
              <w:t>0.000476</w:t>
            </w:r>
          </w:p>
        </w:tc>
        <w:tc>
          <w:tcPr>
            <w:tcW w:w="1114" w:type="dxa"/>
            <w:vAlign w:val="bottom"/>
          </w:tcPr>
          <w:p w14:paraId="5F953795"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A823F98" w14:textId="77777777" w:rsidR="00567422" w:rsidRPr="00AB4F3A" w:rsidRDefault="00567422" w:rsidP="003F5190">
            <w:pPr>
              <w:rPr>
                <w:sz w:val="16"/>
                <w:szCs w:val="16"/>
              </w:rPr>
            </w:pPr>
            <w:r w:rsidRPr="00AB4F3A">
              <w:rPr>
                <w:rFonts w:ascii="Calibri" w:hAnsi="Calibri" w:cs="Calibri"/>
                <w:color w:val="000000"/>
                <w:sz w:val="16"/>
                <w:szCs w:val="16"/>
              </w:rPr>
              <w:t>1891.558</w:t>
            </w:r>
          </w:p>
        </w:tc>
        <w:tc>
          <w:tcPr>
            <w:tcW w:w="1067" w:type="dxa"/>
            <w:vAlign w:val="bottom"/>
          </w:tcPr>
          <w:p w14:paraId="71CE9CB5" w14:textId="7D1A973F"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8836019" w14:textId="77777777" w:rsidTr="003F5190">
        <w:tc>
          <w:tcPr>
            <w:tcW w:w="729" w:type="dxa"/>
            <w:vAlign w:val="bottom"/>
          </w:tcPr>
          <w:p w14:paraId="332865C1" w14:textId="77777777" w:rsidR="00567422" w:rsidRPr="00AB4F3A" w:rsidRDefault="00567422" w:rsidP="003F5190">
            <w:pPr>
              <w:rPr>
                <w:sz w:val="16"/>
                <w:szCs w:val="16"/>
              </w:rPr>
            </w:pPr>
            <w:r w:rsidRPr="00AB4F3A">
              <w:rPr>
                <w:rFonts w:ascii="Calibri" w:hAnsi="Calibri" w:cs="Calibri"/>
                <w:color w:val="000000"/>
                <w:sz w:val="16"/>
                <w:szCs w:val="16"/>
              </w:rPr>
              <w:t>BK-3</w:t>
            </w:r>
          </w:p>
        </w:tc>
        <w:tc>
          <w:tcPr>
            <w:tcW w:w="663" w:type="dxa"/>
            <w:vAlign w:val="bottom"/>
          </w:tcPr>
          <w:p w14:paraId="2FD47A7A" w14:textId="77777777" w:rsidR="00567422" w:rsidRPr="00AB4F3A" w:rsidRDefault="00567422" w:rsidP="003F5190">
            <w:pPr>
              <w:rPr>
                <w:sz w:val="16"/>
                <w:szCs w:val="16"/>
              </w:rPr>
            </w:pPr>
            <w:r w:rsidRPr="00AB4F3A">
              <w:rPr>
                <w:rFonts w:ascii="Calibri" w:hAnsi="Calibri" w:cs="Calibri"/>
                <w:color w:val="000000"/>
                <w:sz w:val="16"/>
                <w:szCs w:val="16"/>
              </w:rPr>
              <w:t>0.068</w:t>
            </w:r>
          </w:p>
        </w:tc>
        <w:tc>
          <w:tcPr>
            <w:tcW w:w="651" w:type="dxa"/>
            <w:vAlign w:val="bottom"/>
          </w:tcPr>
          <w:p w14:paraId="056B5A3D" w14:textId="77777777" w:rsidR="00567422" w:rsidRPr="00AB4F3A" w:rsidRDefault="00567422" w:rsidP="003F5190">
            <w:pPr>
              <w:rPr>
                <w:sz w:val="16"/>
                <w:szCs w:val="16"/>
              </w:rPr>
            </w:pPr>
            <w:r w:rsidRPr="00AB4F3A">
              <w:rPr>
                <w:rFonts w:ascii="Calibri" w:hAnsi="Calibri" w:cs="Calibri"/>
                <w:color w:val="000000"/>
                <w:sz w:val="16"/>
                <w:szCs w:val="16"/>
              </w:rPr>
              <w:t>0.09</w:t>
            </w:r>
          </w:p>
        </w:tc>
        <w:tc>
          <w:tcPr>
            <w:tcW w:w="662" w:type="dxa"/>
            <w:vAlign w:val="bottom"/>
          </w:tcPr>
          <w:p w14:paraId="02718751" w14:textId="77777777" w:rsidR="00567422" w:rsidRPr="00AB4F3A" w:rsidRDefault="00567422" w:rsidP="003F5190">
            <w:pPr>
              <w:rPr>
                <w:sz w:val="16"/>
                <w:szCs w:val="16"/>
              </w:rPr>
            </w:pPr>
            <w:r w:rsidRPr="00AB4F3A">
              <w:rPr>
                <w:rFonts w:ascii="Calibri" w:hAnsi="Calibri" w:cs="Calibri"/>
                <w:color w:val="000000"/>
                <w:sz w:val="16"/>
                <w:szCs w:val="16"/>
              </w:rPr>
              <w:t>0.045</w:t>
            </w:r>
          </w:p>
        </w:tc>
        <w:tc>
          <w:tcPr>
            <w:tcW w:w="756" w:type="dxa"/>
            <w:vAlign w:val="bottom"/>
          </w:tcPr>
          <w:p w14:paraId="5860E7E5"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251" w:type="dxa"/>
            <w:vAlign w:val="bottom"/>
          </w:tcPr>
          <w:p w14:paraId="18AD2240"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507A48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513EA5A1"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6B64F73D" w14:textId="77777777" w:rsidR="00567422" w:rsidRPr="00AB4F3A" w:rsidRDefault="00567422" w:rsidP="003F5190">
            <w:pPr>
              <w:rPr>
                <w:sz w:val="16"/>
                <w:szCs w:val="16"/>
              </w:rPr>
            </w:pPr>
            <w:r w:rsidRPr="00AB4F3A">
              <w:rPr>
                <w:rFonts w:ascii="Calibri" w:hAnsi="Calibri" w:cs="Calibri"/>
                <w:color w:val="000000"/>
                <w:sz w:val="16"/>
                <w:szCs w:val="16"/>
              </w:rPr>
              <w:t>0.003095</w:t>
            </w:r>
          </w:p>
        </w:tc>
        <w:tc>
          <w:tcPr>
            <w:tcW w:w="1114" w:type="dxa"/>
            <w:vAlign w:val="bottom"/>
          </w:tcPr>
          <w:p w14:paraId="1B6DD2A1" w14:textId="77777777" w:rsidR="00567422" w:rsidRPr="00AB4F3A" w:rsidRDefault="00567422" w:rsidP="003F5190">
            <w:pPr>
              <w:rPr>
                <w:sz w:val="16"/>
                <w:szCs w:val="16"/>
              </w:rPr>
            </w:pPr>
            <w:r w:rsidRPr="00AB4F3A">
              <w:rPr>
                <w:rFonts w:ascii="Calibri" w:hAnsi="Calibri" w:cs="Calibri"/>
                <w:color w:val="000000"/>
                <w:sz w:val="16"/>
                <w:szCs w:val="16"/>
              </w:rPr>
              <w:t>0.00119</w:t>
            </w:r>
          </w:p>
        </w:tc>
        <w:tc>
          <w:tcPr>
            <w:tcW w:w="1114" w:type="dxa"/>
            <w:vAlign w:val="bottom"/>
          </w:tcPr>
          <w:p w14:paraId="5F361A8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39A4245A" w14:textId="77777777" w:rsidR="00567422" w:rsidRPr="00AB4F3A" w:rsidRDefault="00567422" w:rsidP="003F5190">
            <w:pPr>
              <w:rPr>
                <w:sz w:val="16"/>
                <w:szCs w:val="16"/>
              </w:rPr>
            </w:pPr>
            <w:r w:rsidRPr="00AB4F3A">
              <w:rPr>
                <w:rFonts w:ascii="Calibri" w:hAnsi="Calibri" w:cs="Calibri"/>
                <w:color w:val="000000"/>
                <w:sz w:val="16"/>
                <w:szCs w:val="16"/>
              </w:rPr>
              <w:t>1231.234</w:t>
            </w:r>
          </w:p>
        </w:tc>
        <w:tc>
          <w:tcPr>
            <w:tcW w:w="1067" w:type="dxa"/>
            <w:vAlign w:val="bottom"/>
          </w:tcPr>
          <w:p w14:paraId="691367D6" w14:textId="5CF24BBF"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373333FE" w14:textId="77777777" w:rsidTr="003F5190">
        <w:tc>
          <w:tcPr>
            <w:tcW w:w="729" w:type="dxa"/>
            <w:vAlign w:val="bottom"/>
          </w:tcPr>
          <w:p w14:paraId="530A7360" w14:textId="77777777" w:rsidR="00567422" w:rsidRPr="00AB4F3A" w:rsidRDefault="00567422" w:rsidP="003F5190">
            <w:pPr>
              <w:rPr>
                <w:sz w:val="16"/>
                <w:szCs w:val="16"/>
              </w:rPr>
            </w:pPr>
            <w:r w:rsidRPr="00AB4F3A">
              <w:rPr>
                <w:rFonts w:ascii="Calibri" w:hAnsi="Calibri" w:cs="Calibri"/>
                <w:color w:val="000000"/>
                <w:sz w:val="16"/>
                <w:szCs w:val="16"/>
              </w:rPr>
              <w:t>BGO-1</w:t>
            </w:r>
          </w:p>
        </w:tc>
        <w:tc>
          <w:tcPr>
            <w:tcW w:w="663" w:type="dxa"/>
            <w:vAlign w:val="bottom"/>
          </w:tcPr>
          <w:p w14:paraId="52F910FA" w14:textId="77777777" w:rsidR="00567422" w:rsidRPr="00AB4F3A" w:rsidRDefault="00567422" w:rsidP="003F5190">
            <w:pPr>
              <w:rPr>
                <w:sz w:val="16"/>
                <w:szCs w:val="16"/>
              </w:rPr>
            </w:pPr>
            <w:r w:rsidRPr="00AB4F3A">
              <w:rPr>
                <w:rFonts w:ascii="Calibri" w:hAnsi="Calibri" w:cs="Calibri"/>
                <w:color w:val="000000"/>
                <w:sz w:val="16"/>
                <w:szCs w:val="16"/>
              </w:rPr>
              <w:t>0.0145</w:t>
            </w:r>
          </w:p>
        </w:tc>
        <w:tc>
          <w:tcPr>
            <w:tcW w:w="651" w:type="dxa"/>
            <w:vAlign w:val="bottom"/>
          </w:tcPr>
          <w:p w14:paraId="380D1E43"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6A4EC934" w14:textId="77777777" w:rsidR="00567422" w:rsidRPr="00AB4F3A" w:rsidRDefault="00567422" w:rsidP="003F5190">
            <w:pPr>
              <w:rPr>
                <w:sz w:val="16"/>
                <w:szCs w:val="16"/>
              </w:rPr>
            </w:pPr>
            <w:r w:rsidRPr="00AB4F3A">
              <w:rPr>
                <w:rFonts w:ascii="Calibri" w:hAnsi="Calibri" w:cs="Calibri"/>
                <w:color w:val="000000"/>
                <w:sz w:val="16"/>
                <w:szCs w:val="16"/>
              </w:rPr>
              <w:t>0.044</w:t>
            </w:r>
          </w:p>
        </w:tc>
        <w:tc>
          <w:tcPr>
            <w:tcW w:w="756" w:type="dxa"/>
            <w:vAlign w:val="bottom"/>
          </w:tcPr>
          <w:p w14:paraId="6B89BA1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251" w:type="dxa"/>
            <w:vAlign w:val="bottom"/>
          </w:tcPr>
          <w:p w14:paraId="1DB3E06A"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1076" w:type="dxa"/>
            <w:vAlign w:val="bottom"/>
          </w:tcPr>
          <w:p w14:paraId="18B50BD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7494F07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10D983CF" w14:textId="77777777" w:rsidR="00567422" w:rsidRPr="00AB4F3A" w:rsidRDefault="00567422" w:rsidP="003F5190">
            <w:pPr>
              <w:rPr>
                <w:sz w:val="16"/>
                <w:szCs w:val="16"/>
              </w:rPr>
            </w:pPr>
            <w:r w:rsidRPr="00AB4F3A">
              <w:rPr>
                <w:rFonts w:ascii="Calibri" w:hAnsi="Calibri" w:cs="Calibri"/>
                <w:color w:val="000000"/>
                <w:sz w:val="16"/>
                <w:szCs w:val="16"/>
              </w:rPr>
              <w:t>0.00119</w:t>
            </w:r>
          </w:p>
        </w:tc>
        <w:tc>
          <w:tcPr>
            <w:tcW w:w="1114" w:type="dxa"/>
            <w:vAlign w:val="bottom"/>
          </w:tcPr>
          <w:p w14:paraId="03A264CF"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08020D0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51BB79DF" w14:textId="77777777" w:rsidR="00567422" w:rsidRPr="00AB4F3A" w:rsidRDefault="00567422" w:rsidP="003F5190">
            <w:pPr>
              <w:rPr>
                <w:sz w:val="16"/>
                <w:szCs w:val="16"/>
              </w:rPr>
            </w:pPr>
            <w:r w:rsidRPr="00AB4F3A">
              <w:rPr>
                <w:rFonts w:ascii="Calibri" w:hAnsi="Calibri" w:cs="Calibri"/>
                <w:color w:val="000000"/>
                <w:sz w:val="16"/>
                <w:szCs w:val="16"/>
              </w:rPr>
              <w:t>838.5385</w:t>
            </w:r>
          </w:p>
        </w:tc>
        <w:tc>
          <w:tcPr>
            <w:tcW w:w="1067" w:type="dxa"/>
            <w:vAlign w:val="bottom"/>
          </w:tcPr>
          <w:p w14:paraId="203F4B29" w14:textId="0CFA4AFD"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7B6B44C3" w14:textId="77777777" w:rsidTr="003F5190">
        <w:tc>
          <w:tcPr>
            <w:tcW w:w="729" w:type="dxa"/>
            <w:vAlign w:val="bottom"/>
          </w:tcPr>
          <w:p w14:paraId="425E77C8" w14:textId="77777777" w:rsidR="00567422" w:rsidRPr="00AB4F3A" w:rsidRDefault="00567422" w:rsidP="003F5190">
            <w:pPr>
              <w:rPr>
                <w:sz w:val="16"/>
                <w:szCs w:val="16"/>
              </w:rPr>
            </w:pPr>
            <w:r w:rsidRPr="00AB4F3A">
              <w:rPr>
                <w:rFonts w:ascii="Calibri" w:hAnsi="Calibri" w:cs="Calibri"/>
                <w:color w:val="000000"/>
                <w:sz w:val="16"/>
                <w:szCs w:val="16"/>
              </w:rPr>
              <w:t>BGO-2</w:t>
            </w:r>
          </w:p>
        </w:tc>
        <w:tc>
          <w:tcPr>
            <w:tcW w:w="663" w:type="dxa"/>
            <w:vAlign w:val="bottom"/>
          </w:tcPr>
          <w:p w14:paraId="3D260BB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779B95E9"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26D2FB37" w14:textId="77777777" w:rsidR="00567422" w:rsidRPr="00AB4F3A" w:rsidRDefault="00567422" w:rsidP="003F5190">
            <w:pPr>
              <w:rPr>
                <w:sz w:val="16"/>
                <w:szCs w:val="16"/>
              </w:rPr>
            </w:pPr>
            <w:r w:rsidRPr="00AB4F3A">
              <w:rPr>
                <w:rFonts w:ascii="Calibri" w:hAnsi="Calibri" w:cs="Calibri"/>
                <w:color w:val="000000"/>
                <w:sz w:val="16"/>
                <w:szCs w:val="16"/>
              </w:rPr>
              <w:t>0.0385</w:t>
            </w:r>
          </w:p>
        </w:tc>
        <w:tc>
          <w:tcPr>
            <w:tcW w:w="756" w:type="dxa"/>
            <w:vAlign w:val="bottom"/>
          </w:tcPr>
          <w:p w14:paraId="06FC324B"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251" w:type="dxa"/>
            <w:vAlign w:val="bottom"/>
          </w:tcPr>
          <w:p w14:paraId="14221B66"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7B81DBB6"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3FD6D625"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2FE21B31"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1039E0CC" w14:textId="77777777" w:rsidR="00567422" w:rsidRPr="00AB4F3A" w:rsidRDefault="00567422" w:rsidP="003F5190">
            <w:pPr>
              <w:rPr>
                <w:sz w:val="16"/>
                <w:szCs w:val="16"/>
              </w:rPr>
            </w:pPr>
            <w:r w:rsidRPr="00AB4F3A">
              <w:rPr>
                <w:rFonts w:ascii="Calibri" w:hAnsi="Calibri" w:cs="Calibri"/>
                <w:color w:val="000000"/>
                <w:sz w:val="16"/>
                <w:szCs w:val="16"/>
              </w:rPr>
              <w:t>0.001905</w:t>
            </w:r>
          </w:p>
        </w:tc>
        <w:tc>
          <w:tcPr>
            <w:tcW w:w="1114" w:type="dxa"/>
            <w:vAlign w:val="bottom"/>
          </w:tcPr>
          <w:p w14:paraId="1771BC3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014E561D" w14:textId="77777777" w:rsidR="00567422" w:rsidRPr="00AB4F3A" w:rsidRDefault="00567422" w:rsidP="003F5190">
            <w:pPr>
              <w:rPr>
                <w:sz w:val="16"/>
                <w:szCs w:val="16"/>
              </w:rPr>
            </w:pPr>
            <w:r w:rsidRPr="00AB4F3A">
              <w:rPr>
                <w:rFonts w:ascii="Calibri" w:hAnsi="Calibri" w:cs="Calibri"/>
                <w:color w:val="000000"/>
                <w:sz w:val="16"/>
                <w:szCs w:val="16"/>
              </w:rPr>
              <w:t>611.91</w:t>
            </w:r>
          </w:p>
        </w:tc>
        <w:tc>
          <w:tcPr>
            <w:tcW w:w="1067" w:type="dxa"/>
            <w:vAlign w:val="bottom"/>
          </w:tcPr>
          <w:p w14:paraId="354A38A1" w14:textId="415A5F64"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8F89A1B" w14:textId="77777777" w:rsidTr="003F5190">
        <w:tc>
          <w:tcPr>
            <w:tcW w:w="729" w:type="dxa"/>
            <w:vAlign w:val="bottom"/>
          </w:tcPr>
          <w:p w14:paraId="5D39F518" w14:textId="77777777" w:rsidR="00567422" w:rsidRPr="00AB4F3A" w:rsidRDefault="00567422" w:rsidP="003F5190">
            <w:pPr>
              <w:rPr>
                <w:sz w:val="16"/>
                <w:szCs w:val="16"/>
              </w:rPr>
            </w:pPr>
            <w:r w:rsidRPr="00AB4F3A">
              <w:rPr>
                <w:rFonts w:ascii="Calibri" w:hAnsi="Calibri" w:cs="Calibri"/>
                <w:color w:val="000000"/>
                <w:sz w:val="16"/>
                <w:szCs w:val="16"/>
              </w:rPr>
              <w:t>BGO-3</w:t>
            </w:r>
          </w:p>
        </w:tc>
        <w:tc>
          <w:tcPr>
            <w:tcW w:w="663" w:type="dxa"/>
            <w:vAlign w:val="bottom"/>
          </w:tcPr>
          <w:p w14:paraId="137C92E1"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2D1B9090" w14:textId="77777777" w:rsidR="00567422" w:rsidRPr="00AB4F3A" w:rsidRDefault="00567422" w:rsidP="003F5190">
            <w:pPr>
              <w:rPr>
                <w:sz w:val="16"/>
                <w:szCs w:val="16"/>
              </w:rPr>
            </w:pPr>
            <w:r w:rsidRPr="00AB4F3A">
              <w:rPr>
                <w:rFonts w:ascii="Calibri" w:hAnsi="Calibri" w:cs="Calibri"/>
                <w:color w:val="000000"/>
                <w:sz w:val="16"/>
                <w:szCs w:val="16"/>
              </w:rPr>
              <w:t>0.09</w:t>
            </w:r>
          </w:p>
        </w:tc>
        <w:tc>
          <w:tcPr>
            <w:tcW w:w="662" w:type="dxa"/>
            <w:vAlign w:val="bottom"/>
          </w:tcPr>
          <w:p w14:paraId="1585C174" w14:textId="77777777" w:rsidR="00567422" w:rsidRPr="00AB4F3A" w:rsidRDefault="00567422" w:rsidP="003F5190">
            <w:pPr>
              <w:rPr>
                <w:sz w:val="16"/>
                <w:szCs w:val="16"/>
              </w:rPr>
            </w:pPr>
            <w:r w:rsidRPr="00AB4F3A">
              <w:rPr>
                <w:rFonts w:ascii="Calibri" w:hAnsi="Calibri" w:cs="Calibri"/>
                <w:color w:val="000000"/>
                <w:sz w:val="16"/>
                <w:szCs w:val="16"/>
              </w:rPr>
              <w:t>0.044</w:t>
            </w:r>
          </w:p>
        </w:tc>
        <w:tc>
          <w:tcPr>
            <w:tcW w:w="756" w:type="dxa"/>
            <w:vAlign w:val="bottom"/>
          </w:tcPr>
          <w:p w14:paraId="475B2A26" w14:textId="77777777" w:rsidR="00567422" w:rsidRPr="00AB4F3A" w:rsidRDefault="00567422" w:rsidP="003F5190">
            <w:pPr>
              <w:rPr>
                <w:sz w:val="16"/>
                <w:szCs w:val="16"/>
              </w:rPr>
            </w:pPr>
            <w:r w:rsidRPr="00AB4F3A">
              <w:rPr>
                <w:rFonts w:ascii="Calibri" w:hAnsi="Calibri" w:cs="Calibri"/>
                <w:color w:val="000000"/>
                <w:sz w:val="16"/>
                <w:szCs w:val="16"/>
              </w:rPr>
              <w:t>0.005</w:t>
            </w:r>
          </w:p>
        </w:tc>
        <w:tc>
          <w:tcPr>
            <w:tcW w:w="1251" w:type="dxa"/>
            <w:vAlign w:val="bottom"/>
          </w:tcPr>
          <w:p w14:paraId="0F6CD7B0"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076" w:type="dxa"/>
            <w:vAlign w:val="bottom"/>
          </w:tcPr>
          <w:p w14:paraId="5D9B3348"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260B41C6"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18E722FF"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763650D9"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1CC88839"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541EC20E" w14:textId="77777777" w:rsidR="00567422" w:rsidRPr="00AB4F3A" w:rsidRDefault="00567422" w:rsidP="003F5190">
            <w:pPr>
              <w:rPr>
                <w:sz w:val="16"/>
                <w:szCs w:val="16"/>
              </w:rPr>
            </w:pPr>
            <w:r w:rsidRPr="00AB4F3A">
              <w:rPr>
                <w:rFonts w:ascii="Calibri" w:hAnsi="Calibri" w:cs="Calibri"/>
                <w:color w:val="000000"/>
                <w:sz w:val="16"/>
                <w:szCs w:val="16"/>
              </w:rPr>
              <w:t>624.455</w:t>
            </w:r>
          </w:p>
        </w:tc>
        <w:tc>
          <w:tcPr>
            <w:tcW w:w="1067" w:type="dxa"/>
            <w:vAlign w:val="bottom"/>
          </w:tcPr>
          <w:p w14:paraId="3B077AA3" w14:textId="23190FE5"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E03EF6B" w14:textId="77777777" w:rsidTr="003F5190">
        <w:tc>
          <w:tcPr>
            <w:tcW w:w="729" w:type="dxa"/>
            <w:vAlign w:val="bottom"/>
          </w:tcPr>
          <w:p w14:paraId="643CBDF2" w14:textId="77777777" w:rsidR="00567422" w:rsidRPr="00AB4F3A" w:rsidRDefault="00567422" w:rsidP="003F5190">
            <w:pPr>
              <w:rPr>
                <w:sz w:val="16"/>
                <w:szCs w:val="16"/>
              </w:rPr>
            </w:pPr>
            <w:r w:rsidRPr="00AB4F3A">
              <w:rPr>
                <w:rFonts w:ascii="Calibri" w:hAnsi="Calibri" w:cs="Calibri"/>
                <w:color w:val="000000"/>
                <w:sz w:val="16"/>
                <w:szCs w:val="16"/>
              </w:rPr>
              <w:t>OS-1</w:t>
            </w:r>
          </w:p>
        </w:tc>
        <w:tc>
          <w:tcPr>
            <w:tcW w:w="663" w:type="dxa"/>
            <w:vAlign w:val="bottom"/>
          </w:tcPr>
          <w:p w14:paraId="094FD957"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57518BB6"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6E69AC4A" w14:textId="77777777" w:rsidR="00567422" w:rsidRPr="00AB4F3A" w:rsidRDefault="00567422" w:rsidP="003F5190">
            <w:pPr>
              <w:rPr>
                <w:sz w:val="16"/>
                <w:szCs w:val="16"/>
              </w:rPr>
            </w:pPr>
            <w:r w:rsidRPr="00AB4F3A">
              <w:rPr>
                <w:rFonts w:ascii="Calibri" w:hAnsi="Calibri" w:cs="Calibri"/>
                <w:color w:val="000000"/>
                <w:sz w:val="16"/>
                <w:szCs w:val="16"/>
              </w:rPr>
              <w:t>0.061</w:t>
            </w:r>
          </w:p>
        </w:tc>
        <w:tc>
          <w:tcPr>
            <w:tcW w:w="756" w:type="dxa"/>
            <w:vAlign w:val="bottom"/>
          </w:tcPr>
          <w:p w14:paraId="670397A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251" w:type="dxa"/>
            <w:vAlign w:val="bottom"/>
          </w:tcPr>
          <w:p w14:paraId="0FDDDCC7"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D6B827A"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30796766"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142" w:type="dxa"/>
            <w:vAlign w:val="bottom"/>
          </w:tcPr>
          <w:p w14:paraId="3C808F2B" w14:textId="77777777" w:rsidR="00567422" w:rsidRPr="00AB4F3A" w:rsidRDefault="00567422" w:rsidP="003F5190">
            <w:pPr>
              <w:rPr>
                <w:sz w:val="16"/>
                <w:szCs w:val="16"/>
              </w:rPr>
            </w:pPr>
            <w:r w:rsidRPr="00AB4F3A">
              <w:rPr>
                <w:rFonts w:ascii="Calibri" w:hAnsi="Calibri" w:cs="Calibri"/>
                <w:color w:val="000000"/>
                <w:sz w:val="16"/>
                <w:szCs w:val="16"/>
              </w:rPr>
              <w:t>0.002381</w:t>
            </w:r>
          </w:p>
        </w:tc>
        <w:tc>
          <w:tcPr>
            <w:tcW w:w="1114" w:type="dxa"/>
            <w:vAlign w:val="bottom"/>
          </w:tcPr>
          <w:p w14:paraId="2B0139AB"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690E0ED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5B5B3C85" w14:textId="77777777" w:rsidR="00567422" w:rsidRPr="00AB4F3A" w:rsidRDefault="00567422" w:rsidP="003F5190">
            <w:pPr>
              <w:rPr>
                <w:sz w:val="16"/>
                <w:szCs w:val="16"/>
              </w:rPr>
            </w:pPr>
            <w:r w:rsidRPr="00AB4F3A">
              <w:rPr>
                <w:rFonts w:ascii="Calibri" w:hAnsi="Calibri" w:cs="Calibri"/>
                <w:color w:val="000000"/>
                <w:sz w:val="16"/>
                <w:szCs w:val="16"/>
              </w:rPr>
              <w:t>455.7733</w:t>
            </w:r>
          </w:p>
        </w:tc>
        <w:tc>
          <w:tcPr>
            <w:tcW w:w="1067" w:type="dxa"/>
            <w:vAlign w:val="bottom"/>
          </w:tcPr>
          <w:p w14:paraId="562D96ED" w14:textId="31F132EB"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DE90127" w14:textId="77777777" w:rsidTr="003F5190">
        <w:tc>
          <w:tcPr>
            <w:tcW w:w="729" w:type="dxa"/>
            <w:vAlign w:val="bottom"/>
          </w:tcPr>
          <w:p w14:paraId="6804B63C" w14:textId="77777777" w:rsidR="00567422" w:rsidRPr="00AB4F3A" w:rsidRDefault="00567422" w:rsidP="003F5190">
            <w:pPr>
              <w:rPr>
                <w:sz w:val="16"/>
                <w:szCs w:val="16"/>
              </w:rPr>
            </w:pPr>
            <w:r w:rsidRPr="00AB4F3A">
              <w:rPr>
                <w:rFonts w:ascii="Calibri" w:hAnsi="Calibri" w:cs="Calibri"/>
                <w:color w:val="000000"/>
                <w:sz w:val="16"/>
                <w:szCs w:val="16"/>
              </w:rPr>
              <w:t>KD-1</w:t>
            </w:r>
          </w:p>
        </w:tc>
        <w:tc>
          <w:tcPr>
            <w:tcW w:w="663" w:type="dxa"/>
            <w:vAlign w:val="bottom"/>
          </w:tcPr>
          <w:p w14:paraId="17CFF7E3" w14:textId="77777777" w:rsidR="00567422" w:rsidRPr="00AB4F3A" w:rsidRDefault="00567422" w:rsidP="003F5190">
            <w:pPr>
              <w:rPr>
                <w:sz w:val="16"/>
                <w:szCs w:val="16"/>
              </w:rPr>
            </w:pPr>
            <w:r w:rsidRPr="00AB4F3A">
              <w:rPr>
                <w:rFonts w:ascii="Calibri" w:hAnsi="Calibri" w:cs="Calibri"/>
                <w:color w:val="000000"/>
                <w:sz w:val="16"/>
                <w:szCs w:val="16"/>
              </w:rPr>
              <w:t>0.0035</w:t>
            </w:r>
          </w:p>
        </w:tc>
        <w:tc>
          <w:tcPr>
            <w:tcW w:w="651" w:type="dxa"/>
            <w:vAlign w:val="bottom"/>
          </w:tcPr>
          <w:p w14:paraId="20657C02" w14:textId="77777777" w:rsidR="00567422" w:rsidRPr="00AB4F3A" w:rsidRDefault="00567422" w:rsidP="003F5190">
            <w:pPr>
              <w:rPr>
                <w:sz w:val="16"/>
                <w:szCs w:val="16"/>
              </w:rPr>
            </w:pPr>
            <w:r w:rsidRPr="00AB4F3A">
              <w:rPr>
                <w:rFonts w:ascii="Calibri" w:hAnsi="Calibri" w:cs="Calibri"/>
                <w:color w:val="000000"/>
                <w:sz w:val="16"/>
                <w:szCs w:val="16"/>
              </w:rPr>
              <w:t>0.065</w:t>
            </w:r>
          </w:p>
        </w:tc>
        <w:tc>
          <w:tcPr>
            <w:tcW w:w="662" w:type="dxa"/>
            <w:vAlign w:val="bottom"/>
          </w:tcPr>
          <w:p w14:paraId="70532992" w14:textId="77777777" w:rsidR="00567422" w:rsidRPr="00AB4F3A" w:rsidRDefault="00567422" w:rsidP="003F5190">
            <w:pPr>
              <w:rPr>
                <w:sz w:val="16"/>
                <w:szCs w:val="16"/>
              </w:rPr>
            </w:pPr>
            <w:r w:rsidRPr="00AB4F3A">
              <w:rPr>
                <w:rFonts w:ascii="Calibri" w:hAnsi="Calibri" w:cs="Calibri"/>
                <w:color w:val="000000"/>
                <w:sz w:val="16"/>
                <w:szCs w:val="16"/>
              </w:rPr>
              <w:t>0.0375</w:t>
            </w:r>
          </w:p>
        </w:tc>
        <w:tc>
          <w:tcPr>
            <w:tcW w:w="756" w:type="dxa"/>
            <w:vAlign w:val="bottom"/>
          </w:tcPr>
          <w:p w14:paraId="416EC5DE"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251" w:type="dxa"/>
            <w:vAlign w:val="bottom"/>
          </w:tcPr>
          <w:p w14:paraId="51A9AAFE"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7511A7D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4160CD9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39BB84F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69E8447A" w14:textId="77777777" w:rsidR="00567422" w:rsidRPr="00AB4F3A" w:rsidRDefault="00567422" w:rsidP="003F5190">
            <w:pPr>
              <w:rPr>
                <w:sz w:val="16"/>
                <w:szCs w:val="16"/>
              </w:rPr>
            </w:pPr>
            <w:r w:rsidRPr="00AB4F3A">
              <w:rPr>
                <w:rFonts w:ascii="Calibri" w:hAnsi="Calibri" w:cs="Calibri"/>
                <w:color w:val="000000"/>
                <w:sz w:val="16"/>
                <w:szCs w:val="16"/>
              </w:rPr>
              <w:t>0.000476</w:t>
            </w:r>
          </w:p>
        </w:tc>
        <w:tc>
          <w:tcPr>
            <w:tcW w:w="1114" w:type="dxa"/>
            <w:vAlign w:val="bottom"/>
          </w:tcPr>
          <w:p w14:paraId="0E97F33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65B0263" w14:textId="77777777" w:rsidR="00567422" w:rsidRPr="00AB4F3A" w:rsidRDefault="00567422" w:rsidP="003F5190">
            <w:pPr>
              <w:rPr>
                <w:sz w:val="16"/>
                <w:szCs w:val="16"/>
              </w:rPr>
            </w:pPr>
            <w:r w:rsidRPr="00AB4F3A">
              <w:rPr>
                <w:rFonts w:ascii="Calibri" w:hAnsi="Calibri" w:cs="Calibri"/>
                <w:color w:val="000000"/>
                <w:sz w:val="16"/>
                <w:szCs w:val="16"/>
              </w:rPr>
              <w:t>662.4151</w:t>
            </w:r>
          </w:p>
        </w:tc>
        <w:tc>
          <w:tcPr>
            <w:tcW w:w="1067" w:type="dxa"/>
            <w:vAlign w:val="bottom"/>
          </w:tcPr>
          <w:p w14:paraId="1C7775A5" w14:textId="225B92D4"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4E4E414A" w14:textId="77777777" w:rsidTr="003F5190">
        <w:tc>
          <w:tcPr>
            <w:tcW w:w="729" w:type="dxa"/>
            <w:vAlign w:val="bottom"/>
          </w:tcPr>
          <w:p w14:paraId="5EDDF036" w14:textId="77777777" w:rsidR="00567422" w:rsidRPr="00AB4F3A" w:rsidRDefault="00567422" w:rsidP="003F5190">
            <w:pPr>
              <w:rPr>
                <w:sz w:val="16"/>
                <w:szCs w:val="16"/>
              </w:rPr>
            </w:pPr>
            <w:r w:rsidRPr="00AB4F3A">
              <w:rPr>
                <w:rFonts w:ascii="Calibri" w:hAnsi="Calibri" w:cs="Calibri"/>
                <w:color w:val="000000"/>
                <w:sz w:val="16"/>
                <w:szCs w:val="16"/>
              </w:rPr>
              <w:t>KD-2</w:t>
            </w:r>
          </w:p>
        </w:tc>
        <w:tc>
          <w:tcPr>
            <w:tcW w:w="663" w:type="dxa"/>
            <w:vAlign w:val="bottom"/>
          </w:tcPr>
          <w:p w14:paraId="0355268E"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74B4CE61" w14:textId="77777777" w:rsidR="00567422" w:rsidRPr="00AB4F3A" w:rsidRDefault="00567422" w:rsidP="003F5190">
            <w:pPr>
              <w:rPr>
                <w:sz w:val="16"/>
                <w:szCs w:val="16"/>
              </w:rPr>
            </w:pPr>
            <w:r w:rsidRPr="00AB4F3A">
              <w:rPr>
                <w:rFonts w:ascii="Calibri" w:hAnsi="Calibri" w:cs="Calibri"/>
                <w:color w:val="000000"/>
                <w:sz w:val="16"/>
                <w:szCs w:val="16"/>
              </w:rPr>
              <w:t>0.1</w:t>
            </w:r>
          </w:p>
        </w:tc>
        <w:tc>
          <w:tcPr>
            <w:tcW w:w="662" w:type="dxa"/>
            <w:vAlign w:val="bottom"/>
          </w:tcPr>
          <w:p w14:paraId="575E534E" w14:textId="77777777" w:rsidR="00567422" w:rsidRPr="00AB4F3A" w:rsidRDefault="00567422" w:rsidP="003F5190">
            <w:pPr>
              <w:rPr>
                <w:sz w:val="16"/>
                <w:szCs w:val="16"/>
              </w:rPr>
            </w:pPr>
            <w:r w:rsidRPr="00AB4F3A">
              <w:rPr>
                <w:rFonts w:ascii="Calibri" w:hAnsi="Calibri" w:cs="Calibri"/>
                <w:color w:val="000000"/>
                <w:sz w:val="16"/>
                <w:szCs w:val="16"/>
              </w:rPr>
              <w:t>0.0445</w:t>
            </w:r>
          </w:p>
        </w:tc>
        <w:tc>
          <w:tcPr>
            <w:tcW w:w="756" w:type="dxa"/>
            <w:vAlign w:val="bottom"/>
          </w:tcPr>
          <w:p w14:paraId="58AEAFAD"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251" w:type="dxa"/>
            <w:vAlign w:val="bottom"/>
          </w:tcPr>
          <w:p w14:paraId="40965F9B"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63DE9C6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6E22956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3FCB3C0E" w14:textId="77777777" w:rsidR="00567422" w:rsidRPr="00AB4F3A" w:rsidRDefault="00567422" w:rsidP="003F5190">
            <w:pPr>
              <w:rPr>
                <w:sz w:val="16"/>
                <w:szCs w:val="16"/>
              </w:rPr>
            </w:pPr>
            <w:r w:rsidRPr="00AB4F3A">
              <w:rPr>
                <w:rFonts w:ascii="Calibri" w:hAnsi="Calibri" w:cs="Calibri"/>
                <w:color w:val="000000"/>
                <w:sz w:val="16"/>
                <w:szCs w:val="16"/>
              </w:rPr>
              <w:t>0.000714</w:t>
            </w:r>
          </w:p>
        </w:tc>
        <w:tc>
          <w:tcPr>
            <w:tcW w:w="1114" w:type="dxa"/>
            <w:vAlign w:val="bottom"/>
          </w:tcPr>
          <w:p w14:paraId="72CBCD9C" w14:textId="77777777" w:rsidR="00567422" w:rsidRPr="00AB4F3A" w:rsidRDefault="00567422" w:rsidP="003F5190">
            <w:pPr>
              <w:rPr>
                <w:sz w:val="16"/>
                <w:szCs w:val="16"/>
              </w:rPr>
            </w:pPr>
            <w:r w:rsidRPr="00AB4F3A">
              <w:rPr>
                <w:rFonts w:ascii="Calibri" w:hAnsi="Calibri" w:cs="Calibri"/>
                <w:color w:val="000000"/>
                <w:sz w:val="16"/>
                <w:szCs w:val="16"/>
              </w:rPr>
              <w:t>0.001905</w:t>
            </w:r>
          </w:p>
        </w:tc>
        <w:tc>
          <w:tcPr>
            <w:tcW w:w="1114" w:type="dxa"/>
            <w:vAlign w:val="bottom"/>
          </w:tcPr>
          <w:p w14:paraId="0F9BC26D"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657E80AC" w14:textId="77777777" w:rsidR="00567422" w:rsidRPr="00AB4F3A" w:rsidRDefault="00567422" w:rsidP="003F5190">
            <w:pPr>
              <w:rPr>
                <w:sz w:val="16"/>
                <w:szCs w:val="16"/>
              </w:rPr>
            </w:pPr>
            <w:r w:rsidRPr="00AB4F3A">
              <w:rPr>
                <w:rFonts w:ascii="Calibri" w:hAnsi="Calibri" w:cs="Calibri"/>
                <w:color w:val="000000"/>
                <w:sz w:val="16"/>
                <w:szCs w:val="16"/>
              </w:rPr>
              <w:t>720.5484</w:t>
            </w:r>
          </w:p>
        </w:tc>
        <w:tc>
          <w:tcPr>
            <w:tcW w:w="1067" w:type="dxa"/>
            <w:vAlign w:val="bottom"/>
          </w:tcPr>
          <w:p w14:paraId="411B45B6" w14:textId="2548F26C"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4B53F499" w14:textId="77777777" w:rsidTr="003F5190">
        <w:tc>
          <w:tcPr>
            <w:tcW w:w="729" w:type="dxa"/>
            <w:vAlign w:val="bottom"/>
          </w:tcPr>
          <w:p w14:paraId="2B2B9C7C" w14:textId="77777777" w:rsidR="00567422" w:rsidRPr="00AB4F3A" w:rsidRDefault="00567422" w:rsidP="003F5190">
            <w:pPr>
              <w:rPr>
                <w:sz w:val="16"/>
                <w:szCs w:val="16"/>
              </w:rPr>
            </w:pPr>
            <w:r w:rsidRPr="00AB4F3A">
              <w:rPr>
                <w:rFonts w:ascii="Calibri" w:hAnsi="Calibri" w:cs="Calibri"/>
                <w:color w:val="000000"/>
                <w:sz w:val="16"/>
                <w:szCs w:val="16"/>
              </w:rPr>
              <w:t>MS-1</w:t>
            </w:r>
          </w:p>
        </w:tc>
        <w:tc>
          <w:tcPr>
            <w:tcW w:w="663" w:type="dxa"/>
            <w:vAlign w:val="bottom"/>
          </w:tcPr>
          <w:p w14:paraId="431F0A67"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18DEE497" w14:textId="77777777" w:rsidR="00567422" w:rsidRPr="00AB4F3A" w:rsidRDefault="00567422" w:rsidP="003F5190">
            <w:pPr>
              <w:rPr>
                <w:sz w:val="16"/>
                <w:szCs w:val="16"/>
              </w:rPr>
            </w:pPr>
            <w:r w:rsidRPr="00AB4F3A">
              <w:rPr>
                <w:rFonts w:ascii="Calibri" w:hAnsi="Calibri" w:cs="Calibri"/>
                <w:color w:val="000000"/>
                <w:sz w:val="16"/>
                <w:szCs w:val="16"/>
              </w:rPr>
              <w:t>0.09</w:t>
            </w:r>
          </w:p>
        </w:tc>
        <w:tc>
          <w:tcPr>
            <w:tcW w:w="662" w:type="dxa"/>
            <w:vAlign w:val="bottom"/>
          </w:tcPr>
          <w:p w14:paraId="39F44029" w14:textId="77777777" w:rsidR="00567422" w:rsidRPr="00AB4F3A" w:rsidRDefault="00567422" w:rsidP="003F5190">
            <w:pPr>
              <w:rPr>
                <w:sz w:val="16"/>
                <w:szCs w:val="16"/>
              </w:rPr>
            </w:pPr>
            <w:r w:rsidRPr="00AB4F3A">
              <w:rPr>
                <w:rFonts w:ascii="Calibri" w:hAnsi="Calibri" w:cs="Calibri"/>
                <w:color w:val="000000"/>
                <w:sz w:val="16"/>
                <w:szCs w:val="16"/>
              </w:rPr>
              <w:t>0.061</w:t>
            </w:r>
          </w:p>
        </w:tc>
        <w:tc>
          <w:tcPr>
            <w:tcW w:w="756" w:type="dxa"/>
            <w:vAlign w:val="bottom"/>
          </w:tcPr>
          <w:p w14:paraId="6A4E2D6C" w14:textId="77777777" w:rsidR="00567422" w:rsidRPr="00AB4F3A" w:rsidRDefault="00567422" w:rsidP="003F5190">
            <w:pPr>
              <w:rPr>
                <w:sz w:val="16"/>
                <w:szCs w:val="16"/>
              </w:rPr>
            </w:pPr>
            <w:r w:rsidRPr="00AB4F3A">
              <w:rPr>
                <w:rFonts w:ascii="Calibri" w:hAnsi="Calibri" w:cs="Calibri"/>
                <w:color w:val="000000"/>
                <w:sz w:val="16"/>
                <w:szCs w:val="16"/>
              </w:rPr>
              <w:t>0.064</w:t>
            </w:r>
          </w:p>
        </w:tc>
        <w:tc>
          <w:tcPr>
            <w:tcW w:w="1251" w:type="dxa"/>
            <w:vAlign w:val="bottom"/>
          </w:tcPr>
          <w:p w14:paraId="543181D8" w14:textId="77777777" w:rsidR="00567422" w:rsidRPr="00AB4F3A" w:rsidRDefault="00567422" w:rsidP="003F5190">
            <w:pPr>
              <w:rPr>
                <w:sz w:val="16"/>
                <w:szCs w:val="16"/>
              </w:rPr>
            </w:pPr>
            <w:r w:rsidRPr="00AB4F3A">
              <w:rPr>
                <w:rFonts w:ascii="Calibri" w:hAnsi="Calibri" w:cs="Calibri"/>
                <w:color w:val="000000"/>
                <w:sz w:val="16"/>
                <w:szCs w:val="16"/>
              </w:rPr>
              <w:t>0.035</w:t>
            </w:r>
          </w:p>
        </w:tc>
        <w:tc>
          <w:tcPr>
            <w:tcW w:w="1076" w:type="dxa"/>
            <w:vAlign w:val="bottom"/>
          </w:tcPr>
          <w:p w14:paraId="0A4F0DBE" w14:textId="77777777" w:rsidR="00567422" w:rsidRPr="00AB4F3A" w:rsidRDefault="00567422" w:rsidP="003F5190">
            <w:pPr>
              <w:rPr>
                <w:sz w:val="16"/>
                <w:szCs w:val="16"/>
              </w:rPr>
            </w:pPr>
            <w:r w:rsidRPr="00AB4F3A">
              <w:rPr>
                <w:rFonts w:ascii="Calibri" w:hAnsi="Calibri" w:cs="Calibri"/>
                <w:color w:val="000000"/>
                <w:sz w:val="16"/>
                <w:szCs w:val="16"/>
              </w:rPr>
              <w:t>0.015</w:t>
            </w:r>
          </w:p>
        </w:tc>
        <w:tc>
          <w:tcPr>
            <w:tcW w:w="761" w:type="dxa"/>
            <w:vAlign w:val="bottom"/>
          </w:tcPr>
          <w:p w14:paraId="15CEF67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3FD0D3F2"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495FB9AA"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786284E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6924D96" w14:textId="77777777" w:rsidR="00567422" w:rsidRPr="00AB4F3A" w:rsidRDefault="00567422" w:rsidP="003F5190">
            <w:pPr>
              <w:rPr>
                <w:sz w:val="16"/>
                <w:szCs w:val="16"/>
              </w:rPr>
            </w:pPr>
            <w:r w:rsidRPr="00AB4F3A">
              <w:rPr>
                <w:rFonts w:ascii="Calibri" w:hAnsi="Calibri" w:cs="Calibri"/>
                <w:color w:val="000000"/>
                <w:sz w:val="16"/>
                <w:szCs w:val="16"/>
              </w:rPr>
              <w:t>903.6733</w:t>
            </w:r>
          </w:p>
        </w:tc>
        <w:tc>
          <w:tcPr>
            <w:tcW w:w="1067" w:type="dxa"/>
            <w:vAlign w:val="bottom"/>
          </w:tcPr>
          <w:p w14:paraId="65B77D6F" w14:textId="798193D1"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51DB59C1" w14:textId="77777777" w:rsidTr="003F5190">
        <w:tc>
          <w:tcPr>
            <w:tcW w:w="729" w:type="dxa"/>
            <w:vAlign w:val="bottom"/>
          </w:tcPr>
          <w:p w14:paraId="6EDB7349" w14:textId="77777777" w:rsidR="00567422" w:rsidRPr="00AB4F3A" w:rsidRDefault="00567422" w:rsidP="003F5190">
            <w:pPr>
              <w:rPr>
                <w:sz w:val="16"/>
                <w:szCs w:val="16"/>
              </w:rPr>
            </w:pPr>
            <w:r w:rsidRPr="00AB4F3A">
              <w:rPr>
                <w:rFonts w:ascii="Calibri" w:hAnsi="Calibri" w:cs="Calibri"/>
                <w:color w:val="000000"/>
                <w:sz w:val="16"/>
                <w:szCs w:val="16"/>
              </w:rPr>
              <w:t>SM-1</w:t>
            </w:r>
          </w:p>
        </w:tc>
        <w:tc>
          <w:tcPr>
            <w:tcW w:w="663" w:type="dxa"/>
            <w:vAlign w:val="bottom"/>
          </w:tcPr>
          <w:p w14:paraId="73E2B25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5AE00F44"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60B679F2" w14:textId="77777777" w:rsidR="00567422" w:rsidRPr="00AB4F3A" w:rsidRDefault="00567422" w:rsidP="003F5190">
            <w:pPr>
              <w:rPr>
                <w:sz w:val="16"/>
                <w:szCs w:val="16"/>
              </w:rPr>
            </w:pPr>
            <w:r w:rsidRPr="00AB4F3A">
              <w:rPr>
                <w:rFonts w:ascii="Calibri" w:hAnsi="Calibri" w:cs="Calibri"/>
                <w:color w:val="000000"/>
                <w:sz w:val="16"/>
                <w:szCs w:val="16"/>
              </w:rPr>
              <w:t>0.1475</w:t>
            </w:r>
          </w:p>
        </w:tc>
        <w:tc>
          <w:tcPr>
            <w:tcW w:w="756" w:type="dxa"/>
            <w:vAlign w:val="bottom"/>
          </w:tcPr>
          <w:p w14:paraId="53711560" w14:textId="77777777" w:rsidR="00567422" w:rsidRPr="00AB4F3A" w:rsidRDefault="00567422" w:rsidP="003F5190">
            <w:pPr>
              <w:rPr>
                <w:sz w:val="16"/>
                <w:szCs w:val="16"/>
              </w:rPr>
            </w:pPr>
            <w:r w:rsidRPr="00AB4F3A">
              <w:rPr>
                <w:rFonts w:ascii="Calibri" w:hAnsi="Calibri" w:cs="Calibri"/>
                <w:color w:val="000000"/>
                <w:sz w:val="16"/>
                <w:szCs w:val="16"/>
              </w:rPr>
              <w:t>0.042</w:t>
            </w:r>
          </w:p>
        </w:tc>
        <w:tc>
          <w:tcPr>
            <w:tcW w:w="1251" w:type="dxa"/>
            <w:vAlign w:val="bottom"/>
          </w:tcPr>
          <w:p w14:paraId="344DE342" w14:textId="77777777" w:rsidR="00567422" w:rsidRPr="00AB4F3A" w:rsidRDefault="00567422" w:rsidP="003F5190">
            <w:pPr>
              <w:rPr>
                <w:sz w:val="16"/>
                <w:szCs w:val="16"/>
              </w:rPr>
            </w:pPr>
            <w:r w:rsidRPr="00AB4F3A">
              <w:rPr>
                <w:rFonts w:ascii="Calibri" w:hAnsi="Calibri" w:cs="Calibri"/>
                <w:color w:val="000000"/>
                <w:sz w:val="16"/>
                <w:szCs w:val="16"/>
              </w:rPr>
              <w:t>0.012</w:t>
            </w:r>
          </w:p>
        </w:tc>
        <w:tc>
          <w:tcPr>
            <w:tcW w:w="1076" w:type="dxa"/>
            <w:vAlign w:val="bottom"/>
          </w:tcPr>
          <w:p w14:paraId="2B143D95" w14:textId="77777777" w:rsidR="00567422" w:rsidRPr="00AB4F3A" w:rsidRDefault="00567422" w:rsidP="003F5190">
            <w:pPr>
              <w:rPr>
                <w:sz w:val="16"/>
                <w:szCs w:val="16"/>
              </w:rPr>
            </w:pPr>
            <w:r w:rsidRPr="00AB4F3A">
              <w:rPr>
                <w:rFonts w:ascii="Calibri" w:hAnsi="Calibri" w:cs="Calibri"/>
                <w:color w:val="000000"/>
                <w:sz w:val="16"/>
                <w:szCs w:val="16"/>
              </w:rPr>
              <w:t>0.005</w:t>
            </w:r>
          </w:p>
        </w:tc>
        <w:tc>
          <w:tcPr>
            <w:tcW w:w="761" w:type="dxa"/>
            <w:vAlign w:val="bottom"/>
          </w:tcPr>
          <w:p w14:paraId="428B587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76CDB72D"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4CF93368" w14:textId="77777777" w:rsidR="00567422" w:rsidRPr="00AB4F3A" w:rsidRDefault="00567422" w:rsidP="003F5190">
            <w:pPr>
              <w:rPr>
                <w:sz w:val="16"/>
                <w:szCs w:val="16"/>
              </w:rPr>
            </w:pPr>
            <w:r w:rsidRPr="00AB4F3A">
              <w:rPr>
                <w:rFonts w:ascii="Calibri" w:hAnsi="Calibri" w:cs="Calibri"/>
                <w:color w:val="000000"/>
                <w:sz w:val="16"/>
                <w:szCs w:val="16"/>
              </w:rPr>
              <w:t>0.001667</w:t>
            </w:r>
          </w:p>
        </w:tc>
        <w:tc>
          <w:tcPr>
            <w:tcW w:w="1114" w:type="dxa"/>
            <w:vAlign w:val="bottom"/>
          </w:tcPr>
          <w:p w14:paraId="0F35F29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23A7CA6B" w14:textId="77777777" w:rsidR="00567422" w:rsidRPr="00AB4F3A" w:rsidRDefault="00567422" w:rsidP="003F5190">
            <w:pPr>
              <w:rPr>
                <w:sz w:val="16"/>
                <w:szCs w:val="16"/>
              </w:rPr>
            </w:pPr>
            <w:r w:rsidRPr="00AB4F3A">
              <w:rPr>
                <w:rFonts w:ascii="Calibri" w:hAnsi="Calibri" w:cs="Calibri"/>
                <w:color w:val="000000"/>
                <w:sz w:val="16"/>
                <w:szCs w:val="16"/>
              </w:rPr>
              <w:t>2146.218</w:t>
            </w:r>
          </w:p>
        </w:tc>
        <w:tc>
          <w:tcPr>
            <w:tcW w:w="1067" w:type="dxa"/>
            <w:vAlign w:val="bottom"/>
          </w:tcPr>
          <w:p w14:paraId="770D3C9D" w14:textId="7A717FD3"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5B902881" w14:textId="77777777" w:rsidTr="003F5190">
        <w:tc>
          <w:tcPr>
            <w:tcW w:w="729" w:type="dxa"/>
            <w:vAlign w:val="bottom"/>
          </w:tcPr>
          <w:p w14:paraId="670F31BA" w14:textId="77777777" w:rsidR="00567422" w:rsidRPr="00AB4F3A" w:rsidRDefault="00567422" w:rsidP="003F5190">
            <w:pPr>
              <w:rPr>
                <w:sz w:val="16"/>
                <w:szCs w:val="16"/>
              </w:rPr>
            </w:pPr>
            <w:r w:rsidRPr="00AB4F3A">
              <w:rPr>
                <w:rFonts w:ascii="Calibri" w:hAnsi="Calibri" w:cs="Calibri"/>
                <w:color w:val="000000"/>
                <w:sz w:val="16"/>
                <w:szCs w:val="16"/>
              </w:rPr>
              <w:t>LI-1</w:t>
            </w:r>
          </w:p>
        </w:tc>
        <w:tc>
          <w:tcPr>
            <w:tcW w:w="663" w:type="dxa"/>
            <w:vAlign w:val="bottom"/>
          </w:tcPr>
          <w:p w14:paraId="4CF3ACFF" w14:textId="77777777" w:rsidR="00567422" w:rsidRPr="00AB4F3A" w:rsidRDefault="00567422" w:rsidP="003F5190">
            <w:pPr>
              <w:rPr>
                <w:sz w:val="16"/>
                <w:szCs w:val="16"/>
              </w:rPr>
            </w:pPr>
            <w:r w:rsidRPr="00AB4F3A">
              <w:rPr>
                <w:rFonts w:ascii="Calibri" w:hAnsi="Calibri" w:cs="Calibri"/>
                <w:color w:val="000000"/>
                <w:sz w:val="16"/>
                <w:szCs w:val="16"/>
              </w:rPr>
              <w:t>0.004</w:t>
            </w:r>
          </w:p>
        </w:tc>
        <w:tc>
          <w:tcPr>
            <w:tcW w:w="651" w:type="dxa"/>
            <w:vAlign w:val="bottom"/>
          </w:tcPr>
          <w:p w14:paraId="3B409937"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3842A002" w14:textId="77777777" w:rsidR="00567422" w:rsidRPr="00AB4F3A" w:rsidRDefault="00567422" w:rsidP="003F5190">
            <w:pPr>
              <w:rPr>
                <w:sz w:val="16"/>
                <w:szCs w:val="16"/>
              </w:rPr>
            </w:pPr>
            <w:r w:rsidRPr="00AB4F3A">
              <w:rPr>
                <w:rFonts w:ascii="Calibri" w:hAnsi="Calibri" w:cs="Calibri"/>
                <w:color w:val="000000"/>
                <w:sz w:val="16"/>
                <w:szCs w:val="16"/>
              </w:rPr>
              <w:t>0.0385</w:t>
            </w:r>
          </w:p>
        </w:tc>
        <w:tc>
          <w:tcPr>
            <w:tcW w:w="756" w:type="dxa"/>
            <w:vAlign w:val="bottom"/>
          </w:tcPr>
          <w:p w14:paraId="6F013C13" w14:textId="77777777" w:rsidR="00567422" w:rsidRPr="00AB4F3A" w:rsidRDefault="00567422" w:rsidP="003F5190">
            <w:pPr>
              <w:rPr>
                <w:sz w:val="16"/>
                <w:szCs w:val="16"/>
              </w:rPr>
            </w:pPr>
            <w:r w:rsidRPr="00AB4F3A">
              <w:rPr>
                <w:rFonts w:ascii="Calibri" w:hAnsi="Calibri" w:cs="Calibri"/>
                <w:color w:val="000000"/>
                <w:sz w:val="16"/>
                <w:szCs w:val="16"/>
              </w:rPr>
              <w:t>0.05</w:t>
            </w:r>
          </w:p>
        </w:tc>
        <w:tc>
          <w:tcPr>
            <w:tcW w:w="1251" w:type="dxa"/>
            <w:vAlign w:val="bottom"/>
          </w:tcPr>
          <w:p w14:paraId="1D6A8C75" w14:textId="77777777" w:rsidR="00567422" w:rsidRPr="00AB4F3A" w:rsidRDefault="00567422" w:rsidP="003F5190">
            <w:pPr>
              <w:rPr>
                <w:sz w:val="16"/>
                <w:szCs w:val="16"/>
              </w:rPr>
            </w:pPr>
            <w:r w:rsidRPr="00AB4F3A">
              <w:rPr>
                <w:rFonts w:ascii="Calibri" w:hAnsi="Calibri" w:cs="Calibri"/>
                <w:color w:val="000000"/>
                <w:sz w:val="16"/>
                <w:szCs w:val="16"/>
              </w:rPr>
              <w:t>0.04</w:t>
            </w:r>
          </w:p>
        </w:tc>
        <w:tc>
          <w:tcPr>
            <w:tcW w:w="1076" w:type="dxa"/>
            <w:vAlign w:val="bottom"/>
          </w:tcPr>
          <w:p w14:paraId="1B9B192E" w14:textId="77777777" w:rsidR="00567422" w:rsidRPr="00AB4F3A" w:rsidRDefault="00567422" w:rsidP="003F5190">
            <w:pPr>
              <w:rPr>
                <w:sz w:val="16"/>
                <w:szCs w:val="16"/>
              </w:rPr>
            </w:pPr>
            <w:r w:rsidRPr="00AB4F3A">
              <w:rPr>
                <w:rFonts w:ascii="Calibri" w:hAnsi="Calibri" w:cs="Calibri"/>
                <w:color w:val="000000"/>
                <w:sz w:val="16"/>
                <w:szCs w:val="16"/>
              </w:rPr>
              <w:t>0.006</w:t>
            </w:r>
          </w:p>
        </w:tc>
        <w:tc>
          <w:tcPr>
            <w:tcW w:w="761" w:type="dxa"/>
            <w:vAlign w:val="bottom"/>
          </w:tcPr>
          <w:p w14:paraId="2821C7CA"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1142" w:type="dxa"/>
            <w:vAlign w:val="bottom"/>
          </w:tcPr>
          <w:p w14:paraId="32FA4E33" w14:textId="77777777" w:rsidR="00567422" w:rsidRPr="00AB4F3A" w:rsidRDefault="00567422" w:rsidP="003F5190">
            <w:pPr>
              <w:rPr>
                <w:sz w:val="16"/>
                <w:szCs w:val="16"/>
              </w:rPr>
            </w:pPr>
            <w:r w:rsidRPr="00AB4F3A">
              <w:rPr>
                <w:rFonts w:ascii="Calibri" w:hAnsi="Calibri" w:cs="Calibri"/>
                <w:color w:val="000000"/>
                <w:sz w:val="16"/>
                <w:szCs w:val="16"/>
              </w:rPr>
              <w:t>0.00381</w:t>
            </w:r>
          </w:p>
        </w:tc>
        <w:tc>
          <w:tcPr>
            <w:tcW w:w="1114" w:type="dxa"/>
            <w:vAlign w:val="bottom"/>
          </w:tcPr>
          <w:p w14:paraId="4796CEBF"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7F865584" w14:textId="77777777" w:rsidR="00567422" w:rsidRPr="00AB4F3A" w:rsidRDefault="00567422" w:rsidP="003F5190">
            <w:pPr>
              <w:rPr>
                <w:sz w:val="16"/>
                <w:szCs w:val="16"/>
              </w:rPr>
            </w:pPr>
            <w:r w:rsidRPr="00AB4F3A">
              <w:rPr>
                <w:rFonts w:ascii="Calibri" w:hAnsi="Calibri" w:cs="Calibri"/>
                <w:color w:val="000000"/>
                <w:sz w:val="16"/>
                <w:szCs w:val="16"/>
              </w:rPr>
              <w:t>0.000714</w:t>
            </w:r>
          </w:p>
        </w:tc>
        <w:tc>
          <w:tcPr>
            <w:tcW w:w="976" w:type="dxa"/>
            <w:vAlign w:val="bottom"/>
          </w:tcPr>
          <w:p w14:paraId="5F8BAAE1" w14:textId="77777777" w:rsidR="00567422" w:rsidRPr="00AB4F3A" w:rsidRDefault="00567422" w:rsidP="003F5190">
            <w:pPr>
              <w:rPr>
                <w:sz w:val="16"/>
                <w:szCs w:val="16"/>
              </w:rPr>
            </w:pPr>
            <w:r w:rsidRPr="00AB4F3A">
              <w:rPr>
                <w:rFonts w:ascii="Calibri" w:hAnsi="Calibri" w:cs="Calibri"/>
                <w:color w:val="000000"/>
                <w:sz w:val="16"/>
                <w:szCs w:val="16"/>
              </w:rPr>
              <w:t>5403.209</w:t>
            </w:r>
          </w:p>
        </w:tc>
        <w:tc>
          <w:tcPr>
            <w:tcW w:w="1067" w:type="dxa"/>
            <w:vAlign w:val="bottom"/>
          </w:tcPr>
          <w:p w14:paraId="0C275262"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0828041B" w14:textId="77777777" w:rsidTr="003F5190">
        <w:tc>
          <w:tcPr>
            <w:tcW w:w="729" w:type="dxa"/>
            <w:vAlign w:val="bottom"/>
          </w:tcPr>
          <w:p w14:paraId="446ED1D4" w14:textId="77777777" w:rsidR="00567422" w:rsidRPr="00AB4F3A" w:rsidRDefault="00567422" w:rsidP="003F5190">
            <w:pPr>
              <w:rPr>
                <w:sz w:val="16"/>
                <w:szCs w:val="16"/>
              </w:rPr>
            </w:pPr>
            <w:r w:rsidRPr="00AB4F3A">
              <w:rPr>
                <w:rFonts w:ascii="Calibri" w:hAnsi="Calibri" w:cs="Calibri"/>
                <w:color w:val="000000"/>
                <w:sz w:val="16"/>
                <w:szCs w:val="16"/>
              </w:rPr>
              <w:t>LI-2</w:t>
            </w:r>
          </w:p>
        </w:tc>
        <w:tc>
          <w:tcPr>
            <w:tcW w:w="663" w:type="dxa"/>
            <w:vAlign w:val="bottom"/>
          </w:tcPr>
          <w:p w14:paraId="6A747A3F" w14:textId="77777777" w:rsidR="00567422" w:rsidRPr="00AB4F3A" w:rsidRDefault="00567422" w:rsidP="003F5190">
            <w:pPr>
              <w:rPr>
                <w:sz w:val="16"/>
                <w:szCs w:val="16"/>
              </w:rPr>
            </w:pPr>
            <w:r w:rsidRPr="00AB4F3A">
              <w:rPr>
                <w:rFonts w:ascii="Calibri" w:hAnsi="Calibri" w:cs="Calibri"/>
                <w:color w:val="000000"/>
                <w:sz w:val="16"/>
                <w:szCs w:val="16"/>
              </w:rPr>
              <w:t>0.091</w:t>
            </w:r>
          </w:p>
        </w:tc>
        <w:tc>
          <w:tcPr>
            <w:tcW w:w="651" w:type="dxa"/>
            <w:vAlign w:val="bottom"/>
          </w:tcPr>
          <w:p w14:paraId="1182A0A0" w14:textId="77777777" w:rsidR="00567422" w:rsidRPr="00AB4F3A" w:rsidRDefault="00567422" w:rsidP="003F5190">
            <w:pPr>
              <w:rPr>
                <w:sz w:val="16"/>
                <w:szCs w:val="16"/>
              </w:rPr>
            </w:pPr>
            <w:r w:rsidRPr="00AB4F3A">
              <w:rPr>
                <w:rFonts w:ascii="Calibri" w:hAnsi="Calibri" w:cs="Calibri"/>
                <w:color w:val="000000"/>
                <w:sz w:val="16"/>
                <w:szCs w:val="16"/>
              </w:rPr>
              <w:t>0.095</w:t>
            </w:r>
          </w:p>
        </w:tc>
        <w:tc>
          <w:tcPr>
            <w:tcW w:w="662" w:type="dxa"/>
            <w:vAlign w:val="bottom"/>
          </w:tcPr>
          <w:p w14:paraId="5B58D684" w14:textId="77777777" w:rsidR="00567422" w:rsidRPr="00AB4F3A" w:rsidRDefault="00567422" w:rsidP="003F5190">
            <w:pPr>
              <w:rPr>
                <w:sz w:val="16"/>
                <w:szCs w:val="16"/>
              </w:rPr>
            </w:pPr>
            <w:r w:rsidRPr="00AB4F3A">
              <w:rPr>
                <w:rFonts w:ascii="Calibri" w:hAnsi="Calibri" w:cs="Calibri"/>
                <w:color w:val="000000"/>
                <w:sz w:val="16"/>
                <w:szCs w:val="16"/>
              </w:rPr>
              <w:t>0.0775</w:t>
            </w:r>
          </w:p>
        </w:tc>
        <w:tc>
          <w:tcPr>
            <w:tcW w:w="756" w:type="dxa"/>
            <w:vAlign w:val="bottom"/>
          </w:tcPr>
          <w:p w14:paraId="7A2A6F39"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251" w:type="dxa"/>
            <w:vAlign w:val="bottom"/>
          </w:tcPr>
          <w:p w14:paraId="48F9E5C7" w14:textId="77777777" w:rsidR="00567422" w:rsidRPr="00AB4F3A" w:rsidRDefault="00567422" w:rsidP="003F5190">
            <w:pPr>
              <w:rPr>
                <w:sz w:val="16"/>
                <w:szCs w:val="16"/>
              </w:rPr>
            </w:pPr>
            <w:r w:rsidRPr="00AB4F3A">
              <w:rPr>
                <w:rFonts w:ascii="Calibri" w:hAnsi="Calibri" w:cs="Calibri"/>
                <w:color w:val="000000"/>
                <w:sz w:val="16"/>
                <w:szCs w:val="16"/>
              </w:rPr>
              <w:t>0.007</w:t>
            </w:r>
          </w:p>
        </w:tc>
        <w:tc>
          <w:tcPr>
            <w:tcW w:w="1076" w:type="dxa"/>
            <w:vAlign w:val="bottom"/>
          </w:tcPr>
          <w:p w14:paraId="35F0D7BD"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73913C55"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25C47E71" w14:textId="77777777" w:rsidR="00567422" w:rsidRPr="00AB4F3A" w:rsidRDefault="00567422" w:rsidP="003F5190">
            <w:pPr>
              <w:rPr>
                <w:sz w:val="16"/>
                <w:szCs w:val="16"/>
              </w:rPr>
            </w:pPr>
            <w:r w:rsidRPr="00AB4F3A">
              <w:rPr>
                <w:rFonts w:ascii="Calibri" w:hAnsi="Calibri" w:cs="Calibri"/>
                <w:color w:val="000000"/>
                <w:sz w:val="16"/>
                <w:szCs w:val="16"/>
              </w:rPr>
              <w:t>0.001429</w:t>
            </w:r>
          </w:p>
        </w:tc>
        <w:tc>
          <w:tcPr>
            <w:tcW w:w="1114" w:type="dxa"/>
            <w:vAlign w:val="bottom"/>
          </w:tcPr>
          <w:p w14:paraId="7E338EBD" w14:textId="77777777" w:rsidR="00567422" w:rsidRPr="00AB4F3A" w:rsidRDefault="00567422" w:rsidP="003F5190">
            <w:pPr>
              <w:rPr>
                <w:sz w:val="16"/>
                <w:szCs w:val="16"/>
              </w:rPr>
            </w:pPr>
            <w:r w:rsidRPr="00AB4F3A">
              <w:rPr>
                <w:rFonts w:ascii="Calibri" w:hAnsi="Calibri" w:cs="Calibri"/>
                <w:color w:val="000000"/>
                <w:sz w:val="16"/>
                <w:szCs w:val="16"/>
              </w:rPr>
              <w:t>0.00119</w:t>
            </w:r>
          </w:p>
        </w:tc>
        <w:tc>
          <w:tcPr>
            <w:tcW w:w="1114" w:type="dxa"/>
            <w:vAlign w:val="bottom"/>
          </w:tcPr>
          <w:p w14:paraId="1AF7D2C3"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305D3E1C" w14:textId="77777777" w:rsidR="00567422" w:rsidRPr="00AB4F3A" w:rsidRDefault="00567422" w:rsidP="003F5190">
            <w:pPr>
              <w:rPr>
                <w:sz w:val="16"/>
                <w:szCs w:val="16"/>
              </w:rPr>
            </w:pPr>
            <w:r w:rsidRPr="00AB4F3A">
              <w:rPr>
                <w:rFonts w:ascii="Calibri" w:hAnsi="Calibri" w:cs="Calibri"/>
                <w:color w:val="000000"/>
                <w:sz w:val="16"/>
                <w:szCs w:val="16"/>
              </w:rPr>
              <w:t>14792.51</w:t>
            </w:r>
          </w:p>
        </w:tc>
        <w:tc>
          <w:tcPr>
            <w:tcW w:w="1067" w:type="dxa"/>
            <w:vAlign w:val="bottom"/>
          </w:tcPr>
          <w:p w14:paraId="042485A7"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5891D14D" w14:textId="77777777" w:rsidTr="003F5190">
        <w:tc>
          <w:tcPr>
            <w:tcW w:w="729" w:type="dxa"/>
            <w:vAlign w:val="bottom"/>
          </w:tcPr>
          <w:p w14:paraId="02322846" w14:textId="77777777" w:rsidR="00567422" w:rsidRPr="00AB4F3A" w:rsidRDefault="00567422" w:rsidP="003F5190">
            <w:pPr>
              <w:rPr>
                <w:sz w:val="16"/>
                <w:szCs w:val="16"/>
              </w:rPr>
            </w:pPr>
            <w:r w:rsidRPr="00AB4F3A">
              <w:rPr>
                <w:rFonts w:ascii="Calibri" w:hAnsi="Calibri" w:cs="Calibri"/>
                <w:color w:val="000000"/>
                <w:sz w:val="16"/>
                <w:szCs w:val="16"/>
              </w:rPr>
              <w:t>LI-3</w:t>
            </w:r>
          </w:p>
        </w:tc>
        <w:tc>
          <w:tcPr>
            <w:tcW w:w="663" w:type="dxa"/>
            <w:vAlign w:val="bottom"/>
          </w:tcPr>
          <w:p w14:paraId="593FBC33" w14:textId="77777777" w:rsidR="00567422" w:rsidRPr="00AB4F3A" w:rsidRDefault="00567422" w:rsidP="003F5190">
            <w:pPr>
              <w:rPr>
                <w:sz w:val="16"/>
                <w:szCs w:val="16"/>
              </w:rPr>
            </w:pPr>
            <w:r w:rsidRPr="00AB4F3A">
              <w:rPr>
                <w:rFonts w:ascii="Calibri" w:hAnsi="Calibri" w:cs="Calibri"/>
                <w:color w:val="000000"/>
                <w:sz w:val="16"/>
                <w:szCs w:val="16"/>
              </w:rPr>
              <w:t>0.0035</w:t>
            </w:r>
          </w:p>
        </w:tc>
        <w:tc>
          <w:tcPr>
            <w:tcW w:w="651" w:type="dxa"/>
            <w:vAlign w:val="bottom"/>
          </w:tcPr>
          <w:p w14:paraId="7D23E843"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65924D38" w14:textId="77777777" w:rsidR="00567422" w:rsidRPr="00AB4F3A" w:rsidRDefault="00567422" w:rsidP="003F5190">
            <w:pPr>
              <w:rPr>
                <w:sz w:val="16"/>
                <w:szCs w:val="16"/>
              </w:rPr>
            </w:pPr>
            <w:r w:rsidRPr="00AB4F3A">
              <w:rPr>
                <w:rFonts w:ascii="Calibri" w:hAnsi="Calibri" w:cs="Calibri"/>
                <w:color w:val="000000"/>
                <w:sz w:val="16"/>
                <w:szCs w:val="16"/>
              </w:rPr>
              <w:t>0.077</w:t>
            </w:r>
          </w:p>
        </w:tc>
        <w:tc>
          <w:tcPr>
            <w:tcW w:w="756" w:type="dxa"/>
            <w:vAlign w:val="bottom"/>
          </w:tcPr>
          <w:p w14:paraId="38A9595A" w14:textId="77777777" w:rsidR="00567422" w:rsidRPr="00AB4F3A" w:rsidRDefault="00567422" w:rsidP="003F5190">
            <w:pPr>
              <w:rPr>
                <w:sz w:val="16"/>
                <w:szCs w:val="16"/>
              </w:rPr>
            </w:pPr>
            <w:r w:rsidRPr="00AB4F3A">
              <w:rPr>
                <w:rFonts w:ascii="Calibri" w:hAnsi="Calibri" w:cs="Calibri"/>
                <w:color w:val="000000"/>
                <w:sz w:val="16"/>
                <w:szCs w:val="16"/>
              </w:rPr>
              <w:t>0.027</w:t>
            </w:r>
          </w:p>
        </w:tc>
        <w:tc>
          <w:tcPr>
            <w:tcW w:w="1251" w:type="dxa"/>
            <w:vAlign w:val="bottom"/>
          </w:tcPr>
          <w:p w14:paraId="53D59CC6"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1076" w:type="dxa"/>
            <w:vAlign w:val="bottom"/>
          </w:tcPr>
          <w:p w14:paraId="44EC31EB"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761" w:type="dxa"/>
            <w:vAlign w:val="bottom"/>
          </w:tcPr>
          <w:p w14:paraId="3443E3FB"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142" w:type="dxa"/>
            <w:vAlign w:val="bottom"/>
          </w:tcPr>
          <w:p w14:paraId="2B8DE555" w14:textId="77777777" w:rsidR="00567422" w:rsidRPr="00AB4F3A" w:rsidRDefault="00567422" w:rsidP="003F5190">
            <w:pPr>
              <w:rPr>
                <w:sz w:val="16"/>
                <w:szCs w:val="16"/>
              </w:rPr>
            </w:pPr>
            <w:r w:rsidRPr="00AB4F3A">
              <w:rPr>
                <w:rFonts w:ascii="Calibri" w:hAnsi="Calibri" w:cs="Calibri"/>
                <w:color w:val="000000"/>
                <w:sz w:val="16"/>
                <w:szCs w:val="16"/>
              </w:rPr>
              <w:t>0.000476</w:t>
            </w:r>
          </w:p>
        </w:tc>
        <w:tc>
          <w:tcPr>
            <w:tcW w:w="1114" w:type="dxa"/>
            <w:vAlign w:val="bottom"/>
          </w:tcPr>
          <w:p w14:paraId="7DA3BCDA"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0D90E245" w14:textId="77777777" w:rsidR="00567422" w:rsidRPr="00AB4F3A" w:rsidRDefault="00567422" w:rsidP="003F5190">
            <w:pPr>
              <w:rPr>
                <w:sz w:val="16"/>
                <w:szCs w:val="16"/>
              </w:rPr>
            </w:pPr>
            <w:r w:rsidRPr="00AB4F3A">
              <w:rPr>
                <w:rFonts w:ascii="Calibri" w:hAnsi="Calibri" w:cs="Calibri"/>
                <w:color w:val="000000"/>
                <w:sz w:val="16"/>
                <w:szCs w:val="16"/>
              </w:rPr>
              <w:t>0.000714</w:t>
            </w:r>
          </w:p>
        </w:tc>
        <w:tc>
          <w:tcPr>
            <w:tcW w:w="976" w:type="dxa"/>
            <w:vAlign w:val="bottom"/>
          </w:tcPr>
          <w:p w14:paraId="0A453A46" w14:textId="77777777" w:rsidR="00567422" w:rsidRPr="00AB4F3A" w:rsidRDefault="00567422" w:rsidP="003F5190">
            <w:pPr>
              <w:rPr>
                <w:sz w:val="16"/>
                <w:szCs w:val="16"/>
              </w:rPr>
            </w:pPr>
            <w:r w:rsidRPr="00AB4F3A">
              <w:rPr>
                <w:rFonts w:ascii="Calibri" w:hAnsi="Calibri" w:cs="Calibri"/>
                <w:color w:val="000000"/>
                <w:sz w:val="16"/>
                <w:szCs w:val="16"/>
              </w:rPr>
              <w:t>29511.73</w:t>
            </w:r>
          </w:p>
        </w:tc>
        <w:tc>
          <w:tcPr>
            <w:tcW w:w="1067" w:type="dxa"/>
            <w:vAlign w:val="bottom"/>
          </w:tcPr>
          <w:p w14:paraId="1CD954AA"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28DC3B7B" w14:textId="77777777" w:rsidTr="003F5190">
        <w:tc>
          <w:tcPr>
            <w:tcW w:w="729" w:type="dxa"/>
            <w:vAlign w:val="bottom"/>
          </w:tcPr>
          <w:p w14:paraId="6D17651D" w14:textId="77777777" w:rsidR="00567422" w:rsidRPr="00AB4F3A" w:rsidRDefault="00567422" w:rsidP="003F5190">
            <w:pPr>
              <w:rPr>
                <w:sz w:val="16"/>
                <w:szCs w:val="16"/>
              </w:rPr>
            </w:pPr>
            <w:r w:rsidRPr="00AB4F3A">
              <w:rPr>
                <w:rFonts w:ascii="Calibri" w:hAnsi="Calibri" w:cs="Calibri"/>
                <w:color w:val="000000"/>
                <w:sz w:val="16"/>
                <w:szCs w:val="16"/>
              </w:rPr>
              <w:t>EM-1</w:t>
            </w:r>
          </w:p>
        </w:tc>
        <w:tc>
          <w:tcPr>
            <w:tcW w:w="663" w:type="dxa"/>
            <w:vAlign w:val="bottom"/>
          </w:tcPr>
          <w:p w14:paraId="358F0A30" w14:textId="77777777" w:rsidR="00567422" w:rsidRPr="00AB4F3A" w:rsidRDefault="00567422" w:rsidP="003F5190">
            <w:pPr>
              <w:rPr>
                <w:sz w:val="16"/>
                <w:szCs w:val="16"/>
              </w:rPr>
            </w:pPr>
            <w:r w:rsidRPr="00AB4F3A">
              <w:rPr>
                <w:rFonts w:ascii="Calibri" w:hAnsi="Calibri" w:cs="Calibri"/>
                <w:color w:val="000000"/>
                <w:sz w:val="16"/>
                <w:szCs w:val="16"/>
              </w:rPr>
              <w:t>0.1125</w:t>
            </w:r>
          </w:p>
        </w:tc>
        <w:tc>
          <w:tcPr>
            <w:tcW w:w="651" w:type="dxa"/>
            <w:vAlign w:val="bottom"/>
          </w:tcPr>
          <w:p w14:paraId="4B86A8A1" w14:textId="77777777" w:rsidR="00567422" w:rsidRPr="00AB4F3A" w:rsidRDefault="00567422" w:rsidP="003F5190">
            <w:pPr>
              <w:rPr>
                <w:sz w:val="16"/>
                <w:szCs w:val="16"/>
              </w:rPr>
            </w:pPr>
            <w:r w:rsidRPr="00AB4F3A">
              <w:rPr>
                <w:rFonts w:ascii="Calibri" w:hAnsi="Calibri" w:cs="Calibri"/>
                <w:color w:val="000000"/>
                <w:sz w:val="16"/>
                <w:szCs w:val="16"/>
              </w:rPr>
              <w:t>0.185</w:t>
            </w:r>
          </w:p>
        </w:tc>
        <w:tc>
          <w:tcPr>
            <w:tcW w:w="662" w:type="dxa"/>
            <w:vAlign w:val="bottom"/>
          </w:tcPr>
          <w:p w14:paraId="0800167D" w14:textId="77777777" w:rsidR="00567422" w:rsidRPr="00AB4F3A" w:rsidRDefault="00567422" w:rsidP="003F5190">
            <w:pPr>
              <w:rPr>
                <w:sz w:val="16"/>
                <w:szCs w:val="16"/>
              </w:rPr>
            </w:pPr>
            <w:r w:rsidRPr="00AB4F3A">
              <w:rPr>
                <w:rFonts w:ascii="Calibri" w:hAnsi="Calibri" w:cs="Calibri"/>
                <w:color w:val="000000"/>
                <w:sz w:val="16"/>
                <w:szCs w:val="16"/>
              </w:rPr>
              <w:t>0.092</w:t>
            </w:r>
          </w:p>
        </w:tc>
        <w:tc>
          <w:tcPr>
            <w:tcW w:w="756" w:type="dxa"/>
            <w:vAlign w:val="bottom"/>
          </w:tcPr>
          <w:p w14:paraId="066B5F67" w14:textId="77777777" w:rsidR="00567422" w:rsidRPr="00AB4F3A" w:rsidRDefault="00567422" w:rsidP="003F5190">
            <w:pPr>
              <w:rPr>
                <w:sz w:val="16"/>
                <w:szCs w:val="16"/>
              </w:rPr>
            </w:pPr>
            <w:r w:rsidRPr="00AB4F3A">
              <w:rPr>
                <w:rFonts w:ascii="Calibri" w:hAnsi="Calibri" w:cs="Calibri"/>
                <w:color w:val="000000"/>
                <w:sz w:val="16"/>
                <w:szCs w:val="16"/>
              </w:rPr>
              <w:t>0.029</w:t>
            </w:r>
          </w:p>
        </w:tc>
        <w:tc>
          <w:tcPr>
            <w:tcW w:w="1251" w:type="dxa"/>
            <w:vAlign w:val="bottom"/>
          </w:tcPr>
          <w:p w14:paraId="6037A96A" w14:textId="77777777" w:rsidR="00567422" w:rsidRPr="00AB4F3A" w:rsidRDefault="00567422" w:rsidP="003F5190">
            <w:pPr>
              <w:rPr>
                <w:sz w:val="16"/>
                <w:szCs w:val="16"/>
              </w:rPr>
            </w:pPr>
            <w:r w:rsidRPr="00AB4F3A">
              <w:rPr>
                <w:rFonts w:ascii="Calibri" w:hAnsi="Calibri" w:cs="Calibri"/>
                <w:color w:val="000000"/>
                <w:sz w:val="16"/>
                <w:szCs w:val="16"/>
              </w:rPr>
              <w:t>0.014</w:t>
            </w:r>
          </w:p>
        </w:tc>
        <w:tc>
          <w:tcPr>
            <w:tcW w:w="1076" w:type="dxa"/>
            <w:vAlign w:val="bottom"/>
          </w:tcPr>
          <w:p w14:paraId="526B2DC9"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761" w:type="dxa"/>
            <w:vAlign w:val="bottom"/>
          </w:tcPr>
          <w:p w14:paraId="74C84F88"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43A01A9A"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70296C12"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0023DE7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B1AFCE8" w14:textId="77777777" w:rsidR="00567422" w:rsidRPr="00AB4F3A" w:rsidRDefault="00567422" w:rsidP="003F5190">
            <w:pPr>
              <w:rPr>
                <w:sz w:val="16"/>
                <w:szCs w:val="16"/>
              </w:rPr>
            </w:pPr>
            <w:r w:rsidRPr="00AB4F3A">
              <w:rPr>
                <w:rFonts w:ascii="Calibri" w:hAnsi="Calibri" w:cs="Calibri"/>
                <w:color w:val="000000"/>
                <w:sz w:val="16"/>
                <w:szCs w:val="16"/>
              </w:rPr>
              <w:t>3389.949</w:t>
            </w:r>
          </w:p>
        </w:tc>
        <w:tc>
          <w:tcPr>
            <w:tcW w:w="1067" w:type="dxa"/>
            <w:vAlign w:val="bottom"/>
          </w:tcPr>
          <w:p w14:paraId="55654385"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4E3842C1" w14:textId="77777777" w:rsidTr="003F5190">
        <w:tc>
          <w:tcPr>
            <w:tcW w:w="729" w:type="dxa"/>
            <w:vAlign w:val="bottom"/>
          </w:tcPr>
          <w:p w14:paraId="23E2A252" w14:textId="77777777" w:rsidR="00567422" w:rsidRPr="00AB4F3A" w:rsidRDefault="00567422" w:rsidP="003F5190">
            <w:pPr>
              <w:rPr>
                <w:sz w:val="16"/>
                <w:szCs w:val="16"/>
              </w:rPr>
            </w:pPr>
            <w:r w:rsidRPr="00AB4F3A">
              <w:rPr>
                <w:rFonts w:ascii="Calibri" w:hAnsi="Calibri" w:cs="Calibri"/>
                <w:color w:val="000000"/>
                <w:sz w:val="16"/>
                <w:szCs w:val="16"/>
              </w:rPr>
              <w:t>OS-2</w:t>
            </w:r>
          </w:p>
        </w:tc>
        <w:tc>
          <w:tcPr>
            <w:tcW w:w="663" w:type="dxa"/>
            <w:vAlign w:val="bottom"/>
          </w:tcPr>
          <w:p w14:paraId="4879E5F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07778408"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0F10D7D6" w14:textId="77777777" w:rsidR="00567422" w:rsidRPr="00AB4F3A" w:rsidRDefault="00567422" w:rsidP="003F5190">
            <w:pPr>
              <w:rPr>
                <w:sz w:val="16"/>
                <w:szCs w:val="16"/>
              </w:rPr>
            </w:pPr>
            <w:r w:rsidRPr="00AB4F3A">
              <w:rPr>
                <w:rFonts w:ascii="Calibri" w:hAnsi="Calibri" w:cs="Calibri"/>
                <w:color w:val="000000"/>
                <w:sz w:val="16"/>
                <w:szCs w:val="16"/>
              </w:rPr>
              <w:t>0.078</w:t>
            </w:r>
          </w:p>
        </w:tc>
        <w:tc>
          <w:tcPr>
            <w:tcW w:w="756" w:type="dxa"/>
            <w:vAlign w:val="bottom"/>
          </w:tcPr>
          <w:p w14:paraId="1434F7AC" w14:textId="77777777" w:rsidR="00567422" w:rsidRPr="00AB4F3A" w:rsidRDefault="00567422" w:rsidP="003F5190">
            <w:pPr>
              <w:rPr>
                <w:sz w:val="16"/>
                <w:szCs w:val="16"/>
              </w:rPr>
            </w:pPr>
            <w:r w:rsidRPr="00AB4F3A">
              <w:rPr>
                <w:rFonts w:ascii="Calibri" w:hAnsi="Calibri" w:cs="Calibri"/>
                <w:color w:val="000000"/>
                <w:sz w:val="16"/>
                <w:szCs w:val="16"/>
              </w:rPr>
              <w:t>0.033</w:t>
            </w:r>
          </w:p>
        </w:tc>
        <w:tc>
          <w:tcPr>
            <w:tcW w:w="1251" w:type="dxa"/>
            <w:vAlign w:val="bottom"/>
          </w:tcPr>
          <w:p w14:paraId="4F0E4D89"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72C1689E" w14:textId="77777777" w:rsidR="00567422" w:rsidRPr="00AB4F3A" w:rsidRDefault="00567422" w:rsidP="003F5190">
            <w:pPr>
              <w:rPr>
                <w:sz w:val="16"/>
                <w:szCs w:val="16"/>
              </w:rPr>
            </w:pPr>
            <w:r w:rsidRPr="00AB4F3A">
              <w:rPr>
                <w:rFonts w:ascii="Calibri" w:hAnsi="Calibri" w:cs="Calibri"/>
                <w:color w:val="000000"/>
                <w:sz w:val="16"/>
                <w:szCs w:val="16"/>
              </w:rPr>
              <w:t>0.004</w:t>
            </w:r>
          </w:p>
        </w:tc>
        <w:tc>
          <w:tcPr>
            <w:tcW w:w="761" w:type="dxa"/>
            <w:vAlign w:val="bottom"/>
          </w:tcPr>
          <w:p w14:paraId="00D76C2A"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142" w:type="dxa"/>
            <w:vAlign w:val="bottom"/>
          </w:tcPr>
          <w:p w14:paraId="635D36FC"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0A135671" w14:textId="77777777" w:rsidR="00567422" w:rsidRPr="00AB4F3A" w:rsidRDefault="00567422" w:rsidP="003F5190">
            <w:pPr>
              <w:rPr>
                <w:sz w:val="16"/>
                <w:szCs w:val="16"/>
              </w:rPr>
            </w:pPr>
            <w:r w:rsidRPr="00AB4F3A">
              <w:rPr>
                <w:rFonts w:ascii="Calibri" w:hAnsi="Calibri" w:cs="Calibri"/>
                <w:color w:val="000000"/>
                <w:sz w:val="16"/>
                <w:szCs w:val="16"/>
              </w:rPr>
              <w:t>0.001905</w:t>
            </w:r>
          </w:p>
        </w:tc>
        <w:tc>
          <w:tcPr>
            <w:tcW w:w="1114" w:type="dxa"/>
            <w:vAlign w:val="bottom"/>
          </w:tcPr>
          <w:p w14:paraId="22E7D36B"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32A66359" w14:textId="77777777" w:rsidR="00567422" w:rsidRPr="00AB4F3A" w:rsidRDefault="00567422" w:rsidP="003F5190">
            <w:pPr>
              <w:rPr>
                <w:sz w:val="16"/>
                <w:szCs w:val="16"/>
              </w:rPr>
            </w:pPr>
            <w:r w:rsidRPr="00AB4F3A">
              <w:rPr>
                <w:rFonts w:ascii="Calibri" w:hAnsi="Calibri" w:cs="Calibri"/>
                <w:color w:val="000000"/>
                <w:sz w:val="16"/>
                <w:szCs w:val="16"/>
              </w:rPr>
              <w:t>4340</w:t>
            </w:r>
          </w:p>
        </w:tc>
        <w:tc>
          <w:tcPr>
            <w:tcW w:w="1067" w:type="dxa"/>
            <w:vAlign w:val="bottom"/>
          </w:tcPr>
          <w:p w14:paraId="343E1F01"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0A8EDACD" w14:textId="77777777" w:rsidTr="003F5190">
        <w:tc>
          <w:tcPr>
            <w:tcW w:w="729" w:type="dxa"/>
            <w:vAlign w:val="bottom"/>
          </w:tcPr>
          <w:p w14:paraId="5F65B456" w14:textId="77777777" w:rsidR="00567422" w:rsidRPr="00AB4F3A" w:rsidRDefault="00567422" w:rsidP="003F5190">
            <w:pPr>
              <w:rPr>
                <w:sz w:val="16"/>
                <w:szCs w:val="16"/>
              </w:rPr>
            </w:pPr>
            <w:r w:rsidRPr="00AB4F3A">
              <w:rPr>
                <w:rFonts w:ascii="Calibri" w:hAnsi="Calibri" w:cs="Calibri"/>
                <w:color w:val="000000"/>
                <w:sz w:val="16"/>
                <w:szCs w:val="16"/>
              </w:rPr>
              <w:t>OS-3</w:t>
            </w:r>
          </w:p>
        </w:tc>
        <w:tc>
          <w:tcPr>
            <w:tcW w:w="663" w:type="dxa"/>
            <w:vAlign w:val="bottom"/>
          </w:tcPr>
          <w:p w14:paraId="5BC4395B"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11D94A67"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58080BF0" w14:textId="77777777" w:rsidR="00567422" w:rsidRPr="00AB4F3A" w:rsidRDefault="00567422" w:rsidP="003F5190">
            <w:pPr>
              <w:rPr>
                <w:sz w:val="16"/>
                <w:szCs w:val="16"/>
              </w:rPr>
            </w:pPr>
            <w:r w:rsidRPr="00AB4F3A">
              <w:rPr>
                <w:rFonts w:ascii="Calibri" w:hAnsi="Calibri" w:cs="Calibri"/>
                <w:color w:val="000000"/>
                <w:sz w:val="16"/>
                <w:szCs w:val="16"/>
              </w:rPr>
              <w:t>0.0795</w:t>
            </w:r>
          </w:p>
        </w:tc>
        <w:tc>
          <w:tcPr>
            <w:tcW w:w="756" w:type="dxa"/>
            <w:vAlign w:val="bottom"/>
          </w:tcPr>
          <w:p w14:paraId="47BECAB5"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251" w:type="dxa"/>
            <w:vAlign w:val="bottom"/>
          </w:tcPr>
          <w:p w14:paraId="7D735765"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CECAF22"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2F07857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4E98F9F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5DB9F4E8" w14:textId="77777777" w:rsidR="00567422" w:rsidRPr="00AB4F3A" w:rsidRDefault="00567422" w:rsidP="003F5190">
            <w:pPr>
              <w:rPr>
                <w:sz w:val="16"/>
                <w:szCs w:val="16"/>
              </w:rPr>
            </w:pPr>
            <w:r w:rsidRPr="00AB4F3A">
              <w:rPr>
                <w:rFonts w:ascii="Calibri" w:hAnsi="Calibri" w:cs="Calibri"/>
                <w:color w:val="000000"/>
                <w:sz w:val="16"/>
                <w:szCs w:val="16"/>
              </w:rPr>
              <w:t>0.002143</w:t>
            </w:r>
          </w:p>
        </w:tc>
        <w:tc>
          <w:tcPr>
            <w:tcW w:w="1114" w:type="dxa"/>
            <w:vAlign w:val="bottom"/>
          </w:tcPr>
          <w:p w14:paraId="41F55E5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D32202D" w14:textId="77777777" w:rsidR="00567422" w:rsidRPr="00AB4F3A" w:rsidRDefault="00567422" w:rsidP="003F5190">
            <w:pPr>
              <w:rPr>
                <w:sz w:val="16"/>
                <w:szCs w:val="16"/>
              </w:rPr>
            </w:pPr>
            <w:r w:rsidRPr="00AB4F3A">
              <w:rPr>
                <w:rFonts w:ascii="Calibri" w:hAnsi="Calibri" w:cs="Calibri"/>
                <w:color w:val="000000"/>
                <w:sz w:val="16"/>
                <w:szCs w:val="16"/>
              </w:rPr>
              <w:t>1221.424</w:t>
            </w:r>
          </w:p>
        </w:tc>
        <w:tc>
          <w:tcPr>
            <w:tcW w:w="1067" w:type="dxa"/>
            <w:vAlign w:val="bottom"/>
          </w:tcPr>
          <w:p w14:paraId="07094AFF" w14:textId="4D41B603" w:rsidR="00567422" w:rsidRPr="00AB4F3A" w:rsidRDefault="005B76D0" w:rsidP="003F5190">
            <w:pPr>
              <w:rPr>
                <w:sz w:val="16"/>
                <w:szCs w:val="16"/>
              </w:rPr>
            </w:pPr>
            <w:r>
              <w:rPr>
                <w:rFonts w:ascii="Calibri" w:hAnsi="Calibri" w:cs="Calibri"/>
                <w:color w:val="000000"/>
                <w:sz w:val="16"/>
                <w:szCs w:val="16"/>
              </w:rPr>
              <w:t>Mod/Low</w:t>
            </w:r>
          </w:p>
        </w:tc>
      </w:tr>
    </w:tbl>
    <w:p w14:paraId="6D8696B4" w14:textId="72CEAF29" w:rsidR="00715D55" w:rsidRDefault="00D8535D">
      <w:pPr>
        <w:rPr>
          <w:rFonts w:ascii="Times New Roman" w:eastAsia="Times New Roman" w:hAnsi="Times New Roman" w:cs="Times New Roman"/>
          <w:sz w:val="24"/>
          <w:szCs w:val="24"/>
        </w:rPr>
      </w:pPr>
      <w:r>
        <w:br w:type="page"/>
      </w:r>
    </w:p>
    <w:p w14:paraId="27936BD6" w14:textId="77777777" w:rsidR="00567422" w:rsidRDefault="00567422">
      <w:pPr>
        <w:rPr>
          <w:rFonts w:ascii="Times New Roman" w:eastAsia="Times New Roman" w:hAnsi="Times New Roman" w:cs="Times New Roman"/>
          <w:sz w:val="24"/>
          <w:szCs w:val="24"/>
        </w:rPr>
        <w:sectPr w:rsidR="00567422"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457B672E" w:rsidR="00715D55" w:rsidRDefault="00C739B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2A322CC6" wp14:editId="0F2422AE">
            <wp:extent cx="5197475" cy="82296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bined_plot.png"/>
                    <pic:cNvPicPr/>
                  </pic:nvPicPr>
                  <pic:blipFill>
                    <a:blip r:embed="rId14">
                      <a:extLst>
                        <a:ext uri="{28A0092B-C50C-407E-A947-70E740481C1C}">
                          <a14:useLocalDpi xmlns:a14="http://schemas.microsoft.com/office/drawing/2010/main" val="0"/>
                        </a:ext>
                      </a:extLst>
                    </a:blip>
                    <a:stretch>
                      <a:fillRect/>
                    </a:stretch>
                  </pic:blipFill>
                  <pic:spPr>
                    <a:xfrm>
                      <a:off x="0" y="0"/>
                      <a:ext cx="5197475" cy="8229600"/>
                    </a:xfrm>
                    <a:prstGeom prst="rect">
                      <a:avLst/>
                    </a:prstGeom>
                  </pic:spPr>
                </pic:pic>
              </a:graphicData>
            </a:graphic>
          </wp:inline>
        </w:drawing>
      </w:r>
    </w:p>
    <w:p w14:paraId="2A821124" w14:textId="58A3E289" w:rsidR="00715D55" w:rsidRDefault="00E0181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w:t>
      </w:r>
      <w:r w:rsidR="00D8535D">
        <w:rPr>
          <w:rFonts w:ascii="Times New Roman" w:eastAsia="Times New Roman" w:hAnsi="Times New Roman" w:cs="Times New Roman"/>
          <w:sz w:val="24"/>
          <w:szCs w:val="24"/>
        </w:rPr>
        <w:t xml:space="preserve">: Linear models of total PPCP concentrations (A), </w:t>
      </w:r>
      <w:r w:rsidR="00271F4F">
        <w:rPr>
          <w:rFonts w:ascii="Times New Roman" w:eastAsia="Times New Roman" w:hAnsi="Times New Roman" w:cs="Times New Roman"/>
          <w:sz w:val="24"/>
          <w:szCs w:val="24"/>
        </w:rPr>
        <w:t xml:space="preserve">macroinvertebrate </w:t>
      </w:r>
      <w:r w:rsidR="00567422">
        <w:rPr>
          <w:rFonts w:ascii="Times New Roman" w:eastAsia="Times New Roman" w:hAnsi="Times New Roman" w:cs="Times New Roman"/>
          <w:sz w:val="24"/>
          <w:szCs w:val="24"/>
        </w:rPr>
        <w:t>δ</w:t>
      </w:r>
      <w:r w:rsidR="00567422" w:rsidRPr="005A1835">
        <w:rPr>
          <w:rFonts w:ascii="Times New Roman" w:eastAsia="Times New Roman" w:hAnsi="Times New Roman" w:cs="Times New Roman"/>
          <w:sz w:val="24"/>
          <w:szCs w:val="24"/>
          <w:vertAlign w:val="superscript"/>
        </w:rPr>
        <w:t>15</w:t>
      </w:r>
      <w:r w:rsidR="00567422">
        <w:rPr>
          <w:rFonts w:ascii="Times New Roman" w:eastAsia="Times New Roman" w:hAnsi="Times New Roman" w:cs="Times New Roman"/>
          <w:sz w:val="24"/>
          <w:szCs w:val="24"/>
        </w:rPr>
        <w:t>N</w:t>
      </w:r>
      <w:r w:rsidR="00567422" w:rsidRPr="004D5001" w:rsidDel="0056742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 xml:space="preserve">(B), </w:t>
      </w:r>
      <w:r w:rsidR="00271F4F">
        <w:rPr>
          <w:rFonts w:ascii="Times New Roman" w:eastAsia="Times New Roman" w:hAnsi="Times New Roman" w:cs="Times New Roman"/>
          <w:sz w:val="24"/>
          <w:szCs w:val="24"/>
        </w:rPr>
        <w:t xml:space="preserve">total phosphorus (C), </w:t>
      </w:r>
      <w:r w:rsidR="00AD7A0D">
        <w:rPr>
          <w:rFonts w:ascii="Times New Roman" w:eastAsia="Times New Roman" w:hAnsi="Times New Roman" w:cs="Times New Roman"/>
          <w:sz w:val="24"/>
          <w:szCs w:val="24"/>
        </w:rPr>
        <w:t>c</w:t>
      </w:r>
      <w:r w:rsidR="00D8535D">
        <w:rPr>
          <w:rFonts w:ascii="Times New Roman" w:eastAsia="Times New Roman" w:hAnsi="Times New Roman" w:cs="Times New Roman"/>
          <w:sz w:val="24"/>
          <w:szCs w:val="24"/>
        </w:rPr>
        <w:t xml:space="preserve">hlorophyll a (D), </w:t>
      </w:r>
      <w:r w:rsidR="00AD7A0D">
        <w:rPr>
          <w:rFonts w:ascii="Times New Roman" w:eastAsia="Times New Roman" w:hAnsi="Times New Roman" w:cs="Times New Roman"/>
          <w:sz w:val="24"/>
          <w:szCs w:val="24"/>
        </w:rPr>
        <w:t>n</w:t>
      </w:r>
      <w:r w:rsidR="00D8535D">
        <w:rPr>
          <w:rFonts w:ascii="Times New Roman" w:eastAsia="Times New Roman" w:hAnsi="Times New Roman" w:cs="Times New Roman"/>
          <w:sz w:val="24"/>
          <w:szCs w:val="24"/>
        </w:rPr>
        <w:t xml:space="preserve">itrate (E), </w:t>
      </w:r>
      <w:r w:rsidR="00AD7A0D">
        <w:rPr>
          <w:rFonts w:ascii="Times New Roman" w:eastAsia="Times New Roman" w:hAnsi="Times New Roman" w:cs="Times New Roman"/>
          <w:sz w:val="24"/>
          <w:szCs w:val="24"/>
        </w:rPr>
        <w:t>t</w:t>
      </w:r>
      <w:r w:rsidR="00D8535D">
        <w:rPr>
          <w:rFonts w:ascii="Times New Roman" w:eastAsia="Times New Roman" w:hAnsi="Times New Roman" w:cs="Times New Roman"/>
          <w:sz w:val="24"/>
          <w:szCs w:val="24"/>
        </w:rPr>
        <w:t xml:space="preserve">otal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icroplastics (F), </w:t>
      </w:r>
      <w:r w:rsidR="00AD7A0D">
        <w:rPr>
          <w:rFonts w:ascii="Times New Roman" w:eastAsia="Times New Roman" w:hAnsi="Times New Roman" w:cs="Times New Roman"/>
          <w:sz w:val="24"/>
          <w:szCs w:val="24"/>
        </w:rPr>
        <w:t>a</w:t>
      </w:r>
      <w:r w:rsidR="00D8535D">
        <w:rPr>
          <w:rFonts w:ascii="Times New Roman" w:eastAsia="Times New Roman" w:hAnsi="Times New Roman" w:cs="Times New Roman"/>
          <w:sz w:val="24"/>
          <w:szCs w:val="24"/>
        </w:rPr>
        <w:t xml:space="preserve">mmonium (G), and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 </w:t>
      </w:r>
      <w:r w:rsidR="00AD7A0D">
        <w:rPr>
          <w:rFonts w:ascii="Times New Roman" w:eastAsia="Times New Roman" w:hAnsi="Times New Roman" w:cs="Times New Roman"/>
          <w:sz w:val="24"/>
          <w:szCs w:val="24"/>
        </w:rPr>
        <w:t>d</w:t>
      </w:r>
      <w:r w:rsidR="00D8535D">
        <w:rPr>
          <w:rFonts w:ascii="Times New Roman" w:eastAsia="Times New Roman" w:hAnsi="Times New Roman" w:cs="Times New Roman"/>
          <w:sz w:val="24"/>
          <w:szCs w:val="24"/>
        </w:rPr>
        <w:t xml:space="preserve">ensity (H) regressed against log-transformed </w:t>
      </w:r>
      <w:r w:rsidR="007330EB">
        <w:rPr>
          <w:rFonts w:ascii="Times New Roman" w:eastAsia="Times New Roman" w:hAnsi="Times New Roman" w:cs="Times New Roman"/>
          <w:sz w:val="24"/>
          <w:szCs w:val="24"/>
        </w:rPr>
        <w:t>inverse distance weighted (</w:t>
      </w:r>
      <w:r w:rsidR="00B63560">
        <w:rPr>
          <w:rFonts w:ascii="Times New Roman" w:eastAsia="Times New Roman" w:hAnsi="Times New Roman" w:cs="Times New Roman"/>
          <w:sz w:val="24"/>
          <w:szCs w:val="24"/>
        </w:rPr>
        <w:t>IDW</w:t>
      </w:r>
      <w:r w:rsidR="007330EB">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population. Total PPCP concentrations (A) </w:t>
      </w:r>
      <w:r w:rsidR="007330EB">
        <w:rPr>
          <w:rFonts w:ascii="Times New Roman" w:eastAsia="Times New Roman" w:hAnsi="Times New Roman" w:cs="Times New Roman"/>
          <w:sz w:val="24"/>
          <w:szCs w:val="24"/>
        </w:rPr>
        <w:t xml:space="preserve">and </w:t>
      </w:r>
      <w:r w:rsidR="00271F4F">
        <w:rPr>
          <w:rFonts w:ascii="Times New Roman" w:eastAsia="Times New Roman" w:hAnsi="Times New Roman" w:cs="Times New Roman"/>
          <w:sz w:val="24"/>
          <w:szCs w:val="24"/>
        </w:rPr>
        <w:t xml:space="preserve">macroinvertebrate </w:t>
      </w:r>
      <w:r w:rsidR="00567422" w:rsidRPr="004D5001">
        <w:rPr>
          <w:rFonts w:ascii="Times New Roman" w:eastAsia="Times New Roman" w:hAnsi="Times New Roman" w:cs="Times New Roman"/>
          <w:sz w:val="24"/>
          <w:szCs w:val="24"/>
        </w:rPr>
        <w:t>δ</w:t>
      </w:r>
      <w:r w:rsidR="00567422" w:rsidRPr="004D5001">
        <w:rPr>
          <w:rFonts w:ascii="Times New Roman" w:eastAsia="Times New Roman" w:hAnsi="Times New Roman" w:cs="Times New Roman"/>
          <w:sz w:val="24"/>
          <w:szCs w:val="24"/>
          <w:vertAlign w:val="superscript"/>
        </w:rPr>
        <w:t>15</w:t>
      </w:r>
      <w:r w:rsidR="00567422" w:rsidRPr="004D5001">
        <w:rPr>
          <w:rFonts w:ascii="Times New Roman" w:eastAsia="Times New Roman" w:hAnsi="Times New Roman" w:cs="Times New Roman"/>
          <w:sz w:val="24"/>
          <w:szCs w:val="24"/>
        </w:rPr>
        <w:t>N</w:t>
      </w:r>
      <w:r w:rsidR="00567422" w:rsidRPr="004D5001" w:rsidDel="00567422">
        <w:rPr>
          <w:rFonts w:ascii="Times New Roman" w:eastAsia="Times New Roman" w:hAnsi="Times New Roman" w:cs="Times New Roman"/>
          <w:sz w:val="24"/>
          <w:szCs w:val="24"/>
        </w:rPr>
        <w:t xml:space="preserve"> </w:t>
      </w:r>
      <w:r w:rsidR="00D8535D" w:rsidRPr="004D5001">
        <w:rPr>
          <w:rFonts w:ascii="Times New Roman" w:eastAsia="Times New Roman" w:hAnsi="Times New Roman" w:cs="Times New Roman"/>
          <w:sz w:val="24"/>
          <w:szCs w:val="24"/>
        </w:rPr>
        <w:t>(B</w:t>
      </w:r>
      <w:r w:rsidR="00D8535D">
        <w:rPr>
          <w:rFonts w:ascii="Times New Roman" w:eastAsia="Times New Roman" w:hAnsi="Times New Roman" w:cs="Times New Roman"/>
          <w:sz w:val="24"/>
          <w:szCs w:val="24"/>
        </w:rPr>
        <w:t xml:space="preserve">) produced significant models. </w:t>
      </w:r>
      <w:r w:rsidR="002F2379">
        <w:rPr>
          <w:rFonts w:ascii="Times New Roman" w:eastAsia="Times New Roman" w:hAnsi="Times New Roman" w:cs="Times New Roman"/>
          <w:sz w:val="24"/>
          <w:szCs w:val="24"/>
        </w:rPr>
        <w:t>Total phosphorus (C), c</w:t>
      </w:r>
      <w:r w:rsidR="00D8535D">
        <w:rPr>
          <w:rFonts w:ascii="Times New Roman" w:eastAsia="Times New Roman" w:hAnsi="Times New Roman" w:cs="Times New Roman"/>
          <w:sz w:val="24"/>
          <w:szCs w:val="24"/>
        </w:rPr>
        <w:t xml:space="preserve">hlorophyll a (D), </w:t>
      </w:r>
      <w:r w:rsidR="00AD7A0D">
        <w:rPr>
          <w:rFonts w:ascii="Times New Roman" w:eastAsia="Times New Roman" w:hAnsi="Times New Roman" w:cs="Times New Roman"/>
          <w:sz w:val="24"/>
          <w:szCs w:val="24"/>
        </w:rPr>
        <w:t>n</w:t>
      </w:r>
      <w:r w:rsidR="00D8535D">
        <w:rPr>
          <w:rFonts w:ascii="Times New Roman" w:eastAsia="Times New Roman" w:hAnsi="Times New Roman" w:cs="Times New Roman"/>
          <w:sz w:val="24"/>
          <w:szCs w:val="24"/>
        </w:rPr>
        <w:t xml:space="preserve">itrate (E), </w:t>
      </w:r>
      <w:r w:rsidR="00AD7A0D">
        <w:rPr>
          <w:rFonts w:ascii="Times New Roman" w:eastAsia="Times New Roman" w:hAnsi="Times New Roman" w:cs="Times New Roman"/>
          <w:sz w:val="24"/>
          <w:szCs w:val="24"/>
        </w:rPr>
        <w:t>total</w:t>
      </w:r>
      <w:r w:rsidR="00D8535D">
        <w:rPr>
          <w:rFonts w:ascii="Times New Roman" w:eastAsia="Times New Roman" w:hAnsi="Times New Roman" w:cs="Times New Roman"/>
          <w:sz w:val="24"/>
          <w:szCs w:val="24"/>
        </w:rPr>
        <w:t xml:space="preserve">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icroplastics (F), </w:t>
      </w:r>
      <w:r w:rsidR="00AD7A0D">
        <w:rPr>
          <w:rFonts w:ascii="Times New Roman" w:eastAsia="Times New Roman" w:hAnsi="Times New Roman" w:cs="Times New Roman"/>
          <w:sz w:val="24"/>
          <w:szCs w:val="24"/>
        </w:rPr>
        <w:t>a</w:t>
      </w:r>
      <w:r w:rsidR="00D8535D">
        <w:rPr>
          <w:rFonts w:ascii="Times New Roman" w:eastAsia="Times New Roman" w:hAnsi="Times New Roman" w:cs="Times New Roman"/>
          <w:sz w:val="24"/>
          <w:szCs w:val="24"/>
        </w:rPr>
        <w:t xml:space="preserve">mmonium (G), and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 </w:t>
      </w:r>
      <w:r w:rsidR="00AD7A0D">
        <w:rPr>
          <w:rFonts w:ascii="Times New Roman" w:eastAsia="Times New Roman" w:hAnsi="Times New Roman" w:cs="Times New Roman"/>
          <w:sz w:val="24"/>
          <w:szCs w:val="24"/>
        </w:rPr>
        <w:t>d</w:t>
      </w:r>
      <w:r w:rsidR="00D8535D">
        <w:rPr>
          <w:rFonts w:ascii="Times New Roman" w:eastAsia="Times New Roman" w:hAnsi="Times New Roman" w:cs="Times New Roman"/>
          <w:sz w:val="24"/>
          <w:szCs w:val="24"/>
        </w:rPr>
        <w:t xml:space="preserve">ensity (H) did not produce significant models. </w:t>
      </w:r>
      <w:r w:rsidR="00D8535D">
        <w:br w:type="page"/>
      </w:r>
    </w:p>
    <w:p w14:paraId="5AD8598F" w14:textId="2EEFCCF4" w:rsidR="00715D55" w:rsidRDefault="00F62F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79C47886" wp14:editId="3E571C91">
            <wp:extent cx="5931535" cy="593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1535" cy="5931535"/>
                    </a:xfrm>
                    <a:prstGeom prst="rect">
                      <a:avLst/>
                    </a:prstGeom>
                    <a:noFill/>
                    <a:ln>
                      <a:noFill/>
                    </a:ln>
                  </pic:spPr>
                </pic:pic>
              </a:graphicData>
            </a:graphic>
          </wp:inline>
        </w:drawing>
      </w:r>
    </w:p>
    <w:p w14:paraId="38F0A7BB" w14:textId="77777777" w:rsidR="00715D55" w:rsidRDefault="00715D55">
      <w:pPr>
        <w:rPr>
          <w:rFonts w:ascii="Times New Roman" w:eastAsia="Times New Roman" w:hAnsi="Times New Roman" w:cs="Times New Roman"/>
          <w:sz w:val="24"/>
          <w:szCs w:val="24"/>
        </w:rPr>
      </w:pPr>
    </w:p>
    <w:p w14:paraId="21D469A3" w14:textId="01BDBFA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03D16">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Periphyton </w:t>
      </w:r>
      <w:r w:rsidR="00403D16">
        <w:rPr>
          <w:rFonts w:ascii="Times New Roman" w:eastAsia="Times New Roman" w:hAnsi="Times New Roman" w:cs="Times New Roman"/>
          <w:sz w:val="24"/>
          <w:szCs w:val="24"/>
        </w:rPr>
        <w:t>(</w:t>
      </w:r>
      <w:r w:rsidR="005B76D0">
        <w:rPr>
          <w:rFonts w:ascii="Times New Roman" w:eastAsia="Times New Roman" w:hAnsi="Times New Roman" w:cs="Times New Roman"/>
          <w:sz w:val="24"/>
          <w:szCs w:val="24"/>
        </w:rPr>
        <w:t>A</w:t>
      </w:r>
      <w:r w:rsidR="00403D16">
        <w:rPr>
          <w:rFonts w:ascii="Times New Roman" w:eastAsia="Times New Roman" w:hAnsi="Times New Roman" w:cs="Times New Roman"/>
          <w:sz w:val="24"/>
          <w:szCs w:val="24"/>
        </w:rPr>
        <w:t>) and macroinvertebrate (</w:t>
      </w:r>
      <w:r w:rsidR="005B76D0">
        <w:rPr>
          <w:rFonts w:ascii="Times New Roman" w:eastAsia="Times New Roman" w:hAnsi="Times New Roman" w:cs="Times New Roman"/>
          <w:sz w:val="24"/>
          <w:szCs w:val="24"/>
        </w:rPr>
        <w:t>B</w:t>
      </w:r>
      <w:r w:rsidR="00403D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abundance NMDS with </w:t>
      </w:r>
      <w:r w:rsidR="007A705A">
        <w:rPr>
          <w:rFonts w:ascii="Times New Roman" w:eastAsia="Times New Roman" w:hAnsi="Times New Roman" w:cs="Times New Roman"/>
          <w:sz w:val="24"/>
          <w:szCs w:val="24"/>
        </w:rPr>
        <w:t>B</w:t>
      </w:r>
      <w:r>
        <w:rPr>
          <w:rFonts w:ascii="Times New Roman" w:eastAsia="Times New Roman" w:hAnsi="Times New Roman" w:cs="Times New Roman"/>
          <w:sz w:val="24"/>
          <w:szCs w:val="24"/>
        </w:rPr>
        <w:t>ray-</w:t>
      </w:r>
      <w:r w:rsidR="007A705A">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dissimilarity. </w:t>
      </w:r>
      <w:r w:rsidR="00AF7510">
        <w:rPr>
          <w:rFonts w:ascii="Times New Roman" w:eastAsia="Times New Roman" w:hAnsi="Times New Roman" w:cs="Times New Roman"/>
          <w:sz w:val="24"/>
          <w:szCs w:val="24"/>
        </w:rPr>
        <w:t xml:space="preserve">Points </w:t>
      </w:r>
      <w:r>
        <w:rPr>
          <w:rFonts w:ascii="Times New Roman" w:eastAsia="Times New Roman" w:hAnsi="Times New Roman" w:cs="Times New Roman"/>
          <w:sz w:val="24"/>
          <w:szCs w:val="24"/>
        </w:rPr>
        <w:t xml:space="preserve">are sized by log10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and colored by </w:t>
      </w:r>
      <w:r w:rsidR="00403D16">
        <w:rPr>
          <w:rFonts w:ascii="Times New Roman" w:eastAsia="Times New Roman" w:hAnsi="Times New Roman" w:cs="Times New Roman"/>
          <w:sz w:val="24"/>
          <w:szCs w:val="24"/>
        </w:rPr>
        <w:t xml:space="preserve">grouped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values. </w:t>
      </w:r>
      <w:r w:rsidR="00AF7510">
        <w:rPr>
          <w:rFonts w:ascii="Times New Roman" w:eastAsia="Times New Roman" w:hAnsi="Times New Roman" w:cs="Times New Roman"/>
          <w:sz w:val="24"/>
          <w:szCs w:val="24"/>
        </w:rPr>
        <w:t xml:space="preserve">Taxonomic labels represent species scores, which are weighted averages of species contributions from site scores. </w:t>
      </w:r>
      <w:r w:rsidR="00403D16">
        <w:rPr>
          <w:rFonts w:ascii="Times New Roman" w:eastAsia="Times New Roman" w:hAnsi="Times New Roman" w:cs="Times New Roman"/>
          <w:sz w:val="24"/>
          <w:szCs w:val="24"/>
        </w:rPr>
        <w:t>(</w:t>
      </w:r>
      <w:r w:rsidR="005B76D0">
        <w:rPr>
          <w:rFonts w:ascii="Times New Roman" w:eastAsia="Times New Roman" w:hAnsi="Times New Roman" w:cs="Times New Roman"/>
          <w:sz w:val="24"/>
          <w:szCs w:val="24"/>
        </w:rPr>
        <w:t>A</w:t>
      </w:r>
      <w:r w:rsidR="00403D16">
        <w:rPr>
          <w:rFonts w:ascii="Times New Roman" w:eastAsia="Times New Roman" w:hAnsi="Times New Roman" w:cs="Times New Roman"/>
          <w:sz w:val="24"/>
          <w:szCs w:val="24"/>
        </w:rPr>
        <w:t xml:space="preserve">) For periphyton, </w:t>
      </w:r>
      <w:r w:rsidR="004B0888">
        <w:rPr>
          <w:rFonts w:ascii="Times New Roman" w:eastAsia="Times New Roman" w:hAnsi="Times New Roman" w:cs="Times New Roman"/>
          <w:sz w:val="24"/>
          <w:szCs w:val="24"/>
        </w:rPr>
        <w:t>PERMANOVA (p = 0.0</w:t>
      </w:r>
      <w:r w:rsidR="00403D16">
        <w:rPr>
          <w:rFonts w:ascii="Times New Roman" w:eastAsia="Times New Roman" w:hAnsi="Times New Roman" w:cs="Times New Roman"/>
          <w:sz w:val="24"/>
          <w:szCs w:val="24"/>
        </w:rPr>
        <w:t>01</w:t>
      </w:r>
      <w:r w:rsidR="004B0888">
        <w:rPr>
          <w:rFonts w:ascii="Times New Roman" w:eastAsia="Times New Roman" w:hAnsi="Times New Roman" w:cs="Times New Roman"/>
          <w:sz w:val="24"/>
          <w:szCs w:val="24"/>
        </w:rPr>
        <w:t>) and post-hoc SIMPER results suggested s</w:t>
      </w:r>
      <w:r w:rsidR="00567422">
        <w:rPr>
          <w:rFonts w:ascii="Times New Roman" w:eastAsia="Times New Roman" w:hAnsi="Times New Roman" w:cs="Times New Roman"/>
          <w:sz w:val="24"/>
          <w:szCs w:val="24"/>
        </w:rPr>
        <w:t xml:space="preserve">ites with a higher IDW population value tended to be more associated with filamentous algal groupings and separate from sites with moderate and low IDW population values, which were more associated with diatom abundance. </w:t>
      </w:r>
      <w:r w:rsidR="00403D16">
        <w:rPr>
          <w:rFonts w:ascii="Times New Roman" w:eastAsia="Times New Roman" w:hAnsi="Times New Roman" w:cs="Times New Roman"/>
          <w:sz w:val="24"/>
          <w:szCs w:val="24"/>
        </w:rPr>
        <w:t>(</w:t>
      </w:r>
      <w:r w:rsidR="005B76D0">
        <w:rPr>
          <w:rFonts w:ascii="Times New Roman" w:eastAsia="Times New Roman" w:hAnsi="Times New Roman" w:cs="Times New Roman"/>
          <w:sz w:val="24"/>
          <w:szCs w:val="24"/>
        </w:rPr>
        <w:t>B</w:t>
      </w:r>
      <w:r w:rsidR="00403D16">
        <w:rPr>
          <w:rFonts w:ascii="Times New Roman" w:eastAsia="Times New Roman" w:hAnsi="Times New Roman" w:cs="Times New Roman"/>
          <w:sz w:val="24"/>
          <w:szCs w:val="24"/>
        </w:rPr>
        <w:t>) For macroinvertebrates, PERMANOVA (p = 0.02) and post-hoc SIMPER results suggested sites with a higher IDW population values tended to be associated with amphipod taxa (see Table S</w:t>
      </w:r>
      <w:r w:rsidR="00F62F7F">
        <w:rPr>
          <w:rFonts w:ascii="Times New Roman" w:eastAsia="Times New Roman" w:hAnsi="Times New Roman" w:cs="Times New Roman"/>
          <w:sz w:val="24"/>
          <w:szCs w:val="24"/>
        </w:rPr>
        <w:t>1</w:t>
      </w:r>
      <w:r w:rsidR="00403D16">
        <w:rPr>
          <w:rFonts w:ascii="Times New Roman" w:eastAsia="Times New Roman" w:hAnsi="Times New Roman" w:cs="Times New Roman"/>
          <w:sz w:val="24"/>
          <w:szCs w:val="24"/>
        </w:rPr>
        <w:t xml:space="preserve">), </w:t>
      </w:r>
      <w:r w:rsidR="00403D16">
        <w:rPr>
          <w:rFonts w:ascii="Times New Roman" w:eastAsia="Times New Roman" w:hAnsi="Times New Roman" w:cs="Times New Roman"/>
          <w:sz w:val="24"/>
          <w:szCs w:val="24"/>
        </w:rPr>
        <w:lastRenderedPageBreak/>
        <w:t xml:space="preserve">whereas sites with lower and moderate IDW population values were more associated with increased </w:t>
      </w:r>
      <w:proofErr w:type="spellStart"/>
      <w:r w:rsidR="00403D16">
        <w:rPr>
          <w:rFonts w:ascii="Times New Roman" w:eastAsia="Times New Roman" w:hAnsi="Times New Roman" w:cs="Times New Roman"/>
          <w:sz w:val="24"/>
          <w:szCs w:val="24"/>
        </w:rPr>
        <w:t>mollusc</w:t>
      </w:r>
      <w:proofErr w:type="spellEnd"/>
      <w:r w:rsidR="00403D16">
        <w:rPr>
          <w:rFonts w:ascii="Times New Roman" w:eastAsia="Times New Roman" w:hAnsi="Times New Roman" w:cs="Times New Roman"/>
          <w:sz w:val="24"/>
          <w:szCs w:val="24"/>
        </w:rPr>
        <w:t xml:space="preserve"> abundance (see Table S1).</w:t>
      </w:r>
      <w:r>
        <w:br w:type="page"/>
      </w:r>
    </w:p>
    <w:p w14:paraId="6CE55C18" w14:textId="6C190359" w:rsidR="00715D55" w:rsidRDefault="00A8343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16A25C27" wp14:editId="51F52246">
            <wp:extent cx="5943600"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ble_isotopes_biplo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60AEDCE" w14:textId="77777777" w:rsidR="00715D55" w:rsidRDefault="00715D55">
      <w:pPr>
        <w:rPr>
          <w:rFonts w:ascii="Times New Roman" w:eastAsia="Times New Roman" w:hAnsi="Times New Roman" w:cs="Times New Roman"/>
          <w:sz w:val="24"/>
          <w:szCs w:val="24"/>
        </w:rPr>
      </w:pPr>
    </w:p>
    <w:p w14:paraId="4871D301" w14:textId="77777777" w:rsidR="006C2138" w:rsidRDefault="00E018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03D16">
        <w:rPr>
          <w:rFonts w:ascii="Times New Roman" w:eastAsia="Times New Roman" w:hAnsi="Times New Roman" w:cs="Times New Roman"/>
          <w:sz w:val="24"/>
          <w:szCs w:val="24"/>
        </w:rPr>
        <w:t>5</w:t>
      </w:r>
      <w:r w:rsidR="00D8535D">
        <w:rPr>
          <w:rFonts w:ascii="Times New Roman" w:eastAsia="Times New Roman" w:hAnsi="Times New Roman" w:cs="Times New Roman"/>
          <w:sz w:val="24"/>
          <w:szCs w:val="24"/>
        </w:rPr>
        <w:t xml:space="preserve">: Biplot of mean and standard </w:t>
      </w:r>
      <w:r w:rsidR="00D8535D" w:rsidRPr="00567422">
        <w:rPr>
          <w:rFonts w:ascii="Times New Roman" w:eastAsia="Times New Roman" w:hAnsi="Times New Roman" w:cs="Times New Roman"/>
          <w:sz w:val="24"/>
          <w:szCs w:val="24"/>
        </w:rPr>
        <w:t xml:space="preserve">deviation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13</w:t>
      </w:r>
      <w:r w:rsidR="00567422" w:rsidRPr="00567422">
        <w:rPr>
          <w:rFonts w:ascii="Times New Roman" w:eastAsia="Times New Roman" w:hAnsi="Times New Roman" w:cs="Times New Roman"/>
          <w:color w:val="212121"/>
          <w:sz w:val="24"/>
          <w:szCs w:val="24"/>
        </w:rPr>
        <w:t>C</w:t>
      </w:r>
      <w:r w:rsidR="00D8535D" w:rsidRPr="00567422">
        <w:rPr>
          <w:rFonts w:ascii="Times New Roman" w:eastAsia="Times New Roman" w:hAnsi="Times New Roman" w:cs="Times New Roman"/>
          <w:sz w:val="24"/>
          <w:szCs w:val="24"/>
        </w:rPr>
        <w:t xml:space="preserve"> and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15</w:t>
      </w:r>
      <w:r w:rsidR="00567422" w:rsidRPr="00567422">
        <w:rPr>
          <w:rFonts w:ascii="Times New Roman" w:eastAsia="Times New Roman" w:hAnsi="Times New Roman" w:cs="Times New Roman"/>
          <w:color w:val="212121"/>
          <w:sz w:val="24"/>
          <w:szCs w:val="24"/>
        </w:rPr>
        <w:t>N</w:t>
      </w:r>
      <w:r w:rsidR="00D8535D" w:rsidRPr="00567422">
        <w:rPr>
          <w:rFonts w:ascii="Times New Roman" w:eastAsia="Times New Roman" w:hAnsi="Times New Roman" w:cs="Times New Roman"/>
          <w:sz w:val="24"/>
          <w:szCs w:val="24"/>
        </w:rPr>
        <w:t xml:space="preserve"> stable</w:t>
      </w:r>
      <w:r w:rsidR="00D8535D">
        <w:rPr>
          <w:rFonts w:ascii="Times New Roman" w:eastAsia="Times New Roman" w:hAnsi="Times New Roman" w:cs="Times New Roman"/>
          <w:sz w:val="24"/>
          <w:szCs w:val="24"/>
        </w:rPr>
        <w:t xml:space="preserve"> isotope values for littoral amphipods and periphyton, grouped by categorical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(Table 3). In general, periphyton did not differ </w:t>
      </w:r>
      <w:r w:rsidR="00D8535D" w:rsidRPr="00567422">
        <w:rPr>
          <w:rFonts w:ascii="Times New Roman" w:eastAsia="Times New Roman" w:hAnsi="Times New Roman" w:cs="Times New Roman"/>
          <w:sz w:val="24"/>
          <w:szCs w:val="24"/>
        </w:rPr>
        <w:t xml:space="preserve">in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13</w:t>
      </w:r>
      <w:r w:rsidR="00567422" w:rsidRPr="00567422">
        <w:rPr>
          <w:rFonts w:ascii="Times New Roman" w:eastAsia="Times New Roman" w:hAnsi="Times New Roman" w:cs="Times New Roman"/>
          <w:color w:val="212121"/>
          <w:sz w:val="24"/>
          <w:szCs w:val="24"/>
        </w:rPr>
        <w:t>C</w:t>
      </w:r>
      <w:r w:rsidR="00D8535D" w:rsidRPr="00567422">
        <w:rPr>
          <w:rFonts w:ascii="Times New Roman" w:eastAsia="Times New Roman" w:hAnsi="Times New Roman" w:cs="Times New Roman"/>
          <w:sz w:val="24"/>
          <w:szCs w:val="24"/>
        </w:rPr>
        <w:t xml:space="preserve"> or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15</w:t>
      </w:r>
      <w:r w:rsidR="00567422" w:rsidRPr="00567422">
        <w:rPr>
          <w:rFonts w:ascii="Times New Roman" w:eastAsia="Times New Roman" w:hAnsi="Times New Roman" w:cs="Times New Roman"/>
          <w:color w:val="212121"/>
          <w:sz w:val="24"/>
          <w:szCs w:val="24"/>
        </w:rPr>
        <w:t>N</w:t>
      </w:r>
      <w:r w:rsidR="00D8535D" w:rsidRPr="00567422">
        <w:rPr>
          <w:rFonts w:ascii="Times New Roman" w:eastAsia="Times New Roman" w:hAnsi="Times New Roman" w:cs="Times New Roman"/>
          <w:sz w:val="24"/>
          <w:szCs w:val="24"/>
        </w:rPr>
        <w:t xml:space="preserve"> signatures</w:t>
      </w:r>
      <w:r w:rsidR="00D8535D">
        <w:rPr>
          <w:rFonts w:ascii="Times New Roman" w:eastAsia="Times New Roman" w:hAnsi="Times New Roman" w:cs="Times New Roman"/>
          <w:sz w:val="24"/>
          <w:szCs w:val="24"/>
        </w:rPr>
        <w:t xml:space="preserve"> with increasing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whereas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i/>
          <w:sz w:val="24"/>
          <w:szCs w:val="24"/>
        </w:rPr>
        <w:t xml:space="preserve"> </w:t>
      </w:r>
      <w:r w:rsidR="00D8535D">
        <w:rPr>
          <w:rFonts w:ascii="Times New Roman" w:eastAsia="Times New Roman" w:hAnsi="Times New Roman" w:cs="Times New Roman"/>
          <w:sz w:val="24"/>
          <w:szCs w:val="24"/>
        </w:rPr>
        <w:t>amphipods increased</w:t>
      </w:r>
      <w:r w:rsidR="005731EE">
        <w:rPr>
          <w:rFonts w:ascii="Times New Roman" w:eastAsia="Times New Roman" w:hAnsi="Times New Roman" w:cs="Times New Roman"/>
          <w:sz w:val="24"/>
          <w:szCs w:val="24"/>
        </w:rPr>
        <w:t xml:space="preserve"> in</w:t>
      </w:r>
      <w:r w:rsidR="00567422" w:rsidRPr="00567422">
        <w:rPr>
          <w:rFonts w:ascii="Times New Roman" w:eastAsia="Times New Roman" w:hAnsi="Times New Roman" w:cs="Times New Roman"/>
          <w:color w:val="212121"/>
          <w:sz w:val="24"/>
          <w:szCs w:val="24"/>
          <w:highlight w:val="white"/>
        </w:rPr>
        <w:t xml:space="preserve"> </w:t>
      </w:r>
      <w:r w:rsidR="00567422">
        <w:rPr>
          <w:rFonts w:ascii="Times New Roman" w:eastAsia="Times New Roman" w:hAnsi="Times New Roman" w:cs="Times New Roman"/>
          <w:color w:val="212121"/>
          <w:sz w:val="24"/>
          <w:szCs w:val="24"/>
          <w:highlight w:val="white"/>
        </w:rPr>
        <w:t>δ</w:t>
      </w:r>
      <w:r w:rsidR="00567422" w:rsidRPr="005A1835">
        <w:rPr>
          <w:rFonts w:ascii="Times New Roman" w:eastAsia="Times New Roman" w:hAnsi="Times New Roman" w:cs="Times New Roman"/>
          <w:color w:val="212121"/>
          <w:sz w:val="24"/>
          <w:szCs w:val="24"/>
          <w:highlight w:val="white"/>
          <w:vertAlign w:val="superscript"/>
        </w:rPr>
        <w:t>15</w:t>
      </w:r>
      <w:r w:rsidR="00567422">
        <w:rPr>
          <w:rFonts w:ascii="Times New Roman" w:eastAsia="Times New Roman" w:hAnsi="Times New Roman" w:cs="Times New Roman"/>
          <w:color w:val="212121"/>
          <w:sz w:val="24"/>
          <w:szCs w:val="24"/>
          <w:highlight w:val="white"/>
        </w:rPr>
        <w:t>N</w:t>
      </w:r>
      <w:r w:rsidR="00D8535D">
        <w:rPr>
          <w:rFonts w:ascii="Times New Roman" w:eastAsia="Times New Roman" w:hAnsi="Times New Roman" w:cs="Times New Roman"/>
          <w:sz w:val="24"/>
          <w:szCs w:val="24"/>
        </w:rPr>
        <w:t xml:space="preserve"> signatures with increasing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proofErr w:type="spellStart"/>
      <w:r w:rsidR="00D8535D">
        <w:rPr>
          <w:rFonts w:ascii="Times New Roman" w:eastAsia="Times New Roman" w:hAnsi="Times New Roman" w:cs="Times New Roman"/>
          <w:i/>
          <w:sz w:val="24"/>
          <w:szCs w:val="24"/>
        </w:rPr>
        <w:t>Pallasea</w:t>
      </w:r>
      <w:proofErr w:type="spellEnd"/>
      <w:r w:rsidR="00D8535D">
        <w:rPr>
          <w:rFonts w:ascii="Times New Roman" w:eastAsia="Times New Roman" w:hAnsi="Times New Roman" w:cs="Times New Roman"/>
          <w:sz w:val="24"/>
          <w:szCs w:val="24"/>
        </w:rPr>
        <w:t xml:space="preserve"> signatures differed from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sz w:val="24"/>
          <w:szCs w:val="24"/>
        </w:rPr>
        <w:t xml:space="preserve"> most likely because </w:t>
      </w:r>
      <w:proofErr w:type="spellStart"/>
      <w:r w:rsidR="00D8535D" w:rsidRPr="00567422">
        <w:rPr>
          <w:rFonts w:ascii="Times New Roman" w:eastAsia="Times New Roman" w:hAnsi="Times New Roman" w:cs="Times New Roman"/>
          <w:i/>
          <w:iCs/>
          <w:sz w:val="24"/>
          <w:szCs w:val="24"/>
        </w:rPr>
        <w:t>Pallasea</w:t>
      </w:r>
      <w:proofErr w:type="spellEnd"/>
      <w:r w:rsidR="00D8535D">
        <w:rPr>
          <w:rFonts w:ascii="Times New Roman" w:eastAsia="Times New Roman" w:hAnsi="Times New Roman" w:cs="Times New Roman"/>
          <w:sz w:val="24"/>
          <w:szCs w:val="24"/>
        </w:rPr>
        <w:t xml:space="preserve"> tends to remain in the nearshore area, whereas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sz w:val="24"/>
          <w:szCs w:val="24"/>
        </w:rPr>
        <w:t xml:space="preserve"> will regularly migrate </w:t>
      </w:r>
      <w:r w:rsidR="005731EE">
        <w:rPr>
          <w:rFonts w:ascii="Times New Roman" w:eastAsia="Times New Roman" w:hAnsi="Times New Roman" w:cs="Times New Roman"/>
          <w:sz w:val="24"/>
          <w:szCs w:val="24"/>
        </w:rPr>
        <w:t xml:space="preserve">to </w:t>
      </w:r>
      <w:r w:rsidR="00D8535D">
        <w:rPr>
          <w:rFonts w:ascii="Times New Roman" w:eastAsia="Times New Roman" w:hAnsi="Times New Roman" w:cs="Times New Roman"/>
          <w:sz w:val="24"/>
          <w:szCs w:val="24"/>
        </w:rPr>
        <w:t>deeper zones (</w:t>
      </w:r>
      <w:proofErr w:type="spellStart"/>
      <w:r w:rsidR="00D8535D">
        <w:rPr>
          <w:rFonts w:ascii="Times New Roman" w:eastAsia="Times New Roman" w:hAnsi="Times New Roman" w:cs="Times New Roman"/>
          <w:sz w:val="24"/>
          <w:szCs w:val="24"/>
        </w:rPr>
        <w:t>Taakhteev</w:t>
      </w:r>
      <w:proofErr w:type="spellEnd"/>
      <w:r w:rsidR="00D8535D">
        <w:rPr>
          <w:rFonts w:ascii="Times New Roman" w:eastAsia="Times New Roman" w:hAnsi="Times New Roman" w:cs="Times New Roman"/>
          <w:sz w:val="24"/>
          <w:szCs w:val="24"/>
        </w:rPr>
        <w:t xml:space="preserve"> &amp; </w:t>
      </w:r>
      <w:proofErr w:type="spellStart"/>
      <w:r w:rsidR="00D8535D">
        <w:rPr>
          <w:rFonts w:ascii="Times New Roman" w:eastAsia="Times New Roman" w:hAnsi="Times New Roman" w:cs="Times New Roman"/>
          <w:sz w:val="24"/>
          <w:szCs w:val="24"/>
        </w:rPr>
        <w:t>Didorenko</w:t>
      </w:r>
      <w:proofErr w:type="spellEnd"/>
      <w:r w:rsidR="00D8535D">
        <w:rPr>
          <w:rFonts w:ascii="Times New Roman" w:eastAsia="Times New Roman" w:hAnsi="Times New Roman" w:cs="Times New Roman"/>
          <w:sz w:val="24"/>
          <w:szCs w:val="24"/>
        </w:rPr>
        <w:t xml:space="preserve">, 2015). </w:t>
      </w:r>
    </w:p>
    <w:p w14:paraId="31BFE0E9" w14:textId="77777777" w:rsidR="006C2138" w:rsidRDefault="006C213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0" w:type="auto"/>
        <w:tblLook w:val="04A0" w:firstRow="1" w:lastRow="0" w:firstColumn="1" w:lastColumn="0" w:noHBand="0" w:noVBand="1"/>
      </w:tblPr>
      <w:tblGrid>
        <w:gridCol w:w="2931"/>
        <w:gridCol w:w="1070"/>
        <w:gridCol w:w="1217"/>
        <w:gridCol w:w="1190"/>
        <w:gridCol w:w="936"/>
        <w:gridCol w:w="843"/>
        <w:gridCol w:w="1163"/>
      </w:tblGrid>
      <w:tr w:rsidR="006C2138" w14:paraId="6DE106D4" w14:textId="77777777" w:rsidTr="00410273">
        <w:tc>
          <w:tcPr>
            <w:tcW w:w="9350" w:type="dxa"/>
            <w:gridSpan w:val="7"/>
            <w:vAlign w:val="bottom"/>
          </w:tcPr>
          <w:p w14:paraId="04DEAEB5" w14:textId="6CC5F3A5" w:rsidR="006C2138" w:rsidRPr="006C2138" w:rsidRDefault="006C2138" w:rsidP="006C2138">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Table </w:t>
            </w:r>
            <w:r w:rsidR="00C421DB">
              <w:rPr>
                <w:rFonts w:ascii="Times New Roman" w:hAnsi="Times New Roman" w:cs="Times New Roman"/>
                <w:color w:val="000000"/>
                <w:sz w:val="24"/>
                <w:szCs w:val="24"/>
              </w:rPr>
              <w:t>3</w:t>
            </w:r>
            <w:r>
              <w:rPr>
                <w:rFonts w:ascii="Times New Roman" w:hAnsi="Times New Roman" w:cs="Times New Roman"/>
                <w:color w:val="000000"/>
                <w:sz w:val="24"/>
                <w:szCs w:val="24"/>
              </w:rPr>
              <w:t>: Mean inter-site fatty acid proportion of each taxon and fatty acid grouping (as defined in table S</w:t>
            </w:r>
            <w:r w:rsidR="00284A11">
              <w:rPr>
                <w:rFonts w:ascii="Times New Roman" w:hAnsi="Times New Roman" w:cs="Times New Roman"/>
                <w:color w:val="000000"/>
                <w:sz w:val="24"/>
                <w:szCs w:val="24"/>
              </w:rPr>
              <w:t>2</w:t>
            </w:r>
            <w:r>
              <w:rPr>
                <w:rFonts w:ascii="Times New Roman" w:hAnsi="Times New Roman" w:cs="Times New Roman"/>
                <w:color w:val="000000"/>
                <w:sz w:val="24"/>
                <w:szCs w:val="24"/>
              </w:rPr>
              <w:t xml:space="preserve">). </w:t>
            </w:r>
          </w:p>
        </w:tc>
      </w:tr>
      <w:tr w:rsidR="006C2138" w14:paraId="3C87E841" w14:textId="77777777" w:rsidTr="006C2138">
        <w:tc>
          <w:tcPr>
            <w:tcW w:w="2931" w:type="dxa"/>
            <w:vAlign w:val="bottom"/>
          </w:tcPr>
          <w:p w14:paraId="133A0B79" w14:textId="1961E6E2"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sz w:val="24"/>
                <w:szCs w:val="24"/>
              </w:rPr>
              <w:t>Taxon</w:t>
            </w:r>
          </w:p>
        </w:tc>
        <w:tc>
          <w:tcPr>
            <w:tcW w:w="1070" w:type="dxa"/>
            <w:vAlign w:val="bottom"/>
          </w:tcPr>
          <w:p w14:paraId="34D6E884" w14:textId="4A939BCF"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sz w:val="24"/>
                <w:szCs w:val="24"/>
              </w:rPr>
              <w:t>Number of sites</w:t>
            </w:r>
          </w:p>
        </w:tc>
        <w:tc>
          <w:tcPr>
            <w:tcW w:w="1217" w:type="dxa"/>
            <w:vAlign w:val="bottom"/>
          </w:tcPr>
          <w:p w14:paraId="33A2D556" w14:textId="13B4613A"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Branched</w:t>
            </w:r>
          </w:p>
        </w:tc>
        <w:tc>
          <w:tcPr>
            <w:tcW w:w="1190" w:type="dxa"/>
            <w:vAlign w:val="bottom"/>
          </w:tcPr>
          <w:p w14:paraId="08DF25BA" w14:textId="5B981C1F"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LCPUFA</w:t>
            </w:r>
          </w:p>
        </w:tc>
        <w:tc>
          <w:tcPr>
            <w:tcW w:w="936" w:type="dxa"/>
            <w:vAlign w:val="bottom"/>
          </w:tcPr>
          <w:p w14:paraId="73B7101B" w14:textId="220AA8E3"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MUFA</w:t>
            </w:r>
          </w:p>
        </w:tc>
        <w:tc>
          <w:tcPr>
            <w:tcW w:w="843" w:type="dxa"/>
            <w:vAlign w:val="bottom"/>
          </w:tcPr>
          <w:p w14:paraId="50F1DD36" w14:textId="0DFDD141"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SAFA</w:t>
            </w:r>
          </w:p>
        </w:tc>
        <w:tc>
          <w:tcPr>
            <w:tcW w:w="1163" w:type="dxa"/>
            <w:vAlign w:val="bottom"/>
          </w:tcPr>
          <w:p w14:paraId="69C02EC4" w14:textId="57007B35"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SCPUFA</w:t>
            </w:r>
          </w:p>
        </w:tc>
      </w:tr>
      <w:tr w:rsidR="006C2138" w14:paraId="5D4F337C" w14:textId="77777777" w:rsidTr="006C2138">
        <w:tc>
          <w:tcPr>
            <w:tcW w:w="2931" w:type="dxa"/>
            <w:vAlign w:val="bottom"/>
          </w:tcPr>
          <w:p w14:paraId="417539EB" w14:textId="26622843" w:rsidR="006C2138" w:rsidRPr="006C2138" w:rsidRDefault="007B47F6" w:rsidP="006C2138">
            <w:pPr>
              <w:rPr>
                <w:rFonts w:ascii="Times New Roman" w:hAnsi="Times New Roman" w:cs="Times New Roman"/>
                <w:i/>
                <w:sz w:val="24"/>
                <w:szCs w:val="24"/>
              </w:rPr>
            </w:pPr>
            <w:proofErr w:type="spellStart"/>
            <w:r w:rsidRPr="007B47F6">
              <w:rPr>
                <w:rFonts w:ascii="Times New Roman" w:hAnsi="Times New Roman" w:cs="Times New Roman"/>
                <w:i/>
                <w:color w:val="000000"/>
                <w:sz w:val="24"/>
                <w:szCs w:val="24"/>
              </w:rPr>
              <w:t>Draparnaldia</w:t>
            </w:r>
            <w:proofErr w:type="spellEnd"/>
            <w:r w:rsidRPr="007B47F6" w:rsidDel="007B47F6">
              <w:rPr>
                <w:rFonts w:ascii="Times New Roman" w:hAnsi="Times New Roman" w:cs="Times New Roman"/>
                <w:i/>
                <w:color w:val="000000"/>
                <w:sz w:val="24"/>
                <w:szCs w:val="24"/>
              </w:rPr>
              <w:t xml:space="preserve"> </w:t>
            </w:r>
            <w:r w:rsidR="006C2138" w:rsidRPr="007B47F6">
              <w:rPr>
                <w:rFonts w:ascii="Times New Roman" w:hAnsi="Times New Roman" w:cs="Times New Roman"/>
                <w:iCs/>
                <w:color w:val="000000"/>
                <w:sz w:val="24"/>
                <w:szCs w:val="24"/>
              </w:rPr>
              <w:t>spp</w:t>
            </w:r>
            <w:r w:rsidR="006C2138" w:rsidRPr="006C2138">
              <w:rPr>
                <w:rFonts w:ascii="Times New Roman" w:hAnsi="Times New Roman" w:cs="Times New Roman"/>
                <w:i/>
                <w:color w:val="000000"/>
                <w:sz w:val="24"/>
                <w:szCs w:val="24"/>
              </w:rPr>
              <w:t>.</w:t>
            </w:r>
          </w:p>
        </w:tc>
        <w:tc>
          <w:tcPr>
            <w:tcW w:w="1070" w:type="dxa"/>
            <w:vAlign w:val="bottom"/>
          </w:tcPr>
          <w:p w14:paraId="493BB593" w14:textId="2E7A4FB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4</w:t>
            </w:r>
          </w:p>
        </w:tc>
        <w:tc>
          <w:tcPr>
            <w:tcW w:w="1217" w:type="dxa"/>
            <w:vAlign w:val="bottom"/>
          </w:tcPr>
          <w:p w14:paraId="12B1B401" w14:textId="25500282"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0.000</w:t>
            </w:r>
          </w:p>
        </w:tc>
        <w:tc>
          <w:tcPr>
            <w:tcW w:w="1190" w:type="dxa"/>
            <w:vAlign w:val="bottom"/>
          </w:tcPr>
          <w:p w14:paraId="4653378C" w14:textId="097CFA77"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0.012</w:t>
            </w:r>
          </w:p>
        </w:tc>
        <w:tc>
          <w:tcPr>
            <w:tcW w:w="936" w:type="dxa"/>
            <w:vAlign w:val="bottom"/>
          </w:tcPr>
          <w:p w14:paraId="0186BDA5" w14:textId="1AA1546A"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0.088</w:t>
            </w:r>
          </w:p>
        </w:tc>
        <w:tc>
          <w:tcPr>
            <w:tcW w:w="843" w:type="dxa"/>
            <w:vAlign w:val="bottom"/>
          </w:tcPr>
          <w:p w14:paraId="292616DE" w14:textId="3A302E4A"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0.189</w:t>
            </w:r>
          </w:p>
        </w:tc>
        <w:tc>
          <w:tcPr>
            <w:tcW w:w="1163" w:type="dxa"/>
            <w:vAlign w:val="bottom"/>
          </w:tcPr>
          <w:p w14:paraId="354817C5" w14:textId="656CA72B"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0.710</w:t>
            </w:r>
          </w:p>
        </w:tc>
      </w:tr>
      <w:tr w:rsidR="006C2138" w14:paraId="6032E38E" w14:textId="77777777" w:rsidTr="006C2138">
        <w:tc>
          <w:tcPr>
            <w:tcW w:w="2931" w:type="dxa"/>
            <w:vAlign w:val="bottom"/>
          </w:tcPr>
          <w:p w14:paraId="684B1C91" w14:textId="270DD824"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Eulimnogammarus</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cyaneus</w:t>
            </w:r>
            <w:proofErr w:type="spellEnd"/>
          </w:p>
        </w:tc>
        <w:tc>
          <w:tcPr>
            <w:tcW w:w="1070" w:type="dxa"/>
            <w:vAlign w:val="bottom"/>
          </w:tcPr>
          <w:p w14:paraId="2493D3B3" w14:textId="5DD1E66E"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2</w:t>
            </w:r>
          </w:p>
        </w:tc>
        <w:tc>
          <w:tcPr>
            <w:tcW w:w="1217" w:type="dxa"/>
            <w:vAlign w:val="bottom"/>
          </w:tcPr>
          <w:p w14:paraId="562D3884" w14:textId="5881E6F2"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0.002</w:t>
            </w:r>
          </w:p>
        </w:tc>
        <w:tc>
          <w:tcPr>
            <w:tcW w:w="1190" w:type="dxa"/>
            <w:vAlign w:val="bottom"/>
          </w:tcPr>
          <w:p w14:paraId="1FDE0C87" w14:textId="0A85BBB7"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0.259</w:t>
            </w:r>
          </w:p>
        </w:tc>
        <w:tc>
          <w:tcPr>
            <w:tcW w:w="936" w:type="dxa"/>
            <w:vAlign w:val="bottom"/>
          </w:tcPr>
          <w:p w14:paraId="24935217" w14:textId="477F213D"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0.309</w:t>
            </w:r>
          </w:p>
        </w:tc>
        <w:tc>
          <w:tcPr>
            <w:tcW w:w="843" w:type="dxa"/>
            <w:vAlign w:val="bottom"/>
          </w:tcPr>
          <w:p w14:paraId="42C0F4ED" w14:textId="732AFF1E"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0.248</w:t>
            </w:r>
          </w:p>
        </w:tc>
        <w:tc>
          <w:tcPr>
            <w:tcW w:w="1163" w:type="dxa"/>
            <w:vAlign w:val="bottom"/>
          </w:tcPr>
          <w:p w14:paraId="7F810741" w14:textId="538A198F"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0.182</w:t>
            </w:r>
          </w:p>
        </w:tc>
      </w:tr>
      <w:tr w:rsidR="006C2138" w14:paraId="6B972EDC" w14:textId="77777777" w:rsidTr="006C2138">
        <w:tc>
          <w:tcPr>
            <w:tcW w:w="2931" w:type="dxa"/>
            <w:vAlign w:val="bottom"/>
          </w:tcPr>
          <w:p w14:paraId="7DFFDEC0" w14:textId="1BDCF6AC"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Eulimnogammarus</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verrucosus</w:t>
            </w:r>
            <w:proofErr w:type="spellEnd"/>
          </w:p>
        </w:tc>
        <w:tc>
          <w:tcPr>
            <w:tcW w:w="1070" w:type="dxa"/>
            <w:vAlign w:val="bottom"/>
          </w:tcPr>
          <w:p w14:paraId="5C115B04" w14:textId="2C3CE8E3"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6</w:t>
            </w:r>
          </w:p>
        </w:tc>
        <w:tc>
          <w:tcPr>
            <w:tcW w:w="1217" w:type="dxa"/>
            <w:vAlign w:val="bottom"/>
          </w:tcPr>
          <w:p w14:paraId="20DD9E9E" w14:textId="37BF0410"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0.000</w:t>
            </w:r>
          </w:p>
        </w:tc>
        <w:tc>
          <w:tcPr>
            <w:tcW w:w="1190" w:type="dxa"/>
            <w:vAlign w:val="bottom"/>
          </w:tcPr>
          <w:p w14:paraId="711AD808" w14:textId="360BAB1C"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0.188</w:t>
            </w:r>
          </w:p>
        </w:tc>
        <w:tc>
          <w:tcPr>
            <w:tcW w:w="936" w:type="dxa"/>
            <w:vAlign w:val="bottom"/>
          </w:tcPr>
          <w:p w14:paraId="2DDE936F" w14:textId="78B02E14"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0.385</w:t>
            </w:r>
          </w:p>
        </w:tc>
        <w:tc>
          <w:tcPr>
            <w:tcW w:w="843" w:type="dxa"/>
            <w:vAlign w:val="bottom"/>
          </w:tcPr>
          <w:p w14:paraId="4ECACBC9" w14:textId="19E4BE76"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0.240</w:t>
            </w:r>
          </w:p>
        </w:tc>
        <w:tc>
          <w:tcPr>
            <w:tcW w:w="1163" w:type="dxa"/>
            <w:vAlign w:val="bottom"/>
          </w:tcPr>
          <w:p w14:paraId="54F8BC47" w14:textId="776B7ED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0.187</w:t>
            </w:r>
          </w:p>
        </w:tc>
      </w:tr>
      <w:tr w:rsidR="006C2138" w14:paraId="109E6B06" w14:textId="77777777" w:rsidTr="006C2138">
        <w:tc>
          <w:tcPr>
            <w:tcW w:w="2931" w:type="dxa"/>
            <w:vAlign w:val="bottom"/>
          </w:tcPr>
          <w:p w14:paraId="31BD274F" w14:textId="7BC5CF3C"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Eulimnogammarus</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vittatus</w:t>
            </w:r>
            <w:proofErr w:type="spellEnd"/>
          </w:p>
        </w:tc>
        <w:tc>
          <w:tcPr>
            <w:tcW w:w="1070" w:type="dxa"/>
            <w:vAlign w:val="bottom"/>
          </w:tcPr>
          <w:p w14:paraId="4099C596" w14:textId="12C6C1F8"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6</w:t>
            </w:r>
          </w:p>
        </w:tc>
        <w:tc>
          <w:tcPr>
            <w:tcW w:w="1217" w:type="dxa"/>
            <w:vAlign w:val="bottom"/>
          </w:tcPr>
          <w:p w14:paraId="663DD4B2" w14:textId="6E0BFCE4"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0.001</w:t>
            </w:r>
          </w:p>
        </w:tc>
        <w:tc>
          <w:tcPr>
            <w:tcW w:w="1190" w:type="dxa"/>
            <w:vAlign w:val="bottom"/>
          </w:tcPr>
          <w:p w14:paraId="6D159C42" w14:textId="5CF1A0B3"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0.171</w:t>
            </w:r>
          </w:p>
        </w:tc>
        <w:tc>
          <w:tcPr>
            <w:tcW w:w="936" w:type="dxa"/>
            <w:vAlign w:val="bottom"/>
          </w:tcPr>
          <w:p w14:paraId="711889E2" w14:textId="3CAEE63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0.371</w:t>
            </w:r>
          </w:p>
        </w:tc>
        <w:tc>
          <w:tcPr>
            <w:tcW w:w="843" w:type="dxa"/>
            <w:vAlign w:val="bottom"/>
          </w:tcPr>
          <w:p w14:paraId="556E9152" w14:textId="1CC1C69C"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0.241</w:t>
            </w:r>
          </w:p>
        </w:tc>
        <w:tc>
          <w:tcPr>
            <w:tcW w:w="1163" w:type="dxa"/>
            <w:vAlign w:val="bottom"/>
          </w:tcPr>
          <w:p w14:paraId="0DC9D820" w14:textId="50ED1C39"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0.216</w:t>
            </w:r>
          </w:p>
        </w:tc>
      </w:tr>
      <w:tr w:rsidR="006C2138" w14:paraId="6DC297E7" w14:textId="77777777" w:rsidTr="006C2138">
        <w:tc>
          <w:tcPr>
            <w:tcW w:w="2931" w:type="dxa"/>
            <w:vAlign w:val="bottom"/>
          </w:tcPr>
          <w:p w14:paraId="4CC878B3" w14:textId="77F69FB9"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Pallasea</w:t>
            </w:r>
            <w:proofErr w:type="spellEnd"/>
            <w:r w:rsidRPr="006C2138">
              <w:rPr>
                <w:rFonts w:ascii="Times New Roman" w:hAnsi="Times New Roman" w:cs="Times New Roman"/>
                <w:i/>
                <w:color w:val="000000"/>
                <w:sz w:val="24"/>
                <w:szCs w:val="24"/>
              </w:rPr>
              <w:t xml:space="preserve"> cancellus</w:t>
            </w:r>
          </w:p>
        </w:tc>
        <w:tc>
          <w:tcPr>
            <w:tcW w:w="1070" w:type="dxa"/>
            <w:vAlign w:val="bottom"/>
          </w:tcPr>
          <w:p w14:paraId="41CB476A" w14:textId="1D8AFCE8"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3</w:t>
            </w:r>
          </w:p>
        </w:tc>
        <w:tc>
          <w:tcPr>
            <w:tcW w:w="1217" w:type="dxa"/>
            <w:vAlign w:val="bottom"/>
          </w:tcPr>
          <w:p w14:paraId="2E7F85ED" w14:textId="78151E2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0.001</w:t>
            </w:r>
          </w:p>
        </w:tc>
        <w:tc>
          <w:tcPr>
            <w:tcW w:w="1190" w:type="dxa"/>
            <w:vAlign w:val="bottom"/>
          </w:tcPr>
          <w:p w14:paraId="6D419575" w14:textId="5D31CDA0"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0.282</w:t>
            </w:r>
          </w:p>
        </w:tc>
        <w:tc>
          <w:tcPr>
            <w:tcW w:w="936" w:type="dxa"/>
            <w:vAlign w:val="bottom"/>
          </w:tcPr>
          <w:p w14:paraId="080FAAD5" w14:textId="5AAA53DB"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0.359</w:t>
            </w:r>
          </w:p>
        </w:tc>
        <w:tc>
          <w:tcPr>
            <w:tcW w:w="843" w:type="dxa"/>
            <w:vAlign w:val="bottom"/>
          </w:tcPr>
          <w:p w14:paraId="5C1974A2" w14:textId="535FE58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0.187</w:t>
            </w:r>
          </w:p>
        </w:tc>
        <w:tc>
          <w:tcPr>
            <w:tcW w:w="1163" w:type="dxa"/>
            <w:vAlign w:val="bottom"/>
          </w:tcPr>
          <w:p w14:paraId="579C6116" w14:textId="20F463C0"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0.171</w:t>
            </w:r>
          </w:p>
        </w:tc>
      </w:tr>
      <w:tr w:rsidR="006C2138" w14:paraId="3F459E5D" w14:textId="77777777" w:rsidTr="006C2138">
        <w:tc>
          <w:tcPr>
            <w:tcW w:w="2931" w:type="dxa"/>
            <w:vAlign w:val="bottom"/>
          </w:tcPr>
          <w:p w14:paraId="739D6222" w14:textId="0F8453CB" w:rsidR="006C2138" w:rsidRPr="006C2138" w:rsidRDefault="006C2138" w:rsidP="006C2138">
            <w:pPr>
              <w:rPr>
                <w:rFonts w:ascii="Times New Roman" w:hAnsi="Times New Roman" w:cs="Times New Roman"/>
                <w:color w:val="000000"/>
                <w:sz w:val="24"/>
                <w:szCs w:val="24"/>
              </w:rPr>
            </w:pPr>
            <w:r w:rsidRPr="006C2138">
              <w:rPr>
                <w:rFonts w:ascii="Times New Roman" w:hAnsi="Times New Roman" w:cs="Times New Roman"/>
                <w:color w:val="000000"/>
                <w:sz w:val="24"/>
                <w:szCs w:val="24"/>
              </w:rPr>
              <w:t>Periphyton</w:t>
            </w:r>
          </w:p>
        </w:tc>
        <w:tc>
          <w:tcPr>
            <w:tcW w:w="1070" w:type="dxa"/>
            <w:vAlign w:val="bottom"/>
          </w:tcPr>
          <w:p w14:paraId="77CA9960" w14:textId="55E42E71"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7</w:t>
            </w:r>
          </w:p>
        </w:tc>
        <w:tc>
          <w:tcPr>
            <w:tcW w:w="1217" w:type="dxa"/>
            <w:vAlign w:val="bottom"/>
          </w:tcPr>
          <w:p w14:paraId="326AEECA" w14:textId="2DD695E5"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0.000</w:t>
            </w:r>
          </w:p>
        </w:tc>
        <w:tc>
          <w:tcPr>
            <w:tcW w:w="1190" w:type="dxa"/>
            <w:vAlign w:val="bottom"/>
          </w:tcPr>
          <w:p w14:paraId="4B57790C" w14:textId="1C413ACD"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0.073</w:t>
            </w:r>
          </w:p>
        </w:tc>
        <w:tc>
          <w:tcPr>
            <w:tcW w:w="936" w:type="dxa"/>
            <w:vAlign w:val="bottom"/>
          </w:tcPr>
          <w:p w14:paraId="75CBAE01" w14:textId="0D797E54"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0.092</w:t>
            </w:r>
          </w:p>
        </w:tc>
        <w:tc>
          <w:tcPr>
            <w:tcW w:w="843" w:type="dxa"/>
            <w:vAlign w:val="bottom"/>
          </w:tcPr>
          <w:p w14:paraId="21DF44BE" w14:textId="08F0044E"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0.284</w:t>
            </w:r>
          </w:p>
        </w:tc>
        <w:tc>
          <w:tcPr>
            <w:tcW w:w="1163" w:type="dxa"/>
            <w:vAlign w:val="bottom"/>
          </w:tcPr>
          <w:p w14:paraId="0D5CE18D" w14:textId="7AE1E91E"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0.550</w:t>
            </w:r>
          </w:p>
        </w:tc>
      </w:tr>
      <w:tr w:rsidR="006C2138" w14:paraId="75E1BC91" w14:textId="77777777" w:rsidTr="006C2138">
        <w:tc>
          <w:tcPr>
            <w:tcW w:w="2931" w:type="dxa"/>
            <w:vAlign w:val="bottom"/>
          </w:tcPr>
          <w:p w14:paraId="7F22CB75" w14:textId="3DA59F15" w:rsidR="006C2138" w:rsidRPr="006C2138" w:rsidRDefault="006C2138" w:rsidP="006C2138">
            <w:pPr>
              <w:rPr>
                <w:rFonts w:ascii="Times New Roman" w:hAnsi="Times New Roman" w:cs="Times New Roman"/>
                <w:color w:val="000000"/>
                <w:sz w:val="24"/>
                <w:szCs w:val="24"/>
              </w:rPr>
            </w:pPr>
            <w:r w:rsidRPr="006C2138">
              <w:rPr>
                <w:rFonts w:ascii="Times New Roman" w:hAnsi="Times New Roman" w:cs="Times New Roman"/>
                <w:color w:val="000000"/>
                <w:sz w:val="24"/>
                <w:szCs w:val="24"/>
              </w:rPr>
              <w:t>Snail</w:t>
            </w:r>
          </w:p>
        </w:tc>
        <w:tc>
          <w:tcPr>
            <w:tcW w:w="1070" w:type="dxa"/>
            <w:vAlign w:val="bottom"/>
          </w:tcPr>
          <w:p w14:paraId="74E432CC" w14:textId="4780315F"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3</w:t>
            </w:r>
          </w:p>
        </w:tc>
        <w:tc>
          <w:tcPr>
            <w:tcW w:w="1217" w:type="dxa"/>
            <w:vAlign w:val="bottom"/>
          </w:tcPr>
          <w:p w14:paraId="717DC081" w14:textId="1BF2EFA4"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0.002</w:t>
            </w:r>
          </w:p>
        </w:tc>
        <w:tc>
          <w:tcPr>
            <w:tcW w:w="1190" w:type="dxa"/>
            <w:vAlign w:val="bottom"/>
          </w:tcPr>
          <w:p w14:paraId="004F1392" w14:textId="51E03028"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0.470</w:t>
            </w:r>
          </w:p>
        </w:tc>
        <w:tc>
          <w:tcPr>
            <w:tcW w:w="936" w:type="dxa"/>
            <w:vAlign w:val="bottom"/>
          </w:tcPr>
          <w:p w14:paraId="74AE8182" w14:textId="20A4569C"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0.123</w:t>
            </w:r>
          </w:p>
        </w:tc>
        <w:tc>
          <w:tcPr>
            <w:tcW w:w="843" w:type="dxa"/>
            <w:vAlign w:val="bottom"/>
          </w:tcPr>
          <w:p w14:paraId="65AB3E47" w14:textId="5B9B5D9C"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0.194</w:t>
            </w:r>
          </w:p>
        </w:tc>
        <w:tc>
          <w:tcPr>
            <w:tcW w:w="1163" w:type="dxa"/>
            <w:vAlign w:val="bottom"/>
          </w:tcPr>
          <w:p w14:paraId="75812127" w14:textId="726319B0"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0.211</w:t>
            </w:r>
          </w:p>
        </w:tc>
      </w:tr>
    </w:tbl>
    <w:p w14:paraId="5C51DB6A" w14:textId="51B89884" w:rsidR="00715D55" w:rsidRDefault="00D8535D">
      <w:pPr>
        <w:rPr>
          <w:rFonts w:ascii="Times New Roman" w:eastAsia="Times New Roman" w:hAnsi="Times New Roman" w:cs="Times New Roman"/>
          <w:sz w:val="24"/>
          <w:szCs w:val="24"/>
        </w:rPr>
      </w:pPr>
      <w:r>
        <w:br w:type="page"/>
      </w:r>
    </w:p>
    <w:p w14:paraId="4B5B5AB5" w14:textId="53B16CE5" w:rsidR="00715D55" w:rsidRDefault="00715D55">
      <w:pPr>
        <w:rPr>
          <w:rFonts w:ascii="Times New Roman" w:eastAsia="Times New Roman" w:hAnsi="Times New Roman" w:cs="Times New Roman"/>
          <w:sz w:val="24"/>
          <w:szCs w:val="24"/>
        </w:rPr>
      </w:pPr>
    </w:p>
    <w:p w14:paraId="0AB3AC7F" w14:textId="074EA3F2" w:rsidR="00715D55" w:rsidRDefault="00C5338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52BBA460" wp14:editId="2D12D580">
            <wp:extent cx="5934710" cy="5934710"/>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r>
        <w:rPr>
          <w:rFonts w:ascii="Times New Roman" w:eastAsia="Times New Roman" w:hAnsi="Times New Roman" w:cs="Times New Roman"/>
          <w:sz w:val="24"/>
          <w:szCs w:val="24"/>
        </w:rPr>
        <w:t>.</w:t>
      </w:r>
    </w:p>
    <w:p w14:paraId="5ED95655" w14:textId="4A4CA681" w:rsidR="004B0888"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03D16">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Ratio of </w:t>
      </w:r>
      <w:proofErr w:type="spellStart"/>
      <w:r w:rsidR="00A57CA6">
        <w:rPr>
          <w:rFonts w:ascii="Times New Roman" w:eastAsia="Times New Roman" w:hAnsi="Times New Roman" w:cs="Times New Roman"/>
          <w:sz w:val="24"/>
          <w:szCs w:val="24"/>
        </w:rPr>
        <w:t>filamentous:diatom-associated</w:t>
      </w:r>
      <w:proofErr w:type="spellEnd"/>
      <w:r w:rsidR="00A57CA6">
        <w:rPr>
          <w:rFonts w:ascii="Times New Roman" w:eastAsia="Times New Roman" w:hAnsi="Times New Roman" w:cs="Times New Roman"/>
          <w:sz w:val="24"/>
          <w:szCs w:val="24"/>
        </w:rPr>
        <w:t xml:space="preserve"> fatty acids (</w:t>
      </w:r>
      <w:r w:rsidR="00C53384">
        <w:rPr>
          <w:rFonts w:ascii="Times New Roman" w:eastAsia="Times New Roman" w:hAnsi="Times New Roman" w:cs="Times New Roman"/>
          <w:sz w:val="24"/>
          <w:szCs w:val="24"/>
        </w:rPr>
        <w:t>A</w:t>
      </w:r>
      <w:r w:rsidR="00A57CA6">
        <w:rPr>
          <w:rFonts w:ascii="Times New Roman" w:eastAsia="Times New Roman" w:hAnsi="Times New Roman" w:cs="Times New Roman"/>
          <w:sz w:val="24"/>
          <w:szCs w:val="24"/>
        </w:rPr>
        <w:t>) and essential fatty acids (</w:t>
      </w:r>
      <w:r w:rsidR="00C53384">
        <w:rPr>
          <w:rFonts w:ascii="Times New Roman" w:eastAsia="Times New Roman" w:hAnsi="Times New Roman" w:cs="Times New Roman"/>
          <w:sz w:val="24"/>
          <w:szCs w:val="24"/>
        </w:rPr>
        <w:t>B</w:t>
      </w:r>
      <w:r w:rsidR="00A57CA6">
        <w:rPr>
          <w:rFonts w:ascii="Times New Roman" w:eastAsia="Times New Roman" w:hAnsi="Times New Roman" w:cs="Times New Roman"/>
          <w:sz w:val="24"/>
          <w:szCs w:val="24"/>
        </w:rPr>
        <w:t>) across our PPCP gradient. Our first analysis (</w:t>
      </w:r>
      <w:r w:rsidR="00C53384">
        <w:rPr>
          <w:rFonts w:ascii="Times New Roman" w:eastAsia="Times New Roman" w:hAnsi="Times New Roman" w:cs="Times New Roman"/>
          <w:sz w:val="24"/>
          <w:szCs w:val="24"/>
        </w:rPr>
        <w:t>A</w:t>
      </w:r>
      <w:r w:rsidR="00A57CA6">
        <w:rPr>
          <w:rFonts w:ascii="Times New Roman" w:eastAsia="Times New Roman" w:hAnsi="Times New Roman" w:cs="Times New Roman"/>
          <w:sz w:val="24"/>
          <w:szCs w:val="24"/>
        </w:rPr>
        <w:t xml:space="preserve">) focused solely on green filamentous algal fatty acids (i.e., </w:t>
      </w:r>
      <w:r>
        <w:rPr>
          <w:rFonts w:ascii="Times New Roman" w:eastAsia="Times New Roman" w:hAnsi="Times New Roman" w:cs="Times New Roman"/>
          <w:sz w:val="24"/>
          <w:szCs w:val="24"/>
        </w:rPr>
        <w:t>18:3ω3</w:t>
      </w:r>
      <w:r w:rsidR="00A57CA6">
        <w:rPr>
          <w:rFonts w:ascii="Times New Roman" w:eastAsia="Times New Roman" w:hAnsi="Times New Roman" w:cs="Times New Roman"/>
          <w:sz w:val="24"/>
          <w:szCs w:val="24"/>
        </w:rPr>
        <w:t xml:space="preserve">, 18:1ω9, 18:2ω6, and 16:0 relative to diatom fatty acids (i.e., 20:5ω3, 16:1ω7, 16:0, 14:0) in relation to increasing PPCP concentrations. This first analysis suggested periphyton reflected an increasing green, filamentous signature relative to diatoms, which corroborates analyses community compositional shifts (Figure 4a). While periphyton fatty acids changed significantly across our sewage gradient, macroinvertebrate signatures remained consistent. Our second analysis </w:t>
      </w:r>
      <w:r w:rsidR="002C7D91">
        <w:rPr>
          <w:rFonts w:ascii="Times New Roman" w:eastAsia="Times New Roman" w:hAnsi="Times New Roman" w:cs="Times New Roman"/>
          <w:sz w:val="24"/>
          <w:szCs w:val="24"/>
        </w:rPr>
        <w:t>(</w:t>
      </w:r>
      <w:r w:rsidR="00C53384">
        <w:rPr>
          <w:rFonts w:ascii="Times New Roman" w:eastAsia="Times New Roman" w:hAnsi="Times New Roman" w:cs="Times New Roman"/>
          <w:sz w:val="24"/>
          <w:szCs w:val="24"/>
        </w:rPr>
        <w:t>B</w:t>
      </w:r>
      <w:r w:rsidR="002C7D91">
        <w:rPr>
          <w:rFonts w:ascii="Times New Roman" w:eastAsia="Times New Roman" w:hAnsi="Times New Roman" w:cs="Times New Roman"/>
          <w:sz w:val="24"/>
          <w:szCs w:val="24"/>
        </w:rPr>
        <w:t xml:space="preserve">) </w:t>
      </w:r>
      <w:r w:rsidR="00A57CA6">
        <w:rPr>
          <w:rFonts w:ascii="Times New Roman" w:eastAsia="Times New Roman" w:hAnsi="Times New Roman" w:cs="Times New Roman"/>
          <w:sz w:val="24"/>
          <w:szCs w:val="24"/>
        </w:rPr>
        <w:t xml:space="preserve">focused solely on the essential fatty acids, which further </w:t>
      </w:r>
      <w:r w:rsidR="002C7D91">
        <w:rPr>
          <w:rFonts w:ascii="Times New Roman" w:eastAsia="Times New Roman" w:hAnsi="Times New Roman" w:cs="Times New Roman"/>
          <w:sz w:val="24"/>
          <w:szCs w:val="24"/>
        </w:rPr>
        <w:t xml:space="preserve">highlights the trends observed in periphyton and macroinvertebrate grazers.  </w:t>
      </w:r>
      <w:r w:rsidR="00A57CA6">
        <w:rPr>
          <w:rFonts w:ascii="Times New Roman" w:eastAsia="Times New Roman" w:hAnsi="Times New Roman" w:cs="Times New Roman"/>
          <w:sz w:val="24"/>
          <w:szCs w:val="24"/>
        </w:rPr>
        <w:t xml:space="preserve"> </w:t>
      </w:r>
      <w:r w:rsidR="004B0888">
        <w:rPr>
          <w:rFonts w:ascii="Times New Roman" w:eastAsia="Times New Roman" w:hAnsi="Times New Roman" w:cs="Times New Roman"/>
          <w:sz w:val="24"/>
          <w:szCs w:val="24"/>
        </w:rPr>
        <w:br w:type="page"/>
      </w:r>
    </w:p>
    <w:tbl>
      <w:tblPr>
        <w:tblStyle w:val="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0"/>
        <w:gridCol w:w="2250"/>
        <w:gridCol w:w="2420"/>
      </w:tblGrid>
      <w:tr w:rsidR="004B0888" w14:paraId="687CE3DC" w14:textId="77777777" w:rsidTr="00911DEA">
        <w:trPr>
          <w:trHeight w:val="44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3CB93C3F" w:rsidR="004B0888" w:rsidRDefault="004B0888" w:rsidP="00911DEA">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 xml:space="preserve">Table S1: Macroinvertebrate taxonomic groupings for abundance estimates. Amphipod taxa were defined as in </w:t>
            </w:r>
            <w:proofErr w:type="spellStart"/>
            <w:r>
              <w:rPr>
                <w:rFonts w:ascii="Times New Roman" w:eastAsia="Times New Roman" w:hAnsi="Times New Roman" w:cs="Times New Roman"/>
                <w:sz w:val="16"/>
                <w:szCs w:val="16"/>
              </w:rPr>
              <w:t>Taakhteev</w:t>
            </w:r>
            <w:proofErr w:type="spellEnd"/>
            <w:r>
              <w:rPr>
                <w:rFonts w:ascii="Times New Roman" w:eastAsia="Times New Roman" w:hAnsi="Times New Roman" w:cs="Times New Roman"/>
                <w:sz w:val="16"/>
                <w:szCs w:val="16"/>
              </w:rPr>
              <w:t xml:space="preserve"> &amp; </w:t>
            </w:r>
            <w:proofErr w:type="spellStart"/>
            <w:r>
              <w:rPr>
                <w:rFonts w:ascii="Times New Roman" w:eastAsia="Times New Roman" w:hAnsi="Times New Roman" w:cs="Times New Roman"/>
                <w:sz w:val="16"/>
                <w:szCs w:val="16"/>
              </w:rPr>
              <w:t>Didorenko</w:t>
            </w:r>
            <w:proofErr w:type="spellEnd"/>
            <w:r>
              <w:rPr>
                <w:rFonts w:ascii="Times New Roman" w:eastAsia="Times New Roman" w:hAnsi="Times New Roman" w:cs="Times New Roman"/>
                <w:sz w:val="16"/>
                <w:szCs w:val="16"/>
              </w:rPr>
              <w:t xml:space="preserve">, 2015; </w:t>
            </w:r>
            <w:proofErr w:type="spellStart"/>
            <w:r>
              <w:rPr>
                <w:rFonts w:ascii="Times New Roman" w:eastAsia="Times New Roman" w:hAnsi="Times New Roman" w:cs="Times New Roman"/>
                <w:sz w:val="16"/>
                <w:szCs w:val="16"/>
              </w:rPr>
              <w:t>Mollusc</w:t>
            </w:r>
            <w:proofErr w:type="spellEnd"/>
            <w:r>
              <w:rPr>
                <w:rFonts w:ascii="Times New Roman" w:eastAsia="Times New Roman" w:hAnsi="Times New Roman" w:cs="Times New Roman"/>
                <w:sz w:val="16"/>
                <w:szCs w:val="16"/>
              </w:rPr>
              <w:t xml:space="preserve"> taxa were defined as in </w:t>
            </w:r>
            <w:proofErr w:type="spellStart"/>
            <w:r>
              <w:rPr>
                <w:rFonts w:ascii="Times New Roman" w:eastAsia="Times New Roman" w:hAnsi="Times New Roman" w:cs="Times New Roman"/>
                <w:sz w:val="16"/>
                <w:szCs w:val="16"/>
              </w:rPr>
              <w:t>Sitnikova</w:t>
            </w:r>
            <w:proofErr w:type="spellEnd"/>
            <w:r>
              <w:rPr>
                <w:rFonts w:ascii="Times New Roman" w:eastAsia="Times New Roman" w:hAnsi="Times New Roman" w:cs="Times New Roman"/>
                <w:sz w:val="16"/>
                <w:szCs w:val="16"/>
              </w:rPr>
              <w:t xml:space="preserve">, 2012. </w:t>
            </w:r>
          </w:p>
        </w:tc>
      </w:tr>
      <w:tr w:rsidR="004B0888" w14:paraId="1264F6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Default="004B0888" w:rsidP="00911DEA">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Amphipoda</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77777777" w:rsidR="004B0888" w:rsidRDefault="004B0888" w:rsidP="00911DEA">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Mollusca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Default="004B0888" w:rsidP="00911DEA">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Other</w:t>
            </w:r>
          </w:p>
        </w:tc>
      </w:tr>
      <w:tr w:rsidR="004B0888" w14:paraId="1924F6B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intermida</w:t>
            </w:r>
            <w:proofErr w:type="spellEnd"/>
            <w:r w:rsidRPr="00F5144C">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Dorogostaiskii</w:t>
            </w:r>
            <w:proofErr w:type="spellEnd"/>
            <w:r w:rsidRPr="00090369">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43F9AB42"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Acroloxidae</w:t>
            </w:r>
            <w:proofErr w:type="spellEnd"/>
          </w:p>
        </w:tc>
        <w:tc>
          <w:tcPr>
            <w:tcW w:w="2420" w:type="dxa"/>
            <w:tcMar>
              <w:top w:w="100" w:type="dxa"/>
              <w:left w:w="100" w:type="dxa"/>
              <w:bottom w:w="100" w:type="dxa"/>
              <w:right w:w="100" w:type="dxa"/>
            </w:tcMar>
          </w:tcPr>
          <w:p w14:paraId="5C2BD8B1"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Asellidae</w:t>
            </w:r>
            <w:proofErr w:type="spellEnd"/>
          </w:p>
        </w:tc>
      </w:tr>
      <w:tr w:rsidR="004B0888" w14:paraId="01367EA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lata</w:t>
            </w:r>
            <w:proofErr w:type="spellEnd"/>
            <w:r w:rsidRPr="00F5144C">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7E699887"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Baicaliidae</w:t>
            </w:r>
            <w:proofErr w:type="spellEnd"/>
          </w:p>
        </w:tc>
        <w:tc>
          <w:tcPr>
            <w:tcW w:w="2420" w:type="dxa"/>
            <w:tcMar>
              <w:top w:w="100" w:type="dxa"/>
              <w:left w:w="100" w:type="dxa"/>
              <w:bottom w:w="100" w:type="dxa"/>
              <w:right w:w="100" w:type="dxa"/>
            </w:tcMar>
          </w:tcPr>
          <w:p w14:paraId="340D6708" w14:textId="77777777" w:rsidR="004B0888" w:rsidRDefault="004B0888" w:rsidP="00911DEA">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Caddisflies</w:t>
            </w:r>
          </w:p>
        </w:tc>
      </w:tr>
      <w:tr w:rsidR="004B0888" w14:paraId="2AE08CB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latior</w:t>
            </w:r>
            <w:proofErr w:type="spellEnd"/>
            <w:r w:rsidRPr="00F5144C">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3CFA2C8"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Benedictidate</w:t>
            </w:r>
            <w:proofErr w:type="spellEnd"/>
          </w:p>
        </w:tc>
        <w:tc>
          <w:tcPr>
            <w:tcW w:w="2420" w:type="dxa"/>
            <w:tcMar>
              <w:top w:w="100" w:type="dxa"/>
              <w:left w:w="100" w:type="dxa"/>
              <w:bottom w:w="100" w:type="dxa"/>
              <w:right w:w="100" w:type="dxa"/>
            </w:tcMar>
          </w:tcPr>
          <w:p w14:paraId="3FA4A87D" w14:textId="77777777" w:rsidR="004B0888" w:rsidRDefault="004B0888" w:rsidP="00911DEA">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Hirudinea</w:t>
            </w:r>
          </w:p>
        </w:tc>
      </w:tr>
      <w:tr w:rsidR="004B0888" w14:paraId="5516175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Gerstfeldt</w:t>
            </w:r>
            <w:proofErr w:type="spellEnd"/>
            <w:r w:rsidRPr="00090369">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B637F2A"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Maackia</w:t>
            </w:r>
            <w:proofErr w:type="spellEnd"/>
          </w:p>
        </w:tc>
        <w:tc>
          <w:tcPr>
            <w:tcW w:w="2420" w:type="dxa"/>
            <w:tcMar>
              <w:top w:w="100" w:type="dxa"/>
              <w:left w:w="100" w:type="dxa"/>
              <w:bottom w:w="100" w:type="dxa"/>
              <w:right w:w="100" w:type="dxa"/>
            </w:tcMar>
          </w:tcPr>
          <w:p w14:paraId="63126E15" w14:textId="77777777" w:rsidR="004B0888" w:rsidRDefault="004B0888" w:rsidP="00911DEA">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Planaria</w:t>
            </w:r>
          </w:p>
        </w:tc>
      </w:tr>
      <w:tr w:rsidR="004B0888" w14:paraId="4C014074"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Brandtia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parasitica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parasitica</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0B26D6AD"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Planorbidae</w:t>
            </w:r>
            <w:proofErr w:type="spellEnd"/>
          </w:p>
        </w:tc>
        <w:tc>
          <w:tcPr>
            <w:tcW w:w="2420" w:type="dxa"/>
            <w:tcMar>
              <w:top w:w="100" w:type="dxa"/>
              <w:left w:w="100" w:type="dxa"/>
              <w:bottom w:w="100" w:type="dxa"/>
              <w:right w:w="100" w:type="dxa"/>
            </w:tcMar>
          </w:tcPr>
          <w:p w14:paraId="6C066298"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5E0171B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Cryptoropus</w:t>
            </w:r>
            <w:proofErr w:type="spellEnd"/>
            <w:r>
              <w:rPr>
                <w:rFonts w:ascii="Times New Roman" w:eastAsia="Times New Roman" w:hAnsi="Times New Roman" w:cs="Times New Roman"/>
                <w:i/>
                <w:sz w:val="16"/>
                <w:szCs w:val="16"/>
              </w:rPr>
              <w:t xml:space="preserve"> inflatus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A67A6A6"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Valvatidae</w:t>
            </w:r>
            <w:proofErr w:type="spellEnd"/>
          </w:p>
        </w:tc>
        <w:tc>
          <w:tcPr>
            <w:tcW w:w="2420" w:type="dxa"/>
            <w:tcMar>
              <w:top w:w="100" w:type="dxa"/>
              <w:left w:w="100" w:type="dxa"/>
              <w:bottom w:w="100" w:type="dxa"/>
              <w:right w:w="100" w:type="dxa"/>
            </w:tcMar>
          </w:tcPr>
          <w:p w14:paraId="05711363"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3129EF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Cryptoropus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pachytus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0F54AB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D410967"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3FAB3C4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Cryptoropus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rugosus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F06F60E"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91A43E3"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6BB72B3"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capreolus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146274F3"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02D58FC"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18E95A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cruentes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Dorogostaiskii</w:t>
            </w:r>
            <w:proofErr w:type="spellEnd"/>
            <w:r w:rsidRPr="00090369">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EEA6B3B"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22070A7"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C76A34A"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cyaneus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36C8767"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15933C22"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EE305F8"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grandimanus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Bazikalova</w:t>
            </w:r>
            <w:proofErr w:type="spellEnd"/>
            <w:r w:rsidRPr="00B07246">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404A8F99"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73C1EB"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1807678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maacki</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Gerstfeldt</w:t>
            </w:r>
            <w:proofErr w:type="spellEnd"/>
            <w:r w:rsidRPr="00B07246">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5E7940F"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027F5A5"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E23A39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marituji</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Bazikalova</w:t>
            </w:r>
            <w:proofErr w:type="spellEnd"/>
            <w:r w:rsidRPr="00B07246">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07B63E51"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5815841"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57DCD08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verucossus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Gerstfeldt</w:t>
            </w:r>
            <w:proofErr w:type="spellEnd"/>
            <w:r w:rsidRPr="00B07246">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4C32179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8C0CF48"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378142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viridis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viridis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48D0B7E"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1FEB525"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5C9D00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vittatus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C95A9D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4A26A03"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2CB096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brandtia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brandita</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EBFF02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46DC929"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5062A2E1"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brandtii</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tenera</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Sovinskii</w:t>
            </w:r>
            <w:proofErr w:type="spellEnd"/>
            <w:r w:rsidRPr="00B07246">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B27B754"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DB0BD80"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55EB9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cancelloides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Gerstfeldt</w:t>
            </w:r>
            <w:proofErr w:type="spellEnd"/>
            <w:r w:rsidRPr="00B07246">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30123049"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44D3332A"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239DF0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cancellus </w:t>
            </w:r>
            <w:r w:rsidRPr="00B07246">
              <w:rPr>
                <w:rFonts w:ascii="Times New Roman" w:eastAsia="Times New Roman" w:hAnsi="Times New Roman" w:cs="Times New Roman"/>
                <w:sz w:val="16"/>
                <w:szCs w:val="16"/>
              </w:rPr>
              <w:t>(Pallas 1776)</w:t>
            </w:r>
          </w:p>
        </w:tc>
        <w:tc>
          <w:tcPr>
            <w:tcW w:w="2250" w:type="dxa"/>
            <w:tcMar>
              <w:top w:w="100" w:type="dxa"/>
              <w:left w:w="100" w:type="dxa"/>
              <w:bottom w:w="100" w:type="dxa"/>
              <w:right w:w="100" w:type="dxa"/>
            </w:tcMar>
          </w:tcPr>
          <w:p w14:paraId="611B2C01"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6A741441"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2F6C4F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viridis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Garjajev</w:t>
            </w:r>
            <w:proofErr w:type="spellEnd"/>
            <w:r w:rsidRPr="00B07246">
              <w:rPr>
                <w:rFonts w:ascii="Times New Roman" w:eastAsia="Times New Roman" w:hAnsi="Times New Roman" w:cs="Times New Roman"/>
                <w:sz w:val="16"/>
                <w:szCs w:val="16"/>
              </w:rPr>
              <w:t xml:space="preserve"> 1901)</w:t>
            </w:r>
          </w:p>
        </w:tc>
        <w:tc>
          <w:tcPr>
            <w:tcW w:w="2250" w:type="dxa"/>
            <w:tcMar>
              <w:top w:w="100" w:type="dxa"/>
              <w:left w:w="100" w:type="dxa"/>
              <w:bottom w:w="100" w:type="dxa"/>
              <w:right w:w="100" w:type="dxa"/>
            </w:tcMar>
          </w:tcPr>
          <w:p w14:paraId="790659B4"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3AC459A"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8862F4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crassimus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Sovinskii</w:t>
            </w:r>
            <w:proofErr w:type="spellEnd"/>
            <w:r w:rsidRPr="00B07246">
              <w:rPr>
                <w:rFonts w:ascii="Times New Roman" w:eastAsia="Times New Roman" w:hAnsi="Times New Roman" w:cs="Times New Roman"/>
                <w:sz w:val="16"/>
                <w:szCs w:val="16"/>
              </w:rPr>
              <w:t xml:space="preserve"> 1915)</w:t>
            </w:r>
          </w:p>
        </w:tc>
        <w:tc>
          <w:tcPr>
            <w:tcW w:w="2250" w:type="dxa"/>
            <w:tcMar>
              <w:top w:w="100" w:type="dxa"/>
              <w:left w:w="100" w:type="dxa"/>
              <w:bottom w:w="100" w:type="dxa"/>
              <w:right w:w="100" w:type="dxa"/>
            </w:tcMar>
          </w:tcPr>
          <w:p w14:paraId="7C7CAA19"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59677FE"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E59B08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ephippiatus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67995AC5"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13C38BF"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2B835B5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megonychus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perpolitus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Takhteev</w:t>
            </w:r>
            <w:proofErr w:type="spellEnd"/>
            <w:r w:rsidRPr="00B07246">
              <w:rPr>
                <w:rFonts w:ascii="Times New Roman" w:eastAsia="Times New Roman" w:hAnsi="Times New Roman" w:cs="Times New Roman"/>
                <w:sz w:val="16"/>
                <w:szCs w:val="16"/>
              </w:rPr>
              <w:t xml:space="preserve"> 2002)</w:t>
            </w:r>
          </w:p>
        </w:tc>
        <w:tc>
          <w:tcPr>
            <w:tcW w:w="2250" w:type="dxa"/>
            <w:tcMar>
              <w:top w:w="100" w:type="dxa"/>
              <w:left w:w="100" w:type="dxa"/>
              <w:bottom w:w="100" w:type="dxa"/>
              <w:right w:w="100" w:type="dxa"/>
            </w:tcMar>
          </w:tcPr>
          <w:p w14:paraId="462B589F"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F3B56A"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C7E81D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pictus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523E264"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CB0FA49" w14:textId="77777777" w:rsidR="004B0888" w:rsidRDefault="004B0888" w:rsidP="00911DEA">
            <w:pPr>
              <w:widowControl w:val="0"/>
              <w:spacing w:line="240" w:lineRule="auto"/>
              <w:rPr>
                <w:rFonts w:ascii="Times New Roman" w:eastAsia="Times New Roman" w:hAnsi="Times New Roman" w:cs="Times New Roman"/>
                <w:sz w:val="16"/>
                <w:szCs w:val="16"/>
              </w:rPr>
            </w:pPr>
          </w:p>
        </w:tc>
      </w:tr>
    </w:tbl>
    <w:p w14:paraId="11983F4D" w14:textId="452606A2" w:rsidR="00E55C6C" w:rsidRDefault="00E55C6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B8BA78B" w14:textId="1B79D22F" w:rsidR="00E55C6C" w:rsidRDefault="00F62F7F">
      <w:r>
        <w:rPr>
          <w:noProof/>
          <w:lang w:val="en-US"/>
        </w:rPr>
        <w:lastRenderedPageBreak/>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Default="00E55C6C"/>
    <w:p w14:paraId="29A2D616" w14:textId="137AFB25" w:rsidR="00F62F7F" w:rsidRDefault="00E55C6C">
      <w:pPr>
        <w:rPr>
          <w:rFonts w:ascii="Times New Roman" w:hAnsi="Times New Roman" w:cs="Times New Roman"/>
          <w:sz w:val="24"/>
          <w:szCs w:val="24"/>
        </w:rPr>
      </w:pPr>
      <w:r w:rsidRPr="0073707F">
        <w:rPr>
          <w:rFonts w:ascii="Times New Roman" w:hAnsi="Times New Roman" w:cs="Times New Roman"/>
          <w:sz w:val="24"/>
          <w:szCs w:val="24"/>
        </w:rPr>
        <w:t xml:space="preserve">Figure S1: </w:t>
      </w:r>
      <w:r w:rsidR="00F62F7F">
        <w:rPr>
          <w:rFonts w:ascii="Times New Roman" w:hAnsi="Times New Roman" w:cs="Times New Roman"/>
          <w:sz w:val="24"/>
          <w:szCs w:val="24"/>
        </w:rPr>
        <w:t>With-group-sum-of-squares (</w:t>
      </w:r>
      <w:proofErr w:type="spellStart"/>
      <w:r w:rsidR="00F62F7F">
        <w:rPr>
          <w:rFonts w:ascii="Times New Roman" w:hAnsi="Times New Roman" w:cs="Times New Roman"/>
          <w:sz w:val="24"/>
          <w:szCs w:val="24"/>
        </w:rPr>
        <w:t>wss</w:t>
      </w:r>
      <w:proofErr w:type="spellEnd"/>
      <w:r w:rsidR="00F62F7F">
        <w:rPr>
          <w:rFonts w:ascii="Times New Roman" w:hAnsi="Times New Roman" w:cs="Times New Roman"/>
          <w:sz w:val="24"/>
          <w:szCs w:val="24"/>
        </w:rPr>
        <w:t>)</w:t>
      </w:r>
      <w:r w:rsidRPr="0073707F">
        <w:rPr>
          <w:rFonts w:ascii="Times New Roman" w:hAnsi="Times New Roman" w:cs="Times New Roman"/>
          <w:sz w:val="24"/>
          <w:szCs w:val="24"/>
        </w:rPr>
        <w:t xml:space="preserve"> for increasing number of </w:t>
      </w:r>
      <w:r w:rsidR="00F62F7F">
        <w:rPr>
          <w:rFonts w:ascii="Times New Roman" w:hAnsi="Times New Roman" w:cs="Times New Roman"/>
          <w:sz w:val="24"/>
          <w:szCs w:val="24"/>
        </w:rPr>
        <w:t>k-</w:t>
      </w:r>
      <w:proofErr w:type="spellStart"/>
      <w:r w:rsidR="00F62F7F">
        <w:rPr>
          <w:rFonts w:ascii="Times New Roman" w:hAnsi="Times New Roman" w:cs="Times New Roman"/>
          <w:sz w:val="24"/>
          <w:szCs w:val="24"/>
        </w:rPr>
        <w:t>mediod</w:t>
      </w:r>
      <w:proofErr w:type="spellEnd"/>
      <w:r w:rsidR="00F62F7F">
        <w:rPr>
          <w:rFonts w:ascii="Times New Roman" w:hAnsi="Times New Roman" w:cs="Times New Roman"/>
          <w:sz w:val="24"/>
          <w:szCs w:val="24"/>
        </w:rPr>
        <w:t xml:space="preserve"> </w:t>
      </w:r>
      <w:r w:rsidRPr="0073707F">
        <w:rPr>
          <w:rFonts w:ascii="Times New Roman" w:hAnsi="Times New Roman" w:cs="Times New Roman"/>
          <w:sz w:val="24"/>
          <w:szCs w:val="24"/>
        </w:rPr>
        <w:t xml:space="preserve">clusters for periphyton (A) and invertebrate (B) community data. In the case of periphyton data, </w:t>
      </w:r>
      <w:proofErr w:type="spellStart"/>
      <w:r w:rsidR="00F62F7F">
        <w:rPr>
          <w:rFonts w:ascii="Times New Roman" w:hAnsi="Times New Roman" w:cs="Times New Roman"/>
          <w:sz w:val="24"/>
          <w:szCs w:val="24"/>
        </w:rPr>
        <w:t>wss</w:t>
      </w:r>
      <w:proofErr w:type="spellEnd"/>
      <w:r w:rsidRPr="0073707F">
        <w:rPr>
          <w:rFonts w:ascii="Times New Roman" w:hAnsi="Times New Roman" w:cs="Times New Roman"/>
          <w:sz w:val="24"/>
          <w:szCs w:val="24"/>
        </w:rPr>
        <w:t xml:space="preserve"> decreases most markedly with three clusters, whereas invertebrate community abundance is best described by </w:t>
      </w:r>
      <w:r w:rsidR="00F62F7F">
        <w:rPr>
          <w:rFonts w:ascii="Times New Roman" w:hAnsi="Times New Roman" w:cs="Times New Roman"/>
          <w:sz w:val="24"/>
          <w:szCs w:val="24"/>
        </w:rPr>
        <w:t xml:space="preserve">potential two or three </w:t>
      </w:r>
      <w:r w:rsidRPr="0073707F">
        <w:rPr>
          <w:rFonts w:ascii="Times New Roman" w:hAnsi="Times New Roman" w:cs="Times New Roman"/>
          <w:sz w:val="24"/>
          <w:szCs w:val="24"/>
        </w:rPr>
        <w:t xml:space="preserve">clusters. </w:t>
      </w:r>
    </w:p>
    <w:p w14:paraId="66BF66CD" w14:textId="77777777" w:rsidR="00F62F7F" w:rsidRDefault="00F62F7F">
      <w:pPr>
        <w:rPr>
          <w:rFonts w:ascii="Times New Roman" w:hAnsi="Times New Roman" w:cs="Times New Roman"/>
          <w:sz w:val="24"/>
          <w:szCs w:val="24"/>
        </w:rPr>
      </w:pPr>
      <w:r>
        <w:rPr>
          <w:rFonts w:ascii="Times New Roman" w:hAnsi="Times New Roman" w:cs="Times New Roman"/>
          <w:sz w:val="24"/>
          <w:szCs w:val="24"/>
        </w:rPr>
        <w:br w:type="page"/>
      </w:r>
    </w:p>
    <w:p w14:paraId="321B901E" w14:textId="77777777" w:rsidR="00F62F7F" w:rsidRDefault="00F62F7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2F96FFBC" w:rsidR="00F62F7F" w:rsidRDefault="00F62F7F">
      <w:pPr>
        <w:rPr>
          <w:rFonts w:ascii="Times New Roman" w:hAnsi="Times New Roman" w:cs="Times New Roman"/>
          <w:sz w:val="24"/>
          <w:szCs w:val="24"/>
        </w:rPr>
      </w:pPr>
      <w:r>
        <w:rPr>
          <w:rFonts w:ascii="Times New Roman" w:hAnsi="Times New Roman" w:cs="Times New Roman"/>
          <w:sz w:val="24"/>
          <w:szCs w:val="24"/>
        </w:rPr>
        <w:t>Figure S2: Average silhouette width</w:t>
      </w:r>
      <w:r w:rsidRPr="0073707F">
        <w:rPr>
          <w:rFonts w:ascii="Times New Roman" w:hAnsi="Times New Roman" w:cs="Times New Roman"/>
          <w:sz w:val="24"/>
          <w:szCs w:val="24"/>
        </w:rPr>
        <w:t xml:space="preserve"> for increasing number of </w:t>
      </w:r>
      <w:r>
        <w:rPr>
          <w:rFonts w:ascii="Times New Roman" w:hAnsi="Times New Roman" w:cs="Times New Roman"/>
          <w:sz w:val="24"/>
          <w:szCs w:val="24"/>
        </w:rPr>
        <w:t>k-</w:t>
      </w:r>
      <w:proofErr w:type="spellStart"/>
      <w:r>
        <w:rPr>
          <w:rFonts w:ascii="Times New Roman" w:hAnsi="Times New Roman" w:cs="Times New Roman"/>
          <w:sz w:val="24"/>
          <w:szCs w:val="24"/>
        </w:rPr>
        <w:t>mediod</w:t>
      </w:r>
      <w:proofErr w:type="spellEnd"/>
      <w:r>
        <w:rPr>
          <w:rFonts w:ascii="Times New Roman" w:hAnsi="Times New Roman" w:cs="Times New Roman"/>
          <w:sz w:val="24"/>
          <w:szCs w:val="24"/>
        </w:rPr>
        <w:t xml:space="preserve"> </w:t>
      </w:r>
      <w:r w:rsidRPr="0073707F">
        <w:rPr>
          <w:rFonts w:ascii="Times New Roman" w:hAnsi="Times New Roman" w:cs="Times New Roman"/>
          <w:sz w:val="24"/>
          <w:szCs w:val="24"/>
        </w:rPr>
        <w:t xml:space="preserve">clusters for periphyton (A) and invertebrate (B) community data. In the case of periphyton data, </w:t>
      </w:r>
      <w:r>
        <w:rPr>
          <w:rFonts w:ascii="Times New Roman" w:hAnsi="Times New Roman" w:cs="Times New Roman"/>
          <w:sz w:val="24"/>
          <w:szCs w:val="24"/>
        </w:rPr>
        <w:t>average silhouette width</w:t>
      </w:r>
      <w:r w:rsidRPr="0073707F">
        <w:rPr>
          <w:rFonts w:ascii="Times New Roman" w:hAnsi="Times New Roman" w:cs="Times New Roman"/>
          <w:sz w:val="24"/>
          <w:szCs w:val="24"/>
        </w:rPr>
        <w:t xml:space="preserve"> decreases most markedly with three clusters, whereas invertebrate community abundance is best described by </w:t>
      </w:r>
      <w:r>
        <w:rPr>
          <w:rFonts w:ascii="Times New Roman" w:hAnsi="Times New Roman" w:cs="Times New Roman"/>
          <w:sz w:val="24"/>
          <w:szCs w:val="24"/>
        </w:rPr>
        <w:t xml:space="preserve">two or three </w:t>
      </w:r>
      <w:r w:rsidRPr="0073707F">
        <w:rPr>
          <w:rFonts w:ascii="Times New Roman" w:hAnsi="Times New Roman" w:cs="Times New Roman"/>
          <w:sz w:val="24"/>
          <w:szCs w:val="24"/>
        </w:rPr>
        <w:t>clusters</w:t>
      </w:r>
      <w:r>
        <w:rPr>
          <w:rFonts w:ascii="Times New Roman" w:hAnsi="Times New Roman" w:cs="Times New Roman"/>
          <w:sz w:val="24"/>
          <w:szCs w:val="24"/>
        </w:rPr>
        <w:t xml:space="preserve"> as the average </w:t>
      </w:r>
      <w:r w:rsidR="00C53384">
        <w:rPr>
          <w:rFonts w:ascii="Times New Roman" w:hAnsi="Times New Roman" w:cs="Times New Roman"/>
          <w:sz w:val="24"/>
          <w:szCs w:val="24"/>
        </w:rPr>
        <w:t>silhouette</w:t>
      </w:r>
      <w:r>
        <w:rPr>
          <w:rFonts w:ascii="Times New Roman" w:hAnsi="Times New Roman" w:cs="Times New Roman"/>
          <w:sz w:val="24"/>
          <w:szCs w:val="24"/>
        </w:rPr>
        <w:t xml:space="preserve"> width for both two and three clusters was highest </w:t>
      </w:r>
      <w:r w:rsidR="00C53384">
        <w:rPr>
          <w:rFonts w:ascii="Times New Roman" w:hAnsi="Times New Roman" w:cs="Times New Roman"/>
          <w:sz w:val="24"/>
          <w:szCs w:val="24"/>
        </w:rPr>
        <w:t>before</w:t>
      </w:r>
      <w:r>
        <w:rPr>
          <w:rFonts w:ascii="Times New Roman" w:hAnsi="Times New Roman" w:cs="Times New Roman"/>
          <w:sz w:val="24"/>
          <w:szCs w:val="24"/>
        </w:rPr>
        <w:t xml:space="preserve"> beginning to decrease</w:t>
      </w:r>
      <w:r w:rsidRPr="0073707F">
        <w:rPr>
          <w:rFonts w:ascii="Times New Roman" w:hAnsi="Times New Roman" w:cs="Times New Roman"/>
          <w:sz w:val="24"/>
          <w:szCs w:val="24"/>
        </w:rPr>
        <w:t xml:space="preserve">. </w:t>
      </w:r>
    </w:p>
    <w:p w14:paraId="179BC53D" w14:textId="77777777" w:rsidR="00F62F7F" w:rsidRDefault="00F62F7F">
      <w:pPr>
        <w:rPr>
          <w:rFonts w:ascii="Times New Roman" w:hAnsi="Times New Roman" w:cs="Times New Roman"/>
          <w:sz w:val="24"/>
          <w:szCs w:val="24"/>
        </w:rPr>
      </w:pPr>
      <w:r>
        <w:rPr>
          <w:rFonts w:ascii="Times New Roman" w:hAnsi="Times New Roman" w:cs="Times New Roman"/>
          <w:sz w:val="24"/>
          <w:szCs w:val="24"/>
        </w:rPr>
        <w:br w:type="page"/>
      </w:r>
    </w:p>
    <w:p w14:paraId="299D8555" w14:textId="77777777" w:rsidR="00F62F7F" w:rsidRDefault="00F62F7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29ED3657" w14:textId="19985746" w:rsidR="00715D55" w:rsidRPr="0073707F" w:rsidRDefault="00F62F7F">
      <w:pPr>
        <w:rPr>
          <w:rFonts w:ascii="Times New Roman" w:eastAsia="Times New Roman" w:hAnsi="Times New Roman" w:cs="Times New Roman"/>
          <w:sz w:val="24"/>
          <w:szCs w:val="24"/>
        </w:rPr>
      </w:pPr>
      <w:r>
        <w:rPr>
          <w:rFonts w:ascii="Times New Roman" w:hAnsi="Times New Roman" w:cs="Times New Roman"/>
          <w:sz w:val="24"/>
          <w:szCs w:val="24"/>
        </w:rPr>
        <w:t xml:space="preserve">Figure S3: </w:t>
      </w:r>
      <w:r w:rsidR="00FE2936">
        <w:rPr>
          <w:rFonts w:ascii="Times New Roman" w:eastAsia="Times New Roman" w:hAnsi="Times New Roman" w:cs="Times New Roman"/>
          <w:sz w:val="24"/>
          <w:szCs w:val="24"/>
        </w:rPr>
        <w:t xml:space="preserve">Weighted Pair-Group Centroid Clustering (WPGMC) for periphyton (A) and macroinvertebrate (B) community compositions. Approximately unbiased (au) p-values are </w:t>
      </w:r>
      <w:r w:rsidR="00FE2936" w:rsidRPr="00FE2936">
        <w:rPr>
          <w:rFonts w:ascii="Times New Roman" w:eastAsia="Times New Roman" w:hAnsi="Times New Roman" w:cs="Times New Roman"/>
          <w:sz w:val="24"/>
          <w:szCs w:val="24"/>
        </w:rPr>
        <w:t>computed by multiscale bootstrap resampling</w:t>
      </w:r>
      <w:r w:rsidR="00FE2936">
        <w:rPr>
          <w:rFonts w:ascii="Times New Roman" w:eastAsia="Times New Roman" w:hAnsi="Times New Roman" w:cs="Times New Roman"/>
          <w:sz w:val="24"/>
          <w:szCs w:val="24"/>
        </w:rPr>
        <w:t>, and displayed in red on the left side of each node. Bootstrapped probabilities (</w:t>
      </w:r>
      <w:r w:rsidR="00602B1E">
        <w:rPr>
          <w:rFonts w:ascii="Times New Roman" w:eastAsia="Times New Roman" w:hAnsi="Times New Roman" w:cs="Times New Roman"/>
          <w:sz w:val="24"/>
          <w:szCs w:val="24"/>
        </w:rPr>
        <w:t>bp</w:t>
      </w:r>
      <w:r w:rsidR="00FE2936">
        <w:rPr>
          <w:rFonts w:ascii="Times New Roman" w:eastAsia="Times New Roman" w:hAnsi="Times New Roman" w:cs="Times New Roman"/>
          <w:sz w:val="24"/>
          <w:szCs w:val="24"/>
        </w:rPr>
        <w:t>) are displayed in green on the right side of each node. Unlike k-</w:t>
      </w:r>
      <w:proofErr w:type="spellStart"/>
      <w:r w:rsidR="00FE2936">
        <w:rPr>
          <w:rFonts w:ascii="Times New Roman" w:eastAsia="Times New Roman" w:hAnsi="Times New Roman" w:cs="Times New Roman"/>
          <w:sz w:val="24"/>
          <w:szCs w:val="24"/>
        </w:rPr>
        <w:t>mediods</w:t>
      </w:r>
      <w:proofErr w:type="spellEnd"/>
      <w:r w:rsidR="00FE2936">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14 sampling locations being assigned to a group. In contrast, two groups </w:t>
      </w:r>
      <w:r w:rsidR="00946F27">
        <w:rPr>
          <w:rFonts w:ascii="Times New Roman" w:eastAsia="Times New Roman" w:hAnsi="Times New Roman" w:cs="Times New Roman"/>
          <w:sz w:val="24"/>
          <w:szCs w:val="24"/>
        </w:rPr>
        <w:t xml:space="preserve">enabled 13 of the 14 sampling locations to be assigned to a cluster. </w:t>
      </w:r>
      <w:r w:rsidR="00D8535D" w:rsidRPr="0073707F">
        <w:rPr>
          <w:rFonts w:ascii="Times New Roman" w:hAnsi="Times New Roman" w:cs="Times New Roman"/>
          <w:sz w:val="24"/>
          <w:szCs w:val="24"/>
        </w:rPr>
        <w:br w:type="page"/>
      </w:r>
    </w:p>
    <w:p w14:paraId="1F9A1801" w14:textId="0D91E623" w:rsidR="00715D55" w:rsidRDefault="003E262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2F598D97" wp14:editId="3462CC15">
            <wp:extent cx="5937885" cy="4245610"/>
            <wp:effectExtent l="0" t="0" r="571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885" cy="4245610"/>
                    </a:xfrm>
                    <a:prstGeom prst="rect">
                      <a:avLst/>
                    </a:prstGeom>
                    <a:noFill/>
                    <a:ln>
                      <a:noFill/>
                    </a:ln>
                  </pic:spPr>
                </pic:pic>
              </a:graphicData>
            </a:graphic>
          </wp:inline>
        </w:drawing>
      </w:r>
    </w:p>
    <w:p w14:paraId="7597A637" w14:textId="42B8FAA2"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E55C6C">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NMDS with </w:t>
      </w:r>
      <w:r w:rsidR="00553A61">
        <w:rPr>
          <w:rFonts w:ascii="Times New Roman" w:eastAsia="Times New Roman" w:hAnsi="Times New Roman" w:cs="Times New Roman"/>
          <w:sz w:val="24"/>
          <w:szCs w:val="24"/>
        </w:rPr>
        <w:t>B</w:t>
      </w:r>
      <w:r>
        <w:rPr>
          <w:rFonts w:ascii="Times New Roman" w:eastAsia="Times New Roman" w:hAnsi="Times New Roman" w:cs="Times New Roman"/>
          <w:sz w:val="24"/>
          <w:szCs w:val="24"/>
        </w:rPr>
        <w:t>ray-</w:t>
      </w:r>
      <w:r w:rsidR="00553A61">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dissimilarity of proportional fatty acid compositions for each macroinvertebrate and primary producer collected. </w:t>
      </w:r>
      <w:proofErr w:type="spellStart"/>
      <w:r w:rsidR="005068F3" w:rsidRPr="005068F3">
        <w:rPr>
          <w:rFonts w:ascii="Times New Roman" w:eastAsia="Times New Roman" w:hAnsi="Times New Roman" w:cs="Times New Roman"/>
          <w:i/>
          <w:sz w:val="24"/>
          <w:szCs w:val="24"/>
        </w:rPr>
        <w:t>Eulimnogammarus</w:t>
      </w:r>
      <w:proofErr w:type="spellEnd"/>
      <w:r w:rsidR="005068F3">
        <w:rPr>
          <w:rFonts w:ascii="Times New Roman" w:eastAsia="Times New Roman" w:hAnsi="Times New Roman" w:cs="Times New Roman"/>
          <w:sz w:val="24"/>
          <w:szCs w:val="24"/>
        </w:rPr>
        <w:t xml:space="preserve"> and </w:t>
      </w:r>
      <w:proofErr w:type="spellStart"/>
      <w:r w:rsidR="005068F3" w:rsidRPr="005068F3">
        <w:rPr>
          <w:rFonts w:ascii="Times New Roman" w:eastAsia="Times New Roman" w:hAnsi="Times New Roman" w:cs="Times New Roman"/>
          <w:i/>
          <w:sz w:val="24"/>
          <w:szCs w:val="24"/>
        </w:rPr>
        <w:t>Pallasea</w:t>
      </w:r>
      <w:proofErr w:type="spellEnd"/>
      <w:r w:rsidR="005068F3">
        <w:rPr>
          <w:rFonts w:ascii="Times New Roman" w:eastAsia="Times New Roman" w:hAnsi="Times New Roman" w:cs="Times New Roman"/>
          <w:sz w:val="24"/>
          <w:szCs w:val="24"/>
        </w:rPr>
        <w:t xml:space="preserve"> are endemic amphipod genera. </w:t>
      </w:r>
      <w:proofErr w:type="spellStart"/>
      <w:r w:rsidR="003E2622" w:rsidRPr="007B47F6">
        <w:rPr>
          <w:rFonts w:ascii="Times New Roman" w:hAnsi="Times New Roman" w:cs="Times New Roman"/>
          <w:i/>
          <w:color w:val="000000"/>
          <w:sz w:val="24"/>
          <w:szCs w:val="24"/>
        </w:rPr>
        <w:t>Draparnaldia</w:t>
      </w:r>
      <w:proofErr w:type="spellEnd"/>
      <w:r w:rsidR="003E2622">
        <w:rPr>
          <w:rFonts w:ascii="Times New Roman" w:hAnsi="Times New Roman" w:cs="Times New Roman"/>
          <w:i/>
          <w:color w:val="000000"/>
          <w:sz w:val="24"/>
          <w:szCs w:val="24"/>
        </w:rPr>
        <w:t xml:space="preserve"> </w:t>
      </w:r>
      <w:r w:rsidR="003E2622">
        <w:rPr>
          <w:rFonts w:ascii="Times New Roman" w:hAnsi="Times New Roman" w:cs="Times New Roman"/>
          <w:color w:val="000000"/>
          <w:sz w:val="24"/>
          <w:szCs w:val="24"/>
        </w:rPr>
        <w:t xml:space="preserve">spp. </w:t>
      </w:r>
      <w:r w:rsidR="009D5F26">
        <w:rPr>
          <w:rFonts w:ascii="Times New Roman" w:eastAsia="Times New Roman" w:hAnsi="Times New Roman" w:cs="Times New Roman"/>
          <w:sz w:val="24"/>
          <w:szCs w:val="24"/>
        </w:rPr>
        <w:t>are</w:t>
      </w:r>
      <w:r w:rsidR="005068F3">
        <w:rPr>
          <w:rFonts w:ascii="Times New Roman" w:eastAsia="Times New Roman" w:hAnsi="Times New Roman" w:cs="Times New Roman"/>
          <w:sz w:val="24"/>
          <w:szCs w:val="24"/>
        </w:rPr>
        <w:t xml:space="preserve"> endemic filamentous alga</w:t>
      </w:r>
      <w:r w:rsidR="009D5F26">
        <w:rPr>
          <w:rFonts w:ascii="Times New Roman" w:eastAsia="Times New Roman" w:hAnsi="Times New Roman" w:cs="Times New Roman"/>
          <w:sz w:val="24"/>
          <w:szCs w:val="24"/>
        </w:rPr>
        <w:t>e</w:t>
      </w:r>
      <w:r w:rsidR="00553A61">
        <w:rPr>
          <w:rFonts w:ascii="Times New Roman" w:eastAsia="Times New Roman" w:hAnsi="Times New Roman" w:cs="Times New Roman"/>
          <w:sz w:val="24"/>
          <w:szCs w:val="24"/>
        </w:rPr>
        <w:t xml:space="preserve"> </w:t>
      </w:r>
      <w:r w:rsidR="009D5F26">
        <w:rPr>
          <w:rFonts w:ascii="Times New Roman" w:eastAsia="Times New Roman" w:hAnsi="Times New Roman" w:cs="Times New Roman"/>
          <w:sz w:val="24"/>
          <w:szCs w:val="24"/>
        </w:rPr>
        <w:t>that are large and form</w:t>
      </w:r>
      <w:r w:rsidR="00553A61">
        <w:rPr>
          <w:rFonts w:ascii="Times New Roman" w:eastAsia="Times New Roman" w:hAnsi="Times New Roman" w:cs="Times New Roman"/>
          <w:sz w:val="24"/>
          <w:szCs w:val="24"/>
        </w:rPr>
        <w:t xml:space="preserve"> very dense mats easily collected where it occurs</w:t>
      </w:r>
      <w:r w:rsidR="005068F3">
        <w:rPr>
          <w:rFonts w:ascii="Times New Roman" w:eastAsia="Times New Roman" w:hAnsi="Times New Roman" w:cs="Times New Roman"/>
          <w:sz w:val="24"/>
          <w:szCs w:val="24"/>
        </w:rPr>
        <w:t xml:space="preserve">. </w:t>
      </w:r>
      <w:proofErr w:type="spellStart"/>
      <w:r w:rsidR="003E2622" w:rsidRPr="007B47F6">
        <w:rPr>
          <w:rFonts w:ascii="Times New Roman" w:hAnsi="Times New Roman" w:cs="Times New Roman"/>
          <w:i/>
          <w:color w:val="000000"/>
          <w:sz w:val="24"/>
          <w:szCs w:val="24"/>
        </w:rPr>
        <w:t>Draparnaldia</w:t>
      </w:r>
      <w:proofErr w:type="spellEnd"/>
      <w:r w:rsidR="003E2622">
        <w:rPr>
          <w:rFonts w:ascii="Times New Roman" w:hAnsi="Times New Roman" w:cs="Times New Roman"/>
          <w:i/>
          <w:color w:val="000000"/>
          <w:sz w:val="24"/>
          <w:szCs w:val="24"/>
        </w:rPr>
        <w:t xml:space="preserve"> </w:t>
      </w:r>
      <w:r w:rsidR="003E2622">
        <w:rPr>
          <w:rFonts w:ascii="Times New Roman" w:hAnsi="Times New Roman" w:cs="Times New Roman"/>
          <w:color w:val="000000"/>
          <w:sz w:val="24"/>
          <w:szCs w:val="24"/>
        </w:rPr>
        <w:t>spp.</w:t>
      </w:r>
      <w:r w:rsidR="006D2328">
        <w:rPr>
          <w:rFonts w:ascii="Times New Roman" w:eastAsia="Times New Roman" w:hAnsi="Times New Roman" w:cs="Times New Roman"/>
          <w:i/>
          <w:sz w:val="24"/>
          <w:szCs w:val="24"/>
        </w:rPr>
        <w:t xml:space="preserve"> </w:t>
      </w:r>
      <w:r w:rsidR="006D2328">
        <w:rPr>
          <w:rFonts w:ascii="Times New Roman" w:eastAsia="Times New Roman" w:hAnsi="Times New Roman" w:cs="Times New Roman"/>
          <w:sz w:val="24"/>
          <w:szCs w:val="24"/>
        </w:rPr>
        <w:t xml:space="preserve">occurred in large, visible colonies, allowing us to sample and analyze just the </w:t>
      </w:r>
      <w:proofErr w:type="spellStart"/>
      <w:r w:rsidR="003E2622" w:rsidRPr="007B47F6">
        <w:rPr>
          <w:rFonts w:ascii="Times New Roman" w:hAnsi="Times New Roman" w:cs="Times New Roman"/>
          <w:i/>
          <w:color w:val="000000"/>
          <w:sz w:val="24"/>
          <w:szCs w:val="24"/>
        </w:rPr>
        <w:t>Draparnaldia</w:t>
      </w:r>
      <w:proofErr w:type="spellEnd"/>
      <w:r w:rsidR="003E2622" w:rsidRPr="007B47F6" w:rsidDel="007B47F6">
        <w:rPr>
          <w:rFonts w:ascii="Times New Roman" w:hAnsi="Times New Roman" w:cs="Times New Roman"/>
          <w:i/>
          <w:color w:val="000000"/>
          <w:sz w:val="24"/>
          <w:szCs w:val="24"/>
        </w:rPr>
        <w:t xml:space="preserve"> </w:t>
      </w:r>
      <w:r w:rsidR="003E2622">
        <w:rPr>
          <w:rFonts w:ascii="Times New Roman" w:hAnsi="Times New Roman" w:cs="Times New Roman"/>
          <w:color w:val="000000"/>
          <w:sz w:val="24"/>
          <w:szCs w:val="24"/>
        </w:rPr>
        <w:t xml:space="preserve">spp. </w:t>
      </w:r>
      <w:r w:rsidR="006D2328">
        <w:rPr>
          <w:rFonts w:ascii="Times New Roman" w:eastAsia="Times New Roman" w:hAnsi="Times New Roman" w:cs="Times New Roman"/>
          <w:sz w:val="24"/>
          <w:szCs w:val="24"/>
        </w:rPr>
        <w:t xml:space="preserve">fatty acids. Because </w:t>
      </w:r>
      <w:proofErr w:type="spellStart"/>
      <w:r w:rsidR="003E2622" w:rsidRPr="007B47F6">
        <w:rPr>
          <w:rFonts w:ascii="Times New Roman" w:hAnsi="Times New Roman" w:cs="Times New Roman"/>
          <w:i/>
          <w:color w:val="000000"/>
          <w:sz w:val="24"/>
          <w:szCs w:val="24"/>
        </w:rPr>
        <w:t>Draparnaldia</w:t>
      </w:r>
      <w:proofErr w:type="spellEnd"/>
      <w:r w:rsidR="003E2622" w:rsidRPr="007B47F6" w:rsidDel="007B47F6">
        <w:rPr>
          <w:rFonts w:ascii="Times New Roman" w:hAnsi="Times New Roman" w:cs="Times New Roman"/>
          <w:i/>
          <w:color w:val="000000"/>
          <w:sz w:val="24"/>
          <w:szCs w:val="24"/>
        </w:rPr>
        <w:t xml:space="preserve"> </w:t>
      </w:r>
      <w:proofErr w:type="spellStart"/>
      <w:r w:rsidR="003E2622">
        <w:rPr>
          <w:rFonts w:ascii="Times New Roman" w:hAnsi="Times New Roman" w:cs="Times New Roman"/>
          <w:color w:val="000000"/>
          <w:sz w:val="24"/>
          <w:szCs w:val="24"/>
        </w:rPr>
        <w:t>spp.</w:t>
      </w:r>
      <w:r w:rsidR="006D2328">
        <w:rPr>
          <w:rFonts w:ascii="Times New Roman" w:eastAsia="Times New Roman" w:hAnsi="Times New Roman" w:cs="Times New Roman"/>
          <w:sz w:val="24"/>
          <w:szCs w:val="24"/>
        </w:rPr>
        <w:t>fatty</w:t>
      </w:r>
      <w:proofErr w:type="spellEnd"/>
      <w:r w:rsidR="006D2328">
        <w:rPr>
          <w:rFonts w:ascii="Times New Roman" w:eastAsia="Times New Roman" w:hAnsi="Times New Roman" w:cs="Times New Roman"/>
          <w:sz w:val="24"/>
          <w:szCs w:val="24"/>
        </w:rPr>
        <w:t xml:space="preserve"> acids </w:t>
      </w:r>
      <w:r w:rsidR="000318B7">
        <w:rPr>
          <w:rFonts w:ascii="Times New Roman" w:eastAsia="Times New Roman" w:hAnsi="Times New Roman" w:cs="Times New Roman"/>
          <w:sz w:val="24"/>
          <w:szCs w:val="24"/>
        </w:rPr>
        <w:t>were dominated by 18:3ω3 more so than periphyton, they formed their own cluster.</w:t>
      </w:r>
      <w:r w:rsidR="006D2328">
        <w:rPr>
          <w:rFonts w:ascii="Times New Roman" w:eastAsia="Times New Roman" w:hAnsi="Times New Roman" w:cs="Times New Roman"/>
          <w:sz w:val="24"/>
          <w:szCs w:val="24"/>
        </w:rPr>
        <w:t xml:space="preserve"> </w:t>
      </w:r>
      <w:r w:rsidR="005068F3">
        <w:rPr>
          <w:rFonts w:ascii="Times New Roman" w:eastAsia="Times New Roman" w:hAnsi="Times New Roman" w:cs="Times New Roman"/>
          <w:sz w:val="24"/>
          <w:szCs w:val="24"/>
        </w:rPr>
        <w:t xml:space="preserve">Snails were not identified to species prior to fatty acid analysis. </w:t>
      </w:r>
      <w:r>
        <w:rPr>
          <w:rFonts w:ascii="Times New Roman" w:eastAsia="Times New Roman" w:hAnsi="Times New Roman" w:cs="Times New Roman"/>
          <w:sz w:val="24"/>
          <w:szCs w:val="24"/>
        </w:rPr>
        <w:t xml:space="preserve">Interspecific variation in fatty acid composition tended to be larger than intraspecific variation, implying that fatty acid signatures were largely species-specific and not environmentally driven. </w:t>
      </w:r>
      <w:r>
        <w:br w:type="page"/>
      </w:r>
    </w:p>
    <w:p w14:paraId="55D0939A" w14:textId="34F4CA09" w:rsidR="00715D55" w:rsidRDefault="003E262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279D0199" wp14:editId="5FC573B5">
            <wp:extent cx="5937885" cy="4946015"/>
            <wp:effectExtent l="0" t="0" r="571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7885" cy="4946015"/>
                    </a:xfrm>
                    <a:prstGeom prst="rect">
                      <a:avLst/>
                    </a:prstGeom>
                    <a:noFill/>
                    <a:ln>
                      <a:noFill/>
                    </a:ln>
                  </pic:spPr>
                </pic:pic>
              </a:graphicData>
            </a:graphic>
          </wp:inline>
        </w:drawing>
      </w:r>
    </w:p>
    <w:p w14:paraId="556303B1" w14:textId="56FD6B0C" w:rsidR="001D0AA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E55C6C">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000318B7">
        <w:rPr>
          <w:rFonts w:ascii="Times New Roman" w:eastAsia="Times New Roman" w:hAnsi="Times New Roman" w:cs="Times New Roman"/>
          <w:sz w:val="24"/>
          <w:szCs w:val="24"/>
        </w:rPr>
        <w:t xml:space="preserve">NMDS with Bray-Curtis dissimilarity of proportional biologically essential fatty acid compositions for each macroinvertebrate and primary producer collected. </w:t>
      </w:r>
      <w:proofErr w:type="spellStart"/>
      <w:r w:rsidR="000318B7" w:rsidRPr="005068F3">
        <w:rPr>
          <w:rFonts w:ascii="Times New Roman" w:eastAsia="Times New Roman" w:hAnsi="Times New Roman" w:cs="Times New Roman"/>
          <w:i/>
          <w:sz w:val="24"/>
          <w:szCs w:val="24"/>
        </w:rPr>
        <w:t>Eulimnogammarus</w:t>
      </w:r>
      <w:proofErr w:type="spellEnd"/>
      <w:r w:rsidR="000318B7">
        <w:rPr>
          <w:rFonts w:ascii="Times New Roman" w:eastAsia="Times New Roman" w:hAnsi="Times New Roman" w:cs="Times New Roman"/>
          <w:sz w:val="24"/>
          <w:szCs w:val="24"/>
        </w:rPr>
        <w:t xml:space="preserve"> and </w:t>
      </w:r>
      <w:proofErr w:type="spellStart"/>
      <w:r w:rsidR="000318B7" w:rsidRPr="005068F3">
        <w:rPr>
          <w:rFonts w:ascii="Times New Roman" w:eastAsia="Times New Roman" w:hAnsi="Times New Roman" w:cs="Times New Roman"/>
          <w:i/>
          <w:sz w:val="24"/>
          <w:szCs w:val="24"/>
        </w:rPr>
        <w:t>Pallasea</w:t>
      </w:r>
      <w:proofErr w:type="spellEnd"/>
      <w:r w:rsidR="000318B7">
        <w:rPr>
          <w:rFonts w:ascii="Times New Roman" w:eastAsia="Times New Roman" w:hAnsi="Times New Roman" w:cs="Times New Roman"/>
          <w:sz w:val="24"/>
          <w:szCs w:val="24"/>
        </w:rPr>
        <w:t xml:space="preserve"> are endemic amphipod genera.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0318B7">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0318B7">
        <w:rPr>
          <w:rFonts w:ascii="Times New Roman" w:eastAsia="Times New Roman" w:hAnsi="Times New Roman" w:cs="Times New Roman"/>
          <w:sz w:val="24"/>
          <w:szCs w:val="24"/>
        </w:rPr>
        <w:t xml:space="preserve">occurred in large, visible colonies, allowing us to sample and analyze just the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0318B7">
        <w:rPr>
          <w:rFonts w:ascii="Times New Roman" w:eastAsia="Times New Roman" w:hAnsi="Times New Roman" w:cs="Times New Roman"/>
          <w:sz w:val="24"/>
          <w:szCs w:val="24"/>
        </w:rPr>
        <w:t xml:space="preserve">fatty acids. Because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0318B7">
        <w:rPr>
          <w:rFonts w:ascii="Times New Roman" w:eastAsia="Times New Roman" w:hAnsi="Times New Roman" w:cs="Times New Roman"/>
          <w:sz w:val="24"/>
          <w:szCs w:val="24"/>
        </w:rPr>
        <w:t>fatty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w:t>
      </w:r>
    </w:p>
    <w:p w14:paraId="6B9FBBFE" w14:textId="77777777" w:rsidR="001D0AA5" w:rsidRDefault="001D0AA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14:paraId="690E467C" w14:textId="77777777" w:rsidTr="00410273">
        <w:trPr>
          <w:trHeight w:val="187"/>
        </w:trPr>
        <w:tc>
          <w:tcPr>
            <w:tcW w:w="9655" w:type="dxa"/>
            <w:gridSpan w:val="2"/>
            <w:vAlign w:val="bottom"/>
          </w:tcPr>
          <w:p w14:paraId="771E862C" w14:textId="2E77A398" w:rsidR="00453919" w:rsidRPr="00403D16" w:rsidRDefault="00453919" w:rsidP="00453919">
            <w:pPr>
              <w:rPr>
                <w:rFonts w:ascii="Times New Roman" w:hAnsi="Times New Roman" w:cs="Times New Roman"/>
                <w:color w:val="000000"/>
                <w:sz w:val="24"/>
                <w:szCs w:val="24"/>
              </w:rPr>
            </w:pPr>
            <w:r w:rsidRPr="00403D16">
              <w:rPr>
                <w:rFonts w:ascii="Times New Roman" w:hAnsi="Times New Roman" w:cs="Times New Roman"/>
                <w:color w:val="000000"/>
                <w:sz w:val="24"/>
                <w:szCs w:val="24"/>
              </w:rPr>
              <w:lastRenderedPageBreak/>
              <w:t>Table S</w:t>
            </w:r>
            <w:r w:rsidR="00284A11">
              <w:rPr>
                <w:rFonts w:ascii="Times New Roman" w:hAnsi="Times New Roman" w:cs="Times New Roman"/>
                <w:color w:val="000000"/>
                <w:sz w:val="24"/>
                <w:szCs w:val="24"/>
              </w:rPr>
              <w:t>2</w:t>
            </w:r>
            <w:r w:rsidRPr="00403D16">
              <w:rPr>
                <w:rFonts w:ascii="Times New Roman" w:hAnsi="Times New Roman" w:cs="Times New Roman"/>
                <w:color w:val="000000"/>
                <w:sz w:val="24"/>
                <w:szCs w:val="24"/>
              </w:rPr>
              <w:t xml:space="preserve">: </w:t>
            </w:r>
            <w:r w:rsidR="00284A11">
              <w:rPr>
                <w:rFonts w:ascii="Times New Roman" w:hAnsi="Times New Roman" w:cs="Times New Roman"/>
                <w:color w:val="000000"/>
                <w:sz w:val="24"/>
                <w:szCs w:val="24"/>
              </w:rPr>
              <w:t>Fatty acid groupings used in this analysis</w:t>
            </w:r>
          </w:p>
        </w:tc>
      </w:tr>
      <w:tr w:rsidR="00453919" w14:paraId="538D15AC" w14:textId="77777777" w:rsidTr="00453919">
        <w:trPr>
          <w:trHeight w:val="187"/>
        </w:trPr>
        <w:tc>
          <w:tcPr>
            <w:tcW w:w="2724" w:type="dxa"/>
            <w:vAlign w:val="bottom"/>
          </w:tcPr>
          <w:p w14:paraId="7C9B4B70" w14:textId="02DE610A"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Fatty Acid Group</w:t>
            </w:r>
          </w:p>
        </w:tc>
        <w:tc>
          <w:tcPr>
            <w:tcW w:w="6931" w:type="dxa"/>
            <w:vAlign w:val="bottom"/>
          </w:tcPr>
          <w:p w14:paraId="6CAA124D" w14:textId="6540F8F3"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Fatty acids considered</w:t>
            </w:r>
          </w:p>
        </w:tc>
      </w:tr>
      <w:tr w:rsidR="00453919" w14:paraId="52D2E2C6" w14:textId="77777777" w:rsidTr="00453919">
        <w:trPr>
          <w:trHeight w:val="177"/>
        </w:trPr>
        <w:tc>
          <w:tcPr>
            <w:tcW w:w="2724" w:type="dxa"/>
            <w:vAlign w:val="bottom"/>
          </w:tcPr>
          <w:p w14:paraId="0AB3A569" w14:textId="2C0CF37E" w:rsidR="00453919" w:rsidRPr="00403D16" w:rsidRDefault="00453919" w:rsidP="00453919">
            <w:pPr>
              <w:rPr>
                <w:rFonts w:ascii="Times New Roman" w:hAnsi="Times New Roman" w:cs="Times New Roman"/>
                <w:color w:val="000000"/>
                <w:sz w:val="24"/>
                <w:szCs w:val="24"/>
              </w:rPr>
            </w:pPr>
            <w:r w:rsidRPr="00403D16">
              <w:rPr>
                <w:rFonts w:ascii="Times New Roman" w:hAnsi="Times New Roman" w:cs="Times New Roman"/>
                <w:color w:val="000000"/>
                <w:sz w:val="24"/>
                <w:szCs w:val="24"/>
              </w:rPr>
              <w:t>Branched</w:t>
            </w:r>
          </w:p>
        </w:tc>
        <w:tc>
          <w:tcPr>
            <w:tcW w:w="6931" w:type="dxa"/>
            <w:vAlign w:val="bottom"/>
          </w:tcPr>
          <w:p w14:paraId="28DD74B4" w14:textId="77F6FDDF" w:rsidR="00453919" w:rsidRPr="00403D16" w:rsidRDefault="00453919" w:rsidP="00453919">
            <w:pPr>
              <w:rPr>
                <w:rFonts w:ascii="Times New Roman" w:hAnsi="Times New Roman" w:cs="Times New Roman"/>
                <w:color w:val="000000"/>
                <w:sz w:val="24"/>
                <w:szCs w:val="24"/>
              </w:rPr>
            </w:pPr>
            <w:r w:rsidRPr="00403D16">
              <w:rPr>
                <w:rFonts w:ascii="Times New Roman" w:hAnsi="Times New Roman" w:cs="Times New Roman"/>
                <w:color w:val="000000"/>
                <w:sz w:val="24"/>
                <w:szCs w:val="24"/>
              </w:rPr>
              <w:t>a-15:0, i-15:0, a-17:0, i-17:0</w:t>
            </w:r>
          </w:p>
        </w:tc>
      </w:tr>
      <w:tr w:rsidR="00453919" w14:paraId="1D05766D" w14:textId="77777777" w:rsidTr="00453919">
        <w:trPr>
          <w:trHeight w:val="187"/>
        </w:trPr>
        <w:tc>
          <w:tcPr>
            <w:tcW w:w="2724" w:type="dxa"/>
            <w:vAlign w:val="bottom"/>
          </w:tcPr>
          <w:p w14:paraId="66855182" w14:textId="2C168B5D"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SAFA</w:t>
            </w:r>
          </w:p>
        </w:tc>
        <w:tc>
          <w:tcPr>
            <w:tcW w:w="6931" w:type="dxa"/>
            <w:vAlign w:val="bottom"/>
          </w:tcPr>
          <w:p w14:paraId="2394C2E4" w14:textId="104162B1"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12:0, 14:0, 15:0, 16:0, 17:0, 18:0, 20:0, 22:0, 24:0</w:t>
            </w:r>
          </w:p>
        </w:tc>
      </w:tr>
      <w:tr w:rsidR="00453919" w14:paraId="3264D6B6" w14:textId="77777777" w:rsidTr="00453919">
        <w:trPr>
          <w:trHeight w:val="553"/>
        </w:trPr>
        <w:tc>
          <w:tcPr>
            <w:tcW w:w="2724" w:type="dxa"/>
            <w:vAlign w:val="bottom"/>
          </w:tcPr>
          <w:p w14:paraId="759D0604" w14:textId="60A9C61A"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MUFA</w:t>
            </w:r>
          </w:p>
        </w:tc>
        <w:tc>
          <w:tcPr>
            <w:tcW w:w="6931" w:type="dxa"/>
            <w:vAlign w:val="bottom"/>
          </w:tcPr>
          <w:p w14:paraId="23FCC02A" w14:textId="276B0A36"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14:1</w:t>
            </w:r>
            <w:r w:rsidR="00CA08DC" w:rsidRPr="00403D16">
              <w:rPr>
                <w:rFonts w:ascii="Times New Roman" w:hAnsi="Times New Roman" w:cs="Times New Roman"/>
                <w:color w:val="000000"/>
                <w:sz w:val="24"/>
                <w:szCs w:val="24"/>
              </w:rPr>
              <w:t>ω</w:t>
            </w:r>
            <w:r w:rsidRPr="00403D16">
              <w:rPr>
                <w:rFonts w:ascii="Times New Roman" w:hAnsi="Times New Roman" w:cs="Times New Roman"/>
                <w:color w:val="000000"/>
                <w:sz w:val="24"/>
                <w:szCs w:val="24"/>
              </w:rPr>
              <w:t>5, 15:1ω7, 17:1n7, 16:1ω5, 16:1ω6, 16:1ω7, 16:1ω8, 16:1ω9, 18:1ω7, 18:1ω9, 20:1ω7, 20:1ω9, 22:1ω7, 22:1ω9</w:t>
            </w:r>
          </w:p>
        </w:tc>
      </w:tr>
      <w:tr w:rsidR="00453919" w14:paraId="2B801629" w14:textId="77777777" w:rsidTr="00453919">
        <w:trPr>
          <w:trHeight w:val="553"/>
        </w:trPr>
        <w:tc>
          <w:tcPr>
            <w:tcW w:w="2724" w:type="dxa"/>
            <w:vAlign w:val="bottom"/>
          </w:tcPr>
          <w:p w14:paraId="618DDA95" w14:textId="41AAF1B1"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SCPUFA</w:t>
            </w:r>
          </w:p>
        </w:tc>
        <w:tc>
          <w:tcPr>
            <w:tcW w:w="6931" w:type="dxa"/>
            <w:vAlign w:val="bottom"/>
          </w:tcPr>
          <w:p w14:paraId="1A077780" w14:textId="23AB6893"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16:2ω4, 16:2ω6, 16:2ω7, 16:3ω3, 16:3ω4, 16:3ω6, 16:4ω1, 16:4ω3, 18:2ω6, 18:2ω6t, 18:3ω3, 18:3ω6, 18:4ω3, 18:4ω4, 18:5ω3</w:t>
            </w:r>
          </w:p>
        </w:tc>
      </w:tr>
      <w:tr w:rsidR="00453919" w14:paraId="343E9A2F" w14:textId="77777777" w:rsidTr="00453919">
        <w:trPr>
          <w:trHeight w:val="563"/>
        </w:trPr>
        <w:tc>
          <w:tcPr>
            <w:tcW w:w="2724" w:type="dxa"/>
            <w:vAlign w:val="bottom"/>
          </w:tcPr>
          <w:p w14:paraId="6BDEE042" w14:textId="1E239671"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LCPUFA</w:t>
            </w:r>
          </w:p>
        </w:tc>
        <w:tc>
          <w:tcPr>
            <w:tcW w:w="6931" w:type="dxa"/>
            <w:vAlign w:val="bottom"/>
          </w:tcPr>
          <w:p w14:paraId="604E3B1C" w14:textId="0797BACC" w:rsidR="00453919" w:rsidRPr="00403D16" w:rsidRDefault="00453919" w:rsidP="00453919">
            <w:pPr>
              <w:rPr>
                <w:rFonts w:ascii="Times New Roman" w:eastAsia="Times New Roman" w:hAnsi="Times New Roman" w:cs="Times New Roman"/>
                <w:sz w:val="24"/>
                <w:szCs w:val="24"/>
              </w:rPr>
            </w:pPr>
            <w:r w:rsidRPr="003E2622">
              <w:rPr>
                <w:rFonts w:ascii="Times New Roman" w:hAnsi="Times New Roman" w:cs="Times New Roman"/>
                <w:color w:val="000000"/>
                <w:sz w:val="24"/>
                <w:szCs w:val="24"/>
              </w:rPr>
              <w:t>20:2</w:t>
            </w:r>
            <w:r w:rsidR="00C1411E" w:rsidRPr="003E2622">
              <w:rPr>
                <w:rFonts w:ascii="Times New Roman" w:hAnsi="Times New Roman" w:cs="Times New Roman"/>
                <w:color w:val="000000"/>
                <w:sz w:val="24"/>
                <w:szCs w:val="24"/>
              </w:rPr>
              <w:t>ω</w:t>
            </w:r>
            <w:r w:rsidRPr="003E2622">
              <w:rPr>
                <w:rFonts w:ascii="Times New Roman" w:hAnsi="Times New Roman" w:cs="Times New Roman"/>
                <w:color w:val="000000"/>
                <w:sz w:val="24"/>
                <w:szCs w:val="24"/>
              </w:rPr>
              <w:t>5</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11</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 20:2</w:t>
            </w:r>
            <w:r w:rsidR="00C1411E" w:rsidRPr="003E2622">
              <w:rPr>
                <w:rFonts w:ascii="Times New Roman" w:hAnsi="Times New Roman" w:cs="Times New Roman"/>
                <w:color w:val="000000"/>
                <w:sz w:val="24"/>
                <w:szCs w:val="24"/>
              </w:rPr>
              <w:t>ω</w:t>
            </w:r>
            <w:r w:rsidRPr="003E2622">
              <w:rPr>
                <w:rFonts w:ascii="Times New Roman" w:hAnsi="Times New Roman" w:cs="Times New Roman"/>
                <w:color w:val="000000"/>
                <w:sz w:val="24"/>
                <w:szCs w:val="24"/>
              </w:rPr>
              <w:t>5</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13</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w:t>
            </w:r>
            <w:r w:rsidRPr="00403D16">
              <w:rPr>
                <w:rFonts w:ascii="Times New Roman" w:hAnsi="Times New Roman" w:cs="Times New Roman"/>
                <w:color w:val="000000"/>
                <w:sz w:val="24"/>
                <w:szCs w:val="24"/>
              </w:rPr>
              <w:t xml:space="preserve"> 20:2ω6, 20:3ω3, 20:3ω6, 20:4ω3, 20:4ω6, 20:5ω3, 22:2ω6, 22:3ω3, 22:4ω3, 22:4ω6, 22:5ω3, 22:5ω6, 22:6ω3</w:t>
            </w:r>
          </w:p>
        </w:tc>
      </w:tr>
    </w:tbl>
    <w:p w14:paraId="6A20ADCA" w14:textId="77777777" w:rsidR="004262A3" w:rsidRDefault="004262A3">
      <w:pPr>
        <w:rPr>
          <w:rFonts w:ascii="Times New Roman" w:eastAsia="Times New Roman" w:hAnsi="Times New Roman" w:cs="Times New Roman"/>
          <w:sz w:val="24"/>
          <w:szCs w:val="24"/>
        </w:rPr>
      </w:pPr>
    </w:p>
    <w:p w14:paraId="06F0CC38" w14:textId="04DDA889" w:rsidR="004262A3" w:rsidRDefault="0045391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5D4CD6F" w14:textId="77777777" w:rsidR="00A73A11" w:rsidRDefault="00A73A11">
      <w:pPr>
        <w:rPr>
          <w:rFonts w:ascii="Times New Roman" w:eastAsia="Times New Roman" w:hAnsi="Times New Roman" w:cs="Times New Roman"/>
          <w:sz w:val="24"/>
          <w:szCs w:val="24"/>
        </w:rPr>
        <w:sectPr w:rsidR="00A73A11" w:rsidSect="00567422">
          <w:pgSz w:w="12240" w:h="15840"/>
          <w:pgMar w:top="1440" w:right="1440" w:bottom="1440" w:left="1440" w:header="720" w:footer="720" w:gutter="0"/>
          <w:lnNumType w:countBy="1" w:restart="continuous"/>
          <w:pgNumType w:start="1"/>
          <w:cols w:space="720"/>
          <w:docGrid w:linePitch="299"/>
        </w:sectPr>
      </w:pPr>
    </w:p>
    <w:p w14:paraId="7CA31842" w14:textId="213C11A0" w:rsidR="00715D55" w:rsidRDefault="0029361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711D2163" wp14:editId="54717FAE">
            <wp:extent cx="8229600" cy="4387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229600" cy="4387850"/>
                    </a:xfrm>
                    <a:prstGeom prst="rect">
                      <a:avLst/>
                    </a:prstGeom>
                    <a:noFill/>
                    <a:ln>
                      <a:noFill/>
                    </a:ln>
                  </pic:spPr>
                </pic:pic>
              </a:graphicData>
            </a:graphic>
          </wp:inline>
        </w:drawing>
      </w:r>
    </w:p>
    <w:p w14:paraId="0706FE34" w14:textId="337CAD12" w:rsidR="005E3F1F" w:rsidRDefault="00A73A11">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60447C">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Proportions of </w:t>
      </w:r>
      <w:r w:rsidR="005E3F1F">
        <w:rPr>
          <w:rFonts w:ascii="Times New Roman" w:eastAsia="Times New Roman" w:hAnsi="Times New Roman" w:cs="Times New Roman"/>
          <w:sz w:val="24"/>
          <w:szCs w:val="24"/>
        </w:rPr>
        <w:t>major fatty aid groups (as defined in Table S</w:t>
      </w:r>
      <w:r w:rsidR="00284A11">
        <w:rPr>
          <w:rFonts w:ascii="Times New Roman" w:eastAsia="Times New Roman" w:hAnsi="Times New Roman" w:cs="Times New Roman"/>
          <w:sz w:val="24"/>
          <w:szCs w:val="24"/>
        </w:rPr>
        <w:t>2</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across</w:t>
      </w:r>
      <w:r w:rsidR="005E3F1F">
        <w:rPr>
          <w:rFonts w:ascii="Times New Roman" w:eastAsia="Times New Roman" w:hAnsi="Times New Roman" w:cs="Times New Roman"/>
          <w:sz w:val="24"/>
          <w:szCs w:val="24"/>
        </w:rPr>
        <w:t xml:space="preserve"> the sewage gradient. Primary </w:t>
      </w:r>
      <w:r w:rsidR="00284A11">
        <w:rPr>
          <w:rFonts w:ascii="Times New Roman" w:eastAsia="Times New Roman" w:hAnsi="Times New Roman" w:cs="Times New Roman"/>
          <w:sz w:val="24"/>
          <w:szCs w:val="24"/>
        </w:rPr>
        <w:t>producers</w:t>
      </w:r>
      <w:r w:rsidR="005E3F1F">
        <w:rPr>
          <w:rFonts w:ascii="Times New Roman" w:eastAsia="Times New Roman" w:hAnsi="Times New Roman" w:cs="Times New Roman"/>
          <w:sz w:val="24"/>
          <w:szCs w:val="24"/>
        </w:rPr>
        <w:t xml:space="preserv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5E3F1F">
        <w:rPr>
          <w:rFonts w:ascii="Times New Roman" w:eastAsia="Times New Roman" w:hAnsi="Times New Roman" w:cs="Times New Roman"/>
          <w:sz w:val="24"/>
          <w:szCs w:val="24"/>
        </w:rPr>
        <w:t xml:space="preserve">and </w:t>
      </w:r>
      <w:r w:rsidR="00284A11">
        <w:rPr>
          <w:rFonts w:ascii="Times New Roman" w:eastAsia="Times New Roman" w:hAnsi="Times New Roman" w:cs="Times New Roman"/>
          <w:sz w:val="24"/>
          <w:szCs w:val="24"/>
        </w:rPr>
        <w:t>periphyton</w:t>
      </w:r>
      <w:r w:rsidR="005E3F1F">
        <w:rPr>
          <w:rFonts w:ascii="Times New Roman" w:eastAsia="Times New Roman" w:hAnsi="Times New Roman" w:cs="Times New Roman"/>
          <w:sz w:val="24"/>
          <w:szCs w:val="24"/>
        </w:rPr>
        <w:t xml:space="preserve">) were largely </w:t>
      </w:r>
      <w:r w:rsidR="00284A11">
        <w:rPr>
          <w:rFonts w:ascii="Times New Roman" w:eastAsia="Times New Roman" w:hAnsi="Times New Roman" w:cs="Times New Roman"/>
          <w:sz w:val="24"/>
          <w:szCs w:val="24"/>
        </w:rPr>
        <w:t>characterized</w:t>
      </w:r>
      <w:r w:rsidR="005E3F1F">
        <w:rPr>
          <w:rFonts w:ascii="Times New Roman" w:eastAsia="Times New Roman" w:hAnsi="Times New Roman" w:cs="Times New Roman"/>
          <w:sz w:val="24"/>
          <w:szCs w:val="24"/>
        </w:rPr>
        <w:t xml:space="preserve"> by S</w:t>
      </w:r>
      <w:r w:rsidR="0060447C">
        <w:rPr>
          <w:rFonts w:ascii="Times New Roman" w:eastAsia="Times New Roman" w:hAnsi="Times New Roman" w:cs="Times New Roman"/>
          <w:sz w:val="24"/>
          <w:szCs w:val="24"/>
        </w:rPr>
        <w:t>C</w:t>
      </w:r>
      <w:r w:rsidR="005E3F1F">
        <w:rPr>
          <w:rFonts w:ascii="Times New Roman" w:eastAsia="Times New Roman" w:hAnsi="Times New Roman" w:cs="Times New Roman"/>
          <w:sz w:val="24"/>
          <w:szCs w:val="24"/>
        </w:rPr>
        <w:t xml:space="preserve">PUFAs, amphipods were largely </w:t>
      </w:r>
      <w:r w:rsidR="00284A11">
        <w:rPr>
          <w:rFonts w:ascii="Times New Roman" w:eastAsia="Times New Roman" w:hAnsi="Times New Roman" w:cs="Times New Roman"/>
          <w:sz w:val="24"/>
          <w:szCs w:val="24"/>
        </w:rPr>
        <w:t>associated</w:t>
      </w:r>
      <w:r w:rsidR="005E3F1F">
        <w:rPr>
          <w:rFonts w:ascii="Times New Roman" w:eastAsia="Times New Roman" w:hAnsi="Times New Roman" w:cs="Times New Roman"/>
          <w:sz w:val="24"/>
          <w:szCs w:val="24"/>
        </w:rPr>
        <w:t xml:space="preserve"> with high MUFA </w:t>
      </w:r>
      <w:r w:rsidR="00284A11">
        <w:rPr>
          <w:rFonts w:ascii="Times New Roman" w:eastAsia="Times New Roman" w:hAnsi="Times New Roman" w:cs="Times New Roman"/>
          <w:sz w:val="24"/>
          <w:szCs w:val="24"/>
        </w:rPr>
        <w:t>abundance</w:t>
      </w:r>
      <w:r w:rsidR="005E3F1F">
        <w:rPr>
          <w:rFonts w:ascii="Times New Roman" w:eastAsia="Times New Roman" w:hAnsi="Times New Roman" w:cs="Times New Roman"/>
          <w:sz w:val="24"/>
          <w:szCs w:val="24"/>
        </w:rPr>
        <w:t xml:space="preserve">, and snails were generally </w:t>
      </w:r>
      <w:r w:rsidR="00284A11">
        <w:rPr>
          <w:rFonts w:ascii="Times New Roman" w:eastAsia="Times New Roman" w:hAnsi="Times New Roman" w:cs="Times New Roman"/>
          <w:sz w:val="24"/>
          <w:szCs w:val="24"/>
        </w:rPr>
        <w:t>characterized</w:t>
      </w:r>
      <w:r w:rsidR="005E3F1F">
        <w:rPr>
          <w:rFonts w:ascii="Times New Roman" w:eastAsia="Times New Roman" w:hAnsi="Times New Roman" w:cs="Times New Roman"/>
          <w:sz w:val="24"/>
          <w:szCs w:val="24"/>
        </w:rPr>
        <w:t xml:space="preserve"> with high L</w:t>
      </w:r>
      <w:r w:rsidR="0060447C">
        <w:rPr>
          <w:rFonts w:ascii="Times New Roman" w:eastAsia="Times New Roman" w:hAnsi="Times New Roman" w:cs="Times New Roman"/>
          <w:sz w:val="24"/>
          <w:szCs w:val="24"/>
        </w:rPr>
        <w:t>C</w:t>
      </w:r>
      <w:r w:rsidR="005E3F1F">
        <w:rPr>
          <w:rFonts w:ascii="Times New Roman" w:eastAsia="Times New Roman" w:hAnsi="Times New Roman" w:cs="Times New Roman"/>
          <w:sz w:val="24"/>
          <w:szCs w:val="24"/>
        </w:rPr>
        <w:t xml:space="preserve">PUFA </w:t>
      </w:r>
      <w:r w:rsidR="00284A11">
        <w:rPr>
          <w:rFonts w:ascii="Times New Roman" w:eastAsia="Times New Roman" w:hAnsi="Times New Roman" w:cs="Times New Roman"/>
          <w:sz w:val="24"/>
          <w:szCs w:val="24"/>
        </w:rPr>
        <w:t>abundance</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Across</w:t>
      </w:r>
      <w:r w:rsidR="005E3F1F">
        <w:rPr>
          <w:rFonts w:ascii="Times New Roman" w:eastAsia="Times New Roman" w:hAnsi="Times New Roman" w:cs="Times New Roman"/>
          <w:sz w:val="24"/>
          <w:szCs w:val="24"/>
        </w:rPr>
        <w:t xml:space="preserve"> the sewage gradient, periphyton S</w:t>
      </w:r>
      <w:r w:rsidR="0060447C">
        <w:rPr>
          <w:rFonts w:ascii="Times New Roman" w:eastAsia="Times New Roman" w:hAnsi="Times New Roman" w:cs="Times New Roman"/>
          <w:sz w:val="24"/>
          <w:szCs w:val="24"/>
        </w:rPr>
        <w:t>C</w:t>
      </w:r>
      <w:r w:rsidR="005E3F1F">
        <w:rPr>
          <w:rFonts w:ascii="Times New Roman" w:eastAsia="Times New Roman" w:hAnsi="Times New Roman" w:cs="Times New Roman"/>
          <w:sz w:val="24"/>
          <w:szCs w:val="24"/>
        </w:rPr>
        <w:t xml:space="preserve">PUFA tended to </w:t>
      </w:r>
      <w:r w:rsidR="00284A11">
        <w:rPr>
          <w:rFonts w:ascii="Times New Roman" w:eastAsia="Times New Roman" w:hAnsi="Times New Roman" w:cs="Times New Roman"/>
          <w:sz w:val="24"/>
          <w:szCs w:val="24"/>
        </w:rPr>
        <w:t>increase</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which</w:t>
      </w:r>
      <w:r w:rsidR="005E3F1F">
        <w:rPr>
          <w:rFonts w:ascii="Times New Roman" w:eastAsia="Times New Roman" w:hAnsi="Times New Roman" w:cs="Times New Roman"/>
          <w:sz w:val="24"/>
          <w:szCs w:val="24"/>
        </w:rPr>
        <w:t xml:space="preserve"> lead to more targeted analyses on </w:t>
      </w:r>
      <w:r w:rsidR="00284A11">
        <w:rPr>
          <w:rFonts w:ascii="Times New Roman" w:eastAsia="Times New Roman" w:hAnsi="Times New Roman" w:cs="Times New Roman"/>
          <w:sz w:val="24"/>
          <w:szCs w:val="24"/>
        </w:rPr>
        <w:t>which</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specific</w:t>
      </w:r>
      <w:r w:rsidR="005E3F1F">
        <w:rPr>
          <w:rFonts w:ascii="Times New Roman" w:eastAsia="Times New Roman" w:hAnsi="Times New Roman" w:cs="Times New Roman"/>
          <w:sz w:val="24"/>
          <w:szCs w:val="24"/>
        </w:rPr>
        <w:t xml:space="preserve"> fatty </w:t>
      </w:r>
      <w:r w:rsidR="00284A11">
        <w:rPr>
          <w:rFonts w:ascii="Times New Roman" w:eastAsia="Times New Roman" w:hAnsi="Times New Roman" w:cs="Times New Roman"/>
          <w:sz w:val="24"/>
          <w:szCs w:val="24"/>
        </w:rPr>
        <w:t>acids</w:t>
      </w:r>
      <w:r w:rsidR="005E3F1F">
        <w:rPr>
          <w:rFonts w:ascii="Times New Roman" w:eastAsia="Times New Roman" w:hAnsi="Times New Roman" w:cs="Times New Roman"/>
          <w:sz w:val="24"/>
          <w:szCs w:val="24"/>
        </w:rPr>
        <w:t xml:space="preserve"> were </w:t>
      </w:r>
      <w:r w:rsidR="00284A11">
        <w:rPr>
          <w:rFonts w:ascii="Times New Roman" w:eastAsia="Times New Roman" w:hAnsi="Times New Roman" w:cs="Times New Roman"/>
          <w:sz w:val="24"/>
          <w:szCs w:val="24"/>
        </w:rPr>
        <w:t>increasing</w:t>
      </w:r>
      <w:r w:rsidR="005E3F1F">
        <w:rPr>
          <w:rFonts w:ascii="Times New Roman" w:eastAsia="Times New Roman" w:hAnsi="Times New Roman" w:cs="Times New Roman"/>
          <w:sz w:val="24"/>
          <w:szCs w:val="24"/>
        </w:rPr>
        <w:t xml:space="preserve">. In </w:t>
      </w:r>
      <w:r w:rsidR="00284A11">
        <w:rPr>
          <w:rFonts w:ascii="Times New Roman" w:eastAsia="Times New Roman" w:hAnsi="Times New Roman" w:cs="Times New Roman"/>
          <w:sz w:val="24"/>
          <w:szCs w:val="24"/>
        </w:rPr>
        <w:t>contrast</w:t>
      </w:r>
      <w:r w:rsidR="001D6D8B">
        <w:rPr>
          <w:rFonts w:ascii="Times New Roman" w:eastAsia="Times New Roman" w:hAnsi="Times New Roman" w:cs="Times New Roman"/>
          <w:sz w:val="24"/>
          <w:szCs w:val="24"/>
        </w:rPr>
        <w:t xml:space="preserve"> to</w:t>
      </w:r>
      <w:r w:rsidR="005E3F1F">
        <w:rPr>
          <w:rFonts w:ascii="Times New Roman" w:eastAsia="Times New Roman" w:hAnsi="Times New Roman" w:cs="Times New Roman"/>
          <w:sz w:val="24"/>
          <w:szCs w:val="24"/>
        </w:rPr>
        <w:t xml:space="preserve"> periphyton, all other taxa remained </w:t>
      </w:r>
      <w:r w:rsidR="00284A11">
        <w:rPr>
          <w:rFonts w:ascii="Times New Roman" w:eastAsia="Times New Roman" w:hAnsi="Times New Roman" w:cs="Times New Roman"/>
          <w:sz w:val="24"/>
          <w:szCs w:val="24"/>
        </w:rPr>
        <w:t>consistent</w:t>
      </w:r>
      <w:r w:rsidR="005E3F1F">
        <w:rPr>
          <w:rFonts w:ascii="Times New Roman" w:eastAsia="Times New Roman" w:hAnsi="Times New Roman" w:cs="Times New Roman"/>
          <w:sz w:val="24"/>
          <w:szCs w:val="24"/>
        </w:rPr>
        <w:t xml:space="preserve"> with </w:t>
      </w:r>
      <w:r w:rsidR="00284A11">
        <w:rPr>
          <w:rFonts w:ascii="Times New Roman" w:eastAsia="Times New Roman" w:hAnsi="Times New Roman" w:cs="Times New Roman"/>
          <w:sz w:val="24"/>
          <w:szCs w:val="24"/>
        </w:rPr>
        <w:t>respect</w:t>
      </w:r>
      <w:r w:rsidR="005E3F1F">
        <w:rPr>
          <w:rFonts w:ascii="Times New Roman" w:eastAsia="Times New Roman" w:hAnsi="Times New Roman" w:cs="Times New Roman"/>
          <w:sz w:val="24"/>
          <w:szCs w:val="24"/>
        </w:rPr>
        <w:t xml:space="preserve"> to fatty </w:t>
      </w:r>
      <w:r w:rsidR="00284A11">
        <w:rPr>
          <w:rFonts w:ascii="Times New Roman" w:eastAsia="Times New Roman" w:hAnsi="Times New Roman" w:cs="Times New Roman"/>
          <w:sz w:val="24"/>
          <w:szCs w:val="24"/>
        </w:rPr>
        <w:t>acid</w:t>
      </w:r>
      <w:r w:rsidR="005E3F1F">
        <w:rPr>
          <w:rFonts w:ascii="Times New Roman" w:eastAsia="Times New Roman" w:hAnsi="Times New Roman" w:cs="Times New Roman"/>
          <w:sz w:val="24"/>
          <w:szCs w:val="24"/>
        </w:rPr>
        <w:t xml:space="preserve"> proportions </w:t>
      </w:r>
      <w:r w:rsidR="00284A11">
        <w:rPr>
          <w:rFonts w:ascii="Times New Roman" w:eastAsia="Times New Roman" w:hAnsi="Times New Roman" w:cs="Times New Roman"/>
          <w:sz w:val="24"/>
          <w:szCs w:val="24"/>
        </w:rPr>
        <w:t>across</w:t>
      </w:r>
      <w:r w:rsidR="005E3F1F">
        <w:rPr>
          <w:rFonts w:ascii="Times New Roman" w:eastAsia="Times New Roman" w:hAnsi="Times New Roman" w:cs="Times New Roman"/>
          <w:sz w:val="24"/>
          <w:szCs w:val="24"/>
        </w:rPr>
        <w:t xml:space="preserve"> the sewage gradient. </w:t>
      </w:r>
    </w:p>
    <w:p w14:paraId="2D29A4CB" w14:textId="77777777" w:rsidR="005E3F1F" w:rsidRDefault="005E3F1F">
      <w:pPr>
        <w:rPr>
          <w:rFonts w:ascii="Times New Roman" w:eastAsia="Times New Roman" w:hAnsi="Times New Roman" w:cs="Times New Roman"/>
          <w:sz w:val="24"/>
          <w:szCs w:val="24"/>
        </w:rPr>
      </w:pPr>
    </w:p>
    <w:p w14:paraId="5CDD83BC" w14:textId="3F702E90" w:rsidR="003E16A1" w:rsidRDefault="003E16A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8E2D52E" w14:textId="7034B612" w:rsidR="003E16A1" w:rsidRDefault="0029361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917D883" wp14:editId="336CCE57">
            <wp:extent cx="8223885" cy="4109085"/>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223885" cy="4109085"/>
                    </a:xfrm>
                    <a:prstGeom prst="rect">
                      <a:avLst/>
                    </a:prstGeom>
                    <a:noFill/>
                    <a:ln>
                      <a:noFill/>
                    </a:ln>
                  </pic:spPr>
                </pic:pic>
              </a:graphicData>
            </a:graphic>
          </wp:inline>
        </w:drawing>
      </w:r>
    </w:p>
    <w:p w14:paraId="4DB7219A" w14:textId="200E08BD" w:rsidR="00447CA5" w:rsidRDefault="003E16A1">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60447C">
        <w:rPr>
          <w:rFonts w:ascii="Times New Roman" w:eastAsia="Times New Roman" w:hAnsi="Times New Roman" w:cs="Times New Roman"/>
          <w:sz w:val="24"/>
          <w:szCs w:val="24"/>
        </w:rPr>
        <w:t>5</w:t>
      </w:r>
      <w:r>
        <w:rPr>
          <w:rFonts w:ascii="Times New Roman" w:eastAsia="Times New Roman" w:hAnsi="Times New Roman" w:cs="Times New Roman"/>
          <w:sz w:val="24"/>
          <w:szCs w:val="24"/>
        </w:rPr>
        <w:t>: One-dimensional NMDS with Bray-</w:t>
      </w:r>
      <w:r w:rsidR="00284A11">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similarity of seven targeted fatty </w:t>
      </w:r>
      <w:r w:rsidR="00284A11">
        <w:rPr>
          <w:rFonts w:ascii="Times New Roman" w:eastAsia="Times New Roman" w:hAnsi="Times New Roman" w:cs="Times New Roman"/>
          <w:sz w:val="24"/>
          <w:szCs w:val="24"/>
        </w:rPr>
        <w:t>acids</w:t>
      </w:r>
      <w:r>
        <w:rPr>
          <w:rFonts w:ascii="Times New Roman" w:eastAsia="Times New Roman" w:hAnsi="Times New Roman" w:cs="Times New Roman"/>
          <w:sz w:val="24"/>
          <w:szCs w:val="24"/>
        </w:rPr>
        <w:t xml:space="preserve"> of interest for primary </w:t>
      </w:r>
      <w:r w:rsidR="00284A11">
        <w:rPr>
          <w:rFonts w:ascii="Times New Roman" w:eastAsia="Times New Roman" w:hAnsi="Times New Roman" w:cs="Times New Roman"/>
          <w:sz w:val="24"/>
          <w:szCs w:val="24"/>
        </w:rPr>
        <w:t>producers</w:t>
      </w:r>
      <w:r>
        <w:rPr>
          <w:rFonts w:ascii="Times New Roman" w:eastAsia="Times New Roman" w:hAnsi="Times New Roman" w:cs="Times New Roman"/>
          <w:sz w:val="24"/>
          <w:szCs w:val="24"/>
        </w:rPr>
        <w:t xml:space="preserve">. Fatty </w:t>
      </w:r>
      <w:r w:rsidR="00284A11">
        <w:rPr>
          <w:rFonts w:ascii="Times New Roman" w:eastAsia="Times New Roman" w:hAnsi="Times New Roman" w:cs="Times New Roman"/>
          <w:sz w:val="24"/>
          <w:szCs w:val="24"/>
        </w:rPr>
        <w:t>acid</w:t>
      </w:r>
      <w:r>
        <w:rPr>
          <w:rFonts w:ascii="Times New Roman" w:eastAsia="Times New Roman" w:hAnsi="Times New Roman" w:cs="Times New Roman"/>
          <w:sz w:val="24"/>
          <w:szCs w:val="24"/>
        </w:rPr>
        <w:t xml:space="preserve"> s</w:t>
      </w:r>
      <w:r w:rsidR="001D6D8B">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ores are </w:t>
      </w:r>
      <w:r w:rsidR="00284A11">
        <w:rPr>
          <w:rFonts w:ascii="Times New Roman" w:eastAsia="Times New Roman" w:hAnsi="Times New Roman" w:cs="Times New Roman"/>
          <w:sz w:val="24"/>
          <w:szCs w:val="24"/>
        </w:rPr>
        <w:t>placed</w:t>
      </w:r>
      <w:r>
        <w:rPr>
          <w:rFonts w:ascii="Times New Roman" w:eastAsia="Times New Roman" w:hAnsi="Times New Roman" w:cs="Times New Roman"/>
          <w:sz w:val="24"/>
          <w:szCs w:val="24"/>
        </w:rPr>
        <w:t xml:space="preserve"> above shapes. Shapes are sized by total PPP </w:t>
      </w:r>
      <w:r w:rsidR="00284A11">
        <w:rPr>
          <w:rFonts w:ascii="Times New Roman" w:eastAsia="Times New Roman" w:hAnsi="Times New Roman" w:cs="Times New Roman"/>
          <w:sz w:val="24"/>
          <w:szCs w:val="24"/>
        </w:rPr>
        <w:t>concentration</w:t>
      </w:r>
      <w:r>
        <w:rPr>
          <w:rFonts w:ascii="Times New Roman" w:eastAsia="Times New Roman" w:hAnsi="Times New Roman" w:cs="Times New Roman"/>
          <w:sz w:val="24"/>
          <w:szCs w:val="24"/>
        </w:rPr>
        <w:t>. Periphyton (</w:t>
      </w:r>
      <w:r w:rsidR="00602B1E">
        <w:rPr>
          <w:rFonts w:ascii="Times New Roman" w:eastAsia="Times New Roman" w:hAnsi="Times New Roman" w:cs="Times New Roman"/>
          <w:sz w:val="24"/>
          <w:szCs w:val="24"/>
        </w:rPr>
        <w:t>blue-green</w:t>
      </w:r>
      <w:r>
        <w:rPr>
          <w:rFonts w:ascii="Times New Roman" w:eastAsia="Times New Roman" w:hAnsi="Times New Roman" w:cs="Times New Roman"/>
          <w:sz w:val="24"/>
          <w:szCs w:val="24"/>
        </w:rPr>
        <w:t xml:space="preserve">) tend to </w:t>
      </w:r>
      <w:r w:rsidR="00284A11">
        <w:rPr>
          <w:rFonts w:ascii="Times New Roman" w:eastAsia="Times New Roman" w:hAnsi="Times New Roman" w:cs="Times New Roman"/>
          <w:sz w:val="24"/>
          <w:szCs w:val="24"/>
        </w:rPr>
        <w:t>increase</w:t>
      </w:r>
      <w:r>
        <w:rPr>
          <w:rFonts w:ascii="Times New Roman" w:eastAsia="Times New Roman" w:hAnsi="Times New Roman" w:cs="Times New Roman"/>
          <w:sz w:val="24"/>
          <w:szCs w:val="24"/>
        </w:rPr>
        <w:t xml:space="preserve"> </w:t>
      </w:r>
      <w:r w:rsidR="00CF47F0">
        <w:rPr>
          <w:rFonts w:ascii="Times New Roman" w:eastAsia="Times New Roman" w:hAnsi="Times New Roman" w:cs="Times New Roman"/>
          <w:sz w:val="24"/>
          <w:szCs w:val="24"/>
        </w:rPr>
        <w:t xml:space="preserve">in size </w:t>
      </w:r>
      <w:r>
        <w:rPr>
          <w:rFonts w:ascii="Times New Roman" w:eastAsia="Times New Roman" w:hAnsi="Times New Roman" w:cs="Times New Roman"/>
          <w:sz w:val="24"/>
          <w:szCs w:val="24"/>
        </w:rPr>
        <w:t xml:space="preserve">from left-to-right, suggesting that periphyton tend to </w:t>
      </w:r>
      <w:r w:rsidR="00284A11">
        <w:rPr>
          <w:rFonts w:ascii="Times New Roman" w:eastAsia="Times New Roman" w:hAnsi="Times New Roman" w:cs="Times New Roman"/>
          <w:sz w:val="24"/>
          <w:szCs w:val="24"/>
        </w:rPr>
        <w:t>include</w:t>
      </w:r>
      <w:r>
        <w:rPr>
          <w:rFonts w:ascii="Times New Roman" w:eastAsia="Times New Roman" w:hAnsi="Times New Roman" w:cs="Times New Roman"/>
          <w:sz w:val="24"/>
          <w:szCs w:val="24"/>
        </w:rPr>
        <w:t xml:space="preserve"> more 18:3ω3 and 18:1ω9 (</w:t>
      </w:r>
      <w:r w:rsidR="00284A11">
        <w:rPr>
          <w:rFonts w:ascii="Times New Roman" w:eastAsia="Times New Roman" w:hAnsi="Times New Roman" w:cs="Times New Roman"/>
          <w:sz w:val="24"/>
          <w:szCs w:val="24"/>
        </w:rPr>
        <w:t>indicators</w:t>
      </w:r>
      <w:r>
        <w:rPr>
          <w:rFonts w:ascii="Times New Roman" w:eastAsia="Times New Roman" w:hAnsi="Times New Roman" w:cs="Times New Roman"/>
          <w:sz w:val="24"/>
          <w:szCs w:val="24"/>
        </w:rPr>
        <w:t xml:space="preserve"> of green algal taxa) with an </w:t>
      </w:r>
      <w:r w:rsidR="00284A11">
        <w:rPr>
          <w:rFonts w:ascii="Times New Roman" w:eastAsia="Times New Roman" w:hAnsi="Times New Roman" w:cs="Times New Roman"/>
          <w:sz w:val="24"/>
          <w:szCs w:val="24"/>
        </w:rPr>
        <w:t>increasing</w:t>
      </w:r>
      <w:r>
        <w:rPr>
          <w:rFonts w:ascii="Times New Roman" w:eastAsia="Times New Roman" w:hAnsi="Times New Roman" w:cs="Times New Roman"/>
          <w:sz w:val="24"/>
          <w:szCs w:val="24"/>
        </w:rPr>
        <w:t xml:space="preserve"> sewage signal.  In </w:t>
      </w:r>
      <w:r w:rsidR="00284A11">
        <w:rPr>
          <w:rFonts w:ascii="Times New Roman" w:eastAsia="Times New Roman" w:hAnsi="Times New Roman" w:cs="Times New Roman"/>
          <w:sz w:val="24"/>
          <w:szCs w:val="24"/>
        </w:rPr>
        <w:t>contrast</w:t>
      </w:r>
      <w:r>
        <w:rPr>
          <w:rFonts w:ascii="Times New Roman" w:eastAsia="Times New Roman" w:hAnsi="Times New Roman" w:cs="Times New Roman"/>
          <w:sz w:val="24"/>
          <w:szCs w:val="24"/>
        </w:rPr>
        <w:t xml:space="preserv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spp.</w:t>
      </w:r>
      <w:r w:rsidR="0029361F">
        <w:rPr>
          <w:rFonts w:ascii="Times New Roman" w:eastAsia="Times New Roman" w:hAnsi="Times New Roman" w:cs="Times New Roman"/>
          <w:sz w:val="24"/>
          <w:szCs w:val="24"/>
        </w:rPr>
        <w:t xml:space="preserve"> </w:t>
      </w:r>
      <w:r w:rsidR="00447CA5">
        <w:rPr>
          <w:rFonts w:ascii="Times New Roman" w:eastAsia="Times New Roman" w:hAnsi="Times New Roman" w:cs="Times New Roman"/>
          <w:sz w:val="24"/>
          <w:szCs w:val="24"/>
        </w:rPr>
        <w:t>(</w:t>
      </w:r>
      <w:r w:rsidR="00602B1E">
        <w:rPr>
          <w:rFonts w:ascii="Times New Roman" w:eastAsia="Times New Roman" w:hAnsi="Times New Roman" w:cs="Times New Roman"/>
          <w:sz w:val="24"/>
          <w:szCs w:val="24"/>
        </w:rPr>
        <w:t>purple</w:t>
      </w:r>
      <w:r w:rsidR="00447C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fatty </w:t>
      </w:r>
      <w:r w:rsidR="00284A11">
        <w:rPr>
          <w:rFonts w:ascii="Times New Roman" w:eastAsia="Times New Roman" w:hAnsi="Times New Roman" w:cs="Times New Roman"/>
          <w:sz w:val="24"/>
          <w:szCs w:val="24"/>
        </w:rPr>
        <w:t>acids</w:t>
      </w:r>
      <w:r>
        <w:rPr>
          <w:rFonts w:ascii="Times New Roman" w:eastAsia="Times New Roman" w:hAnsi="Times New Roman" w:cs="Times New Roman"/>
          <w:sz w:val="24"/>
          <w:szCs w:val="24"/>
        </w:rPr>
        <w:t xml:space="preserve"> tend to remain </w:t>
      </w:r>
      <w:r w:rsidR="00284A11">
        <w:rPr>
          <w:rFonts w:ascii="Times New Roman" w:eastAsia="Times New Roman" w:hAnsi="Times New Roman" w:cs="Times New Roman"/>
          <w:sz w:val="24"/>
          <w:szCs w:val="24"/>
        </w:rPr>
        <w:t>consistent</w:t>
      </w:r>
      <w:r>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across</w:t>
      </w:r>
      <w:r>
        <w:rPr>
          <w:rFonts w:ascii="Times New Roman" w:eastAsia="Times New Roman" w:hAnsi="Times New Roman" w:cs="Times New Roman"/>
          <w:sz w:val="24"/>
          <w:szCs w:val="24"/>
        </w:rPr>
        <w:t xml:space="preserve"> the sewage gradient. </w:t>
      </w:r>
    </w:p>
    <w:p w14:paraId="0B19ECB0" w14:textId="77777777" w:rsidR="00447CA5" w:rsidRDefault="00447CA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078A143" w14:textId="0252E020" w:rsidR="003E16A1" w:rsidRDefault="00201F6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3F41CE66" wp14:editId="76DB98CA">
            <wp:extent cx="7286625" cy="45594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287498" cy="4559964"/>
                    </a:xfrm>
                    <a:prstGeom prst="rect">
                      <a:avLst/>
                    </a:prstGeom>
                    <a:noFill/>
                    <a:ln>
                      <a:noFill/>
                    </a:ln>
                  </pic:spPr>
                </pic:pic>
              </a:graphicData>
            </a:graphic>
          </wp:inline>
        </w:drawing>
      </w:r>
    </w:p>
    <w:p w14:paraId="0BEF92DA" w14:textId="77777777" w:rsidR="00447CA5" w:rsidRDefault="00447CA5">
      <w:pPr>
        <w:rPr>
          <w:rFonts w:ascii="Times New Roman" w:eastAsia="Times New Roman" w:hAnsi="Times New Roman" w:cs="Times New Roman"/>
          <w:sz w:val="24"/>
          <w:szCs w:val="24"/>
        </w:rPr>
      </w:pPr>
    </w:p>
    <w:p w14:paraId="2D0150B7" w14:textId="7963170B" w:rsidR="00403D16" w:rsidRDefault="00447CA5">
      <w:pPr>
        <w:rPr>
          <w:rFonts w:ascii="Times New Roman" w:eastAsia="Times New Roman" w:hAnsi="Times New Roman" w:cs="Times New Roman"/>
          <w:sz w:val="24"/>
          <w:szCs w:val="24"/>
        </w:rPr>
        <w:sectPr w:rsidR="00403D16" w:rsidSect="00A73A11">
          <w:pgSz w:w="15840" w:h="12240" w:orient="landscape"/>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sz w:val="24"/>
          <w:szCs w:val="24"/>
        </w:rPr>
        <w:t>Figure S</w:t>
      </w:r>
      <w:r w:rsidR="0060447C">
        <w:rPr>
          <w:rFonts w:ascii="Times New Roman" w:eastAsia="Times New Roman" w:hAnsi="Times New Roman" w:cs="Times New Roman"/>
          <w:sz w:val="24"/>
          <w:szCs w:val="24"/>
        </w:rPr>
        <w:t>6</w:t>
      </w:r>
      <w:r>
        <w:rPr>
          <w:rFonts w:ascii="Times New Roman" w:eastAsia="Times New Roman" w:hAnsi="Times New Roman" w:cs="Times New Roman"/>
          <w:sz w:val="24"/>
          <w:szCs w:val="24"/>
        </w:rPr>
        <w:t>:  NMDS with Bray-</w:t>
      </w:r>
      <w:r w:rsidR="00284A11">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similarity of seven targeted fatty </w:t>
      </w:r>
      <w:r w:rsidR="00284A11">
        <w:rPr>
          <w:rFonts w:ascii="Times New Roman" w:eastAsia="Times New Roman" w:hAnsi="Times New Roman" w:cs="Times New Roman"/>
          <w:sz w:val="24"/>
          <w:szCs w:val="24"/>
        </w:rPr>
        <w:t>acids</w:t>
      </w:r>
      <w:r>
        <w:rPr>
          <w:rFonts w:ascii="Times New Roman" w:eastAsia="Times New Roman" w:hAnsi="Times New Roman" w:cs="Times New Roman"/>
          <w:sz w:val="24"/>
          <w:szCs w:val="24"/>
        </w:rPr>
        <w:t xml:space="preserve"> of interest for primary </w:t>
      </w:r>
      <w:r w:rsidR="00284A11">
        <w:rPr>
          <w:rFonts w:ascii="Times New Roman" w:eastAsia="Times New Roman" w:hAnsi="Times New Roman" w:cs="Times New Roman"/>
          <w:sz w:val="24"/>
          <w:szCs w:val="24"/>
        </w:rPr>
        <w:t>producers</w:t>
      </w:r>
      <w:r>
        <w:rPr>
          <w:rFonts w:ascii="Times New Roman" w:eastAsia="Times New Roman" w:hAnsi="Times New Roman" w:cs="Times New Roman"/>
          <w:sz w:val="24"/>
          <w:szCs w:val="24"/>
        </w:rPr>
        <w:t xml:space="preserve">. </w:t>
      </w:r>
      <w:r w:rsidR="00602B1E">
        <w:rPr>
          <w:rFonts w:ascii="Times New Roman" w:eastAsia="Times New Roman" w:hAnsi="Times New Roman" w:cs="Times New Roman"/>
          <w:sz w:val="24"/>
          <w:szCs w:val="24"/>
        </w:rPr>
        <w:t>Points</w:t>
      </w:r>
      <w:r>
        <w:rPr>
          <w:rFonts w:ascii="Times New Roman" w:eastAsia="Times New Roman" w:hAnsi="Times New Roman" w:cs="Times New Roman"/>
          <w:sz w:val="24"/>
          <w:szCs w:val="24"/>
        </w:rPr>
        <w:t xml:space="preserve"> are sized by total PPP </w:t>
      </w:r>
      <w:r w:rsidR="00284A11">
        <w:rPr>
          <w:rFonts w:ascii="Times New Roman" w:eastAsia="Times New Roman" w:hAnsi="Times New Roman" w:cs="Times New Roman"/>
          <w:sz w:val="24"/>
          <w:szCs w:val="24"/>
        </w:rPr>
        <w:t>concentration</w:t>
      </w:r>
      <w:r>
        <w:rPr>
          <w:rFonts w:ascii="Times New Roman" w:eastAsia="Times New Roman" w:hAnsi="Times New Roman" w:cs="Times New Roman"/>
          <w:sz w:val="24"/>
          <w:szCs w:val="24"/>
        </w:rPr>
        <w:t xml:space="preserve">. Visually, there appears to be no </w:t>
      </w:r>
      <w:r w:rsidR="00284A11">
        <w:rPr>
          <w:rFonts w:ascii="Times New Roman" w:eastAsia="Times New Roman" w:hAnsi="Times New Roman" w:cs="Times New Roman"/>
          <w:sz w:val="24"/>
          <w:szCs w:val="24"/>
        </w:rPr>
        <w:t>distinct</w:t>
      </w:r>
      <w:r>
        <w:rPr>
          <w:rFonts w:ascii="Times New Roman" w:eastAsia="Times New Roman" w:hAnsi="Times New Roman" w:cs="Times New Roman"/>
          <w:sz w:val="24"/>
          <w:szCs w:val="24"/>
        </w:rPr>
        <w:t xml:space="preserve"> separation among or within taxa unlike was observed with periphyton (</w:t>
      </w:r>
      <w:r w:rsidR="0060447C">
        <w:rPr>
          <w:rFonts w:ascii="Times New Roman" w:eastAsia="Times New Roman" w:hAnsi="Times New Roman" w:cs="Times New Roman"/>
          <w:sz w:val="24"/>
          <w:szCs w:val="24"/>
        </w:rPr>
        <w:t>F</w:t>
      </w:r>
      <w:r>
        <w:rPr>
          <w:rFonts w:ascii="Times New Roman" w:eastAsia="Times New Roman" w:hAnsi="Times New Roman" w:cs="Times New Roman"/>
          <w:sz w:val="24"/>
          <w:szCs w:val="24"/>
        </w:rPr>
        <w:t>igure S</w:t>
      </w:r>
      <w:r w:rsidR="0060447C">
        <w:rPr>
          <w:rFonts w:ascii="Times New Roman" w:eastAsia="Times New Roman" w:hAnsi="Times New Roman" w:cs="Times New Roman"/>
          <w:sz w:val="24"/>
          <w:szCs w:val="24"/>
        </w:rPr>
        <w:t>5</w:t>
      </w:r>
      <w:r w:rsidR="00403D16">
        <w:rPr>
          <w:rFonts w:ascii="Times New Roman" w:eastAsia="Times New Roman" w:hAnsi="Times New Roman" w:cs="Times New Roman"/>
          <w:sz w:val="24"/>
          <w:szCs w:val="24"/>
        </w:rPr>
        <w:t>).</w:t>
      </w:r>
    </w:p>
    <w:p w14:paraId="26BFA32D" w14:textId="66C4CCD1" w:rsidR="00A73A11" w:rsidRDefault="00A73A11">
      <w:pPr>
        <w:rPr>
          <w:rFonts w:ascii="Times New Roman" w:eastAsia="Times New Roman" w:hAnsi="Times New Roman" w:cs="Times New Roman"/>
          <w:sz w:val="24"/>
          <w:szCs w:val="24"/>
        </w:rPr>
      </w:pPr>
    </w:p>
    <w:sectPr w:rsidR="00A73A11" w:rsidSect="005E3F1F">
      <w:pgSz w:w="12240" w:h="15840"/>
      <w:pgMar w:top="1440" w:right="1440" w:bottom="1440" w:left="144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7" w:author="Daniel Snow" w:date="2020-11-27T10:54:00Z" w:initials="DS">
    <w:p w14:paraId="41BA3D70" w14:textId="6AF2BBEF" w:rsidR="00471A2E" w:rsidRDefault="00471A2E">
      <w:pPr>
        <w:pStyle w:val="CommentText"/>
      </w:pPr>
      <w:r>
        <w:rPr>
          <w:rStyle w:val="CommentReference"/>
        </w:rPr>
        <w:annotationRef/>
      </w:r>
      <w:r w:rsidRPr="00471A2E">
        <w:t xml:space="preserve">D'Alessio M, </w:t>
      </w:r>
      <w:proofErr w:type="spellStart"/>
      <w:r w:rsidRPr="00471A2E">
        <w:t>Onanong</w:t>
      </w:r>
      <w:proofErr w:type="spellEnd"/>
      <w:r w:rsidRPr="00471A2E">
        <w:t xml:space="preserve"> S, Snow DD, Ray C. Occurrence and removal of pharmaceutical compounds and steroids at four wastewater treatment plants in Hawai'i and their environmental fate. Sci Total Environ. 2018 Aug 1;631-632:1360-1370. </w:t>
      </w:r>
      <w:proofErr w:type="spellStart"/>
      <w:r w:rsidRPr="00471A2E">
        <w:t>doi</w:t>
      </w:r>
      <w:proofErr w:type="spellEnd"/>
      <w:r w:rsidRPr="00471A2E">
        <w:t xml:space="preserve">: 10.1016/j.scitotenv.2018.03.100. </w:t>
      </w:r>
      <w:proofErr w:type="spellStart"/>
      <w:r w:rsidRPr="00471A2E">
        <w:t>Epub</w:t>
      </w:r>
      <w:proofErr w:type="spellEnd"/>
      <w:r w:rsidRPr="00471A2E">
        <w:t xml:space="preserve"> 2018 Mar 28. PMID: 29727960.</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1BA3D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6B597C" w16cex:dateUtc="2020-11-27T16: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1BA3D70" w16cid:durableId="236B597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6229FD" w14:textId="77777777" w:rsidR="001C46F3" w:rsidRDefault="001C46F3" w:rsidP="00150A0F">
      <w:pPr>
        <w:spacing w:line="240" w:lineRule="auto"/>
      </w:pPr>
      <w:r>
        <w:separator/>
      </w:r>
    </w:p>
  </w:endnote>
  <w:endnote w:type="continuationSeparator" w:id="0">
    <w:p w14:paraId="7D4AEF41" w14:textId="77777777" w:rsidR="001C46F3" w:rsidRDefault="001C46F3"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846553" w14:textId="77777777" w:rsidR="001C46F3" w:rsidRDefault="001C46F3" w:rsidP="00150A0F">
      <w:pPr>
        <w:spacing w:line="240" w:lineRule="auto"/>
      </w:pPr>
      <w:r>
        <w:separator/>
      </w:r>
    </w:p>
  </w:footnote>
  <w:footnote w:type="continuationSeparator" w:id="0">
    <w:p w14:paraId="509AB807" w14:textId="77777777" w:rsidR="001C46F3" w:rsidRDefault="001C46F3"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Daniel Snow">
    <w15:presenceInfo w15:providerId="AD" w15:userId="S::dsnow1@unl.edu::65252a29-878f-435f-b69a-16ce03cd846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32"/>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2371D"/>
    <w:rsid w:val="00025661"/>
    <w:rsid w:val="000307DE"/>
    <w:rsid w:val="00030898"/>
    <w:rsid w:val="000318B7"/>
    <w:rsid w:val="00032809"/>
    <w:rsid w:val="00036CEC"/>
    <w:rsid w:val="00051082"/>
    <w:rsid w:val="0005526C"/>
    <w:rsid w:val="00057DED"/>
    <w:rsid w:val="00060EB5"/>
    <w:rsid w:val="0006186A"/>
    <w:rsid w:val="00061DAD"/>
    <w:rsid w:val="000745DA"/>
    <w:rsid w:val="00080393"/>
    <w:rsid w:val="000803B9"/>
    <w:rsid w:val="0008134F"/>
    <w:rsid w:val="000826F2"/>
    <w:rsid w:val="00090369"/>
    <w:rsid w:val="0009268E"/>
    <w:rsid w:val="00092E59"/>
    <w:rsid w:val="00094852"/>
    <w:rsid w:val="000A3259"/>
    <w:rsid w:val="000A49FA"/>
    <w:rsid w:val="000A6208"/>
    <w:rsid w:val="000B4975"/>
    <w:rsid w:val="000B5308"/>
    <w:rsid w:val="000B5B9E"/>
    <w:rsid w:val="000C21A6"/>
    <w:rsid w:val="000C2C76"/>
    <w:rsid w:val="000C4430"/>
    <w:rsid w:val="000C5619"/>
    <w:rsid w:val="000D00B7"/>
    <w:rsid w:val="000D0804"/>
    <w:rsid w:val="000D4AC4"/>
    <w:rsid w:val="000D5888"/>
    <w:rsid w:val="000D6577"/>
    <w:rsid w:val="000E056C"/>
    <w:rsid w:val="000E346D"/>
    <w:rsid w:val="000E5A9F"/>
    <w:rsid w:val="000E7380"/>
    <w:rsid w:val="000F0453"/>
    <w:rsid w:val="000F223A"/>
    <w:rsid w:val="000F2398"/>
    <w:rsid w:val="000F601A"/>
    <w:rsid w:val="000F7A09"/>
    <w:rsid w:val="00104280"/>
    <w:rsid w:val="00106752"/>
    <w:rsid w:val="00110977"/>
    <w:rsid w:val="001123C2"/>
    <w:rsid w:val="00113126"/>
    <w:rsid w:val="0011485F"/>
    <w:rsid w:val="00115FCB"/>
    <w:rsid w:val="001227D1"/>
    <w:rsid w:val="00123693"/>
    <w:rsid w:val="001249C1"/>
    <w:rsid w:val="00131BD0"/>
    <w:rsid w:val="001338EC"/>
    <w:rsid w:val="00136EC7"/>
    <w:rsid w:val="00145026"/>
    <w:rsid w:val="0014730F"/>
    <w:rsid w:val="00147D1A"/>
    <w:rsid w:val="00147EAF"/>
    <w:rsid w:val="00150A0F"/>
    <w:rsid w:val="00150E6F"/>
    <w:rsid w:val="00154ABA"/>
    <w:rsid w:val="00155633"/>
    <w:rsid w:val="00157F57"/>
    <w:rsid w:val="00163D35"/>
    <w:rsid w:val="00172465"/>
    <w:rsid w:val="001742BF"/>
    <w:rsid w:val="00174557"/>
    <w:rsid w:val="0018018F"/>
    <w:rsid w:val="00180550"/>
    <w:rsid w:val="00180C02"/>
    <w:rsid w:val="00190BF3"/>
    <w:rsid w:val="001910E2"/>
    <w:rsid w:val="00191128"/>
    <w:rsid w:val="00191B6C"/>
    <w:rsid w:val="00191FD0"/>
    <w:rsid w:val="001936D1"/>
    <w:rsid w:val="00195171"/>
    <w:rsid w:val="00195B09"/>
    <w:rsid w:val="00197C8D"/>
    <w:rsid w:val="001A17BE"/>
    <w:rsid w:val="001A1BBB"/>
    <w:rsid w:val="001A726E"/>
    <w:rsid w:val="001B3C18"/>
    <w:rsid w:val="001B3EB7"/>
    <w:rsid w:val="001B7B02"/>
    <w:rsid w:val="001C179C"/>
    <w:rsid w:val="001C46F3"/>
    <w:rsid w:val="001C6CA2"/>
    <w:rsid w:val="001C70B0"/>
    <w:rsid w:val="001D0AA5"/>
    <w:rsid w:val="001D454C"/>
    <w:rsid w:val="001D6D8B"/>
    <w:rsid w:val="001E01AD"/>
    <w:rsid w:val="001E1889"/>
    <w:rsid w:val="001E2084"/>
    <w:rsid w:val="001E5826"/>
    <w:rsid w:val="001E6425"/>
    <w:rsid w:val="001F0393"/>
    <w:rsid w:val="001F1186"/>
    <w:rsid w:val="001F6B90"/>
    <w:rsid w:val="001F7ECB"/>
    <w:rsid w:val="00201F6D"/>
    <w:rsid w:val="0020282B"/>
    <w:rsid w:val="00205279"/>
    <w:rsid w:val="00205365"/>
    <w:rsid w:val="002075AA"/>
    <w:rsid w:val="00210EE3"/>
    <w:rsid w:val="00222599"/>
    <w:rsid w:val="00222A8A"/>
    <w:rsid w:val="002249CB"/>
    <w:rsid w:val="00224E1E"/>
    <w:rsid w:val="00225EC8"/>
    <w:rsid w:val="00227170"/>
    <w:rsid w:val="002309D1"/>
    <w:rsid w:val="002313BC"/>
    <w:rsid w:val="00232F99"/>
    <w:rsid w:val="00233CA3"/>
    <w:rsid w:val="00235800"/>
    <w:rsid w:val="00236ED5"/>
    <w:rsid w:val="00240AC9"/>
    <w:rsid w:val="002424DE"/>
    <w:rsid w:val="00250FD8"/>
    <w:rsid w:val="00252F80"/>
    <w:rsid w:val="0025334B"/>
    <w:rsid w:val="0025547E"/>
    <w:rsid w:val="00263A1F"/>
    <w:rsid w:val="00263FB9"/>
    <w:rsid w:val="00267DED"/>
    <w:rsid w:val="002703B2"/>
    <w:rsid w:val="00271F4F"/>
    <w:rsid w:val="00274B1A"/>
    <w:rsid w:val="0028012E"/>
    <w:rsid w:val="002849B1"/>
    <w:rsid w:val="00284A11"/>
    <w:rsid w:val="00286B61"/>
    <w:rsid w:val="0028782C"/>
    <w:rsid w:val="00287F90"/>
    <w:rsid w:val="00291836"/>
    <w:rsid w:val="0029201F"/>
    <w:rsid w:val="00292741"/>
    <w:rsid w:val="0029361F"/>
    <w:rsid w:val="002968F0"/>
    <w:rsid w:val="002A02BE"/>
    <w:rsid w:val="002A5B2A"/>
    <w:rsid w:val="002A6CDC"/>
    <w:rsid w:val="002A7D89"/>
    <w:rsid w:val="002B00A3"/>
    <w:rsid w:val="002B0C1E"/>
    <w:rsid w:val="002B6FD9"/>
    <w:rsid w:val="002B712F"/>
    <w:rsid w:val="002B7F58"/>
    <w:rsid w:val="002C1737"/>
    <w:rsid w:val="002C2D2B"/>
    <w:rsid w:val="002C46EC"/>
    <w:rsid w:val="002C575D"/>
    <w:rsid w:val="002C5913"/>
    <w:rsid w:val="002C7B99"/>
    <w:rsid w:val="002C7D91"/>
    <w:rsid w:val="002D1941"/>
    <w:rsid w:val="002E06DD"/>
    <w:rsid w:val="002E1676"/>
    <w:rsid w:val="002E1A4B"/>
    <w:rsid w:val="002E6D0A"/>
    <w:rsid w:val="002F14D8"/>
    <w:rsid w:val="002F1C07"/>
    <w:rsid w:val="002F2379"/>
    <w:rsid w:val="003015C9"/>
    <w:rsid w:val="003143FA"/>
    <w:rsid w:val="00324922"/>
    <w:rsid w:val="00324C64"/>
    <w:rsid w:val="0032523D"/>
    <w:rsid w:val="00326EC3"/>
    <w:rsid w:val="00337791"/>
    <w:rsid w:val="00355375"/>
    <w:rsid w:val="00357863"/>
    <w:rsid w:val="00357C12"/>
    <w:rsid w:val="00360477"/>
    <w:rsid w:val="00361037"/>
    <w:rsid w:val="00362BC4"/>
    <w:rsid w:val="00363613"/>
    <w:rsid w:val="003671AA"/>
    <w:rsid w:val="00370B28"/>
    <w:rsid w:val="00373E7B"/>
    <w:rsid w:val="00373E88"/>
    <w:rsid w:val="00375241"/>
    <w:rsid w:val="003809CA"/>
    <w:rsid w:val="00380CA1"/>
    <w:rsid w:val="00381463"/>
    <w:rsid w:val="00383BCD"/>
    <w:rsid w:val="0039266B"/>
    <w:rsid w:val="0039276E"/>
    <w:rsid w:val="00394A8C"/>
    <w:rsid w:val="003952A3"/>
    <w:rsid w:val="003968BB"/>
    <w:rsid w:val="003A3B7A"/>
    <w:rsid w:val="003B14BF"/>
    <w:rsid w:val="003C4863"/>
    <w:rsid w:val="003C6606"/>
    <w:rsid w:val="003C75C7"/>
    <w:rsid w:val="003C79ED"/>
    <w:rsid w:val="003D0265"/>
    <w:rsid w:val="003E16A1"/>
    <w:rsid w:val="003E20DA"/>
    <w:rsid w:val="003E2622"/>
    <w:rsid w:val="003E64B9"/>
    <w:rsid w:val="003E6D7F"/>
    <w:rsid w:val="003F19FB"/>
    <w:rsid w:val="003F5190"/>
    <w:rsid w:val="004003EB"/>
    <w:rsid w:val="00403D16"/>
    <w:rsid w:val="0040674D"/>
    <w:rsid w:val="00410273"/>
    <w:rsid w:val="00412374"/>
    <w:rsid w:val="00414172"/>
    <w:rsid w:val="0042256A"/>
    <w:rsid w:val="004262A3"/>
    <w:rsid w:val="00432982"/>
    <w:rsid w:val="00433A07"/>
    <w:rsid w:val="00433FA2"/>
    <w:rsid w:val="00434F66"/>
    <w:rsid w:val="004361D1"/>
    <w:rsid w:val="00440246"/>
    <w:rsid w:val="00440CF3"/>
    <w:rsid w:val="0044127F"/>
    <w:rsid w:val="00443249"/>
    <w:rsid w:val="00446481"/>
    <w:rsid w:val="00447CA5"/>
    <w:rsid w:val="0045011B"/>
    <w:rsid w:val="004514AB"/>
    <w:rsid w:val="004528BA"/>
    <w:rsid w:val="00453919"/>
    <w:rsid w:val="004542F0"/>
    <w:rsid w:val="004548C9"/>
    <w:rsid w:val="0045518D"/>
    <w:rsid w:val="004551F8"/>
    <w:rsid w:val="00456A8D"/>
    <w:rsid w:val="004627A3"/>
    <w:rsid w:val="004668F9"/>
    <w:rsid w:val="00467C66"/>
    <w:rsid w:val="004708F7"/>
    <w:rsid w:val="00471A2E"/>
    <w:rsid w:val="00473C29"/>
    <w:rsid w:val="00481314"/>
    <w:rsid w:val="00485A2C"/>
    <w:rsid w:val="00490214"/>
    <w:rsid w:val="00491178"/>
    <w:rsid w:val="004943CA"/>
    <w:rsid w:val="00494B20"/>
    <w:rsid w:val="0049543D"/>
    <w:rsid w:val="004954FD"/>
    <w:rsid w:val="00497A12"/>
    <w:rsid w:val="004A1C07"/>
    <w:rsid w:val="004A5D54"/>
    <w:rsid w:val="004A728E"/>
    <w:rsid w:val="004B0888"/>
    <w:rsid w:val="004B2C2B"/>
    <w:rsid w:val="004B3908"/>
    <w:rsid w:val="004B4081"/>
    <w:rsid w:val="004B5E84"/>
    <w:rsid w:val="004B79EC"/>
    <w:rsid w:val="004B7DF8"/>
    <w:rsid w:val="004C1747"/>
    <w:rsid w:val="004C1CF1"/>
    <w:rsid w:val="004C60B5"/>
    <w:rsid w:val="004D4CDF"/>
    <w:rsid w:val="004D4D41"/>
    <w:rsid w:val="004D5001"/>
    <w:rsid w:val="004E481A"/>
    <w:rsid w:val="004F0CA5"/>
    <w:rsid w:val="004F577D"/>
    <w:rsid w:val="005068F3"/>
    <w:rsid w:val="00511B81"/>
    <w:rsid w:val="00512766"/>
    <w:rsid w:val="00514479"/>
    <w:rsid w:val="00522D5F"/>
    <w:rsid w:val="00525154"/>
    <w:rsid w:val="005308B4"/>
    <w:rsid w:val="00532522"/>
    <w:rsid w:val="00536BE1"/>
    <w:rsid w:val="005404FF"/>
    <w:rsid w:val="00543053"/>
    <w:rsid w:val="0054796C"/>
    <w:rsid w:val="0055131D"/>
    <w:rsid w:val="00553A61"/>
    <w:rsid w:val="00555EF1"/>
    <w:rsid w:val="00557916"/>
    <w:rsid w:val="005613D8"/>
    <w:rsid w:val="0056392B"/>
    <w:rsid w:val="00563BF6"/>
    <w:rsid w:val="0056418A"/>
    <w:rsid w:val="0056517B"/>
    <w:rsid w:val="00567422"/>
    <w:rsid w:val="005731EE"/>
    <w:rsid w:val="00574762"/>
    <w:rsid w:val="005750BA"/>
    <w:rsid w:val="005767ED"/>
    <w:rsid w:val="005855F7"/>
    <w:rsid w:val="00585EED"/>
    <w:rsid w:val="00587BE1"/>
    <w:rsid w:val="0059652C"/>
    <w:rsid w:val="00597E12"/>
    <w:rsid w:val="005A42A7"/>
    <w:rsid w:val="005A573D"/>
    <w:rsid w:val="005A6C99"/>
    <w:rsid w:val="005B250E"/>
    <w:rsid w:val="005B362F"/>
    <w:rsid w:val="005B3851"/>
    <w:rsid w:val="005B76D0"/>
    <w:rsid w:val="005C1322"/>
    <w:rsid w:val="005C4AD8"/>
    <w:rsid w:val="005D0D44"/>
    <w:rsid w:val="005D3D2A"/>
    <w:rsid w:val="005E3F1F"/>
    <w:rsid w:val="005F0ECE"/>
    <w:rsid w:val="005F4343"/>
    <w:rsid w:val="005F5595"/>
    <w:rsid w:val="005F618B"/>
    <w:rsid w:val="005F6342"/>
    <w:rsid w:val="005F6DEA"/>
    <w:rsid w:val="005F7195"/>
    <w:rsid w:val="005F7A18"/>
    <w:rsid w:val="00602B1E"/>
    <w:rsid w:val="0060447C"/>
    <w:rsid w:val="006256FC"/>
    <w:rsid w:val="00626543"/>
    <w:rsid w:val="006265CB"/>
    <w:rsid w:val="006300F4"/>
    <w:rsid w:val="00641CE6"/>
    <w:rsid w:val="00641D70"/>
    <w:rsid w:val="00644808"/>
    <w:rsid w:val="00645829"/>
    <w:rsid w:val="00647303"/>
    <w:rsid w:val="00650752"/>
    <w:rsid w:val="00651D3A"/>
    <w:rsid w:val="006563E3"/>
    <w:rsid w:val="00665FC3"/>
    <w:rsid w:val="006719D5"/>
    <w:rsid w:val="00672514"/>
    <w:rsid w:val="00672B30"/>
    <w:rsid w:val="00673CE2"/>
    <w:rsid w:val="0067460E"/>
    <w:rsid w:val="006752D5"/>
    <w:rsid w:val="00685120"/>
    <w:rsid w:val="00685D80"/>
    <w:rsid w:val="00690E7D"/>
    <w:rsid w:val="006979AD"/>
    <w:rsid w:val="006A7A61"/>
    <w:rsid w:val="006B1D2B"/>
    <w:rsid w:val="006B3ABE"/>
    <w:rsid w:val="006B3C60"/>
    <w:rsid w:val="006B4A02"/>
    <w:rsid w:val="006C2138"/>
    <w:rsid w:val="006C6420"/>
    <w:rsid w:val="006D05F8"/>
    <w:rsid w:val="006D1C9C"/>
    <w:rsid w:val="006D2328"/>
    <w:rsid w:val="006D249F"/>
    <w:rsid w:val="006D26E7"/>
    <w:rsid w:val="006D35AC"/>
    <w:rsid w:val="006D3918"/>
    <w:rsid w:val="006D4ADB"/>
    <w:rsid w:val="006D5521"/>
    <w:rsid w:val="006D7603"/>
    <w:rsid w:val="006E0A52"/>
    <w:rsid w:val="006E31A2"/>
    <w:rsid w:val="006E42C8"/>
    <w:rsid w:val="006E5C66"/>
    <w:rsid w:val="006F1DAD"/>
    <w:rsid w:val="006F1FBE"/>
    <w:rsid w:val="006F5F57"/>
    <w:rsid w:val="006F60DC"/>
    <w:rsid w:val="00705FFE"/>
    <w:rsid w:val="007117D1"/>
    <w:rsid w:val="00713FC6"/>
    <w:rsid w:val="00715295"/>
    <w:rsid w:val="00715D55"/>
    <w:rsid w:val="007228E5"/>
    <w:rsid w:val="00725D40"/>
    <w:rsid w:val="007273EE"/>
    <w:rsid w:val="00730E9A"/>
    <w:rsid w:val="00731C73"/>
    <w:rsid w:val="00732999"/>
    <w:rsid w:val="007330EB"/>
    <w:rsid w:val="00733A1F"/>
    <w:rsid w:val="0073481C"/>
    <w:rsid w:val="00735734"/>
    <w:rsid w:val="0073707F"/>
    <w:rsid w:val="00746AD3"/>
    <w:rsid w:val="007546C9"/>
    <w:rsid w:val="00754A6A"/>
    <w:rsid w:val="00762C08"/>
    <w:rsid w:val="00765F65"/>
    <w:rsid w:val="00766DEE"/>
    <w:rsid w:val="007722BA"/>
    <w:rsid w:val="00777C14"/>
    <w:rsid w:val="00777F34"/>
    <w:rsid w:val="00784575"/>
    <w:rsid w:val="0078508F"/>
    <w:rsid w:val="00785821"/>
    <w:rsid w:val="007911B2"/>
    <w:rsid w:val="00794A85"/>
    <w:rsid w:val="00794B9B"/>
    <w:rsid w:val="00795293"/>
    <w:rsid w:val="00795613"/>
    <w:rsid w:val="007A0023"/>
    <w:rsid w:val="007A1552"/>
    <w:rsid w:val="007A167B"/>
    <w:rsid w:val="007A705A"/>
    <w:rsid w:val="007B1520"/>
    <w:rsid w:val="007B22EC"/>
    <w:rsid w:val="007B47F6"/>
    <w:rsid w:val="007C7305"/>
    <w:rsid w:val="007D2FF3"/>
    <w:rsid w:val="007D3AD5"/>
    <w:rsid w:val="007D6DDA"/>
    <w:rsid w:val="007D7916"/>
    <w:rsid w:val="007E04C1"/>
    <w:rsid w:val="007E0747"/>
    <w:rsid w:val="007E0849"/>
    <w:rsid w:val="007E1244"/>
    <w:rsid w:val="007E2F25"/>
    <w:rsid w:val="007E6282"/>
    <w:rsid w:val="007F226F"/>
    <w:rsid w:val="007F2E5D"/>
    <w:rsid w:val="007F42D3"/>
    <w:rsid w:val="007F5F4A"/>
    <w:rsid w:val="00801579"/>
    <w:rsid w:val="00811F9F"/>
    <w:rsid w:val="0081229C"/>
    <w:rsid w:val="0081388E"/>
    <w:rsid w:val="00814CE9"/>
    <w:rsid w:val="0081508A"/>
    <w:rsid w:val="00833288"/>
    <w:rsid w:val="00833C11"/>
    <w:rsid w:val="008363E4"/>
    <w:rsid w:val="00854325"/>
    <w:rsid w:val="008601A5"/>
    <w:rsid w:val="00863C77"/>
    <w:rsid w:val="0086504F"/>
    <w:rsid w:val="00870717"/>
    <w:rsid w:val="0087487F"/>
    <w:rsid w:val="00874EDD"/>
    <w:rsid w:val="00877064"/>
    <w:rsid w:val="008815FB"/>
    <w:rsid w:val="00885BA6"/>
    <w:rsid w:val="008935EA"/>
    <w:rsid w:val="008954F2"/>
    <w:rsid w:val="00896BF5"/>
    <w:rsid w:val="00896EB9"/>
    <w:rsid w:val="008970D5"/>
    <w:rsid w:val="008A18BF"/>
    <w:rsid w:val="008A299A"/>
    <w:rsid w:val="008A3CBB"/>
    <w:rsid w:val="008A4A9B"/>
    <w:rsid w:val="008A5647"/>
    <w:rsid w:val="008A7669"/>
    <w:rsid w:val="008B0857"/>
    <w:rsid w:val="008B16F2"/>
    <w:rsid w:val="008B2526"/>
    <w:rsid w:val="008B7DED"/>
    <w:rsid w:val="008C3D43"/>
    <w:rsid w:val="008C64AE"/>
    <w:rsid w:val="008C659A"/>
    <w:rsid w:val="008C6721"/>
    <w:rsid w:val="008D6D41"/>
    <w:rsid w:val="008E29A9"/>
    <w:rsid w:val="008E397A"/>
    <w:rsid w:val="008E4D40"/>
    <w:rsid w:val="008E5D3D"/>
    <w:rsid w:val="008E7730"/>
    <w:rsid w:val="008F24CD"/>
    <w:rsid w:val="008F41D6"/>
    <w:rsid w:val="009007E8"/>
    <w:rsid w:val="00902608"/>
    <w:rsid w:val="00905270"/>
    <w:rsid w:val="00911372"/>
    <w:rsid w:val="00911DEA"/>
    <w:rsid w:val="00912D64"/>
    <w:rsid w:val="0091395E"/>
    <w:rsid w:val="0091481E"/>
    <w:rsid w:val="00920A8F"/>
    <w:rsid w:val="00922813"/>
    <w:rsid w:val="00926704"/>
    <w:rsid w:val="009444E0"/>
    <w:rsid w:val="00946F27"/>
    <w:rsid w:val="00947C9E"/>
    <w:rsid w:val="009520EA"/>
    <w:rsid w:val="00952216"/>
    <w:rsid w:val="00956343"/>
    <w:rsid w:val="009640D8"/>
    <w:rsid w:val="009654BD"/>
    <w:rsid w:val="00965CCB"/>
    <w:rsid w:val="00970A1D"/>
    <w:rsid w:val="009759FE"/>
    <w:rsid w:val="00984718"/>
    <w:rsid w:val="00986022"/>
    <w:rsid w:val="009869E1"/>
    <w:rsid w:val="009A2585"/>
    <w:rsid w:val="009A6AFC"/>
    <w:rsid w:val="009A7491"/>
    <w:rsid w:val="009B13E0"/>
    <w:rsid w:val="009B2C39"/>
    <w:rsid w:val="009B7513"/>
    <w:rsid w:val="009C2711"/>
    <w:rsid w:val="009C3612"/>
    <w:rsid w:val="009C6B78"/>
    <w:rsid w:val="009C78FF"/>
    <w:rsid w:val="009C7C7D"/>
    <w:rsid w:val="009D0DDD"/>
    <w:rsid w:val="009D1A3A"/>
    <w:rsid w:val="009D5F26"/>
    <w:rsid w:val="009D6033"/>
    <w:rsid w:val="009D6A53"/>
    <w:rsid w:val="009F0747"/>
    <w:rsid w:val="009F1393"/>
    <w:rsid w:val="009F4AEC"/>
    <w:rsid w:val="009F5340"/>
    <w:rsid w:val="009F5671"/>
    <w:rsid w:val="009F5F50"/>
    <w:rsid w:val="009F6FAD"/>
    <w:rsid w:val="009F75FF"/>
    <w:rsid w:val="00A011BB"/>
    <w:rsid w:val="00A02873"/>
    <w:rsid w:val="00A10D0E"/>
    <w:rsid w:val="00A12F4C"/>
    <w:rsid w:val="00A153F9"/>
    <w:rsid w:val="00A16987"/>
    <w:rsid w:val="00A21CA4"/>
    <w:rsid w:val="00A22275"/>
    <w:rsid w:val="00A23279"/>
    <w:rsid w:val="00A254FA"/>
    <w:rsid w:val="00A4130B"/>
    <w:rsid w:val="00A41CC6"/>
    <w:rsid w:val="00A42BBE"/>
    <w:rsid w:val="00A43525"/>
    <w:rsid w:val="00A44995"/>
    <w:rsid w:val="00A44A52"/>
    <w:rsid w:val="00A454D8"/>
    <w:rsid w:val="00A57CA6"/>
    <w:rsid w:val="00A61367"/>
    <w:rsid w:val="00A61F66"/>
    <w:rsid w:val="00A6227C"/>
    <w:rsid w:val="00A6440C"/>
    <w:rsid w:val="00A66A7F"/>
    <w:rsid w:val="00A73A11"/>
    <w:rsid w:val="00A825BE"/>
    <w:rsid w:val="00A8343E"/>
    <w:rsid w:val="00A84037"/>
    <w:rsid w:val="00A87BAC"/>
    <w:rsid w:val="00A91AE6"/>
    <w:rsid w:val="00A92B32"/>
    <w:rsid w:val="00A95F98"/>
    <w:rsid w:val="00A9628E"/>
    <w:rsid w:val="00AA09EF"/>
    <w:rsid w:val="00AA142B"/>
    <w:rsid w:val="00AA655A"/>
    <w:rsid w:val="00AB40EC"/>
    <w:rsid w:val="00AB73B7"/>
    <w:rsid w:val="00AB7989"/>
    <w:rsid w:val="00AC0177"/>
    <w:rsid w:val="00AC3702"/>
    <w:rsid w:val="00AC75E6"/>
    <w:rsid w:val="00AD5FD9"/>
    <w:rsid w:val="00AD6733"/>
    <w:rsid w:val="00AD7A0D"/>
    <w:rsid w:val="00AE06B7"/>
    <w:rsid w:val="00AE6372"/>
    <w:rsid w:val="00AF0312"/>
    <w:rsid w:val="00AF0A5E"/>
    <w:rsid w:val="00AF6212"/>
    <w:rsid w:val="00AF7510"/>
    <w:rsid w:val="00B008CE"/>
    <w:rsid w:val="00B025E9"/>
    <w:rsid w:val="00B05791"/>
    <w:rsid w:val="00B07246"/>
    <w:rsid w:val="00B11017"/>
    <w:rsid w:val="00B12F78"/>
    <w:rsid w:val="00B14EA0"/>
    <w:rsid w:val="00B15F86"/>
    <w:rsid w:val="00B1679D"/>
    <w:rsid w:val="00B171E1"/>
    <w:rsid w:val="00B22045"/>
    <w:rsid w:val="00B23DAC"/>
    <w:rsid w:val="00B2468C"/>
    <w:rsid w:val="00B24F30"/>
    <w:rsid w:val="00B33C7E"/>
    <w:rsid w:val="00B37098"/>
    <w:rsid w:val="00B417BC"/>
    <w:rsid w:val="00B41CA5"/>
    <w:rsid w:val="00B420AF"/>
    <w:rsid w:val="00B52BEB"/>
    <w:rsid w:val="00B5487A"/>
    <w:rsid w:val="00B55E36"/>
    <w:rsid w:val="00B63560"/>
    <w:rsid w:val="00B66C34"/>
    <w:rsid w:val="00B70844"/>
    <w:rsid w:val="00B72507"/>
    <w:rsid w:val="00B7339C"/>
    <w:rsid w:val="00B77BC2"/>
    <w:rsid w:val="00B77D60"/>
    <w:rsid w:val="00B803E2"/>
    <w:rsid w:val="00B861B7"/>
    <w:rsid w:val="00B9280F"/>
    <w:rsid w:val="00B97CFE"/>
    <w:rsid w:val="00BB6989"/>
    <w:rsid w:val="00BC170B"/>
    <w:rsid w:val="00BC1A91"/>
    <w:rsid w:val="00BC24F4"/>
    <w:rsid w:val="00BC3BE8"/>
    <w:rsid w:val="00BD0B70"/>
    <w:rsid w:val="00BD3210"/>
    <w:rsid w:val="00BD3693"/>
    <w:rsid w:val="00BD46C3"/>
    <w:rsid w:val="00BE06D7"/>
    <w:rsid w:val="00BE124F"/>
    <w:rsid w:val="00BE27F7"/>
    <w:rsid w:val="00BE62F9"/>
    <w:rsid w:val="00BE72A9"/>
    <w:rsid w:val="00BF09EC"/>
    <w:rsid w:val="00BF0AD6"/>
    <w:rsid w:val="00BF3FFC"/>
    <w:rsid w:val="00BF43AE"/>
    <w:rsid w:val="00C00E9F"/>
    <w:rsid w:val="00C017A2"/>
    <w:rsid w:val="00C03D31"/>
    <w:rsid w:val="00C053B8"/>
    <w:rsid w:val="00C10024"/>
    <w:rsid w:val="00C131EF"/>
    <w:rsid w:val="00C1411E"/>
    <w:rsid w:val="00C239E7"/>
    <w:rsid w:val="00C2668C"/>
    <w:rsid w:val="00C30C70"/>
    <w:rsid w:val="00C332CF"/>
    <w:rsid w:val="00C33FF9"/>
    <w:rsid w:val="00C345FA"/>
    <w:rsid w:val="00C34AFE"/>
    <w:rsid w:val="00C34B80"/>
    <w:rsid w:val="00C421DB"/>
    <w:rsid w:val="00C44829"/>
    <w:rsid w:val="00C44886"/>
    <w:rsid w:val="00C451C6"/>
    <w:rsid w:val="00C505A1"/>
    <w:rsid w:val="00C52786"/>
    <w:rsid w:val="00C53384"/>
    <w:rsid w:val="00C53DAE"/>
    <w:rsid w:val="00C55568"/>
    <w:rsid w:val="00C62CCF"/>
    <w:rsid w:val="00C70351"/>
    <w:rsid w:val="00C72655"/>
    <w:rsid w:val="00C739BD"/>
    <w:rsid w:val="00C74DF4"/>
    <w:rsid w:val="00C815A8"/>
    <w:rsid w:val="00C83767"/>
    <w:rsid w:val="00C842B9"/>
    <w:rsid w:val="00C863D8"/>
    <w:rsid w:val="00C872C8"/>
    <w:rsid w:val="00C95266"/>
    <w:rsid w:val="00C96C19"/>
    <w:rsid w:val="00C97A96"/>
    <w:rsid w:val="00CA08DC"/>
    <w:rsid w:val="00CA6980"/>
    <w:rsid w:val="00CA7C4B"/>
    <w:rsid w:val="00CB2C73"/>
    <w:rsid w:val="00CB3C43"/>
    <w:rsid w:val="00CC0781"/>
    <w:rsid w:val="00CC0FCC"/>
    <w:rsid w:val="00CC139B"/>
    <w:rsid w:val="00CE567A"/>
    <w:rsid w:val="00CE6655"/>
    <w:rsid w:val="00CE7008"/>
    <w:rsid w:val="00CF2299"/>
    <w:rsid w:val="00CF3363"/>
    <w:rsid w:val="00CF47F0"/>
    <w:rsid w:val="00CF5EC2"/>
    <w:rsid w:val="00CF7803"/>
    <w:rsid w:val="00D05946"/>
    <w:rsid w:val="00D0773C"/>
    <w:rsid w:val="00D13058"/>
    <w:rsid w:val="00D144A9"/>
    <w:rsid w:val="00D16F86"/>
    <w:rsid w:val="00D20ACE"/>
    <w:rsid w:val="00D22D4D"/>
    <w:rsid w:val="00D2684E"/>
    <w:rsid w:val="00D271DE"/>
    <w:rsid w:val="00D34404"/>
    <w:rsid w:val="00D34921"/>
    <w:rsid w:val="00D37BB9"/>
    <w:rsid w:val="00D401B9"/>
    <w:rsid w:val="00D42161"/>
    <w:rsid w:val="00D438C7"/>
    <w:rsid w:val="00D52D89"/>
    <w:rsid w:val="00D53E5C"/>
    <w:rsid w:val="00D55324"/>
    <w:rsid w:val="00D60710"/>
    <w:rsid w:val="00D631E0"/>
    <w:rsid w:val="00D63D31"/>
    <w:rsid w:val="00D63E42"/>
    <w:rsid w:val="00D7052A"/>
    <w:rsid w:val="00D71D8A"/>
    <w:rsid w:val="00D72E69"/>
    <w:rsid w:val="00D77EA1"/>
    <w:rsid w:val="00D80F94"/>
    <w:rsid w:val="00D81354"/>
    <w:rsid w:val="00D8535D"/>
    <w:rsid w:val="00D95655"/>
    <w:rsid w:val="00D96D3B"/>
    <w:rsid w:val="00DA2137"/>
    <w:rsid w:val="00DA2AB1"/>
    <w:rsid w:val="00DA7707"/>
    <w:rsid w:val="00DB467B"/>
    <w:rsid w:val="00DC6FEA"/>
    <w:rsid w:val="00DD46CA"/>
    <w:rsid w:val="00DD6A3F"/>
    <w:rsid w:val="00DE0012"/>
    <w:rsid w:val="00DF07BD"/>
    <w:rsid w:val="00DF77C2"/>
    <w:rsid w:val="00DF7AD2"/>
    <w:rsid w:val="00E01811"/>
    <w:rsid w:val="00E04A92"/>
    <w:rsid w:val="00E04D43"/>
    <w:rsid w:val="00E11A7E"/>
    <w:rsid w:val="00E230A4"/>
    <w:rsid w:val="00E25573"/>
    <w:rsid w:val="00E3421E"/>
    <w:rsid w:val="00E41B0E"/>
    <w:rsid w:val="00E42EE1"/>
    <w:rsid w:val="00E45573"/>
    <w:rsid w:val="00E45EB1"/>
    <w:rsid w:val="00E479B7"/>
    <w:rsid w:val="00E55C6C"/>
    <w:rsid w:val="00E57A4D"/>
    <w:rsid w:val="00E61E5E"/>
    <w:rsid w:val="00E63B3C"/>
    <w:rsid w:val="00E64050"/>
    <w:rsid w:val="00E650A5"/>
    <w:rsid w:val="00E676C1"/>
    <w:rsid w:val="00E72E20"/>
    <w:rsid w:val="00E72E55"/>
    <w:rsid w:val="00E76385"/>
    <w:rsid w:val="00E82AB8"/>
    <w:rsid w:val="00E8665D"/>
    <w:rsid w:val="00E86FF8"/>
    <w:rsid w:val="00E9349B"/>
    <w:rsid w:val="00E97A2F"/>
    <w:rsid w:val="00EA18B0"/>
    <w:rsid w:val="00EA23FB"/>
    <w:rsid w:val="00EA3FE0"/>
    <w:rsid w:val="00EA5EAE"/>
    <w:rsid w:val="00EA681C"/>
    <w:rsid w:val="00EA69E9"/>
    <w:rsid w:val="00EB48D3"/>
    <w:rsid w:val="00EC3D3F"/>
    <w:rsid w:val="00EC59B8"/>
    <w:rsid w:val="00EC59E6"/>
    <w:rsid w:val="00ED3878"/>
    <w:rsid w:val="00ED3AB0"/>
    <w:rsid w:val="00ED3EE8"/>
    <w:rsid w:val="00ED7A0F"/>
    <w:rsid w:val="00EE3A96"/>
    <w:rsid w:val="00EE3ABB"/>
    <w:rsid w:val="00EE40C5"/>
    <w:rsid w:val="00EE52D2"/>
    <w:rsid w:val="00EE5D2F"/>
    <w:rsid w:val="00EF22B5"/>
    <w:rsid w:val="00EF4024"/>
    <w:rsid w:val="00EF7A40"/>
    <w:rsid w:val="00F01527"/>
    <w:rsid w:val="00F04531"/>
    <w:rsid w:val="00F04F59"/>
    <w:rsid w:val="00F0593F"/>
    <w:rsid w:val="00F0668B"/>
    <w:rsid w:val="00F0768F"/>
    <w:rsid w:val="00F07CCB"/>
    <w:rsid w:val="00F10657"/>
    <w:rsid w:val="00F11593"/>
    <w:rsid w:val="00F233B5"/>
    <w:rsid w:val="00F23BF5"/>
    <w:rsid w:val="00F25311"/>
    <w:rsid w:val="00F27E02"/>
    <w:rsid w:val="00F315BA"/>
    <w:rsid w:val="00F34A1E"/>
    <w:rsid w:val="00F35616"/>
    <w:rsid w:val="00F36FA7"/>
    <w:rsid w:val="00F435BB"/>
    <w:rsid w:val="00F5144C"/>
    <w:rsid w:val="00F536BA"/>
    <w:rsid w:val="00F551E4"/>
    <w:rsid w:val="00F60A93"/>
    <w:rsid w:val="00F622F3"/>
    <w:rsid w:val="00F62B41"/>
    <w:rsid w:val="00F62F7F"/>
    <w:rsid w:val="00F641D0"/>
    <w:rsid w:val="00F731DF"/>
    <w:rsid w:val="00F75D80"/>
    <w:rsid w:val="00F76372"/>
    <w:rsid w:val="00F91189"/>
    <w:rsid w:val="00F93632"/>
    <w:rsid w:val="00F93B37"/>
    <w:rsid w:val="00F95006"/>
    <w:rsid w:val="00F96156"/>
    <w:rsid w:val="00F979A0"/>
    <w:rsid w:val="00F97DF1"/>
    <w:rsid w:val="00FA07C4"/>
    <w:rsid w:val="00FA2ABA"/>
    <w:rsid w:val="00FA2CB7"/>
    <w:rsid w:val="00FA36FA"/>
    <w:rsid w:val="00FA6158"/>
    <w:rsid w:val="00FB2203"/>
    <w:rsid w:val="00FB2BAF"/>
    <w:rsid w:val="00FB5D5F"/>
    <w:rsid w:val="00FC3707"/>
    <w:rsid w:val="00FC5D9D"/>
    <w:rsid w:val="00FC63EC"/>
    <w:rsid w:val="00FC6784"/>
    <w:rsid w:val="00FC7BD4"/>
    <w:rsid w:val="00FD08A5"/>
    <w:rsid w:val="00FD2D7A"/>
    <w:rsid w:val="00FD39D2"/>
    <w:rsid w:val="00FD7FBD"/>
    <w:rsid w:val="00FE2936"/>
    <w:rsid w:val="00FE35CB"/>
    <w:rsid w:val="00FE5C0E"/>
    <w:rsid w:val="00FE671D"/>
    <w:rsid w:val="00FF225E"/>
    <w:rsid w:val="00FF22D1"/>
    <w:rsid w:val="00FF3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F48A3044-3BFE-428D-950D-F01D9CFEC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095983553">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34693335">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A6A12A-75C1-4EE4-A71F-410EAA4CE5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54</Pages>
  <Words>48402</Words>
  <Characters>275894</Characters>
  <Application>Microsoft Office Word</Application>
  <DocSecurity>0</DocSecurity>
  <Lines>2299</Lines>
  <Paragraphs>647</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323649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Daniel Snow</cp:lastModifiedBy>
  <cp:revision>3</cp:revision>
  <cp:lastPrinted>2020-10-24T22:08:00Z</cp:lastPrinted>
  <dcterms:created xsi:type="dcterms:W3CDTF">2020-11-27T17:09:00Z</dcterms:created>
  <dcterms:modified xsi:type="dcterms:W3CDTF">2020-11-27T17:13:00Z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id="n7nCMHGi"/&gt;&lt;style id="http://www.zotero.org/styles/limnology-and-oceanography" hasBibliography="1" bibliographyStyleHasBeenSet="1"/&gt;&lt;prefs&gt;&lt;pref name="fieldType" value="Field"/&gt;&lt;/prefs&gt;&lt;/data&gt;</vt:lpwstr>
  </property>
</Properties>
</file>