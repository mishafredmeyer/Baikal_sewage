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4F49B1EC"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 xml:space="preserve">Baikal littoral </w:t>
      </w:r>
      <w:proofErr w:type="spellStart"/>
      <w:r w:rsidRPr="00C20321">
        <w:rPr>
          <w:rFonts w:ascii="Times New Roman" w:hAnsi="Times New Roman" w:cs="Times New Roman"/>
        </w:rPr>
        <w:t>foodwebs</w:t>
      </w:r>
      <w:proofErr w:type="spellEnd"/>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607B29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ins w:id="0" w:author="Meyer, Michael Frederick" w:date="2021-04-06T15:34:00Z">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ins>
      <w:ins w:id="1" w:author="Meyer, Michael Frederick" w:date="2021-04-06T15:36:00Z">
        <w:r w:rsidR="00F74DDD">
          <w:rPr>
            <w:rFonts w:ascii="Times New Roman" w:eastAsia="Times New Roman" w:hAnsi="Times New Roman" w:cs="Times New Roman"/>
            <w:sz w:val="24"/>
            <w:szCs w:val="24"/>
          </w:rPr>
          <w:instrText xml:space="preserve"> ADDIN ZOTERO_ITEM CSL_CITATION {"citationID":"er2LIuDi","properties":{"formattedCitation":"(Rosenberger et al. 2008; Hampton et al. 2011; Ozersky et al. 2018; Oleksy et al. 2020; Atkins et al. 2021)","plainCitation":"(Rosenberger et al. 2008; Hampton et al. 2011; Ozersky et al. 2018;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ins>
      <w:r w:rsidR="00F74DDD">
        <w:rPr>
          <w:rFonts w:ascii="Times New Roman" w:eastAsia="Times New Roman" w:hAnsi="Times New Roman" w:cs="Times New Roman"/>
          <w:sz w:val="24"/>
          <w:szCs w:val="24"/>
        </w:rPr>
        <w:fldChar w:fldCharType="separate"/>
      </w:r>
      <w:ins w:id="2" w:author="Meyer, Michael Frederick" w:date="2021-04-06T15:36:00Z">
        <w:r w:rsidR="00F74DDD" w:rsidRPr="00F74DDD">
          <w:rPr>
            <w:rFonts w:ascii="Times New Roman" w:hAnsi="Times New Roman" w:cs="Times New Roman"/>
            <w:sz w:val="24"/>
            <w:rPrChange w:id="3" w:author="Meyer, Michael Frederick" w:date="2021-04-06T15:36:00Z">
              <w:rPr/>
            </w:rPrChange>
          </w:rPr>
          <w:t>(Rosenberger et al. 2008; Hampton et al. 2011; Ozersky et al. 2018; Oleksy et al. 2020; Atkins et al. 2021)</w:t>
        </w:r>
      </w:ins>
      <w:ins w:id="4" w:author="Meyer, Michael Frederick" w:date="2021-04-06T15:34:00Z">
        <w:r w:rsidR="00F74DDD">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12B034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5"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6"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7"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7"/>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w:t>
      </w:r>
      <w:r w:rsidR="006E42C8" w:rsidRPr="007418CF">
        <w:rPr>
          <w:rFonts w:ascii="Times New Roman" w:eastAsia="Times New Roman" w:hAnsi="Times New Roman" w:cs="Times New Roman"/>
          <w:sz w:val="24"/>
          <w:szCs w:val="24"/>
        </w:rPr>
        <w:lastRenderedPageBreak/>
        <w:t xml:space="preserve">shown that PPCP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21B582A0"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ins w:id="8" w:author="Meyer, Michael Frederick" w:date="2021-04-08T11:04:00Z">
        <w:r w:rsidR="0086405A">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ins>
      <w:del w:id="9" w:author="Meyer, Michael Frederick" w:date="2021-04-08T11:04:00Z">
        <w:r w:rsidR="00F74DDD" w:rsidDel="0086405A">
          <w:rPr>
            <w:rFonts w:ascii="Times New Roman" w:eastAsia="Times New Roman" w:hAnsi="Times New Roman" w:cs="Times New Roman"/>
            <w:sz w:val="24"/>
            <w:szCs w:val="24"/>
          </w:rPr>
          <w:delInstrText xml:space="preserve"> ADDIN ZOTERO_ITEM CSL_CITATION {"citationID":"ExG2hNXS","properties":{"formattedCitation":"(Rosenberger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delInstrText>
        </w:r>
      </w:del>
      <w:r w:rsidR="00B417BC" w:rsidRPr="007418CF">
        <w:rPr>
          <w:rFonts w:ascii="Times New Roman" w:eastAsia="Times New Roman" w:hAnsi="Times New Roman" w:cs="Times New Roman"/>
          <w:sz w:val="24"/>
          <w:szCs w:val="24"/>
        </w:rPr>
        <w:fldChar w:fldCharType="separate"/>
      </w:r>
      <w:ins w:id="10" w:author="Meyer, Michael Frederick" w:date="2021-04-08T11:04:00Z">
        <w:r w:rsidR="0086405A" w:rsidRPr="0086405A">
          <w:t>(Rosenberger et al. 2008; Hampton et al. 2011)</w:t>
        </w:r>
      </w:ins>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F74DDD">
        <w:rPr>
          <w:rFonts w:ascii="Times New Roman" w:hAnsi="Times New Roman" w:cs="Times New Roman"/>
          <w:sz w:val="24"/>
          <w:rPrChange w:id="11" w:author="Meyer, Michael Frederick" w:date="2021-04-06T15:38:00Z">
            <w:rPr/>
          </w:rPrChange>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 xml:space="preserve">(Mazzella and </w:t>
      </w:r>
      <w:r w:rsidR="00BF09EC" w:rsidRPr="007418CF">
        <w:rPr>
          <w:rFonts w:ascii="Times New Roman" w:hAnsi="Times New Roman" w:cs="Times New Roman"/>
          <w:sz w:val="24"/>
        </w:rPr>
        <w:lastRenderedPageBreak/>
        <w:t>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35DCFE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w:t>
      </w:r>
      <w:r w:rsidR="005613D8" w:rsidRPr="007418CF">
        <w:rPr>
          <w:rFonts w:ascii="Times New Roman" w:eastAsia="Times New Roman" w:hAnsi="Times New Roman" w:cs="Times New Roman"/>
          <w:sz w:val="24"/>
          <w:szCs w:val="24"/>
        </w:rPr>
        <w:lastRenderedPageBreak/>
        <w:t xml:space="preserve">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0A88E4E0"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12" w:author="Meyer, Michael Frederick" w:date="2021-04-06T11:52:00Z">
        <w:r w:rsidR="007B25E4">
          <w:rPr>
            <w:rFonts w:ascii="Times New Roman" w:eastAsia="Times New Roman" w:hAnsi="Times New Roman" w:cs="Times New Roman"/>
            <w:sz w:val="24"/>
            <w:szCs w:val="24"/>
          </w:rPr>
          <w:t>The timing of our sampling was intended to coi</w:t>
        </w:r>
      </w:ins>
      <w:ins w:id="13" w:author="Meyer, Michael Frederick" w:date="2021-04-06T11:53:00Z">
        <w:r w:rsidR="007B25E4">
          <w:rPr>
            <w:rFonts w:ascii="Times New Roman" w:eastAsia="Times New Roman" w:hAnsi="Times New Roman" w:cs="Times New Roman"/>
            <w:sz w:val="24"/>
            <w:szCs w:val="24"/>
          </w:rPr>
          <w:t xml:space="preserve">ncide with the </w:t>
        </w:r>
      </w:ins>
      <w:ins w:id="14" w:author="Meyer, Michael Frederick" w:date="2021-04-08T11:24:00Z">
        <w:r w:rsidR="00891C71">
          <w:rPr>
            <w:rFonts w:ascii="Times New Roman" w:eastAsia="Times New Roman" w:hAnsi="Times New Roman" w:cs="Times New Roman"/>
            <w:sz w:val="24"/>
            <w:szCs w:val="24"/>
          </w:rPr>
          <w:t xml:space="preserve">annual </w:t>
        </w:r>
      </w:ins>
      <w:ins w:id="15" w:author="Meyer, Michael Frederick" w:date="2021-04-06T11:53:00Z">
        <w:r w:rsidR="007B25E4">
          <w:rPr>
            <w:rFonts w:ascii="Times New Roman" w:eastAsia="Times New Roman" w:hAnsi="Times New Roman" w:cs="Times New Roman"/>
            <w:sz w:val="24"/>
            <w:szCs w:val="24"/>
          </w:rPr>
          <w:t xml:space="preserve">peaks of tourism and summertime community succession, such that gradients of human disturbance and </w:t>
        </w:r>
      </w:ins>
      <w:ins w:id="16" w:author="Meyer, Michael Frederick" w:date="2021-04-06T11:54:00Z">
        <w:r w:rsidR="007B25E4">
          <w:rPr>
            <w:rFonts w:ascii="Times New Roman" w:eastAsia="Times New Roman" w:hAnsi="Times New Roman" w:cs="Times New Roman"/>
            <w:sz w:val="24"/>
            <w:szCs w:val="24"/>
          </w:rPr>
          <w:t xml:space="preserve">biological response would likely be most distinct relative to environmental </w:t>
        </w:r>
        <w:commentRangeStart w:id="17"/>
        <w:r w:rsidR="007B25E4">
          <w:rPr>
            <w:rFonts w:ascii="Times New Roman" w:eastAsia="Times New Roman" w:hAnsi="Times New Roman" w:cs="Times New Roman"/>
            <w:sz w:val="24"/>
            <w:szCs w:val="24"/>
          </w:rPr>
          <w:t>noise</w:t>
        </w:r>
      </w:ins>
      <w:commentRangeEnd w:id="17"/>
      <w:ins w:id="18" w:author="Meyer, Michael Frederick" w:date="2021-04-08T11:24:00Z">
        <w:r w:rsidR="00891C71">
          <w:rPr>
            <w:rStyle w:val="CommentReference"/>
          </w:rPr>
          <w:commentReference w:id="17"/>
        </w:r>
      </w:ins>
      <w:ins w:id="19" w:author="Meyer, Michael Frederick" w:date="2021-04-06T11:54:00Z">
        <w:r w:rsidR="007B25E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20" w:author="Meyer, Michael Frederick" w:date="2021-04-07T15:45:00Z">
        <w:r w:rsidR="00B806EB">
          <w:rPr>
            <w:rFonts w:ascii="Times New Roman" w:eastAsia="Times New Roman" w:hAnsi="Times New Roman" w:cs="Times New Roman"/>
            <w:sz w:val="24"/>
            <w:szCs w:val="24"/>
          </w:rPr>
          <w:t xml:space="preserve">, which allowed us to collect samples without the need for SCUBA </w:t>
        </w:r>
      </w:ins>
      <w:ins w:id="21" w:author="Meyer, Michael Frederick" w:date="2021-04-07T15:48:00Z">
        <w:r w:rsidR="00B806EB">
          <w:rPr>
            <w:rFonts w:ascii="Times New Roman" w:eastAsia="Times New Roman" w:hAnsi="Times New Roman" w:cs="Times New Roman"/>
            <w:sz w:val="24"/>
            <w:szCs w:val="24"/>
          </w:rPr>
          <w:t xml:space="preserve">but precluded us from sampling deeper littoral environments that </w:t>
        </w:r>
      </w:ins>
      <w:ins w:id="22" w:author="Meyer, Michael Frederick" w:date="2021-04-08T11:30:00Z">
        <w:r w:rsidR="008C3FCE">
          <w:rPr>
            <w:rFonts w:ascii="Times New Roman" w:eastAsia="Times New Roman" w:hAnsi="Times New Roman" w:cs="Times New Roman"/>
            <w:sz w:val="24"/>
            <w:szCs w:val="24"/>
          </w:rPr>
          <w:t xml:space="preserve">can </w:t>
        </w:r>
      </w:ins>
      <w:ins w:id="23" w:author="Meyer, Michael Frederick" w:date="2021-04-07T15:48:00Z">
        <w:r w:rsidR="00B806EB">
          <w:rPr>
            <w:rFonts w:ascii="Times New Roman" w:eastAsia="Times New Roman" w:hAnsi="Times New Roman" w:cs="Times New Roman"/>
            <w:sz w:val="24"/>
            <w:szCs w:val="24"/>
          </w:rPr>
          <w:t xml:space="preserve">extend to </w:t>
        </w:r>
      </w:ins>
      <w:ins w:id="24" w:author="Meyer, Michael Frederick" w:date="2021-04-08T11:31:00Z">
        <w:r w:rsidR="008C3FCE">
          <w:rPr>
            <w:rFonts w:ascii="Times New Roman" w:eastAsia="Times New Roman" w:hAnsi="Times New Roman" w:cs="Times New Roman"/>
            <w:sz w:val="24"/>
            <w:szCs w:val="24"/>
          </w:rPr>
          <w:t xml:space="preserve">depths of </w:t>
        </w:r>
      </w:ins>
      <w:ins w:id="25" w:author="Meyer, Michael Frederick" w:date="2021-04-07T15:48:00Z">
        <w:r w:rsidR="00B806EB">
          <w:rPr>
            <w:rFonts w:ascii="Times New Roman" w:eastAsia="Times New Roman" w:hAnsi="Times New Roman" w:cs="Times New Roman"/>
            <w:sz w:val="24"/>
            <w:szCs w:val="24"/>
          </w:rPr>
          <w:t xml:space="preserve">100 m </w:t>
        </w:r>
        <w:r w:rsidR="00B806EB">
          <w:rPr>
            <w:rFonts w:ascii="Times New Roman" w:eastAsia="Times New Roman" w:hAnsi="Times New Roman" w:cs="Times New Roman"/>
            <w:sz w:val="24"/>
            <w:szCs w:val="24"/>
          </w:rPr>
          <w:fldChar w:fldCharType="begin"/>
        </w:r>
      </w:ins>
      <w:ins w:id="26" w:author="Meyer, Michael Frederick" w:date="2021-04-07T15:49:00Z">
        <w:r w:rsidR="00B806EB">
          <w:rPr>
            <w:rFonts w:ascii="Times New Roman" w:eastAsia="Times New Roman" w:hAnsi="Times New Roman" w:cs="Times New Roman"/>
            <w:sz w:val="24"/>
            <w:szCs w:val="24"/>
          </w:rPr>
          <w:instrText xml:space="preserve"> ADDIN ZOTERO_ITEM CSL_CITATION {"citationID":"TSiVsoFl","properties":{"formattedCitation":"(Takhteev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B806EB">
        <w:rPr>
          <w:rFonts w:ascii="Times New Roman" w:eastAsia="Times New Roman" w:hAnsi="Times New Roman" w:cs="Times New Roman"/>
          <w:sz w:val="24"/>
          <w:szCs w:val="24"/>
        </w:rPr>
        <w:fldChar w:fldCharType="separate"/>
      </w:r>
      <w:ins w:id="27" w:author="Meyer, Michael Frederick" w:date="2021-04-07T15:49:00Z">
        <w:r w:rsidR="00B806EB" w:rsidRPr="00B806EB">
          <w:rPr>
            <w:rFonts w:ascii="Times New Roman" w:hAnsi="Times New Roman" w:cs="Times New Roman"/>
            <w:sz w:val="24"/>
            <w:rPrChange w:id="28" w:author="Meyer, Michael Frederick" w:date="2021-04-07T15:49:00Z">
              <w:rPr/>
            </w:rPrChange>
          </w:rPr>
          <w:t>(Takhteev and Didorenko 2015)</w:t>
        </w:r>
      </w:ins>
      <w:ins w:id="29" w:author="Meyer, Michael Frederick" w:date="2021-04-07T15:48:00Z">
        <w:r w:rsidR="00B806EB">
          <w:rPr>
            <w:rFonts w:ascii="Times New Roman" w:eastAsia="Times New Roman" w:hAnsi="Times New Roman" w:cs="Times New Roman"/>
            <w:sz w:val="24"/>
            <w:szCs w:val="24"/>
          </w:rPr>
          <w:fldChar w:fldCharType="end"/>
        </w:r>
      </w:ins>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30" w:author="Meyer, Michael Frederick" w:date="2021-04-06T11:45:00Z">
        <w:r w:rsidR="00AA5BB3">
          <w:rPr>
            <w:rFonts w:ascii="Times New Roman" w:eastAsia="Times New Roman" w:hAnsi="Times New Roman" w:cs="Times New Roman"/>
            <w:sz w:val="24"/>
            <w:szCs w:val="24"/>
          </w:rPr>
          <w:t xml:space="preserve"> Visual inspection of substrate photographs suggested that </w:t>
        </w:r>
      </w:ins>
      <w:ins w:id="31" w:author="Meyer, Michael Frederick" w:date="2021-04-06T11:46:00Z">
        <w:r w:rsidR="00AA5BB3">
          <w:rPr>
            <w:rFonts w:ascii="Times New Roman" w:eastAsia="Times New Roman" w:hAnsi="Times New Roman" w:cs="Times New Roman"/>
            <w:sz w:val="24"/>
            <w:szCs w:val="24"/>
          </w:rPr>
          <w:t xml:space="preserve">both macrophyte vegetation and substrate were consistent among sites.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w:t>
      </w:r>
      <w:r w:rsidR="00D8535D" w:rsidRPr="007418CF">
        <w:rPr>
          <w:rFonts w:ascii="Times New Roman" w:eastAsia="Times New Roman" w:hAnsi="Times New Roman" w:cs="Times New Roman"/>
          <w:sz w:val="24"/>
          <w:szCs w:val="24"/>
        </w:rPr>
        <w:lastRenderedPageBreak/>
        <w:t xml:space="preserve">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w:t>
      </w:r>
      <w:r w:rsidR="00BC24F4" w:rsidRPr="007418CF">
        <w:rPr>
          <w:rFonts w:ascii="Times New Roman" w:eastAsia="Times New Roman" w:hAnsi="Times New Roman" w:cs="Times New Roman"/>
          <w:sz w:val="24"/>
          <w:szCs w:val="24"/>
        </w:rPr>
        <w:lastRenderedPageBreak/>
        <w:t xml:space="preserve">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 xml:space="preserve">Waters Corporation, </w:t>
      </w:r>
      <w:r w:rsidRPr="007418CF">
        <w:rPr>
          <w:rFonts w:ascii="Times New Roman" w:eastAsia="Times New Roman" w:hAnsi="Times New Roman" w:cs="Times New Roman"/>
          <w:sz w:val="24"/>
          <w:szCs w:val="24"/>
        </w:rPr>
        <w:lastRenderedPageBreak/>
        <w:t>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w:t>
      </w:r>
      <w:r w:rsidR="00BB6989" w:rsidRPr="007418CF">
        <w:rPr>
          <w:rFonts w:ascii="Times New Roman" w:eastAsia="Times New Roman" w:hAnsi="Times New Roman" w:cs="Times New Roman"/>
          <w:sz w:val="24"/>
          <w:szCs w:val="24"/>
        </w:rPr>
        <w:lastRenderedPageBreak/>
        <w:t>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35876ED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32"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33"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34"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35" w:author="Meyer, Michael Frederick" w:date="2021-03-12T14:18:00Z">
        <w:r w:rsidR="003A30EA">
          <w:rPr>
            <w:rFonts w:ascii="Times New Roman" w:eastAsia="Times New Roman" w:hAnsi="Times New Roman" w:cs="Times New Roman"/>
            <w:sz w:val="24"/>
            <w:szCs w:val="24"/>
          </w:rPr>
          <w:t xml:space="preserve"> </w:t>
        </w:r>
      </w:ins>
      <w:ins w:id="36" w:author="Meyer, Michael Frederick" w:date="2021-03-12T14:20:00Z">
        <w:r w:rsidR="003A30EA">
          <w:rPr>
            <w:rFonts w:ascii="Times New Roman" w:eastAsia="Times New Roman" w:hAnsi="Times New Roman" w:cs="Times New Roman"/>
            <w:sz w:val="24"/>
            <w:szCs w:val="24"/>
          </w:rPr>
          <w:t>Littoral, benthic m</w:t>
        </w:r>
      </w:ins>
      <w:ins w:id="37" w:author="Meyer, Michael Frederick" w:date="2021-03-12T14:19:00Z">
        <w:r w:rsidR="003A30EA">
          <w:rPr>
            <w:rFonts w:ascii="Times New Roman" w:eastAsia="Times New Roman" w:hAnsi="Times New Roman" w:cs="Times New Roman"/>
            <w:sz w:val="24"/>
            <w:szCs w:val="24"/>
          </w:rPr>
          <w:t xml:space="preserve">acroinvertebrate taxa were selected based </w:t>
        </w:r>
      </w:ins>
      <w:ins w:id="38" w:author="Meyer, Michael Frederick" w:date="2021-03-12T14:20:00Z">
        <w:r w:rsidR="003A30EA">
          <w:rPr>
            <w:rFonts w:ascii="Times New Roman" w:eastAsia="Times New Roman" w:hAnsi="Times New Roman" w:cs="Times New Roman"/>
            <w:sz w:val="24"/>
            <w:szCs w:val="24"/>
          </w:rPr>
          <w:t xml:space="preserve">both on their proximities to lakeside sewage inputs as well as their </w:t>
        </w:r>
      </w:ins>
      <w:ins w:id="39" w:author="Meyer, Michael Frederick" w:date="2021-03-12T14:24:00Z">
        <w:r w:rsidR="003A30EA">
          <w:rPr>
            <w:rFonts w:ascii="Times New Roman" w:eastAsia="Times New Roman" w:hAnsi="Times New Roman" w:cs="Times New Roman"/>
            <w:sz w:val="24"/>
            <w:szCs w:val="24"/>
          </w:rPr>
          <w:t xml:space="preserve">reliance on periphyton as a resource </w:t>
        </w:r>
        <w:r w:rsidR="003A30EA">
          <w:rPr>
            <w:rFonts w:ascii="Times New Roman" w:eastAsia="Times New Roman" w:hAnsi="Times New Roman" w:cs="Times New Roman"/>
            <w:sz w:val="24"/>
            <w:szCs w:val="24"/>
          </w:rPr>
          <w:fldChar w:fldCharType="begin"/>
        </w:r>
      </w:ins>
      <w:ins w:id="40" w:author="Meyer, Michael Frederick" w:date="2021-03-12T14:25:00Z">
        <w:r w:rsidR="003A30EA">
          <w:rPr>
            <w:rFonts w:ascii="Times New Roman" w:eastAsia="Times New Roman" w:hAnsi="Times New Roman" w:cs="Times New Roman"/>
            <w:sz w:val="24"/>
            <w:szCs w:val="24"/>
          </w:rPr>
          <w:instrText xml:space="preserve"> ADDIN ZOTERO_ITEM CSL_CITATION {"citationID":"ntBJaPUg","properties":{"formattedCitation":"(Yoshii 1999)","plainCitation":"(Yoshii 1999)","noteIndex":0},"citationItems":[{"id":535,"uris":["http://zotero.org/users/2645460/items/GJ7G4WRF"],"uri":["http://zotero.org/users/2645460/items/GJ7G4WRF"],"itemData":{"id":535,"type":"article-journal","container-title":"Hydrobiologia","page":"145–159","source":"Google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ins>
      <w:r w:rsidR="003A30EA">
        <w:rPr>
          <w:rFonts w:ascii="Times New Roman" w:eastAsia="Times New Roman" w:hAnsi="Times New Roman" w:cs="Times New Roman"/>
          <w:sz w:val="24"/>
          <w:szCs w:val="24"/>
        </w:rPr>
        <w:fldChar w:fldCharType="separate"/>
      </w:r>
      <w:ins w:id="41" w:author="Meyer, Michael Frederick" w:date="2021-03-12T14:25:00Z">
        <w:r w:rsidR="003A30EA" w:rsidRPr="003A30EA">
          <w:rPr>
            <w:rFonts w:ascii="Times New Roman" w:hAnsi="Times New Roman" w:cs="Times New Roman"/>
            <w:sz w:val="24"/>
          </w:rPr>
          <w:t>(Yoshii 1999)</w:t>
        </w:r>
      </w:ins>
      <w:ins w:id="42" w:author="Meyer, Michael Frederick" w:date="2021-03-12T14:24:00Z">
        <w:r w:rsidR="003A30EA">
          <w:rPr>
            <w:rFonts w:ascii="Times New Roman" w:eastAsia="Times New Roman" w:hAnsi="Times New Roman" w:cs="Times New Roman"/>
            <w:sz w:val="24"/>
            <w:szCs w:val="24"/>
          </w:rPr>
          <w:fldChar w:fldCharType="end"/>
        </w:r>
      </w:ins>
      <w:ins w:id="43" w:author="Meyer, Michael Frederick" w:date="2021-03-12T14:25:00Z">
        <w:r w:rsidR="003A30EA">
          <w:rPr>
            <w:rFonts w:ascii="Times New Roman" w:eastAsia="Times New Roman" w:hAnsi="Times New Roman" w:cs="Times New Roman"/>
            <w:sz w:val="24"/>
            <w:szCs w:val="24"/>
          </w:rPr>
          <w:t>.</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w:t>
      </w:r>
      <w:r w:rsidRPr="007418CF">
        <w:rPr>
          <w:rFonts w:ascii="Times New Roman" w:eastAsia="Times New Roman" w:hAnsi="Times New Roman" w:cs="Times New Roman"/>
          <w:sz w:val="24"/>
          <w:szCs w:val="24"/>
        </w:rPr>
        <w:lastRenderedPageBreak/>
        <w:t xml:space="preserve">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4714D8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44" w:author="Meyer, Michael Frederick" w:date="2021-03-12T14:27:00Z">
        <w:r w:rsidR="003A30EA">
          <w:rPr>
            <w:rFonts w:ascii="Times New Roman" w:eastAsia="Times New Roman" w:hAnsi="Times New Roman" w:cs="Times New Roman"/>
            <w:sz w:val="24"/>
            <w:szCs w:val="24"/>
          </w:rPr>
          <w:t xml:space="preserve">and </w:t>
        </w:r>
      </w:ins>
      <w:del w:id="45"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r w:rsidRPr="007418CF">
        <w:rPr>
          <w:rFonts w:ascii="Times New Roman" w:eastAsia="Times New Roman" w:hAnsi="Times New Roman" w:cs="Times New Roman"/>
          <w:sz w:val="24"/>
          <w:szCs w:val="24"/>
        </w:rPr>
        <w:t xml:space="preserve"> by hand. </w:t>
      </w:r>
      <w:ins w:id="46"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47" w:author="Meyer, Michael Frederick" w:date="2021-03-12T14:29:00Z">
        <w:r w:rsidR="00312AA7">
          <w:rPr>
            <w:rFonts w:ascii="Times New Roman" w:eastAsia="Times New Roman" w:hAnsi="Times New Roman" w:cs="Times New Roman"/>
            <w:sz w:val="24"/>
            <w:szCs w:val="24"/>
          </w:rPr>
          <w:t xml:space="preserve">from the community composition collections but not immediately observed in the stable isotope and fatty acids collections. </w:t>
        </w:r>
      </w:ins>
      <w:r w:rsidRPr="007418CF">
        <w:rPr>
          <w:rFonts w:ascii="Times New Roman" w:eastAsia="Times New Roman" w:hAnsi="Times New Roman" w:cs="Times New Roman"/>
          <w:sz w:val="24"/>
          <w:szCs w:val="24"/>
        </w:rPr>
        <w:t xml:space="preserve">Collected organisms were </w:t>
      </w:r>
      <w:del w:id="48"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49"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50"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51"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7646763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del w:id="52"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53"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with the exception of juveniles </w:t>
      </w:r>
      <w:ins w:id="54" w:author="Meyer, Michael Frederick" w:date="2021-04-06T12:06:00Z">
        <w:r w:rsidR="0007568B">
          <w:rPr>
            <w:rFonts w:ascii="Times New Roman" w:eastAsia="Times New Roman" w:hAnsi="Times New Roman" w:cs="Times New Roman"/>
            <w:sz w:val="24"/>
            <w:szCs w:val="24"/>
          </w:rPr>
          <w:t>a</w:t>
        </w:r>
      </w:ins>
      <w:ins w:id="55" w:author="Meyer, Michael Frederick" w:date="2021-04-06T12:07:00Z">
        <w:r w:rsidR="0007568B">
          <w:rPr>
            <w:rFonts w:ascii="Times New Roman" w:eastAsia="Times New Roman" w:hAnsi="Times New Roman" w:cs="Times New Roman"/>
            <w:sz w:val="24"/>
            <w:szCs w:val="24"/>
          </w:rPr>
          <w:t xml:space="preserve">ccording to </w:t>
        </w:r>
      </w:ins>
      <w:del w:id="56"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del w:id="57"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58" w:author="Meyer, Michael Frederick" w:date="2021-04-06T11:58:00Z">
        <w:r w:rsidR="007B25E4">
          <w:rPr>
            <w:rFonts w:ascii="Times New Roman" w:eastAsia="Times New Roman" w:hAnsi="Times New Roman" w:cs="Times New Roman"/>
            <w:sz w:val="24"/>
            <w:szCs w:val="24"/>
          </w:rPr>
          <w:t>)</w:t>
        </w:r>
      </w:ins>
      <w:del w:id="59"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60"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61"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ins w:id="62" w:author="Meyer, Michael Frederick" w:date="2021-04-06T11:58:00Z">
        <w:r w:rsidR="007B25E4">
          <w:rPr>
            <w:rFonts w:ascii="Times New Roman" w:eastAsia="Times New Roman" w:hAnsi="Times New Roman" w:cs="Times New Roman"/>
            <w:sz w:val="24"/>
            <w:szCs w:val="24"/>
          </w:rPr>
          <w:t>.</w:t>
        </w:r>
      </w:ins>
      <w:del w:id="63"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64"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ins>
      <w:ins w:id="65" w:author="Meyer, Michael Frederick" w:date="2021-04-06T12:00:00Z">
        <w:r w:rsidR="007B25E4">
          <w:rPr>
            <w:rFonts w:ascii="Times New Roman" w:eastAsia="Times New Roman" w:hAnsi="Times New Roman" w:cs="Times New Roman"/>
            <w:sz w:val="24"/>
            <w:szCs w:val="24"/>
          </w:rPr>
          <w:t>invertebrate communities sampled</w:t>
        </w:r>
      </w:ins>
      <w:ins w:id="66" w:author="Meyer, Michael Frederick" w:date="2021-04-06T14:58:00Z">
        <w:r w:rsidR="00695885">
          <w:rPr>
            <w:rFonts w:ascii="Times New Roman" w:eastAsia="Times New Roman" w:hAnsi="Times New Roman" w:cs="Times New Roman"/>
            <w:sz w:val="24"/>
            <w:szCs w:val="24"/>
          </w:rPr>
          <w:t xml:space="preserve"> </w:t>
        </w:r>
      </w:ins>
      <w:ins w:id="67"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68" w:author="Meyer, Michael Frederick" w:date="2021-04-06T14:59:00Z">
        <w:r w:rsidR="00102EE6" w:rsidRPr="00102EE6">
          <w:rPr>
            <w:rFonts w:ascii="Times New Roman" w:hAnsi="Times New Roman" w:cs="Times New Roman"/>
            <w:sz w:val="24"/>
            <w:rPrChange w:id="69" w:author="Meyer, Michael Frederick" w:date="2021-04-06T14:59:00Z">
              <w:rPr/>
            </w:rPrChange>
          </w:rPr>
          <w:t>(Kaygorodova 2012)</w:t>
        </w:r>
        <w:r w:rsidR="00695885">
          <w:rPr>
            <w:rFonts w:ascii="Times New Roman" w:eastAsia="Times New Roman" w:hAnsi="Times New Roman" w:cs="Times New Roman"/>
            <w:sz w:val="24"/>
            <w:szCs w:val="24"/>
          </w:rPr>
          <w:fldChar w:fldCharType="end"/>
        </w:r>
      </w:ins>
      <w:ins w:id="70" w:author="Meyer, Michael Frederick" w:date="2021-04-06T12:00:00Z">
        <w:r w:rsidR="007B25E4">
          <w:rPr>
            <w:rFonts w:ascii="Times New Roman" w:eastAsia="Times New Roman" w:hAnsi="Times New Roman" w:cs="Times New Roman"/>
            <w:sz w:val="24"/>
            <w:szCs w:val="24"/>
          </w:rPr>
          <w:t xml:space="preserve">. Like mollusks, caddisflies were also enumerated at the order level, although Baikal does contain over 14 </w:t>
        </w:r>
      </w:ins>
      <w:ins w:id="71" w:author="Meyer, Michael Frederick" w:date="2021-04-06T12:01:00Z">
        <w:r w:rsidR="007B25E4">
          <w:rPr>
            <w:rFonts w:ascii="Times New Roman" w:eastAsia="Times New Roman" w:hAnsi="Times New Roman" w:cs="Times New Roman"/>
            <w:sz w:val="24"/>
            <w:szCs w:val="24"/>
          </w:rPr>
          <w:t>species of caddisfly</w:t>
        </w:r>
      </w:ins>
      <w:ins w:id="72"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73" w:author="Meyer, Michael Frederick" w:date="2021-04-06T15:00:00Z">
        <w:r w:rsidR="00102EE6" w:rsidRPr="00102EE6">
          <w:rPr>
            <w:rFonts w:ascii="Times New Roman" w:hAnsi="Times New Roman" w:cs="Times New Roman"/>
            <w:sz w:val="24"/>
            <w:rPrChange w:id="74" w:author="Meyer, Michael Frederick" w:date="2021-04-06T15:00:00Z">
              <w:rPr/>
            </w:rPrChange>
          </w:rPr>
          <w:t>(Valuyskiy et al. 2020)</w:t>
        </w:r>
        <w:r w:rsidR="00102EE6">
          <w:rPr>
            <w:rFonts w:ascii="Times New Roman" w:eastAsia="Times New Roman" w:hAnsi="Times New Roman" w:cs="Times New Roman"/>
            <w:sz w:val="24"/>
            <w:szCs w:val="24"/>
          </w:rPr>
          <w:fldChar w:fldCharType="end"/>
        </w:r>
      </w:ins>
      <w:ins w:id="75" w:author="Meyer, Michael Frederick" w:date="2021-04-06T12:01:00Z">
        <w:r w:rsidR="007B25E4">
          <w:rPr>
            <w:rFonts w:ascii="Times New Roman" w:eastAsia="Times New Roman" w:hAnsi="Times New Roman" w:cs="Times New Roman"/>
            <w:sz w:val="24"/>
            <w:szCs w:val="24"/>
          </w:rPr>
          <w:t xml:space="preserve">. </w:t>
        </w:r>
      </w:ins>
      <w:ins w:id="76" w:author="Meyer, Michael Frederick" w:date="2021-04-06T12:05:00Z">
        <w:r w:rsidR="0007568B">
          <w:rPr>
            <w:rFonts w:ascii="Times New Roman" w:eastAsia="Times New Roman" w:hAnsi="Times New Roman" w:cs="Times New Roman"/>
            <w:sz w:val="24"/>
            <w:szCs w:val="24"/>
          </w:rPr>
          <w:t xml:space="preserve">Flatworms </w:t>
        </w:r>
      </w:ins>
      <w:ins w:id="77" w:author="Meyer, Michael Frederick" w:date="2021-04-06T12:06:00Z">
        <w:r w:rsidR="0007568B">
          <w:rPr>
            <w:rFonts w:ascii="Times New Roman" w:eastAsia="Times New Roman" w:hAnsi="Times New Roman" w:cs="Times New Roman"/>
            <w:sz w:val="24"/>
            <w:szCs w:val="24"/>
          </w:rPr>
          <w:t>were enumerated at the phylum level.</w:t>
        </w:r>
      </w:ins>
      <w:ins w:id="78" w:author="Meyer, Michael Frederick" w:date="2021-04-06T12:08:00Z">
        <w:r w:rsidR="0007568B">
          <w:rPr>
            <w:rFonts w:ascii="Times New Roman" w:eastAsia="Times New Roman" w:hAnsi="Times New Roman" w:cs="Times New Roman"/>
            <w:sz w:val="24"/>
            <w:szCs w:val="24"/>
          </w:rPr>
          <w:t xml:space="preserve"> </w:t>
        </w:r>
      </w:ins>
      <w:ins w:id="79" w:author="Meyer, Michael Frederick" w:date="2021-04-06T15:06:00Z">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ins>
      <w:ins w:id="80" w:author="Meyer, Michael Frederick" w:date="2021-04-06T12:08:00Z">
        <w:r w:rsidR="0007568B">
          <w:rPr>
            <w:rFonts w:ascii="Times New Roman" w:eastAsia="Times New Roman" w:hAnsi="Times New Roman" w:cs="Times New Roman"/>
            <w:sz w:val="24"/>
            <w:szCs w:val="24"/>
          </w:rPr>
          <w:t>Our choice of tax</w:t>
        </w:r>
      </w:ins>
      <w:ins w:id="81"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82" w:author="Meyer, Michael Frederick" w:date="2021-04-06T12:10:00Z">
        <w:r w:rsidR="0007568B">
          <w:rPr>
            <w:rFonts w:ascii="Times New Roman" w:eastAsia="Times New Roman" w:hAnsi="Times New Roman" w:cs="Times New Roman"/>
            <w:sz w:val="24"/>
            <w:szCs w:val="24"/>
          </w:rPr>
          <w:t>amphipods were most abundant taxa and flatworms were among the least abundant taxa across all sites (Figure S</w:t>
        </w:r>
      </w:ins>
      <w:ins w:id="83" w:author="Meyer, Michael Frederick" w:date="2021-04-09T12:37:00Z">
        <w:r w:rsidR="00EB4616">
          <w:rPr>
            <w:rFonts w:ascii="Times New Roman" w:eastAsia="Times New Roman" w:hAnsi="Times New Roman" w:cs="Times New Roman"/>
            <w:sz w:val="24"/>
            <w:szCs w:val="24"/>
          </w:rPr>
          <w:t>1</w:t>
        </w:r>
      </w:ins>
      <w:ins w:id="84"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w:t>
      </w:r>
      <w:r w:rsidR="006F1FBE" w:rsidRPr="007418CF">
        <w:rPr>
          <w:rFonts w:ascii="Times New Roman" w:eastAsia="Times New Roman" w:hAnsi="Times New Roman" w:cs="Times New Roman"/>
          <w:sz w:val="24"/>
          <w:szCs w:val="24"/>
        </w:rPr>
        <w:lastRenderedPageBreak/>
        <w:t xml:space="preserve">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7554CF4E" w:rsidR="00715D55" w:rsidRPr="00EB5642" w:rsidRDefault="00D8535D" w:rsidP="00F31B90">
      <w:pPr>
        <w:spacing w:line="480" w:lineRule="auto"/>
        <w:rPr>
          <w:rFonts w:ascii="Times New Roman" w:eastAsia="Times New Roman" w:hAnsi="Times New Roman" w:cs="Times New Roman"/>
          <w:color w:val="212121"/>
          <w:sz w:val="24"/>
          <w:szCs w:val="24"/>
          <w:highlight w:val="white"/>
          <w:rPrChange w:id="85" w:author="Meyer, Michael Frederick" w:date="2021-04-08T17:57:00Z">
            <w:rPr>
              <w:rFonts w:ascii="Times New Roman" w:eastAsia="Times New Roman" w:hAnsi="Times New Roman" w:cs="Times New Roman"/>
              <w:sz w:val="24"/>
              <w:szCs w:val="24"/>
            </w:rPr>
          </w:rPrChange>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86"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87" w:author="Meyer, Michael Frederick" w:date="2021-03-12T14:35:00Z">
        <w:r w:rsidR="00312AA7">
          <w:rPr>
            <w:rFonts w:ascii="Times New Roman" w:eastAsia="Times New Roman" w:hAnsi="Times New Roman" w:cs="Times New Roman"/>
            <w:color w:val="212121"/>
            <w:sz w:val="24"/>
            <w:szCs w:val="24"/>
            <w:highlight w:val="white"/>
          </w:rPr>
          <w:t>Stable isotope</w:t>
        </w:r>
      </w:ins>
      <w:ins w:id="88" w:author="Meyer, Michael Frederick" w:date="2021-03-12T14:43:00Z">
        <w:r w:rsidR="00E56EB2">
          <w:rPr>
            <w:rFonts w:ascii="Times New Roman" w:eastAsia="Times New Roman" w:hAnsi="Times New Roman" w:cs="Times New Roman"/>
            <w:color w:val="212121"/>
            <w:sz w:val="24"/>
            <w:szCs w:val="24"/>
            <w:highlight w:val="white"/>
          </w:rPr>
          <w:t xml:space="preserve"> and fatty acid analyses focused primarily on amphipods, the most abundant macroinvertebrate taxon </w:t>
        </w:r>
      </w:ins>
      <w:ins w:id="89" w:author="Meyer, Michael Frederick" w:date="2021-03-12T14:44:00Z">
        <w:r w:rsidR="00E56EB2">
          <w:rPr>
            <w:rFonts w:ascii="Times New Roman" w:eastAsia="Times New Roman" w:hAnsi="Times New Roman" w:cs="Times New Roman"/>
            <w:color w:val="212121"/>
            <w:sz w:val="24"/>
            <w:szCs w:val="24"/>
            <w:highlight w:val="white"/>
          </w:rPr>
          <w:t>in Lake Baikal</w:t>
        </w:r>
      </w:ins>
      <w:ins w:id="90" w:author="Meyer, Michael Frederick" w:date="2021-03-12T14:55:00Z">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fldChar w:fldCharType="begin"/>
        </w:r>
        <w:r w:rsidR="00E56EB2">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ins>
      <w:r w:rsidR="00E56EB2">
        <w:rPr>
          <w:rFonts w:ascii="Times New Roman" w:eastAsia="Times New Roman" w:hAnsi="Times New Roman" w:cs="Times New Roman"/>
          <w:color w:val="212121"/>
          <w:sz w:val="24"/>
          <w:szCs w:val="24"/>
          <w:highlight w:val="white"/>
        </w:rPr>
        <w:fldChar w:fldCharType="separate"/>
      </w:r>
      <w:ins w:id="91" w:author="Meyer, Michael Frederick" w:date="2021-03-12T14:55:00Z">
        <w:r w:rsidR="00E56EB2" w:rsidRPr="00E56EB2">
          <w:rPr>
            <w:rFonts w:ascii="Times New Roman" w:hAnsi="Times New Roman" w:cs="Times New Roman"/>
            <w:sz w:val="24"/>
            <w:szCs w:val="24"/>
          </w:rPr>
          <w:t>(Kozhov 1963; Kozhova and Izmest’eva 1998)</w:t>
        </w:r>
        <w:r w:rsidR="00E56EB2">
          <w:rPr>
            <w:rFonts w:ascii="Times New Roman" w:eastAsia="Times New Roman" w:hAnsi="Times New Roman" w:cs="Times New Roman"/>
            <w:color w:val="212121"/>
            <w:sz w:val="24"/>
            <w:szCs w:val="24"/>
            <w:highlight w:val="white"/>
          </w:rPr>
          <w:fldChar w:fldCharType="end"/>
        </w:r>
      </w:ins>
      <w:ins w:id="92"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transit, we only processed samples that were completely </w:t>
        </w:r>
      </w:ins>
      <w:ins w:id="93"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94"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95" w:author="Meyer, Michael Frederick" w:date="2021-03-12T15:04:00Z">
        <w:r w:rsidR="00EB3DC9">
          <w:rPr>
            <w:rFonts w:ascii="Times New Roman" w:eastAsia="Times New Roman" w:hAnsi="Times New Roman" w:cs="Times New Roman"/>
            <w:color w:val="212121"/>
            <w:sz w:val="24"/>
            <w:szCs w:val="24"/>
            <w:highlight w:val="white"/>
          </w:rPr>
          <w:t>, multivariate</w:t>
        </w:r>
      </w:ins>
      <w:ins w:id="96"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97" w:author="Meyer, Michael Frederick" w:date="2021-04-08T17:56:00Z">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ins>
      <w:ins w:id="98"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99"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00"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101"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02"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103" w:author="Meyer, Michael Frederick" w:date="2021-03-12T14:56:00Z">
        <w:r w:rsidR="00E56EB2">
          <w:rPr>
            <w:rFonts w:ascii="Times New Roman" w:eastAsia="Times New Roman" w:hAnsi="Times New Roman" w:cs="Times New Roman"/>
            <w:color w:val="212121"/>
            <w:sz w:val="24"/>
            <w:szCs w:val="24"/>
            <w:highlight w:val="white"/>
          </w:rPr>
          <w:t>Th</w:t>
        </w:r>
      </w:ins>
      <w:ins w:id="104" w:author="Meyer, Michael Frederick" w:date="2021-03-12T15:04:00Z">
        <w:r w:rsidR="00EB3DC9">
          <w:rPr>
            <w:rFonts w:ascii="Times New Roman" w:eastAsia="Times New Roman" w:hAnsi="Times New Roman" w:cs="Times New Roman"/>
            <w:color w:val="212121"/>
            <w:sz w:val="24"/>
            <w:szCs w:val="24"/>
            <w:highlight w:val="white"/>
          </w:rPr>
          <w:t>e</w:t>
        </w:r>
      </w:ins>
      <w:ins w:id="105"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106" w:author="Meyer, Michael Frederick" w:date="2021-03-12T15:05:00Z">
        <w:r w:rsidR="00EB3DC9">
          <w:rPr>
            <w:rFonts w:ascii="Times New Roman" w:eastAsia="Times New Roman" w:hAnsi="Times New Roman" w:cs="Times New Roman"/>
            <w:color w:val="212121"/>
            <w:sz w:val="24"/>
            <w:szCs w:val="24"/>
            <w:highlight w:val="white"/>
          </w:rPr>
          <w:t>isotope</w:t>
        </w:r>
      </w:ins>
      <w:ins w:id="107"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108" w:author="Meyer, Michael Frederick" w:date="2021-03-12T14:57:00Z">
        <w:r w:rsidR="00EB3DC9">
          <w:rPr>
            <w:rFonts w:ascii="Times New Roman" w:eastAsia="Times New Roman" w:hAnsi="Times New Roman" w:cs="Times New Roman"/>
            <w:color w:val="212121"/>
            <w:sz w:val="24"/>
            <w:szCs w:val="24"/>
            <w:highlight w:val="white"/>
          </w:rPr>
          <w:t xml:space="preserve">focusing solely on amphipod taxa, whereas fatty acids included some mollusks but still largely consisted of amphipods. </w:t>
        </w:r>
      </w:ins>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w:t>
      </w:r>
      <w:r w:rsidRPr="007418CF">
        <w:rPr>
          <w:rFonts w:ascii="Times New Roman" w:eastAsia="Times New Roman" w:hAnsi="Times New Roman" w:cs="Times New Roman"/>
          <w:color w:val="212121"/>
          <w:sz w:val="24"/>
          <w:szCs w:val="24"/>
          <w:highlight w:val="white"/>
        </w:rPr>
        <w:lastRenderedPageBreak/>
        <w:t xml:space="preserve">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109"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w:t>
      </w:r>
      <w:r w:rsidRPr="007418CF">
        <w:rPr>
          <w:rFonts w:ascii="Times New Roman" w:eastAsia="Times New Roman" w:hAnsi="Times New Roman" w:cs="Times New Roman"/>
          <w:sz w:val="24"/>
          <w:szCs w:val="24"/>
        </w:rPr>
        <w:lastRenderedPageBreak/>
        <w:t xml:space="preserve">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110" w:author="Meyer, Michael Frederick" w:date="2021-04-05T15:28:00Z"/>
          <w:rFonts w:ascii="Times New Roman" w:eastAsia="Times New Roman" w:hAnsi="Times New Roman" w:cs="Times New Roman"/>
          <w:sz w:val="24"/>
          <w:szCs w:val="24"/>
        </w:rPr>
      </w:pPr>
    </w:p>
    <w:p w14:paraId="5D35EF08" w14:textId="35CECDB8" w:rsidR="00E21797" w:rsidRPr="00E21797" w:rsidRDefault="00E21797" w:rsidP="00F31B90">
      <w:pPr>
        <w:spacing w:line="480" w:lineRule="auto"/>
        <w:rPr>
          <w:ins w:id="111" w:author="Meyer, Michael Frederick" w:date="2021-04-05T14:49:00Z"/>
          <w:rFonts w:ascii="Times New Roman" w:eastAsia="Times New Roman" w:hAnsi="Times New Roman" w:cs="Times New Roman"/>
          <w:i/>
          <w:sz w:val="24"/>
          <w:szCs w:val="24"/>
          <w:rPrChange w:id="112" w:author="Meyer, Michael Frederick" w:date="2021-04-05T15:28:00Z">
            <w:rPr>
              <w:ins w:id="113" w:author="Meyer, Michael Frederick" w:date="2021-04-05T14:49:00Z"/>
              <w:rFonts w:ascii="Times New Roman" w:eastAsia="Times New Roman" w:hAnsi="Times New Roman" w:cs="Times New Roman"/>
              <w:sz w:val="24"/>
              <w:szCs w:val="24"/>
            </w:rPr>
          </w:rPrChange>
        </w:rPr>
      </w:pPr>
      <w:ins w:id="114" w:author="Meyer, Michael Frederick" w:date="2021-04-05T15:28:00Z">
        <w:r>
          <w:rPr>
            <w:rFonts w:ascii="Times New Roman" w:eastAsia="Times New Roman" w:hAnsi="Times New Roman" w:cs="Times New Roman"/>
            <w:i/>
            <w:sz w:val="24"/>
            <w:szCs w:val="24"/>
          </w:rPr>
          <w:t>Inferring food web structure</w:t>
        </w:r>
      </w:ins>
    </w:p>
    <w:p w14:paraId="08ACD4BA" w14:textId="299BBDDB" w:rsidR="00D1507C" w:rsidRPr="00D1507C" w:rsidDel="00E21797" w:rsidRDefault="005B464E" w:rsidP="00A246FB">
      <w:pPr>
        <w:spacing w:line="480" w:lineRule="auto"/>
        <w:rPr>
          <w:del w:id="115" w:author="Meyer, Michael Frederick" w:date="2021-04-05T15:25:00Z"/>
          <w:rFonts w:ascii="Times New Roman" w:eastAsia="Times New Roman" w:hAnsi="Times New Roman" w:cs="Times New Roman"/>
          <w:sz w:val="24"/>
          <w:szCs w:val="24"/>
        </w:rPr>
      </w:pPr>
      <w:ins w:id="116" w:author="Meyer, Michael Frederick" w:date="2021-04-05T14:50:00Z">
        <w:r>
          <w:rPr>
            <w:rFonts w:ascii="Times New Roman" w:eastAsia="Times New Roman" w:hAnsi="Times New Roman" w:cs="Times New Roman"/>
            <w:sz w:val="24"/>
            <w:szCs w:val="24"/>
          </w:rPr>
          <w:t xml:space="preserve">In order to assess food web structure, we </w:t>
        </w:r>
      </w:ins>
      <w:ins w:id="117" w:author="Meyer, Michael Frederick" w:date="2021-04-05T14:51:00Z">
        <w:r>
          <w:rPr>
            <w:rFonts w:ascii="Times New Roman" w:eastAsia="Times New Roman" w:hAnsi="Times New Roman" w:cs="Times New Roman"/>
            <w:sz w:val="24"/>
            <w:szCs w:val="24"/>
          </w:rPr>
          <w:t>compared</w:t>
        </w:r>
      </w:ins>
      <w:ins w:id="118" w:author="Meyer, Michael Frederick" w:date="2021-04-05T14:50:00Z">
        <w:r>
          <w:rPr>
            <w:rFonts w:ascii="Times New Roman" w:eastAsia="Times New Roman" w:hAnsi="Times New Roman" w:cs="Times New Roman"/>
            <w:sz w:val="24"/>
            <w:szCs w:val="24"/>
          </w:rPr>
          <w:t xml:space="preserve"> </w:t>
        </w:r>
      </w:ins>
      <w:ins w:id="119"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120" w:author="Meyer, Michael Frederick" w:date="2021-04-08T18:03:00Z">
        <w:r w:rsidR="00EB5642">
          <w:rPr>
            <w:rFonts w:ascii="Times New Roman" w:eastAsia="Times New Roman" w:hAnsi="Times New Roman" w:cs="Times New Roman"/>
            <w:sz w:val="24"/>
            <w:szCs w:val="24"/>
          </w:rPr>
          <w:t>with those in</w:t>
        </w:r>
      </w:ins>
      <w:ins w:id="121" w:author="Meyer, Michael Frederick" w:date="2021-04-05T14:51:00Z">
        <w:r>
          <w:rPr>
            <w:rFonts w:ascii="Times New Roman" w:eastAsia="Times New Roman" w:hAnsi="Times New Roman" w:cs="Times New Roman"/>
            <w:sz w:val="24"/>
            <w:szCs w:val="24"/>
          </w:rPr>
          <w:t xml:space="preserve"> amphipod</w:t>
        </w:r>
      </w:ins>
      <w:ins w:id="122" w:author="Meyer, Michael Frederick" w:date="2021-04-08T18:03:00Z">
        <w:r w:rsidR="00EB5642">
          <w:rPr>
            <w:rFonts w:ascii="Times New Roman" w:eastAsia="Times New Roman" w:hAnsi="Times New Roman" w:cs="Times New Roman"/>
            <w:sz w:val="24"/>
            <w:szCs w:val="24"/>
          </w:rPr>
          <w:t>s</w:t>
        </w:r>
      </w:ins>
      <w:ins w:id="123" w:author="Meyer, Michael Frederick" w:date="2021-04-05T14:51:00Z">
        <w:r>
          <w:rPr>
            <w:rFonts w:ascii="Times New Roman" w:eastAsia="Times New Roman" w:hAnsi="Times New Roman" w:cs="Times New Roman"/>
            <w:sz w:val="24"/>
            <w:szCs w:val="24"/>
          </w:rPr>
          <w:t xml:space="preserve">. </w:t>
        </w:r>
      </w:ins>
      <w:ins w:id="124" w:author="Meyer, Michael Frederick" w:date="2021-04-08T18:04:00Z">
        <w:r w:rsidR="00EB5642">
          <w:rPr>
            <w:rFonts w:ascii="Times New Roman" w:eastAsia="Times New Roman" w:hAnsi="Times New Roman" w:cs="Times New Roman"/>
            <w:sz w:val="24"/>
            <w:szCs w:val="24"/>
          </w:rPr>
          <w:t>P</w:t>
        </w:r>
      </w:ins>
      <w:ins w:id="125" w:author="Meyer, Michael Frederick" w:date="2021-04-05T14:57:00Z">
        <w:r w:rsidR="00D7090E">
          <w:rPr>
            <w:rFonts w:ascii="Times New Roman" w:eastAsia="Times New Roman" w:hAnsi="Times New Roman" w:cs="Times New Roman"/>
            <w:sz w:val="24"/>
            <w:szCs w:val="24"/>
          </w:rPr>
          <w:t xml:space="preserve">eriphyton </w:t>
        </w:r>
      </w:ins>
      <w:ins w:id="126" w:author="Meyer, Michael Frederick" w:date="2021-04-08T18:04:00Z">
        <w:r w:rsidR="00EB5642">
          <w:rPr>
            <w:rFonts w:ascii="Times New Roman" w:eastAsia="Times New Roman" w:hAnsi="Times New Roman" w:cs="Times New Roman"/>
            <w:sz w:val="24"/>
            <w:szCs w:val="24"/>
          </w:rPr>
          <w:t>and each amphipod species’ stable isotopes were each measured in composite, meaning that we could</w:t>
        </w:r>
      </w:ins>
      <w:ins w:id="127" w:author="Meyer, Michael Frederick" w:date="2021-04-08T18:05:00Z">
        <w:r w:rsidR="00EB5642">
          <w:rPr>
            <w:rFonts w:ascii="Times New Roman" w:eastAsia="Times New Roman" w:hAnsi="Times New Roman" w:cs="Times New Roman"/>
            <w:sz w:val="24"/>
            <w:szCs w:val="24"/>
          </w:rPr>
          <w:t xml:space="preserve"> only use periphyton as a single potential resource</w:t>
        </w:r>
      </w:ins>
      <w:ins w:id="128" w:author="Meyer, Michael Frederick" w:date="2021-04-05T15:25:00Z">
        <w:r w:rsidR="00E21797">
          <w:rPr>
            <w:rFonts w:ascii="Times New Roman" w:eastAsia="Times New Roman" w:hAnsi="Times New Roman" w:cs="Times New Roman"/>
            <w:sz w:val="24"/>
            <w:szCs w:val="24"/>
          </w:rPr>
          <w:t xml:space="preserve">. </w:t>
        </w:r>
      </w:ins>
      <w:ins w:id="129" w:author="Meyer, Michael Frederick" w:date="2021-04-05T15:26:00Z">
        <w:r w:rsidR="00E21797">
          <w:rPr>
            <w:rFonts w:ascii="Times New Roman" w:eastAsia="Times New Roman" w:hAnsi="Times New Roman" w:cs="Times New Roman"/>
            <w:sz w:val="24"/>
            <w:szCs w:val="24"/>
          </w:rPr>
          <w:t>For fatty acids</w:t>
        </w:r>
      </w:ins>
      <w:ins w:id="130"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131" w:author="Meyer, Michael Frederick" w:date="2021-04-08T12:00:00Z">
        <w:r w:rsidR="008328C9">
          <w:rPr>
            <w:rFonts w:ascii="Times New Roman" w:eastAsia="Times New Roman" w:hAnsi="Times New Roman" w:cs="Times New Roman"/>
            <w:sz w:val="24"/>
            <w:szCs w:val="24"/>
          </w:rPr>
          <w:t>to</w:t>
        </w:r>
      </w:ins>
      <w:ins w:id="132" w:author="Meyer, Michael Frederick" w:date="2021-04-05T15:25:00Z">
        <w:r w:rsidR="00E21797">
          <w:rPr>
            <w:rFonts w:ascii="Times New Roman" w:eastAsia="Times New Roman" w:hAnsi="Times New Roman" w:cs="Times New Roman"/>
            <w:sz w:val="24"/>
            <w:szCs w:val="24"/>
          </w:rPr>
          <w:t xml:space="preserve"> infer </w:t>
        </w:r>
      </w:ins>
      <w:ins w:id="133" w:author="Meyer, Michael Frederick" w:date="2021-04-08T12:01:00Z">
        <w:r w:rsidR="008328C9">
          <w:rPr>
            <w:rFonts w:ascii="Times New Roman" w:eastAsia="Times New Roman" w:hAnsi="Times New Roman" w:cs="Times New Roman"/>
            <w:sz w:val="24"/>
            <w:szCs w:val="24"/>
          </w:rPr>
          <w:t xml:space="preserve">a </w:t>
        </w:r>
      </w:ins>
      <w:ins w:id="134" w:author="Meyer, Michael Frederick" w:date="2021-04-05T15:25:00Z">
        <w:r w:rsidR="00E21797">
          <w:rPr>
            <w:rFonts w:ascii="Times New Roman" w:eastAsia="Times New Roman" w:hAnsi="Times New Roman" w:cs="Times New Roman"/>
            <w:sz w:val="24"/>
            <w:szCs w:val="24"/>
          </w:rPr>
          <w:t>potential resource</w:t>
        </w:r>
      </w:ins>
      <w:ins w:id="135" w:author="Meyer, Michael Frederick" w:date="2021-04-08T12:01:00Z">
        <w:r w:rsidR="008328C9">
          <w:rPr>
            <w:rFonts w:ascii="Times New Roman" w:eastAsia="Times New Roman" w:hAnsi="Times New Roman" w:cs="Times New Roman"/>
            <w:sz w:val="24"/>
            <w:szCs w:val="24"/>
          </w:rPr>
          <w:t>’s relative abundance</w:t>
        </w:r>
      </w:ins>
      <w:ins w:id="136" w:author="Meyer, Michael Frederick" w:date="2021-04-05T15:25:00Z">
        <w:r w:rsidR="00E21797">
          <w:rPr>
            <w:rFonts w:ascii="Times New Roman" w:eastAsia="Times New Roman" w:hAnsi="Times New Roman" w:cs="Times New Roman"/>
            <w:sz w:val="24"/>
            <w:szCs w:val="24"/>
          </w:rPr>
          <w:t xml:space="preserve"> in amphipods’ diets</w:t>
        </w:r>
      </w:ins>
      <w:ins w:id="137"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138" w:author="Meyer, Michael Frederick" w:date="2021-04-05T15:26:00Z">
        <w:r w:rsidR="00E21797" w:rsidRPr="00E21797">
          <w:rPr>
            <w:rFonts w:ascii="Times New Roman" w:hAnsi="Times New Roman" w:cs="Times New Roman"/>
            <w:sz w:val="24"/>
            <w:rPrChange w:id="139" w:author="Meyer, Michael Frederick" w:date="2021-04-05T15:26:00Z">
              <w:rPr/>
            </w:rPrChange>
          </w:rPr>
          <w:t>(Stock et al. 2018b; a)</w:t>
        </w:r>
        <w:r w:rsidR="00E21797">
          <w:rPr>
            <w:rFonts w:ascii="Times New Roman" w:eastAsia="Times New Roman" w:hAnsi="Times New Roman" w:cs="Times New Roman"/>
            <w:sz w:val="24"/>
            <w:szCs w:val="24"/>
          </w:rPr>
          <w:fldChar w:fldCharType="end"/>
        </w:r>
      </w:ins>
      <w:ins w:id="140" w:author="Meyer, Michael Frederick" w:date="2021-04-05T15:25:00Z">
        <w:r w:rsidR="00E21797">
          <w:rPr>
            <w:rFonts w:ascii="Times New Roman" w:eastAsia="Times New Roman" w:hAnsi="Times New Roman" w:cs="Times New Roman"/>
            <w:sz w:val="24"/>
            <w:szCs w:val="24"/>
          </w:rPr>
          <w:t>. This model</w:t>
        </w:r>
      </w:ins>
      <w:ins w:id="141" w:author="Meyer, Michael Frederick" w:date="2021-04-05T15:26:00Z">
        <w:r w:rsidR="00E21797">
          <w:rPr>
            <w:rFonts w:ascii="Times New Roman" w:eastAsia="Times New Roman" w:hAnsi="Times New Roman" w:cs="Times New Roman"/>
            <w:sz w:val="24"/>
            <w:szCs w:val="24"/>
          </w:rPr>
          <w:t>ling</w:t>
        </w:r>
      </w:ins>
      <w:ins w:id="142" w:author="Meyer, Michael Frederick" w:date="2021-04-05T15:25:00Z">
        <w:r w:rsidR="00E21797">
          <w:rPr>
            <w:rFonts w:ascii="Times New Roman" w:eastAsia="Times New Roman" w:hAnsi="Times New Roman" w:cs="Times New Roman"/>
            <w:sz w:val="24"/>
            <w:szCs w:val="24"/>
          </w:rPr>
          <w:t xml:space="preserve"> procedure involved </w:t>
        </w:r>
      </w:ins>
      <w:ins w:id="143" w:author="Meyer, Michael Frederick" w:date="2021-04-08T12:01:00Z">
        <w:r w:rsidR="008328C9">
          <w:rPr>
            <w:rFonts w:ascii="Times New Roman" w:eastAsia="Times New Roman" w:hAnsi="Times New Roman" w:cs="Times New Roman"/>
            <w:sz w:val="24"/>
            <w:szCs w:val="24"/>
          </w:rPr>
          <w:t xml:space="preserve">three </w:t>
        </w:r>
      </w:ins>
      <w:ins w:id="144" w:author="Meyer, Michael Frederick" w:date="2021-04-05T15:25:00Z">
        <w:r w:rsidR="00E21797">
          <w:rPr>
            <w:rFonts w:ascii="Times New Roman" w:eastAsia="Times New Roman" w:hAnsi="Times New Roman" w:cs="Times New Roman"/>
            <w:sz w:val="24"/>
            <w:szCs w:val="24"/>
          </w:rPr>
          <w:t>data inputs:</w:t>
        </w:r>
      </w:ins>
    </w:p>
    <w:p w14:paraId="7CEEDD59" w14:textId="4946CA88" w:rsidR="00715D55" w:rsidRDefault="0027178F" w:rsidP="00A246FB">
      <w:pPr>
        <w:pStyle w:val="ListParagraph"/>
        <w:numPr>
          <w:ilvl w:val="0"/>
          <w:numId w:val="5"/>
        </w:numPr>
        <w:spacing w:line="480" w:lineRule="auto"/>
        <w:rPr>
          <w:ins w:id="145" w:author="Meyer, Michael Frederick" w:date="2021-04-05T15:24:00Z"/>
          <w:rFonts w:ascii="Times New Roman" w:eastAsia="Times New Roman" w:hAnsi="Times New Roman" w:cs="Times New Roman"/>
          <w:sz w:val="24"/>
          <w:szCs w:val="24"/>
        </w:rPr>
      </w:pPr>
      <w:bookmarkStart w:id="146" w:name="_GoBack"/>
      <w:bookmarkEnd w:id="146"/>
      <w:ins w:id="147" w:author="Meyer, Michael Frederick" w:date="2021-04-05T15:20:00Z">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These data were c</w:t>
        </w:r>
      </w:ins>
      <w:ins w:id="148"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149" w:author="Meyer, Michael Frederick" w:date="2021-04-05T15:22:00Z">
        <w:r>
          <w:rPr>
            <w:rFonts w:ascii="Times New Roman" w:eastAsia="Times New Roman" w:hAnsi="Times New Roman" w:cs="Times New Roman"/>
            <w:sz w:val="24"/>
            <w:szCs w:val="24"/>
          </w:rPr>
          <w:t xml:space="preserve">were most abundant </w:t>
        </w:r>
      </w:ins>
      <w:ins w:id="150"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151" w:author="Meyer, Michael Frederick" w:date="2021-04-08T18:06:00Z">
        <w:r w:rsidR="00375798">
          <w:rPr>
            <w:rFonts w:ascii="Times New Roman" w:eastAsia="Times New Roman" w:hAnsi="Times New Roman" w:cs="Times New Roman"/>
            <w:sz w:val="24"/>
            <w:szCs w:val="24"/>
          </w:rPr>
          <w:t>those</w:t>
        </w:r>
      </w:ins>
      <w:ins w:id="152"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2C96033C" w:rsidR="00E21797" w:rsidRDefault="00E21797" w:rsidP="0027178F">
      <w:pPr>
        <w:pStyle w:val="ListParagraph"/>
        <w:numPr>
          <w:ilvl w:val="0"/>
          <w:numId w:val="5"/>
        </w:numPr>
        <w:spacing w:line="480" w:lineRule="auto"/>
        <w:rPr>
          <w:ins w:id="153" w:author="Meyer, Michael Frederick" w:date="2021-04-05T15:32:00Z"/>
          <w:rFonts w:ascii="Times New Roman" w:eastAsia="Times New Roman" w:hAnsi="Times New Roman" w:cs="Times New Roman"/>
          <w:sz w:val="24"/>
          <w:szCs w:val="24"/>
        </w:rPr>
      </w:pPr>
      <w:ins w:id="154" w:author="Meyer, Michael Frederick" w:date="2021-04-05T15:25:00Z">
        <w:r>
          <w:rPr>
            <w:rFonts w:ascii="Times New Roman" w:eastAsia="Times New Roman" w:hAnsi="Times New Roman" w:cs="Times New Roman"/>
            <w:sz w:val="24"/>
            <w:szCs w:val="24"/>
          </w:rPr>
          <w:t xml:space="preserve">Source Fatty Acids: </w:t>
        </w:r>
      </w:ins>
      <w:ins w:id="155" w:author="Meyer, Michael Frederick" w:date="2021-04-05T15:26:00Z">
        <w:r>
          <w:rPr>
            <w:rFonts w:ascii="Times New Roman" w:eastAsia="Times New Roman" w:hAnsi="Times New Roman" w:cs="Times New Roman"/>
            <w:sz w:val="24"/>
            <w:szCs w:val="24"/>
          </w:rPr>
          <w:t>Be</w:t>
        </w:r>
      </w:ins>
      <w:ins w:id="156" w:author="Meyer, Michael Frederick" w:date="2021-04-05T15:27:00Z">
        <w:r>
          <w:rPr>
            <w:rFonts w:ascii="Times New Roman" w:eastAsia="Times New Roman" w:hAnsi="Times New Roman" w:cs="Times New Roman"/>
            <w:sz w:val="24"/>
            <w:szCs w:val="24"/>
          </w:rPr>
          <w:t xml:space="preserve">cause our </w:t>
        </w:r>
      </w:ins>
      <w:ins w:id="157" w:author="Meyer, Michael Frederick" w:date="2021-04-08T18:06:00Z">
        <w:r w:rsidR="00375798">
          <w:rPr>
            <w:rFonts w:ascii="Times New Roman" w:eastAsia="Times New Roman" w:hAnsi="Times New Roman" w:cs="Times New Roman"/>
            <w:sz w:val="24"/>
            <w:szCs w:val="24"/>
          </w:rPr>
          <w:t xml:space="preserve">collected </w:t>
        </w:r>
      </w:ins>
      <w:ins w:id="158"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159" w:author="Meyer, Michael Frederick" w:date="2021-04-05T15:29:00Z">
        <w:r>
          <w:rPr>
            <w:rFonts w:ascii="Times New Roman" w:eastAsia="Times New Roman" w:hAnsi="Times New Roman" w:cs="Times New Roman"/>
            <w:sz w:val="24"/>
            <w:szCs w:val="24"/>
          </w:rPr>
          <w:t xml:space="preserve">taxon-specific </w:t>
        </w:r>
      </w:ins>
      <w:ins w:id="160" w:author="Meyer, Michael Frederick" w:date="2021-04-05T15:28:00Z">
        <w:r>
          <w:rPr>
            <w:rFonts w:ascii="Times New Roman" w:eastAsia="Times New Roman" w:hAnsi="Times New Roman" w:cs="Times New Roman"/>
            <w:sz w:val="24"/>
            <w:szCs w:val="24"/>
          </w:rPr>
          <w:t xml:space="preserve">fatty acid profiles </w:t>
        </w:r>
      </w:ins>
      <w:ins w:id="161"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162" w:author="Meyer, Michael Frederick" w:date="2021-04-05T15:29:00Z">
        <w:r w:rsidRPr="00E21797">
          <w:rPr>
            <w:rFonts w:ascii="Times New Roman" w:hAnsi="Times New Roman" w:cs="Times New Roman"/>
            <w:sz w:val="24"/>
            <w:rPrChange w:id="163" w:author="Meyer, Michael Frederick" w:date="2021-04-05T15:29:00Z">
              <w:rPr/>
            </w:rPrChange>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164" w:author="Meyer, Michael Frederick" w:date="2021-04-05T15:29:00Z">
        <w:r w:rsidRPr="00E21797">
          <w:rPr>
            <w:rFonts w:ascii="Times New Roman" w:hAnsi="Times New Roman" w:cs="Times New Roman"/>
            <w:sz w:val="24"/>
            <w:rPrChange w:id="165" w:author="Meyer, Michael Frederick" w:date="2021-04-05T15:29:00Z">
              <w:rPr/>
            </w:rPrChange>
          </w:rPr>
          <w:t>(Osipova et al. 2009)</w:t>
        </w:r>
        <w:r>
          <w:rPr>
            <w:rFonts w:ascii="Times New Roman" w:eastAsia="Times New Roman" w:hAnsi="Times New Roman" w:cs="Times New Roman"/>
            <w:sz w:val="24"/>
            <w:szCs w:val="24"/>
          </w:rPr>
          <w:fldChar w:fldCharType="end"/>
        </w:r>
      </w:ins>
      <w:ins w:id="166" w:author="Meyer, Michael Frederick" w:date="2021-04-05T15:30:00Z">
        <w:r>
          <w:rPr>
            <w:rFonts w:ascii="Times New Roman" w:eastAsia="Times New Roman" w:hAnsi="Times New Roman" w:cs="Times New Roman"/>
            <w:sz w:val="24"/>
            <w:szCs w:val="24"/>
          </w:rPr>
          <w:t xml:space="preserve"> signatures. </w:t>
        </w:r>
      </w:ins>
      <w:ins w:id="167" w:author="Meyer, Michael Frederick" w:date="2021-04-05T15:31:00Z">
        <w:r>
          <w:rPr>
            <w:rFonts w:ascii="Times New Roman" w:eastAsia="Times New Roman" w:hAnsi="Times New Roman" w:cs="Times New Roman"/>
            <w:sz w:val="24"/>
            <w:szCs w:val="24"/>
          </w:rPr>
          <w:t xml:space="preserve">Because we were able to sample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individually due to its </w:t>
        </w:r>
        <w:r>
          <w:rPr>
            <w:rFonts w:ascii="Times New Roman" w:eastAsia="Times New Roman" w:hAnsi="Times New Roman" w:cs="Times New Roman"/>
            <w:sz w:val="24"/>
            <w:szCs w:val="24"/>
          </w:rPr>
          <w:lastRenderedPageBreak/>
          <w:t>large cell sizes</w:t>
        </w:r>
      </w:ins>
      <w:ins w:id="168" w:author="Meyer, Michael Frederick" w:date="2021-04-05T15:30:00Z">
        <w:r>
          <w:rPr>
            <w:rFonts w:ascii="Times New Roman" w:eastAsia="Times New Roman" w:hAnsi="Times New Roman" w:cs="Times New Roman"/>
            <w:sz w:val="24"/>
            <w:szCs w:val="24"/>
          </w:rPr>
          <w:t xml:space="preserve">, we were also able to include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w:t>
        </w:r>
      </w:ins>
      <w:ins w:id="169" w:author="Meyer, Michael Frederick" w:date="2021-04-05T15:32:00Z">
        <w:r>
          <w:rPr>
            <w:rFonts w:ascii="Times New Roman" w:eastAsia="Times New Roman" w:hAnsi="Times New Roman" w:cs="Times New Roman"/>
            <w:sz w:val="24"/>
            <w:szCs w:val="24"/>
          </w:rPr>
          <w:t xml:space="preserve">from our own data </w:t>
        </w:r>
      </w:ins>
      <w:ins w:id="170" w:author="Meyer, Michael Frederick" w:date="2021-04-05T15:30:00Z">
        <w:r>
          <w:rPr>
            <w:rFonts w:ascii="Times New Roman" w:eastAsia="Times New Roman" w:hAnsi="Times New Roman" w:cs="Times New Roman"/>
            <w:sz w:val="24"/>
            <w:szCs w:val="24"/>
          </w:rPr>
          <w:t>as a</w:t>
        </w:r>
      </w:ins>
      <w:ins w:id="171" w:author="Meyer, Michael Frederick" w:date="2021-04-05T15:32:00Z">
        <w:r>
          <w:rPr>
            <w:rFonts w:ascii="Times New Roman" w:eastAsia="Times New Roman" w:hAnsi="Times New Roman" w:cs="Times New Roman"/>
            <w:sz w:val="24"/>
            <w:szCs w:val="24"/>
          </w:rPr>
          <w:t>n additional</w:t>
        </w:r>
      </w:ins>
      <w:ins w:id="172" w:author="Meyer, Michael Frederick" w:date="2021-04-05T15:30:00Z">
        <w:r>
          <w:rPr>
            <w:rFonts w:ascii="Times New Roman" w:eastAsia="Times New Roman" w:hAnsi="Times New Roman" w:cs="Times New Roman"/>
            <w:sz w:val="24"/>
            <w:szCs w:val="24"/>
          </w:rPr>
          <w:t xml:space="preserve"> potential </w:t>
        </w:r>
      </w:ins>
      <w:ins w:id="173" w:author="Meyer, Michael Frederick" w:date="2021-04-05T15:32:00Z">
        <w:r>
          <w:rPr>
            <w:rFonts w:ascii="Times New Roman" w:eastAsia="Times New Roman" w:hAnsi="Times New Roman" w:cs="Times New Roman"/>
            <w:sz w:val="24"/>
            <w:szCs w:val="24"/>
          </w:rPr>
          <w:t xml:space="preserve">resource. </w:t>
        </w:r>
      </w:ins>
    </w:p>
    <w:p w14:paraId="720A1E36" w14:textId="46310D4F" w:rsidR="00F66F39" w:rsidRDefault="00E21797" w:rsidP="00F66F39">
      <w:pPr>
        <w:pStyle w:val="ListParagraph"/>
        <w:numPr>
          <w:ilvl w:val="0"/>
          <w:numId w:val="5"/>
        </w:numPr>
        <w:spacing w:line="480" w:lineRule="auto"/>
        <w:rPr>
          <w:ins w:id="174" w:author="Meyer, Michael Frederick" w:date="2021-04-05T15:52:00Z"/>
          <w:rFonts w:ascii="Times New Roman" w:eastAsia="Times New Roman" w:hAnsi="Times New Roman" w:cs="Times New Roman"/>
          <w:sz w:val="24"/>
          <w:szCs w:val="24"/>
        </w:rPr>
      </w:pPr>
      <w:ins w:id="175" w:author="Meyer, Michael Frederick" w:date="2021-04-05T15:32:00Z">
        <w:r>
          <w:rPr>
            <w:rFonts w:ascii="Times New Roman" w:eastAsia="Times New Roman" w:hAnsi="Times New Roman" w:cs="Times New Roman"/>
            <w:sz w:val="24"/>
            <w:szCs w:val="24"/>
          </w:rPr>
          <w:t xml:space="preserve">Trophic Discrimination Factors (TDFs): </w:t>
        </w:r>
      </w:ins>
      <w:ins w:id="176" w:author="Meyer, Michael Frederick" w:date="2021-04-05T15:36:00Z">
        <w:r w:rsidR="00BD35BE">
          <w:rPr>
            <w:rFonts w:ascii="Times New Roman" w:eastAsia="Times New Roman" w:hAnsi="Times New Roman" w:cs="Times New Roman"/>
            <w:sz w:val="24"/>
            <w:szCs w:val="24"/>
          </w:rPr>
          <w:t>To the best of our knowledge, there are no</w:t>
        </w:r>
      </w:ins>
      <w:ins w:id="177"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178" w:author="Meyer, Michael Frederick" w:date="2021-04-05T15:42:00Z">
        <w:r w:rsidR="00BD35BE">
          <w:rPr>
            <w:rFonts w:ascii="Times New Roman" w:eastAsia="Times New Roman" w:hAnsi="Times New Roman" w:cs="Times New Roman"/>
            <w:sz w:val="24"/>
            <w:szCs w:val="24"/>
          </w:rPr>
          <w:t xml:space="preserve"> </w:t>
        </w:r>
      </w:ins>
      <w:ins w:id="179" w:author="Meyer, Michael Frederick" w:date="2021-04-08T18:07:00Z">
        <w:r w:rsidR="00375798">
          <w:rPr>
            <w:rFonts w:ascii="Times New Roman" w:eastAsia="Times New Roman" w:hAnsi="Times New Roman" w:cs="Times New Roman"/>
            <w:sz w:val="24"/>
            <w:szCs w:val="24"/>
          </w:rPr>
          <w:t>Therefore, w</w:t>
        </w:r>
      </w:ins>
      <w:ins w:id="180" w:author="Meyer, Michael Frederick" w:date="2021-04-05T15:41:00Z">
        <w:r w:rsidR="00BD35BE">
          <w:rPr>
            <w:rFonts w:ascii="Times New Roman" w:eastAsia="Times New Roman" w:hAnsi="Times New Roman" w:cs="Times New Roman"/>
            <w:sz w:val="24"/>
            <w:szCs w:val="24"/>
          </w:rPr>
          <w:t xml:space="preserve">e used TDFs estimated for </w:t>
        </w:r>
      </w:ins>
      <w:ins w:id="181" w:author="Meyer, Michael Frederick" w:date="2021-04-08T18:07:00Z">
        <w:r w:rsidR="00375798">
          <w:rPr>
            <w:rFonts w:ascii="Times New Roman" w:eastAsia="Times New Roman" w:hAnsi="Times New Roman" w:cs="Times New Roman"/>
            <w:sz w:val="24"/>
            <w:szCs w:val="24"/>
          </w:rPr>
          <w:t>Antarctic</w:t>
        </w:r>
      </w:ins>
      <w:ins w:id="182" w:author="Meyer, Michael Frederick" w:date="2021-04-05T15:41:00Z">
        <w:r w:rsidR="00BD35BE">
          <w:rPr>
            <w:rFonts w:ascii="Times New Roman" w:eastAsia="Times New Roman" w:hAnsi="Times New Roman" w:cs="Times New Roman"/>
            <w:sz w:val="24"/>
            <w:szCs w:val="24"/>
          </w:rPr>
          <w:t xml:space="preserve"> marine amphi</w:t>
        </w:r>
      </w:ins>
      <w:ins w:id="183" w:author="Meyer, Michael Frederick" w:date="2021-04-05T15:42:00Z">
        <w:r w:rsidR="00BD35BE">
          <w:rPr>
            <w:rFonts w:ascii="Times New Roman" w:eastAsia="Times New Roman" w:hAnsi="Times New Roman" w:cs="Times New Roman"/>
            <w:sz w:val="24"/>
            <w:szCs w:val="24"/>
          </w:rPr>
          <w:t>pods</w:t>
        </w:r>
      </w:ins>
      <w:ins w:id="184"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185" w:author="Meyer, Michael Frederick" w:date="2021-04-05T15:45:00Z">
        <w:r w:rsidR="00BD35BE" w:rsidRPr="00BD35BE">
          <w:rPr>
            <w:rFonts w:ascii="Times New Roman" w:hAnsi="Times New Roman" w:cs="Times New Roman"/>
            <w:sz w:val="24"/>
            <w:rPrChange w:id="186" w:author="Meyer, Michael Frederick" w:date="2021-04-05T15:45:00Z">
              <w:rPr/>
            </w:rPrChange>
          </w:rPr>
          <w:t>(Schram et al. 2019)</w:t>
        </w:r>
        <w:r w:rsidR="00BD35BE">
          <w:rPr>
            <w:rFonts w:ascii="Times New Roman" w:eastAsia="Times New Roman" w:hAnsi="Times New Roman" w:cs="Times New Roman"/>
            <w:sz w:val="24"/>
            <w:szCs w:val="24"/>
          </w:rPr>
          <w:fldChar w:fldCharType="end"/>
        </w:r>
      </w:ins>
      <w:ins w:id="187" w:author="Meyer, Michael Frederick" w:date="2021-04-05T15:42:00Z">
        <w:r w:rsidR="00BD35BE">
          <w:rPr>
            <w:rFonts w:ascii="Times New Roman" w:eastAsia="Times New Roman" w:hAnsi="Times New Roman" w:cs="Times New Roman"/>
            <w:sz w:val="24"/>
            <w:szCs w:val="24"/>
          </w:rPr>
          <w:t>, which we</w:t>
        </w:r>
      </w:ins>
      <w:ins w:id="188" w:author="Meyer, Michael Frederick" w:date="2021-04-08T18:07:00Z">
        <w:r w:rsidR="00375798">
          <w:rPr>
            <w:rFonts w:ascii="Times New Roman" w:eastAsia="Times New Roman" w:hAnsi="Times New Roman" w:cs="Times New Roman"/>
            <w:sz w:val="24"/>
            <w:szCs w:val="24"/>
          </w:rPr>
          <w:t>re</w:t>
        </w:r>
      </w:ins>
      <w:ins w:id="189"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190" w:author="Meyer, Michael Frederick" w:date="2021-04-05T15:44:00Z">
        <w:r w:rsidR="00BD35BE">
          <w:rPr>
            <w:rFonts w:ascii="Times New Roman" w:eastAsia="Times New Roman" w:hAnsi="Times New Roman" w:cs="Times New Roman"/>
            <w:sz w:val="24"/>
            <w:szCs w:val="24"/>
          </w:rPr>
          <w:t>TDFs.</w:t>
        </w:r>
      </w:ins>
      <w:ins w:id="191" w:author="Meyer, Michael Frederick" w:date="2021-04-05T15:45:00Z">
        <w:r w:rsidR="00BD35BE">
          <w:rPr>
            <w:rFonts w:ascii="Times New Roman" w:eastAsia="Times New Roman" w:hAnsi="Times New Roman" w:cs="Times New Roman"/>
            <w:sz w:val="24"/>
            <w:szCs w:val="24"/>
          </w:rPr>
          <w:t xml:space="preserve"> To </w:t>
        </w:r>
      </w:ins>
      <w:ins w:id="192"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193" w:author="Meyer, Michael Frederick" w:date="2021-04-05T15:47:00Z">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ins>
    </w:p>
    <w:p w14:paraId="7475FB52" w14:textId="7F6E858E" w:rsidR="00F66F39" w:rsidRPr="00F66F39" w:rsidRDefault="00F66F39">
      <w:pPr>
        <w:spacing w:line="480" w:lineRule="auto"/>
        <w:rPr>
          <w:ins w:id="194" w:author="Meyer, Michael Frederick" w:date="2021-04-05T15:47:00Z"/>
          <w:rFonts w:ascii="Times New Roman" w:eastAsia="Times New Roman" w:hAnsi="Times New Roman" w:cs="Times New Roman"/>
          <w:sz w:val="24"/>
          <w:szCs w:val="24"/>
          <w:rPrChange w:id="195" w:author="Meyer, Michael Frederick" w:date="2021-04-05T15:52:00Z">
            <w:rPr>
              <w:ins w:id="196" w:author="Meyer, Michael Frederick" w:date="2021-04-05T15:47:00Z"/>
            </w:rPr>
          </w:rPrChange>
        </w:rPr>
        <w:pPrChange w:id="197" w:author="Meyer, Michael Frederick" w:date="2021-04-05T15:52:00Z">
          <w:pPr>
            <w:pStyle w:val="ListParagraph"/>
            <w:numPr>
              <w:numId w:val="5"/>
            </w:numPr>
            <w:spacing w:line="480" w:lineRule="auto"/>
            <w:ind w:hanging="360"/>
          </w:pPr>
        </w:pPrChange>
      </w:pPr>
      <w:ins w:id="198" w:author="Meyer, Michael Frederick" w:date="2021-04-05T15:55:00Z">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199" w:author="Meyer, Michael Frederick" w:date="2021-04-05T15:57:00Z">
        <w:r w:rsidR="00DD2779">
          <w:rPr>
            <w:rFonts w:ascii="Times New Roman" w:eastAsia="Times New Roman" w:hAnsi="Times New Roman" w:cs="Times New Roman"/>
            <w:sz w:val="24"/>
            <w:szCs w:val="24"/>
          </w:rPr>
          <w:t xml:space="preserve">The model building procedure used an </w:t>
        </w:r>
        <w:proofErr w:type="gramStart"/>
        <w:r w:rsidR="00DD2779">
          <w:rPr>
            <w:rFonts w:ascii="Times New Roman" w:eastAsia="Times New Roman" w:hAnsi="Times New Roman" w:cs="Times New Roman"/>
            <w:sz w:val="24"/>
            <w:szCs w:val="24"/>
          </w:rPr>
          <w:t>un</w:t>
        </w:r>
      </w:ins>
      <w:ins w:id="200" w:author="Meyer, Michael Frederick" w:date="2021-04-05T15:58:00Z">
        <w:r w:rsidR="00DD2779">
          <w:rPr>
            <w:rFonts w:ascii="Times New Roman" w:eastAsia="Times New Roman" w:hAnsi="Times New Roman" w:cs="Times New Roman"/>
            <w:sz w:val="24"/>
            <w:szCs w:val="24"/>
          </w:rPr>
          <w:t>informed prior distributions</w:t>
        </w:r>
        <w:proofErr w:type="gramEnd"/>
        <w:r w:rsidR="00DD2779">
          <w:rPr>
            <w:rFonts w:ascii="Times New Roman" w:eastAsia="Times New Roman" w:hAnsi="Times New Roman" w:cs="Times New Roman"/>
            <w:sz w:val="24"/>
            <w:szCs w:val="24"/>
          </w:rPr>
          <w:t xml:space="preserve"> for each resource, </w:t>
        </w:r>
      </w:ins>
      <w:ins w:id="201" w:author="Meyer, Michael Frederick" w:date="2021-04-05T15:59:00Z">
        <w:r w:rsidR="00DD2779">
          <w:rPr>
            <w:rFonts w:ascii="Times New Roman" w:eastAsia="Times New Roman" w:hAnsi="Times New Roman" w:cs="Times New Roman"/>
            <w:sz w:val="24"/>
            <w:szCs w:val="24"/>
          </w:rPr>
          <w:t xml:space="preserve">a </w:t>
        </w:r>
      </w:ins>
      <w:ins w:id="202" w:author="Meyer, Michael Frederick" w:date="2021-04-05T16:00:00Z">
        <w:r w:rsidR="00DD2779">
          <w:rPr>
            <w:rFonts w:ascii="Times New Roman" w:eastAsia="Times New Roman" w:hAnsi="Times New Roman" w:cs="Times New Roman"/>
            <w:sz w:val="24"/>
            <w:szCs w:val="24"/>
          </w:rPr>
          <w:t>chain</w:t>
        </w:r>
      </w:ins>
      <w:ins w:id="203" w:author="Meyer, Michael Frederick" w:date="2021-04-05T15:59:00Z">
        <w:r w:rsidR="00DD2779">
          <w:rPr>
            <w:rFonts w:ascii="Times New Roman" w:eastAsia="Times New Roman" w:hAnsi="Times New Roman" w:cs="Times New Roman"/>
            <w:sz w:val="24"/>
            <w:szCs w:val="24"/>
          </w:rPr>
          <w:t xml:space="preserve"> length of 100,000 with 50,000 burn-in</w:t>
        </w:r>
      </w:ins>
      <w:ins w:id="204" w:author="Meyer, Michael Frederick" w:date="2021-04-05T16:00:00Z">
        <w:r w:rsidR="00DD2779">
          <w:rPr>
            <w:rFonts w:ascii="Times New Roman" w:eastAsia="Times New Roman" w:hAnsi="Times New Roman" w:cs="Times New Roman"/>
            <w:sz w:val="24"/>
            <w:szCs w:val="24"/>
          </w:rPr>
          <w:t>, thin of 5</w:t>
        </w:r>
      </w:ins>
      <w:ins w:id="205" w:author="Meyer, Michael Frederick" w:date="2021-04-09T11:12:00Z">
        <w:r w:rsidR="006D3B5B">
          <w:rPr>
            <w:rFonts w:ascii="Times New Roman" w:eastAsia="Times New Roman" w:hAnsi="Times New Roman" w:cs="Times New Roman"/>
            <w:sz w:val="24"/>
            <w:szCs w:val="24"/>
          </w:rPr>
          <w:t>0</w:t>
        </w:r>
      </w:ins>
      <w:ins w:id="206" w:author="Meyer, Michael Frederick" w:date="2021-04-05T16:00:00Z">
        <w:r w:rsidR="00DD2779">
          <w:rPr>
            <w:rFonts w:ascii="Times New Roman" w:eastAsia="Times New Roman" w:hAnsi="Times New Roman" w:cs="Times New Roman"/>
            <w:sz w:val="24"/>
            <w:szCs w:val="24"/>
          </w:rPr>
          <w:t xml:space="preserve">, and 3 Monte Carlo Markov Chains. </w:t>
        </w:r>
      </w:ins>
      <w:ins w:id="207"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ins>
      <w:ins w:id="208" w:author="Meyer, Michael Frederick" w:date="2021-04-09T12:40:00Z">
        <w:r w:rsidR="00E37D85">
          <w:rPr>
            <w:rFonts w:ascii="Times New Roman" w:eastAsia="Times New Roman" w:hAnsi="Times New Roman" w:cs="Times New Roman"/>
            <w:sz w:val="24"/>
            <w:szCs w:val="24"/>
          </w:rPr>
          <w:t>TDF standard deviations by 5%, 10%, 25%, 50%, and 100%</w:t>
        </w:r>
      </w:ins>
      <w:ins w:id="209" w:author="Meyer, Michael Frederick" w:date="2021-04-09T12:42:00Z">
        <w:r w:rsidR="00BE5C83">
          <w:rPr>
            <w:rFonts w:ascii="Times New Roman" w:eastAsia="Times New Roman" w:hAnsi="Times New Roman" w:cs="Times New Roman"/>
            <w:sz w:val="24"/>
            <w:szCs w:val="24"/>
          </w:rPr>
          <w:t>, and then re-running the model</w:t>
        </w:r>
      </w:ins>
      <w:ins w:id="210" w:author="Meyer, Michael Frederick" w:date="2021-04-09T12:40:00Z">
        <w:r w:rsidR="00E37D85">
          <w:rPr>
            <w:rFonts w:ascii="Times New Roman" w:eastAsia="Times New Roman" w:hAnsi="Times New Roman" w:cs="Times New Roman"/>
            <w:sz w:val="24"/>
            <w:szCs w:val="24"/>
          </w:rPr>
          <w:t xml:space="preserve">. Each iteration produced a quantitively and qualitatively similar </w:t>
        </w:r>
      </w:ins>
      <w:ins w:id="211" w:author="Meyer, Michael Frederick" w:date="2021-04-09T12:41:00Z">
        <w:r w:rsidR="00E37D85">
          <w:rPr>
            <w:rFonts w:ascii="Times New Roman" w:eastAsia="Times New Roman" w:hAnsi="Times New Roman" w:cs="Times New Roman"/>
            <w:sz w:val="24"/>
            <w:szCs w:val="24"/>
          </w:rPr>
          <w:t xml:space="preserve">posterior </w:t>
        </w:r>
      </w:ins>
      <w:ins w:id="212" w:author="Meyer, Michael Frederick" w:date="2021-04-09T12:40:00Z">
        <w:r w:rsidR="00E37D85">
          <w:rPr>
            <w:rFonts w:ascii="Times New Roman" w:eastAsia="Times New Roman" w:hAnsi="Times New Roman" w:cs="Times New Roman"/>
            <w:sz w:val="24"/>
            <w:szCs w:val="24"/>
          </w:rPr>
          <w:t xml:space="preserve">result as the </w:t>
        </w:r>
      </w:ins>
      <w:ins w:id="213" w:author="Meyer, Michael Frederick" w:date="2021-04-09T12:41:00Z">
        <w:r w:rsidR="00E37D85">
          <w:rPr>
            <w:rFonts w:ascii="Times New Roman" w:eastAsia="Times New Roman" w:hAnsi="Times New Roman" w:cs="Times New Roman"/>
            <w:sz w:val="24"/>
            <w:szCs w:val="24"/>
          </w:rPr>
          <w:t>original TDFs.</w:t>
        </w:r>
      </w:ins>
      <w:ins w:id="214"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215" w:author="Meyer, Michael Frederick" w:date="2021-04-11T12:25:00Z">
        <w:r w:rsidR="003B079F">
          <w:rPr>
            <w:rFonts w:ascii="Times New Roman" w:eastAsia="Times New Roman" w:hAnsi="Times New Roman" w:cs="Times New Roman"/>
            <w:sz w:val="24"/>
            <w:szCs w:val="24"/>
          </w:rPr>
          <w:t xml:space="preserve"> and can be accessed from the project Open Science Framework portal </w:t>
        </w:r>
        <w:r w:rsidR="003B079F">
          <w:rPr>
            <w:rFonts w:ascii="Times New Roman" w:eastAsia="Times New Roman" w:hAnsi="Times New Roman" w:cs="Times New Roman"/>
            <w:sz w:val="24"/>
            <w:szCs w:val="24"/>
          </w:rPr>
          <w:fldChar w:fldCharType="begin"/>
        </w:r>
      </w:ins>
      <w:ins w:id="216"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217" w:author="Meyer, Michael Frederick" w:date="2021-04-11T12:26:00Z">
        <w:r w:rsidR="003B079F" w:rsidRPr="003B079F">
          <w:rPr>
            <w:rFonts w:ascii="Times New Roman" w:hAnsi="Times New Roman" w:cs="Times New Roman"/>
            <w:sz w:val="24"/>
            <w:rPrChange w:id="218" w:author="Meyer, Michael Frederick" w:date="2021-04-11T12:26:00Z">
              <w:rPr/>
            </w:rPrChange>
          </w:rPr>
          <w:t>(Meyer et al. 2015)</w:t>
        </w:r>
      </w:ins>
      <w:ins w:id="219" w:author="Meyer, Michael Frederick" w:date="2021-04-11T12:25:00Z">
        <w:r w:rsidR="003B079F">
          <w:rPr>
            <w:rFonts w:ascii="Times New Roman" w:eastAsia="Times New Roman" w:hAnsi="Times New Roman" w:cs="Times New Roman"/>
            <w:sz w:val="24"/>
            <w:szCs w:val="24"/>
          </w:rPr>
          <w:fldChar w:fldCharType="end"/>
        </w:r>
      </w:ins>
      <w:ins w:id="220" w:author="Meyer, Michael Frederick" w:date="2021-04-11T12:26:00Z">
        <w:r w:rsidR="003B079F">
          <w:rPr>
            <w:rFonts w:ascii="Times New Roman" w:eastAsia="Times New Roman" w:hAnsi="Times New Roman" w:cs="Times New Roman"/>
            <w:sz w:val="24"/>
            <w:szCs w:val="24"/>
          </w:rPr>
          <w:t>.</w:t>
        </w:r>
      </w:ins>
    </w:p>
    <w:p w14:paraId="18960AF3" w14:textId="68F0AEFC" w:rsidR="00E21797" w:rsidRPr="00F66F39" w:rsidRDefault="00BD35BE" w:rsidP="00F66F39">
      <w:pPr>
        <w:spacing w:line="480" w:lineRule="auto"/>
        <w:rPr>
          <w:rFonts w:ascii="Times New Roman" w:eastAsia="Times New Roman" w:hAnsi="Times New Roman" w:cs="Times New Roman"/>
          <w:sz w:val="24"/>
          <w:szCs w:val="24"/>
          <w:rPrChange w:id="221" w:author="Meyer, Michael Frederick" w:date="2021-04-05T15:47:00Z">
            <w:rPr/>
          </w:rPrChange>
        </w:rPr>
      </w:pPr>
      <w:ins w:id="222" w:author="Meyer, Michael Frederick" w:date="2021-04-05T15:44:00Z">
        <w:r w:rsidRPr="00F66F39">
          <w:rPr>
            <w:rFonts w:ascii="Times New Roman" w:eastAsia="Times New Roman" w:hAnsi="Times New Roman" w:cs="Times New Roman"/>
            <w:sz w:val="24"/>
            <w:szCs w:val="24"/>
            <w:rPrChange w:id="223" w:author="Meyer, Michael Frederick" w:date="2021-04-05T15:47:00Z">
              <w:rPr/>
            </w:rPrChange>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65AD4C89" w:rsidR="0040169C" w:rsidRDefault="00D8535D" w:rsidP="00F31B90">
      <w:pPr>
        <w:spacing w:line="480" w:lineRule="auto"/>
        <w:rPr>
          <w:ins w:id="224"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225"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226"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227"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w:t>
      </w:r>
      <w:r w:rsidR="00D05946" w:rsidRPr="007418CF">
        <w:rPr>
          <w:rFonts w:ascii="Times New Roman" w:eastAsia="Times New Roman" w:hAnsi="Times New Roman" w:cs="Times New Roman"/>
          <w:sz w:val="24"/>
          <w:szCs w:val="24"/>
        </w:rPr>
        <w:lastRenderedPageBreak/>
        <w:t xml:space="preserve">that </w:t>
      </w:r>
      <w:ins w:id="228"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ins w:id="229" w:author="Meyer, Michael Frederick" w:date="2021-03-24T16:22:00Z">
        <w:r w:rsidR="00BB5F55">
          <w:rPr>
            <w:rFonts w:ascii="Times New Roman" w:eastAsia="Times New Roman" w:hAnsi="Times New Roman" w:cs="Times New Roman"/>
            <w:sz w:val="24"/>
            <w:szCs w:val="24"/>
          </w:rPr>
          <w:t xml:space="preserve">In contrast, variables that </w:t>
        </w:r>
      </w:ins>
      <w:ins w:id="230"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231" w:author="Meyer, Michael Frederick" w:date="2021-03-24T16:22:00Z">
        <w:r w:rsidR="0040169C">
          <w:rPr>
            <w:rFonts w:ascii="Times New Roman" w:eastAsia="Times New Roman" w:hAnsi="Times New Roman" w:cs="Times New Roman"/>
            <w:sz w:val="24"/>
            <w:szCs w:val="24"/>
          </w:rPr>
          <w:t xml:space="preserve">not </w:t>
        </w:r>
      </w:ins>
      <w:ins w:id="232" w:author="Meyer, Michael Frederick" w:date="2021-04-08T18:22:00Z">
        <w:r w:rsidR="00401D97">
          <w:rPr>
            <w:rFonts w:ascii="Times New Roman" w:eastAsia="Times New Roman" w:hAnsi="Times New Roman" w:cs="Times New Roman"/>
            <w:sz w:val="24"/>
            <w:szCs w:val="24"/>
          </w:rPr>
          <w:t>li</w:t>
        </w:r>
      </w:ins>
      <w:ins w:id="233" w:author="Meyer, Michael Frederick" w:date="2021-04-08T18:23:00Z">
        <w:r w:rsidR="00401D97">
          <w:rPr>
            <w:rFonts w:ascii="Times New Roman" w:eastAsia="Times New Roman" w:hAnsi="Times New Roman" w:cs="Times New Roman"/>
            <w:sz w:val="24"/>
            <w:szCs w:val="24"/>
          </w:rPr>
          <w:t xml:space="preserve">kely be </w:t>
        </w:r>
      </w:ins>
      <w:ins w:id="234" w:author="Meyer, Michael Frederick" w:date="2021-03-24T16:22:00Z">
        <w:r w:rsidR="0040169C">
          <w:rPr>
            <w:rFonts w:ascii="Times New Roman" w:eastAsia="Times New Roman" w:hAnsi="Times New Roman" w:cs="Times New Roman"/>
            <w:sz w:val="24"/>
            <w:szCs w:val="24"/>
          </w:rPr>
          <w:t xml:space="preserve">influenced </w:t>
        </w:r>
      </w:ins>
      <w:ins w:id="235" w:author="Meyer, Michael Frederick" w:date="2021-03-24T16:23:00Z">
        <w:r w:rsidR="0040169C">
          <w:rPr>
            <w:rFonts w:ascii="Times New Roman" w:eastAsia="Times New Roman" w:hAnsi="Times New Roman" w:cs="Times New Roman"/>
            <w:sz w:val="24"/>
            <w:szCs w:val="24"/>
          </w:rPr>
          <w:t xml:space="preserve">by mixing processes – chlorophyll a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macroinvertebrate tissues </w:t>
        </w:r>
        <w:r w:rsidR="0040169C">
          <w:rPr>
            <w:rFonts w:ascii="Times New Roman" w:eastAsia="Times New Roman" w:hAnsi="Times New Roman" w:cs="Times New Roman"/>
            <w:sz w:val="24"/>
            <w:szCs w:val="24"/>
          </w:rPr>
          <w:t>– were not log-transformed and regressed against log-transformed IDW population</w:t>
        </w:r>
      </w:ins>
      <w:ins w:id="236"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237" w:author="Meyer, Michael Frederick" w:date="2021-03-24T16:28:00Z"/>
          <w:rFonts w:ascii="Times New Roman" w:eastAsia="Times New Roman" w:hAnsi="Times New Roman" w:cs="Times New Roman"/>
          <w:sz w:val="24"/>
          <w:szCs w:val="24"/>
        </w:rPr>
      </w:pPr>
    </w:p>
    <w:p w14:paraId="665B6C66" w14:textId="30CF1B7C" w:rsidR="0040169C" w:rsidRPr="0040169C" w:rsidRDefault="0040169C" w:rsidP="00F31B90">
      <w:pPr>
        <w:spacing w:line="480" w:lineRule="auto"/>
        <w:rPr>
          <w:rFonts w:ascii="Times New Roman" w:eastAsia="Times New Roman" w:hAnsi="Times New Roman" w:cs="Times New Roman"/>
          <w:sz w:val="24"/>
          <w:szCs w:val="24"/>
        </w:rPr>
      </w:pPr>
      <w:commentRangeStart w:id="238"/>
      <w:ins w:id="239" w:author="Meyer, Michael Frederick" w:date="2021-03-24T16:28:00Z">
        <w:r>
          <w:rPr>
            <w:rFonts w:ascii="Times New Roman" w:eastAsia="Times New Roman" w:hAnsi="Times New Roman" w:cs="Times New Roman"/>
            <w:sz w:val="24"/>
            <w:szCs w:val="24"/>
          </w:rPr>
          <w:t xml:space="preserve">To </w:t>
        </w:r>
      </w:ins>
      <w:commentRangeEnd w:id="238"/>
      <w:ins w:id="240" w:author="Meyer, Michael Frederick" w:date="2021-04-09T11:30:00Z">
        <w:r w:rsidR="008B40FF">
          <w:rPr>
            <w:rStyle w:val="CommentReference"/>
          </w:rPr>
          <w:commentReference w:id="238"/>
        </w:r>
      </w:ins>
      <w:ins w:id="241" w:author="Meyer, Michael Frederick" w:date="2021-03-24T16:28:00Z">
        <w:r>
          <w:rPr>
            <w:rFonts w:ascii="Times New Roman" w:eastAsia="Times New Roman" w:hAnsi="Times New Roman" w:cs="Times New Roman"/>
            <w:sz w:val="24"/>
            <w:szCs w:val="24"/>
          </w:rPr>
          <w:t xml:space="preserve">confirm observed sewage indicator </w:t>
        </w:r>
      </w:ins>
      <w:ins w:id="242" w:author="Meyer, Michael Frederick" w:date="2021-03-24T16:29:00Z">
        <w:r>
          <w:rPr>
            <w:rFonts w:ascii="Times New Roman" w:eastAsia="Times New Roman" w:hAnsi="Times New Roman" w:cs="Times New Roman"/>
            <w:sz w:val="24"/>
            <w:szCs w:val="24"/>
          </w:rPr>
          <w:t xml:space="preserve">patterns were not a product of </w:t>
        </w:r>
      </w:ins>
      <w:ins w:id="243" w:author="Meyer, Michael Frederick" w:date="2021-04-05T14:43:00Z">
        <w:r w:rsidR="00D04577">
          <w:rPr>
            <w:rFonts w:ascii="Times New Roman" w:eastAsia="Times New Roman" w:hAnsi="Times New Roman" w:cs="Times New Roman"/>
            <w:sz w:val="24"/>
            <w:szCs w:val="24"/>
          </w:rPr>
          <w:t>a</w:t>
        </w:r>
      </w:ins>
      <w:ins w:id="244"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245" w:author="Meyer, Michael Frederick" w:date="2021-03-24T16:30:00Z">
        <w:r>
          <w:rPr>
            <w:rFonts w:ascii="Times New Roman" w:eastAsia="Times New Roman" w:hAnsi="Times New Roman" w:cs="Times New Roman"/>
            <w:sz w:val="24"/>
            <w:szCs w:val="24"/>
          </w:rPr>
          <w:t xml:space="preserve">al results compared to a </w:t>
        </w:r>
      </w:ins>
      <w:ins w:id="246" w:author="Meyer, Michael Frederick" w:date="2021-04-09T11:22:00Z">
        <w:r w:rsidR="008B40FF">
          <w:rPr>
            <w:rFonts w:ascii="Times New Roman" w:eastAsia="Times New Roman" w:hAnsi="Times New Roman" w:cs="Times New Roman"/>
            <w:sz w:val="24"/>
            <w:szCs w:val="24"/>
          </w:rPr>
          <w:t>randomly permuted</w:t>
        </w:r>
      </w:ins>
      <w:ins w:id="247"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248" w:author="Meyer, Michael Frederick" w:date="2021-04-05T14:43:00Z">
        <w:r w:rsidR="005B464E">
          <w:rPr>
            <w:rFonts w:ascii="Times New Roman" w:eastAsia="Times New Roman" w:hAnsi="Times New Roman" w:cs="Times New Roman"/>
            <w:sz w:val="24"/>
            <w:szCs w:val="24"/>
          </w:rPr>
          <w:t>variables</w:t>
        </w:r>
      </w:ins>
      <w:ins w:id="249" w:author="Meyer, Michael Frederick" w:date="2021-03-24T16:30:00Z">
        <w:r w:rsidRPr="00276BB7">
          <w:rPr>
            <w:rFonts w:ascii="Times New Roman" w:eastAsia="Times New Roman" w:hAnsi="Times New Roman" w:cs="Times New Roman"/>
            <w:sz w:val="24"/>
            <w:szCs w:val="24"/>
          </w:rPr>
          <w:t xml:space="preserve">, </w:t>
        </w:r>
      </w:ins>
      <w:ins w:id="250"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251" w:author="Meyer, Michael Frederick" w:date="2021-04-05T14:44:00Z">
        <w:r w:rsidR="005B464E">
          <w:rPr>
            <w:rFonts w:ascii="Times New Roman" w:eastAsia="Times New Roman" w:hAnsi="Times New Roman" w:cs="Times New Roman"/>
            <w:sz w:val="24"/>
            <w:szCs w:val="24"/>
          </w:rPr>
          <w:t xml:space="preserve">the </w:t>
        </w:r>
      </w:ins>
      <w:ins w:id="252"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253" w:author="Meyer, Michael Frederick" w:date="2021-04-05T14:44:00Z">
        <w:r w:rsidR="005B464E">
          <w:rPr>
            <w:rFonts w:ascii="Times New Roman" w:eastAsia="Times New Roman" w:hAnsi="Times New Roman" w:cs="Times New Roman"/>
            <w:sz w:val="24"/>
            <w:szCs w:val="24"/>
          </w:rPr>
          <w:t xml:space="preserve"> values for the permuted model.</w:t>
        </w:r>
      </w:ins>
      <w:ins w:id="254" w:author="Meyer, Michael Frederick" w:date="2021-03-24T16:32:00Z">
        <w:r w:rsidRPr="00276BB7">
          <w:rPr>
            <w:rFonts w:ascii="Times New Roman" w:eastAsia="Times New Roman" w:hAnsi="Times New Roman" w:cs="Times New Roman"/>
            <w:sz w:val="24"/>
            <w:szCs w:val="24"/>
          </w:rPr>
          <w:t xml:space="preserve"> </w:t>
        </w:r>
      </w:ins>
      <w:ins w:id="255"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256"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particular data</w:t>
        </w:r>
      </w:ins>
      <w:ins w:id="257" w:author="Meyer, Michael Frederick" w:date="2021-03-24T16:34:00Z">
        <w:r w:rsidR="00276BB7">
          <w:rPr>
            <w:rFonts w:ascii="Times New Roman" w:eastAsia="Times New Roman" w:hAnsi="Times New Roman" w:cs="Times New Roman"/>
            <w:sz w:val="24"/>
            <w:szCs w:val="24"/>
          </w:rPr>
          <w:t xml:space="preserve">. We then compared the original model’s </w:t>
        </w:r>
      </w:ins>
      <w:ins w:id="258"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259" w:author="Meyer, Michael Frederick" w:date="2021-03-24T16:34:00Z">
        <w:r w:rsidR="00276BB7">
          <w:rPr>
            <w:rFonts w:ascii="Times New Roman" w:eastAsia="Times New Roman" w:hAnsi="Times New Roman" w:cs="Times New Roman"/>
            <w:sz w:val="24"/>
            <w:szCs w:val="24"/>
          </w:rPr>
          <w:t xml:space="preserve">to the randomly generated </w:t>
        </w:r>
      </w:ins>
      <w:ins w:id="260" w:author="Meyer, Michael Frederick" w:date="2021-04-05T14:45:00Z">
        <w:r w:rsidR="005B464E">
          <w:rPr>
            <w:rFonts w:ascii="Times New Roman" w:eastAsia="Times New Roman" w:hAnsi="Times New Roman" w:cs="Times New Roman"/>
            <w:sz w:val="24"/>
            <w:szCs w:val="24"/>
          </w:rPr>
          <w:t>val</w:t>
        </w:r>
      </w:ins>
      <w:ins w:id="261" w:author="Meyer, Michael Frederick" w:date="2021-04-05T14:46:00Z">
        <w:r w:rsidR="005B464E">
          <w:rPr>
            <w:rFonts w:ascii="Times New Roman" w:eastAsia="Times New Roman" w:hAnsi="Times New Roman" w:cs="Times New Roman"/>
            <w:sz w:val="24"/>
            <w:szCs w:val="24"/>
          </w:rPr>
          <w:t>ues</w:t>
        </w:r>
      </w:ins>
      <w:ins w:id="262" w:author="Meyer, Michael Frederick" w:date="2021-03-24T16:34:00Z">
        <w:r w:rsidR="00276BB7">
          <w:rPr>
            <w:rFonts w:ascii="Times New Roman" w:eastAsia="Times New Roman" w:hAnsi="Times New Roman" w:cs="Times New Roman"/>
            <w:sz w:val="24"/>
            <w:szCs w:val="24"/>
          </w:rPr>
          <w:t xml:space="preserve">. </w:t>
        </w:r>
      </w:ins>
      <w:ins w:id="263" w:author="Meyer, Michael Frederick" w:date="2021-04-09T11:24:00Z">
        <w:r w:rsidR="008B40FF">
          <w:rPr>
            <w:rFonts w:ascii="Times New Roman" w:eastAsia="Times New Roman" w:hAnsi="Times New Roman" w:cs="Times New Roman"/>
            <w:sz w:val="24"/>
            <w:szCs w:val="24"/>
          </w:rPr>
          <w:t xml:space="preserve">If indeed models generated from non-permuted data were likely describing a non-random process, </w:t>
        </w:r>
      </w:ins>
      <w:ins w:id="264" w:author="Meyer, Michael Frederick" w:date="2021-03-24T16:35:00Z">
        <w:r w:rsidR="00276BB7">
          <w:rPr>
            <w:rFonts w:ascii="Times New Roman" w:eastAsia="Times New Roman" w:hAnsi="Times New Roman" w:cs="Times New Roman"/>
            <w:sz w:val="24"/>
            <w:szCs w:val="24"/>
          </w:rPr>
          <w:t xml:space="preserve">IDW population p- and </w:t>
        </w:r>
      </w:ins>
      <w:ins w:id="265" w:author="Meyer, Michael Frederick" w:date="2021-03-24T16:36:00Z">
        <w:r w:rsidR="00276BB7" w:rsidRPr="00276BB7">
          <w:rPr>
            <w:rFonts w:ascii="Times New Roman" w:eastAsia="Times New Roman" w:hAnsi="Times New Roman" w:cs="Times New Roman"/>
            <w:sz w:val="24"/>
            <w:szCs w:val="24"/>
          </w:rPr>
          <w:t>global 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266" w:author="Meyer, Michael Frederick" w:date="2021-03-24T17:09:00Z">
        <w:r w:rsidR="00365CC9">
          <w:rPr>
            <w:rFonts w:ascii="Times New Roman" w:eastAsia="Times New Roman" w:hAnsi="Times New Roman" w:cs="Times New Roman"/>
            <w:sz w:val="24"/>
            <w:szCs w:val="24"/>
          </w:rPr>
          <w:t xml:space="preserve"> at </w:t>
        </w:r>
      </w:ins>
      <w:ins w:id="267" w:author="Meyer, Michael Frederick" w:date="2021-04-05T14:46:00Z">
        <w:r w:rsidR="005B464E">
          <w:rPr>
            <w:rFonts w:ascii="Times New Roman" w:eastAsia="Times New Roman" w:hAnsi="Times New Roman" w:cs="Times New Roman"/>
            <w:sz w:val="24"/>
            <w:szCs w:val="24"/>
          </w:rPr>
          <w:t>the</w:t>
        </w:r>
      </w:ins>
      <w:ins w:id="268" w:author="Meyer, Michael Frederick" w:date="2021-03-24T17:09:00Z">
        <w:r w:rsidR="00365CC9">
          <w:rPr>
            <w:rFonts w:ascii="Times New Roman" w:eastAsia="Times New Roman" w:hAnsi="Times New Roman" w:cs="Times New Roman"/>
            <w:sz w:val="24"/>
            <w:szCs w:val="24"/>
          </w:rPr>
          <w:t xml:space="preserve"> tail </w:t>
        </w:r>
      </w:ins>
      <w:ins w:id="269" w:author="Meyer, Michael Frederick" w:date="2021-03-24T17:10:00Z">
        <w:r w:rsidR="00365CC9">
          <w:rPr>
            <w:rFonts w:ascii="Times New Roman" w:eastAsia="Times New Roman" w:hAnsi="Times New Roman" w:cs="Times New Roman"/>
            <w:sz w:val="24"/>
            <w:szCs w:val="24"/>
          </w:rPr>
          <w:t>end of the permuted values’ distribution</w:t>
        </w:r>
      </w:ins>
      <w:ins w:id="270" w:author="Meyer, Michael Frederick" w:date="2021-03-24T16:37:00Z">
        <w:r w:rsidR="00276BB7">
          <w:rPr>
            <w:rFonts w:ascii="Times New Roman" w:eastAsia="Times New Roman" w:hAnsi="Times New Roman" w:cs="Times New Roman"/>
            <w:sz w:val="24"/>
            <w:szCs w:val="24"/>
          </w:rPr>
          <w:t>.</w:t>
        </w:r>
      </w:ins>
      <w:ins w:id="271" w:author="Meyer, Michael Frederick" w:date="2021-04-09T11:24:00Z">
        <w:r w:rsidR="008B40FF">
          <w:rPr>
            <w:rFonts w:ascii="Times New Roman" w:eastAsia="Times New Roman" w:hAnsi="Times New Roman" w:cs="Times New Roman"/>
            <w:sz w:val="24"/>
            <w:szCs w:val="24"/>
          </w:rPr>
          <w:t xml:space="preserve"> </w:t>
        </w:r>
      </w:ins>
      <w:ins w:id="272"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ins>
      <w:ins w:id="273"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274" w:author="Meyer, Michael Frederick" w:date="2021-04-09T11:29:00Z">
        <w:r w:rsidR="008B40FF">
          <w:rPr>
            <w:rFonts w:ascii="Times New Roman" w:eastAsia="Times New Roman" w:hAnsi="Times New Roman" w:cs="Times New Roman"/>
            <w:sz w:val="24"/>
            <w:szCs w:val="24"/>
          </w:rPr>
          <w:t xml:space="preserve"> those from our original models.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E7858EA"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w:t>
      </w:r>
      <w:r w:rsidR="00D05946" w:rsidRPr="007418CF">
        <w:rPr>
          <w:rFonts w:ascii="Times New Roman" w:eastAsia="Times New Roman" w:hAnsi="Times New Roman" w:cs="Times New Roman"/>
          <w:sz w:val="24"/>
          <w:szCs w:val="24"/>
        </w:rPr>
        <w:lastRenderedPageBreak/>
        <w:t xml:space="preserve">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275" w:author="Meyer, Michael Frederick" w:date="2021-04-07T15:53:00Z">
        <w:r w:rsidR="00FC016E">
          <w:rPr>
            <w:rFonts w:ascii="Times New Roman" w:eastAsia="Times New Roman" w:hAnsi="Times New Roman" w:cs="Times New Roman"/>
            <w:sz w:val="24"/>
            <w:szCs w:val="24"/>
          </w:rPr>
          <w:t xml:space="preserve">for amphipods and higher orders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276"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largely exceeded </w:t>
        </w:r>
      </w:ins>
      <w:ins w:id="277" w:author="Meyer, Michael Frederick" w:date="2021-04-07T15:55:00Z">
        <w:r w:rsidR="00FC016E">
          <w:rPr>
            <w:rFonts w:ascii="Times New Roman" w:eastAsia="Times New Roman" w:hAnsi="Times New Roman" w:cs="Times New Roman"/>
            <w:sz w:val="24"/>
            <w:szCs w:val="24"/>
          </w:rPr>
          <w:t xml:space="preserve">the abundance of other macroinvertebrates.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278"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ins w:id="279" w:author="Meyer, Michael Frederick" w:date="2021-04-09T11:42:00Z">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ins>
      <w:del w:id="280" w:author="Meyer, Michael Frederick" w:date="2021-04-09T11:42:00Z">
        <w:r w:rsidR="00D8535D" w:rsidRPr="001F0548" w:rsidDel="001F0548">
          <w:rPr>
            <w:rFonts w:ascii="Times New Roman" w:eastAsia="Times New Roman" w:hAnsi="Times New Roman" w:cs="Times New Roman"/>
            <w:sz w:val="24"/>
            <w:szCs w:val="24"/>
            <w:rPrChange w:id="281" w:author="Meyer, Michael Frederick" w:date="2021-04-09T11:42:00Z">
              <w:rPr>
                <w:rFonts w:ascii="Times New Roman" w:eastAsia="Times New Roman" w:hAnsi="Times New Roman" w:cs="Times New Roman"/>
                <w:sz w:val="24"/>
                <w:szCs w:val="24"/>
                <w:vertAlign w:val="subscript"/>
              </w:rPr>
            </w:rPrChange>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282"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283"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w:t>
      </w:r>
      <w:r w:rsidR="00AB7989" w:rsidRPr="007418CF">
        <w:rPr>
          <w:rFonts w:ascii="Times New Roman" w:eastAsia="Times New Roman" w:hAnsi="Times New Roman" w:cs="Times New Roman"/>
          <w:sz w:val="24"/>
          <w:szCs w:val="24"/>
        </w:rPr>
        <w:lastRenderedPageBreak/>
        <w:t>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2B82CA1"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284" w:author="Meyer, Michael Frederick" w:date="2021-04-09T11:45:00Z">
        <w:r w:rsidR="001F0548">
          <w:rPr>
            <w:rFonts w:ascii="Times New Roman" w:eastAsia="Times New Roman" w:hAnsi="Times New Roman" w:cs="Times New Roman"/>
            <w:sz w:val="24"/>
            <w:szCs w:val="24"/>
          </w:rPr>
          <w:t>5</w:t>
        </w:r>
      </w:ins>
      <w:del w:id="285"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286" w:author="Meyer, Michael Frederick" w:date="2021-04-09T11:45:00Z">
        <w:r w:rsidR="001F0548">
          <w:rPr>
            <w:rFonts w:ascii="Times New Roman" w:eastAsia="Times New Roman" w:hAnsi="Times New Roman" w:cs="Times New Roman"/>
            <w:sz w:val="24"/>
            <w:szCs w:val="24"/>
          </w:rPr>
          <w:t>6</w:t>
        </w:r>
      </w:ins>
      <w:del w:id="287"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w:t>
      </w:r>
      <w:r w:rsidR="0040674D" w:rsidRPr="007418CF">
        <w:rPr>
          <w:rFonts w:ascii="Times New Roman" w:eastAsia="Times New Roman" w:hAnsi="Times New Roman" w:cs="Times New Roman"/>
          <w:sz w:val="24"/>
          <w:szCs w:val="24"/>
        </w:rPr>
        <w:lastRenderedPageBreak/>
        <w:t xml:space="preserve">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288" w:author="Meyer, Michael Frederick" w:date="2021-04-09T11:47:00Z">
        <w:r w:rsidR="001F0548">
          <w:rPr>
            <w:rFonts w:ascii="Times New Roman" w:eastAsia="Times New Roman" w:hAnsi="Times New Roman" w:cs="Times New Roman"/>
            <w:sz w:val="24"/>
            <w:szCs w:val="24"/>
          </w:rPr>
          <w:t>7</w:t>
        </w:r>
      </w:ins>
      <w:del w:id="289"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290" w:author="Meyer, Michael Frederick" w:date="2021-04-09T11:47:00Z">
        <w:r w:rsidR="001F0548">
          <w:rPr>
            <w:rFonts w:ascii="Times New Roman" w:eastAsia="Times New Roman" w:hAnsi="Times New Roman" w:cs="Times New Roman"/>
            <w:sz w:val="24"/>
            <w:szCs w:val="24"/>
          </w:rPr>
          <w:t>8</w:t>
        </w:r>
      </w:ins>
      <w:del w:id="291"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2CFB13E"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ins w:id="292"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w:t>
      </w:r>
      <w:proofErr w:type="spellStart"/>
      <w:r w:rsidR="00896BF5" w:rsidRPr="007418CF">
        <w:rPr>
          <w:rFonts w:ascii="Times New Roman" w:eastAsia="Times New Roman" w:hAnsi="Times New Roman" w:cs="Times New Roman"/>
          <w:sz w:val="24"/>
          <w:szCs w:val="24"/>
        </w:rPr>
        <w:t>ons</w:t>
      </w:r>
      <w:proofErr w:type="spellEnd"/>
      <w:r w:rsidR="00896BF5" w:rsidRPr="007418CF">
        <w:rPr>
          <w:rFonts w:ascii="Times New Roman" w:eastAsia="Times New Roman" w:hAnsi="Times New Roman" w:cs="Times New Roman"/>
          <w:sz w:val="24"/>
          <w:szCs w:val="24"/>
        </w:rPr>
        <w:t xml:space="preserve"> </w:t>
      </w:r>
      <w:ins w:id="293" w:author="Meyer, Michael Frederick" w:date="2021-04-06T11:21:00Z">
        <w:r w:rsidR="00CC0DDD">
          <w:rPr>
            <w:rFonts w:ascii="Times New Roman" w:eastAsia="Times New Roman" w:hAnsi="Times New Roman" w:cs="Times New Roman"/>
            <w:sz w:val="24"/>
            <w:szCs w:val="24"/>
          </w:rPr>
          <w:t>as</w:t>
        </w:r>
      </w:ins>
      <w:ins w:id="294"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295" w:author="Meyer, Michael Frederick" w:date="2021-04-05T16:01:00Z">
        <w:r w:rsidR="005E16D0">
          <w:rPr>
            <w:rFonts w:ascii="Times New Roman" w:eastAsia="Times New Roman" w:hAnsi="Times New Roman" w:cs="Times New Roman"/>
            <w:sz w:val="24"/>
            <w:szCs w:val="24"/>
          </w:rPr>
          <w:t>As with sewage indicators</w:t>
        </w:r>
      </w:ins>
      <w:ins w:id="296"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subject to a limited sample size. To ensure the robustness of </w:t>
        </w:r>
      </w:ins>
      <w:ins w:id="297" w:author="Meyer, Michael Frederick" w:date="2021-04-05T16:03:00Z">
        <w:r w:rsidR="005E16D0">
          <w:rPr>
            <w:rFonts w:ascii="Times New Roman" w:eastAsia="Times New Roman" w:hAnsi="Times New Roman" w:cs="Times New Roman"/>
            <w:sz w:val="24"/>
            <w:szCs w:val="24"/>
          </w:rPr>
          <w:t>their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298"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(Kassambara and Mundt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(Slowikowski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(Pebesma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(Kassambara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(Fellows and Stotz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299"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300" w:author="Meyer, Michael Frederick" w:date="2021-04-06T13:53:00Z">
        <w:r w:rsidR="00627DF1" w:rsidRPr="00627DF1">
          <w:rPr>
            <w:rFonts w:ascii="Times New Roman" w:hAnsi="Times New Roman" w:cs="Times New Roman"/>
            <w:sz w:val="24"/>
            <w:rPrChange w:id="301" w:author="Meyer, Michael Frederick" w:date="2021-04-06T13:53:00Z">
              <w:rPr/>
            </w:rPrChange>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proofErr w:type="spellStart"/>
      <w:ins w:id="302" w:author="Meyer, Michael Frederick" w:date="2021-04-06T13:54:00Z">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303" w:author="Meyer, Michael Frederick" w:date="2021-04-06T13:54:00Z">
        <w:r w:rsidR="00627DF1" w:rsidRPr="00627DF1">
          <w:rPr>
            <w:rFonts w:ascii="Times New Roman" w:hAnsi="Times New Roman" w:cs="Times New Roman"/>
            <w:sz w:val="24"/>
            <w:rPrChange w:id="304" w:author="Meyer, Michael Frederick" w:date="2021-04-06T13:54:00Z">
              <w:rPr/>
            </w:rPrChange>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w:t>
      </w:r>
      <w:r w:rsidR="00191FD0" w:rsidRPr="007418CF">
        <w:rPr>
          <w:rFonts w:ascii="Times New Roman" w:eastAsia="Times New Roman" w:hAnsi="Times New Roman" w:cs="Times New Roman"/>
          <w:sz w:val="24"/>
          <w:szCs w:val="24"/>
        </w:rPr>
        <w:lastRenderedPageBreak/>
        <w:t>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305"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306"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307"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308" w:author="Meyer, Michael Frederick" w:date="2021-04-05T17:32:00Z">
        <w:r w:rsidR="000C51CF">
          <w:rPr>
            <w:rFonts w:ascii="Times New Roman" w:eastAsia="Times New Roman" w:hAnsi="Times New Roman" w:cs="Times New Roman"/>
            <w:sz w:val="24"/>
            <w:szCs w:val="24"/>
          </w:rPr>
          <w:t>33</w:t>
        </w:r>
      </w:ins>
      <w:ins w:id="309" w:author="Meyer, Michael Frederick" w:date="2021-04-05T17:31:00Z">
        <w:r w:rsidR="000C51CF" w:rsidRPr="007418CF">
          <w:rPr>
            <w:rFonts w:ascii="Times New Roman" w:eastAsia="Times New Roman" w:hAnsi="Times New Roman" w:cs="Times New Roman"/>
            <w:sz w:val="24"/>
            <w:szCs w:val="24"/>
          </w:rPr>
          <w:t>, p = 0.0</w:t>
        </w:r>
      </w:ins>
      <w:ins w:id="310" w:author="Meyer, Michael Frederick" w:date="2021-04-05T17:32:00Z">
        <w:r w:rsidR="000C51CF">
          <w:rPr>
            <w:rFonts w:ascii="Times New Roman" w:eastAsia="Times New Roman" w:hAnsi="Times New Roman" w:cs="Times New Roman"/>
            <w:sz w:val="24"/>
            <w:szCs w:val="24"/>
          </w:rPr>
          <w:t>2</w:t>
        </w:r>
      </w:ins>
      <w:ins w:id="311"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312"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313"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w:t>
      </w:r>
      <w:r w:rsidRPr="007418CF">
        <w:rPr>
          <w:rFonts w:ascii="Times New Roman" w:eastAsia="Times New Roman" w:hAnsi="Times New Roman" w:cs="Times New Roman"/>
          <w:sz w:val="24"/>
          <w:szCs w:val="24"/>
        </w:rPr>
        <w:lastRenderedPageBreak/>
        <w:t xml:space="preserve">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9ED31BF" w:rsidR="00715D55" w:rsidRDefault="000C51CF" w:rsidP="00F31B90">
      <w:pPr>
        <w:spacing w:line="480" w:lineRule="auto"/>
        <w:rPr>
          <w:ins w:id="314" w:author="Meyer, Michael Frederick" w:date="2021-04-05T17:35:00Z"/>
          <w:rFonts w:ascii="Times New Roman" w:eastAsia="Times New Roman" w:hAnsi="Times New Roman" w:cs="Times New Roman"/>
          <w:color w:val="212121"/>
          <w:sz w:val="24"/>
          <w:szCs w:val="24"/>
        </w:rPr>
      </w:pPr>
      <w:ins w:id="315" w:author="Meyer, Michael Frederick" w:date="2021-04-05T17:28:00Z">
        <w:r>
          <w:rPr>
            <w:rFonts w:ascii="Times New Roman" w:eastAsia="Times New Roman" w:hAnsi="Times New Roman" w:cs="Times New Roman"/>
            <w:sz w:val="24"/>
            <w:szCs w:val="24"/>
          </w:rPr>
          <w:t xml:space="preserve">Permutational analyses corroborated these </w:t>
        </w:r>
      </w:ins>
      <w:ins w:id="316" w:author="Meyer, Michael Frederick" w:date="2021-04-05T17:29:00Z">
        <w:r>
          <w:rPr>
            <w:rFonts w:ascii="Times New Roman" w:eastAsia="Times New Roman" w:hAnsi="Times New Roman" w:cs="Times New Roman"/>
            <w:sz w:val="24"/>
            <w:szCs w:val="24"/>
          </w:rPr>
          <w:t>findings</w:t>
        </w:r>
      </w:ins>
      <w:ins w:id="317" w:author="Meyer, Michael Frederick" w:date="2021-04-05T17:32:00Z">
        <w:r w:rsidR="008B13CC">
          <w:rPr>
            <w:rFonts w:ascii="Times New Roman" w:eastAsia="Times New Roman" w:hAnsi="Times New Roman" w:cs="Times New Roman"/>
            <w:sz w:val="24"/>
            <w:szCs w:val="24"/>
          </w:rPr>
          <w:t>. Model</w:t>
        </w:r>
      </w:ins>
      <w:ins w:id="318"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319" w:author="Meyer, Michael Frederick" w:date="2021-04-05T17:34:00Z">
        <w:r w:rsidR="008B13CC">
          <w:rPr>
            <w:rFonts w:ascii="Times New Roman" w:eastAsia="Times New Roman" w:hAnsi="Times New Roman" w:cs="Times New Roman"/>
            <w:color w:val="212121"/>
            <w:sz w:val="24"/>
            <w:szCs w:val="24"/>
          </w:rPr>
          <w:t xml:space="preserve">tail </w:t>
        </w:r>
      </w:ins>
      <w:ins w:id="320"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321" w:author="Meyer, Michael Frederick" w:date="2021-04-05T17:35:00Z">
        <w:r w:rsidR="008B13CC">
          <w:rPr>
            <w:rFonts w:ascii="Times New Roman" w:eastAsia="Times New Roman" w:hAnsi="Times New Roman" w:cs="Times New Roman"/>
            <w:color w:val="212121"/>
            <w:sz w:val="24"/>
            <w:szCs w:val="24"/>
          </w:rPr>
          <w:t xml:space="preserve"> (Figure S</w:t>
        </w:r>
      </w:ins>
      <w:ins w:id="322" w:author="Meyer, Michael Frederick" w:date="2021-04-09T11:51:00Z">
        <w:r w:rsidR="001F0548">
          <w:rPr>
            <w:rFonts w:ascii="Times New Roman" w:eastAsia="Times New Roman" w:hAnsi="Times New Roman" w:cs="Times New Roman"/>
            <w:color w:val="212121"/>
            <w:sz w:val="24"/>
            <w:szCs w:val="24"/>
          </w:rPr>
          <w:t>9</w:t>
        </w:r>
      </w:ins>
      <w:ins w:id="323" w:author="Meyer, Michael Frederick" w:date="2021-04-05T17:35:00Z">
        <w:r w:rsidR="008B13CC">
          <w:rPr>
            <w:rFonts w:ascii="Times New Roman" w:eastAsia="Times New Roman" w:hAnsi="Times New Roman" w:cs="Times New Roman"/>
            <w:color w:val="212121"/>
            <w:sz w:val="24"/>
            <w:szCs w:val="24"/>
          </w:rPr>
          <w:t>)</w:t>
        </w:r>
      </w:ins>
      <w:ins w:id="324" w:author="Meyer, Michael Frederick" w:date="2021-04-05T17:33:00Z">
        <w:r w:rsidR="008B13CC">
          <w:rPr>
            <w:rFonts w:ascii="Times New Roman" w:eastAsia="Times New Roman" w:hAnsi="Times New Roman" w:cs="Times New Roman"/>
            <w:color w:val="212121"/>
            <w:sz w:val="24"/>
            <w:szCs w:val="24"/>
          </w:rPr>
          <w:t>.</w:t>
        </w:r>
      </w:ins>
      <w:ins w:id="325" w:author="Meyer, Michael Frederick" w:date="2021-04-05T17:34:00Z">
        <w:r w:rsidR="008B13CC">
          <w:rPr>
            <w:rFonts w:ascii="Times New Roman" w:eastAsia="Times New Roman" w:hAnsi="Times New Roman" w:cs="Times New Roman"/>
            <w:color w:val="212121"/>
            <w:sz w:val="24"/>
            <w:szCs w:val="24"/>
          </w:rPr>
          <w:t xml:space="preserve"> Conversely, models using total phosphorus, nitrate, ammonium, chlorophyll a, and microplastics </w:t>
        </w:r>
      </w:ins>
      <w:ins w:id="326"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327" w:author="Meyer, Michael Frederick" w:date="2021-04-05T17:33:00Z">
        <w:r w:rsidR="008B13CC">
          <w:rPr>
            <w:rFonts w:ascii="Times New Roman" w:eastAsia="Times New Roman" w:hAnsi="Times New Roman" w:cs="Times New Roman"/>
            <w:color w:val="212121"/>
            <w:sz w:val="24"/>
            <w:szCs w:val="24"/>
          </w:rPr>
          <w:t xml:space="preserve"> </w:t>
        </w:r>
      </w:ins>
      <w:ins w:id="328"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329" w:author="Meyer, Michael Frederick" w:date="2021-04-09T11:51:00Z">
        <w:r w:rsidR="001F0548">
          <w:rPr>
            <w:rFonts w:ascii="Times New Roman" w:eastAsia="Times New Roman" w:hAnsi="Times New Roman" w:cs="Times New Roman"/>
            <w:color w:val="212121"/>
            <w:sz w:val="24"/>
            <w:szCs w:val="24"/>
          </w:rPr>
          <w:t>9</w:t>
        </w:r>
      </w:ins>
      <w:ins w:id="330"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ins w:id="331" w:author="Meyer, Michael Frederick" w:date="2021-04-09T11:47:00Z">
        <w:r w:rsidR="001F0548">
          <w:rPr>
            <w:rFonts w:ascii="Times New Roman" w:eastAsia="Times New Roman" w:hAnsi="Times New Roman" w:cs="Times New Roman"/>
            <w:sz w:val="24"/>
            <w:szCs w:val="24"/>
          </w:rPr>
          <w:t>2</w:t>
        </w:r>
      </w:ins>
      <w:del w:id="332"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333" w:author="Meyer, Michael Frederick" w:date="2021-04-09T11:47:00Z">
        <w:r w:rsidR="001F0548">
          <w:rPr>
            <w:rFonts w:ascii="Times New Roman" w:eastAsia="Times New Roman" w:hAnsi="Times New Roman" w:cs="Times New Roman"/>
            <w:sz w:val="24"/>
            <w:szCs w:val="24"/>
          </w:rPr>
          <w:t>3</w:t>
        </w:r>
      </w:ins>
      <w:del w:id="334"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335" w:author="Meyer, Michael Frederick" w:date="2021-04-09T11:47:00Z">
        <w:r w:rsidR="001F0548">
          <w:rPr>
            <w:rFonts w:ascii="Times New Roman" w:eastAsia="Times New Roman" w:hAnsi="Times New Roman" w:cs="Times New Roman"/>
            <w:sz w:val="24"/>
            <w:szCs w:val="24"/>
          </w:rPr>
          <w:t>4</w:t>
        </w:r>
      </w:ins>
      <w:del w:id="336"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Macroinvertebrates </w:t>
      </w:r>
    </w:p>
    <w:p w14:paraId="31D32F80" w14:textId="2E26CC21"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337" w:author="Meyer, Michael Frederick" w:date="2021-04-09T11:47:00Z">
        <w:r w:rsidR="001F0548">
          <w:rPr>
            <w:rFonts w:ascii="Times New Roman" w:eastAsia="Times New Roman" w:hAnsi="Times New Roman" w:cs="Times New Roman"/>
            <w:sz w:val="24"/>
            <w:szCs w:val="24"/>
          </w:rPr>
          <w:t>2</w:t>
        </w:r>
      </w:ins>
      <w:del w:id="338"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339" w:author="Meyer, Michael Frederick" w:date="2021-04-09T11:47:00Z">
        <w:r w:rsidR="001F0548">
          <w:rPr>
            <w:rFonts w:ascii="Times New Roman" w:eastAsia="Times New Roman" w:hAnsi="Times New Roman" w:cs="Times New Roman"/>
            <w:sz w:val="24"/>
            <w:szCs w:val="24"/>
          </w:rPr>
          <w:t>3</w:t>
        </w:r>
      </w:ins>
      <w:del w:id="340"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w:t>
      </w:r>
      <w:ins w:id="341" w:author="Meyer, Michael Frederick" w:date="2021-04-09T11:48:00Z">
        <w:r w:rsidR="001F0548">
          <w:rPr>
            <w:rFonts w:ascii="Times New Roman" w:eastAsia="Times New Roman" w:hAnsi="Times New Roman" w:cs="Times New Roman"/>
            <w:sz w:val="24"/>
            <w:szCs w:val="24"/>
          </w:rPr>
          <w:t>4</w:t>
        </w:r>
      </w:ins>
      <w:del w:id="342"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343"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344"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345"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346" w:author="Meyer, Michael Frederick" w:date="2021-04-09T11:51:00Z">
        <w:r w:rsidR="001F0548">
          <w:rPr>
            <w:rFonts w:ascii="Times New Roman" w:eastAsia="Times New Roman" w:hAnsi="Times New Roman" w:cs="Times New Roman"/>
            <w:sz w:val="24"/>
            <w:szCs w:val="24"/>
          </w:rPr>
          <w:t>10</w:t>
        </w:r>
      </w:ins>
      <w:del w:id="347"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348" w:author="Meyer, Michael Frederick" w:date="2021-04-09T11:51:00Z">
        <w:r w:rsidR="001F0548">
          <w:rPr>
            <w:rFonts w:ascii="Times New Roman" w:eastAsia="Times New Roman" w:hAnsi="Times New Roman" w:cs="Times New Roman"/>
            <w:sz w:val="24"/>
            <w:szCs w:val="24"/>
          </w:rPr>
          <w:t>10</w:t>
        </w:r>
      </w:ins>
      <w:del w:id="349"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350" w:author="Meyer, Michael Frederick" w:date="2021-04-05T17:37:00Z"/>
          <w:rFonts w:ascii="Times New Roman" w:eastAsia="Times New Roman" w:hAnsi="Times New Roman" w:cs="Times New Roman"/>
          <w:sz w:val="24"/>
          <w:szCs w:val="24"/>
        </w:rPr>
      </w:pPr>
    </w:p>
    <w:p w14:paraId="76DBE635" w14:textId="0C26FFD3" w:rsidR="008B13CC" w:rsidRDefault="008B13CC" w:rsidP="00F31B90">
      <w:pPr>
        <w:spacing w:line="480" w:lineRule="auto"/>
        <w:rPr>
          <w:ins w:id="351" w:author="Meyer, Michael Frederick" w:date="2021-04-05T17:37:00Z"/>
          <w:rFonts w:ascii="Times New Roman" w:eastAsia="Times New Roman" w:hAnsi="Times New Roman" w:cs="Times New Roman"/>
          <w:sz w:val="24"/>
          <w:szCs w:val="24"/>
        </w:rPr>
      </w:pPr>
      <w:ins w:id="352" w:author="Meyer, Michael Frederick" w:date="2021-04-05T17:37:00Z">
        <w:r>
          <w:rPr>
            <w:rFonts w:ascii="Times New Roman" w:eastAsia="Times New Roman" w:hAnsi="Times New Roman" w:cs="Times New Roman"/>
            <w:sz w:val="24"/>
            <w:szCs w:val="24"/>
          </w:rPr>
          <w:t xml:space="preserve">With respect to food web structure, stable isotope </w:t>
        </w:r>
      </w:ins>
      <w:proofErr w:type="spellStart"/>
      <w:ins w:id="353" w:author="Meyer, Michael Frederick" w:date="2021-04-06T11:22:00Z">
        <w:r w:rsidR="00CC0DDD">
          <w:rPr>
            <w:rFonts w:ascii="Times New Roman" w:eastAsia="Times New Roman" w:hAnsi="Times New Roman" w:cs="Times New Roman"/>
            <w:sz w:val="24"/>
            <w:szCs w:val="24"/>
          </w:rPr>
          <w:t>isospaces</w:t>
        </w:r>
      </w:ins>
      <w:proofErr w:type="spellEnd"/>
      <w:ins w:id="354" w:author="Meyer, Michael Frederick" w:date="2021-04-05T17:38:00Z">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ins>
      <w:ins w:id="355" w:author="Meyer, Michael Frederick" w:date="2021-04-06T11:23:00Z">
        <w:r w:rsidR="00CC0DDD">
          <w:rPr>
            <w:rFonts w:ascii="Times New Roman" w:eastAsia="Times New Roman" w:hAnsi="Times New Roman" w:cs="Times New Roman"/>
            <w:sz w:val="24"/>
            <w:szCs w:val="24"/>
          </w:rPr>
          <w:t>d</w:t>
        </w:r>
      </w:ins>
      <w:ins w:id="356" w:author="Meyer, Michael Frederick" w:date="2021-04-05T17:38:00Z">
        <w:r w:rsidR="002D3984">
          <w:rPr>
            <w:rFonts w:ascii="Times New Roman" w:eastAsia="Times New Roman" w:hAnsi="Times New Roman" w:cs="Times New Roman"/>
            <w:sz w:val="24"/>
            <w:szCs w:val="24"/>
          </w:rPr>
          <w:t xml:space="preserve"> periphyton (Figure </w:t>
        </w:r>
      </w:ins>
      <w:ins w:id="357" w:author="Meyer, Michael Frederick" w:date="2021-04-09T11:49:00Z">
        <w:r w:rsidR="001F0548">
          <w:rPr>
            <w:rFonts w:ascii="Times New Roman" w:eastAsia="Times New Roman" w:hAnsi="Times New Roman" w:cs="Times New Roman"/>
            <w:sz w:val="24"/>
            <w:szCs w:val="24"/>
          </w:rPr>
          <w:t>6</w:t>
        </w:r>
      </w:ins>
      <w:ins w:id="358" w:author="Meyer, Michael Frederick" w:date="2021-04-05T17:38:00Z">
        <w:r w:rsidR="002D3984">
          <w:rPr>
            <w:rFonts w:ascii="Times New Roman" w:eastAsia="Times New Roman" w:hAnsi="Times New Roman" w:cs="Times New Roman"/>
            <w:sz w:val="24"/>
            <w:szCs w:val="24"/>
          </w:rPr>
          <w:t>)</w:t>
        </w:r>
      </w:ins>
      <w:ins w:id="359" w:author="Meyer, Michael Frederick" w:date="2021-04-06T11:23:00Z">
        <w:r w:rsidR="00CC0DDD">
          <w:rPr>
            <w:rFonts w:ascii="Times New Roman" w:eastAsia="Times New Roman" w:hAnsi="Times New Roman" w:cs="Times New Roman"/>
            <w:sz w:val="24"/>
            <w:szCs w:val="24"/>
          </w:rPr>
          <w:t>, corroborating findings from Yoshii (1999)</w:t>
        </w:r>
      </w:ins>
      <w:ins w:id="360" w:author="Meyer, Michael Frederick" w:date="2021-04-05T17:38:00Z">
        <w:r w:rsidR="002D3984">
          <w:rPr>
            <w:rFonts w:ascii="Times New Roman" w:eastAsia="Times New Roman" w:hAnsi="Times New Roman" w:cs="Times New Roman"/>
            <w:sz w:val="24"/>
            <w:szCs w:val="24"/>
          </w:rPr>
          <w:t xml:space="preserve">. Results from </w:t>
        </w:r>
      </w:ins>
      <w:ins w:id="361" w:author="Meyer, Michael Frederick" w:date="2021-04-05T17:39:00Z">
        <w:r w:rsidR="002D3984">
          <w:rPr>
            <w:rFonts w:ascii="Times New Roman" w:eastAsia="Times New Roman" w:hAnsi="Times New Roman" w:cs="Times New Roman"/>
            <w:sz w:val="24"/>
            <w:szCs w:val="24"/>
          </w:rPr>
          <w:t>our</w:t>
        </w:r>
      </w:ins>
      <w:ins w:id="362" w:author="Meyer, Michael Frederick" w:date="2021-04-05T17:38:00Z">
        <w:r w:rsidR="002D3984">
          <w:rPr>
            <w:rFonts w:ascii="Times New Roman" w:eastAsia="Times New Roman" w:hAnsi="Times New Roman" w:cs="Times New Roman"/>
            <w:sz w:val="24"/>
            <w:szCs w:val="24"/>
          </w:rPr>
          <w:t xml:space="preserve"> Bayesian m</w:t>
        </w:r>
      </w:ins>
      <w:ins w:id="363" w:author="Meyer, Michael Frederick" w:date="2021-04-05T17:39:00Z">
        <w:r w:rsidR="002D3984">
          <w:rPr>
            <w:rFonts w:ascii="Times New Roman" w:eastAsia="Times New Roman" w:hAnsi="Times New Roman" w:cs="Times New Roman"/>
            <w:sz w:val="24"/>
            <w:szCs w:val="24"/>
          </w:rPr>
          <w:t>ixing model further inferred that diatom</w:t>
        </w:r>
      </w:ins>
      <w:ins w:id="364" w:author="Meyer, Michael Frederick" w:date="2021-04-11T12:27:00Z">
        <w:r w:rsidR="003B079F">
          <w:rPr>
            <w:rFonts w:ascii="Times New Roman" w:eastAsia="Times New Roman" w:hAnsi="Times New Roman" w:cs="Times New Roman"/>
            <w:sz w:val="24"/>
            <w:szCs w:val="24"/>
          </w:rPr>
          <w:t>-associated fatty acids</w:t>
        </w:r>
      </w:ins>
      <w:ins w:id="365" w:author="Meyer, Michael Frederick" w:date="2021-04-05T17:39:00Z">
        <w:r w:rsidR="002D3984">
          <w:rPr>
            <w:rFonts w:ascii="Times New Roman" w:eastAsia="Times New Roman" w:hAnsi="Times New Roman" w:cs="Times New Roman"/>
            <w:sz w:val="24"/>
            <w:szCs w:val="24"/>
          </w:rPr>
          <w:t xml:space="preserve"> constitute approximately 80% of amphipods’ diets, whereas </w:t>
        </w:r>
        <w:proofErr w:type="spellStart"/>
        <w:r w:rsidR="002D3984" w:rsidRPr="002D3984">
          <w:rPr>
            <w:rFonts w:ascii="Times New Roman" w:eastAsia="Times New Roman" w:hAnsi="Times New Roman" w:cs="Times New Roman"/>
            <w:i/>
            <w:sz w:val="24"/>
            <w:szCs w:val="24"/>
            <w:rPrChange w:id="366" w:author="Meyer, Michael Frederick" w:date="2021-04-05T17:40:00Z">
              <w:rPr>
                <w:rFonts w:ascii="Times New Roman" w:eastAsia="Times New Roman" w:hAnsi="Times New Roman" w:cs="Times New Roman"/>
                <w:sz w:val="24"/>
                <w:szCs w:val="24"/>
              </w:rPr>
            </w:rPrChange>
          </w:rPr>
          <w:t>Draparnaldia</w:t>
        </w:r>
        <w:proofErr w:type="spellEnd"/>
        <w:r w:rsidR="002D3984" w:rsidRPr="002D3984">
          <w:rPr>
            <w:rFonts w:ascii="Times New Roman" w:eastAsia="Times New Roman" w:hAnsi="Times New Roman" w:cs="Times New Roman"/>
            <w:i/>
            <w:sz w:val="24"/>
            <w:szCs w:val="24"/>
            <w:rPrChange w:id="367" w:author="Meyer, Michael Frederick" w:date="2021-04-05T17:40:00Z">
              <w:rPr>
                <w:rFonts w:ascii="Times New Roman" w:eastAsia="Times New Roman" w:hAnsi="Times New Roman" w:cs="Times New Roman"/>
                <w:sz w:val="24"/>
                <w:szCs w:val="24"/>
              </w:rPr>
            </w:rPrChange>
          </w:rPr>
          <w:t xml:space="preserve"> spp. </w:t>
        </w:r>
        <w:r w:rsidR="002D3984">
          <w:rPr>
            <w:rFonts w:ascii="Times New Roman" w:eastAsia="Times New Roman" w:hAnsi="Times New Roman" w:cs="Times New Roman"/>
            <w:sz w:val="24"/>
            <w:szCs w:val="24"/>
          </w:rPr>
          <w:t xml:space="preserve">and </w:t>
        </w:r>
        <w:proofErr w:type="spellStart"/>
        <w:r w:rsidR="002D3984" w:rsidRPr="002D3984">
          <w:rPr>
            <w:rFonts w:ascii="Times New Roman" w:eastAsia="Times New Roman" w:hAnsi="Times New Roman" w:cs="Times New Roman"/>
            <w:i/>
            <w:sz w:val="24"/>
            <w:szCs w:val="24"/>
            <w:rPrChange w:id="368" w:author="Meyer, Michael Frederick" w:date="2021-04-05T17:40:00Z">
              <w:rPr>
                <w:rFonts w:ascii="Times New Roman" w:eastAsia="Times New Roman" w:hAnsi="Times New Roman" w:cs="Times New Roman"/>
                <w:sz w:val="24"/>
                <w:szCs w:val="24"/>
              </w:rPr>
            </w:rPrChange>
          </w:rPr>
          <w:t>Ulothrix</w:t>
        </w:r>
        <w:proofErr w:type="spellEnd"/>
        <w:r w:rsidR="002D3984" w:rsidRPr="002D3984">
          <w:rPr>
            <w:rFonts w:ascii="Times New Roman" w:eastAsia="Times New Roman" w:hAnsi="Times New Roman" w:cs="Times New Roman"/>
            <w:i/>
            <w:sz w:val="24"/>
            <w:szCs w:val="24"/>
            <w:rPrChange w:id="369" w:author="Meyer, Michael Frederick" w:date="2021-04-05T17:40:00Z">
              <w:rPr>
                <w:rFonts w:ascii="Times New Roman" w:eastAsia="Times New Roman" w:hAnsi="Times New Roman" w:cs="Times New Roman"/>
                <w:sz w:val="24"/>
                <w:szCs w:val="24"/>
              </w:rPr>
            </w:rPrChange>
          </w:rPr>
          <w:t xml:space="preserve"> spp.</w:t>
        </w:r>
        <w:r w:rsidR="002D3984">
          <w:rPr>
            <w:rFonts w:ascii="Times New Roman" w:eastAsia="Times New Roman" w:hAnsi="Times New Roman" w:cs="Times New Roman"/>
            <w:sz w:val="24"/>
            <w:szCs w:val="24"/>
          </w:rPr>
          <w:t xml:space="preserve"> </w:t>
        </w:r>
      </w:ins>
      <w:ins w:id="370" w:author="Meyer, Michael Frederick" w:date="2021-04-11T12:27:00Z">
        <w:r w:rsidR="003B079F">
          <w:rPr>
            <w:rFonts w:ascii="Times New Roman" w:eastAsia="Times New Roman" w:hAnsi="Times New Roman" w:cs="Times New Roman"/>
            <w:sz w:val="24"/>
            <w:szCs w:val="24"/>
          </w:rPr>
          <w:t xml:space="preserve">fatty acid signatures </w:t>
        </w:r>
      </w:ins>
      <w:ins w:id="371" w:author="Meyer, Michael Frederick" w:date="2021-04-05T17:39:00Z">
        <w:r w:rsidR="002D3984">
          <w:rPr>
            <w:rFonts w:ascii="Times New Roman" w:eastAsia="Times New Roman" w:hAnsi="Times New Roman" w:cs="Times New Roman"/>
            <w:sz w:val="24"/>
            <w:szCs w:val="24"/>
          </w:rPr>
          <w:t>constituted</w:t>
        </w:r>
      </w:ins>
      <w:ins w:id="372"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7F9CA298" w:rsidR="00715D55" w:rsidRPr="002D3984" w:rsidRDefault="00D8535D" w:rsidP="00F31B90">
      <w:pPr>
        <w:spacing w:line="480" w:lineRule="auto"/>
        <w:rPr>
          <w:rFonts w:ascii="Times New Roman" w:eastAsia="Times New Roman" w:hAnsi="Times New Roman" w:cs="Times New Roman"/>
          <w:sz w:val="24"/>
          <w:szCs w:val="24"/>
        </w:rPr>
      </w:pPr>
      <w:del w:id="373" w:author="Meyer, Michael Frederick" w:date="2021-04-05T17:40:00Z">
        <w:r w:rsidRPr="007418CF" w:rsidDel="002D3984">
          <w:rPr>
            <w:rFonts w:ascii="Times New Roman" w:eastAsia="Times New Roman" w:hAnsi="Times New Roman" w:cs="Times New Roman"/>
            <w:sz w:val="24"/>
            <w:szCs w:val="24"/>
          </w:rPr>
          <w:delText>For both periphyton and grazers</w:delText>
        </w:r>
      </w:del>
      <w:ins w:id="374" w:author="Meyer, Michael Frederick" w:date="2021-04-05T17:41:00Z">
        <w:r w:rsidR="002D3984">
          <w:rPr>
            <w:rFonts w:ascii="Times New Roman" w:eastAsia="Times New Roman" w:hAnsi="Times New Roman" w:cs="Times New Roman"/>
            <w:sz w:val="24"/>
            <w:szCs w:val="24"/>
          </w:rPr>
          <w:t>When assessing how grazing patterns may change over our 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w:t>
      </w:r>
      <w:r w:rsidR="00057DED" w:rsidRPr="007418CF">
        <w:rPr>
          <w:rFonts w:ascii="Times New Roman" w:eastAsia="Times New Roman" w:hAnsi="Times New Roman" w:cs="Times New Roman"/>
          <w:sz w:val="24"/>
          <w:szCs w:val="24"/>
        </w:rPr>
        <w:lastRenderedPageBreak/>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375" w:author="Meyer, Michael Frederick" w:date="2021-04-09T11:51:00Z">
        <w:r w:rsidR="009B1EA1">
          <w:rPr>
            <w:rFonts w:ascii="Times New Roman" w:eastAsia="Times New Roman" w:hAnsi="Times New Roman" w:cs="Times New Roman"/>
            <w:sz w:val="24"/>
            <w:szCs w:val="24"/>
          </w:rPr>
          <w:t>1</w:t>
        </w:r>
      </w:ins>
      <w:ins w:id="376" w:author="Meyer, Michael Frederick" w:date="2021-04-09T12:26:00Z">
        <w:r w:rsidR="00B23999">
          <w:rPr>
            <w:rFonts w:ascii="Times New Roman" w:eastAsia="Times New Roman" w:hAnsi="Times New Roman" w:cs="Times New Roman"/>
            <w:sz w:val="24"/>
            <w:szCs w:val="24"/>
          </w:rPr>
          <w:t>1</w:t>
        </w:r>
      </w:ins>
      <w:ins w:id="377" w:author="Meyer, Michael Frederick" w:date="2021-04-09T12:25:00Z">
        <w:r w:rsidR="00B23999">
          <w:rPr>
            <w:rFonts w:ascii="Times New Roman" w:eastAsia="Times New Roman" w:hAnsi="Times New Roman" w:cs="Times New Roman"/>
            <w:sz w:val="24"/>
            <w:szCs w:val="24"/>
          </w:rPr>
          <w:t>-1</w:t>
        </w:r>
      </w:ins>
      <w:ins w:id="378" w:author="Meyer, Michael Frederick" w:date="2021-04-09T12:26:00Z">
        <w:r w:rsidR="00B23999">
          <w:rPr>
            <w:rFonts w:ascii="Times New Roman" w:eastAsia="Times New Roman" w:hAnsi="Times New Roman" w:cs="Times New Roman"/>
            <w:sz w:val="24"/>
            <w:szCs w:val="24"/>
          </w:rPr>
          <w:t>2</w:t>
        </w:r>
      </w:ins>
      <w:del w:id="379"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380" w:author="Meyer, Michael Frederick" w:date="2021-04-06T11:24:00Z">
        <w:r w:rsidRPr="007418CF" w:rsidDel="00CC0DDD">
          <w:rPr>
            <w:rFonts w:ascii="Times New Roman" w:eastAsia="Times New Roman" w:hAnsi="Times New Roman" w:cs="Times New Roman"/>
            <w:sz w:val="24"/>
            <w:szCs w:val="24"/>
          </w:rPr>
          <w:delText>but not</w:delText>
        </w:r>
      </w:del>
      <w:ins w:id="381"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ins w:id="382" w:author="Meyer, Michael Frederick" w:date="2021-04-06T11:24:00Z">
        <w:r w:rsidR="00CC0DDD">
          <w:rPr>
            <w:rFonts w:ascii="Times New Roman" w:eastAsia="Times New Roman" w:hAnsi="Times New Roman" w:cs="Times New Roman"/>
            <w:sz w:val="24"/>
            <w:szCs w:val="24"/>
          </w:rPr>
          <w:t>; Figure S</w:t>
        </w:r>
      </w:ins>
      <w:ins w:id="383" w:author="Meyer, Michael Frederick" w:date="2021-04-09T11:52:00Z">
        <w:r w:rsidR="009B1EA1">
          <w:rPr>
            <w:rFonts w:ascii="Times New Roman" w:eastAsia="Times New Roman" w:hAnsi="Times New Roman" w:cs="Times New Roman"/>
            <w:sz w:val="24"/>
            <w:szCs w:val="24"/>
          </w:rPr>
          <w:t>1</w:t>
        </w:r>
      </w:ins>
      <w:ins w:id="384" w:author="Meyer, Michael Frederick" w:date="2021-04-09T12:26:00Z">
        <w:r w:rsidR="00B23999">
          <w:rPr>
            <w:rFonts w:ascii="Times New Roman" w:eastAsia="Times New Roman" w:hAnsi="Times New Roman" w:cs="Times New Roman"/>
            <w:sz w:val="24"/>
            <w:szCs w:val="24"/>
          </w:rPr>
          <w:t>3-</w:t>
        </w:r>
      </w:ins>
      <w:ins w:id="385" w:author="Meyer, Michael Frederick" w:date="2021-04-09T11:52:00Z">
        <w:r w:rsidR="009B1EA1">
          <w:rPr>
            <w:rFonts w:ascii="Times New Roman" w:eastAsia="Times New Roman" w:hAnsi="Times New Roman" w:cs="Times New Roman"/>
            <w:sz w:val="24"/>
            <w:szCs w:val="24"/>
          </w:rPr>
          <w:t>1</w:t>
        </w:r>
      </w:ins>
      <w:ins w:id="386"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387" w:author="Meyer, Michael Frederick" w:date="2021-04-06T11:25:00Z">
        <w:r w:rsidRPr="00CC0DDD" w:rsidDel="00CC0DDD">
          <w:rPr>
            <w:rFonts w:ascii="Times New Roman" w:eastAsia="Times New Roman" w:hAnsi="Times New Roman" w:cs="Times New Roman"/>
            <w:i/>
            <w:sz w:val="24"/>
            <w:szCs w:val="24"/>
            <w:rPrChange w:id="388" w:author="Meyer, Michael Frederick" w:date="2021-04-06T11:25:00Z">
              <w:rPr>
                <w:rFonts w:ascii="Times New Roman" w:eastAsia="Times New Roman" w:hAnsi="Times New Roman" w:cs="Times New Roman"/>
                <w:sz w:val="24"/>
                <w:szCs w:val="24"/>
              </w:rPr>
            </w:rPrChange>
          </w:rPr>
          <w:delText>Amphipod</w:delText>
        </w:r>
        <w:r w:rsidRPr="007418CF" w:rsidDel="00CC0DDD">
          <w:rPr>
            <w:rFonts w:ascii="Times New Roman" w:eastAsia="Times New Roman" w:hAnsi="Times New Roman" w:cs="Times New Roman"/>
            <w:sz w:val="24"/>
            <w:szCs w:val="24"/>
          </w:rPr>
          <w:delText xml:space="preserve"> </w:delText>
        </w:r>
      </w:del>
      <w:proofErr w:type="spellStart"/>
      <w:ins w:id="389" w:author="Meyer, Michael Frederick" w:date="2021-04-06T11:25:00Z">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390" w:author="Meyer, Michael Frederick" w:date="2021-04-06T11:26:00Z">
        <w:r w:rsidR="00CC0DDD">
          <w:rPr>
            <w:rFonts w:ascii="Times New Roman" w:eastAsia="Times New Roman" w:hAnsi="Times New Roman" w:cs="Times New Roman"/>
            <w:sz w:val="24"/>
            <w:szCs w:val="24"/>
          </w:rPr>
          <w:t>(Figure S</w:t>
        </w:r>
      </w:ins>
      <w:ins w:id="391" w:author="Meyer, Michael Frederick" w:date="2021-04-09T11:53:00Z">
        <w:r w:rsidR="009B1EA1">
          <w:rPr>
            <w:rFonts w:ascii="Times New Roman" w:eastAsia="Times New Roman" w:hAnsi="Times New Roman" w:cs="Times New Roman"/>
            <w:sz w:val="24"/>
            <w:szCs w:val="24"/>
          </w:rPr>
          <w:t>1</w:t>
        </w:r>
      </w:ins>
      <w:ins w:id="392" w:author="Meyer, Michael Frederick" w:date="2021-04-09T12:25:00Z">
        <w:r w:rsidR="00B23999">
          <w:rPr>
            <w:rFonts w:ascii="Times New Roman" w:eastAsia="Times New Roman" w:hAnsi="Times New Roman" w:cs="Times New Roman"/>
            <w:sz w:val="24"/>
            <w:szCs w:val="24"/>
          </w:rPr>
          <w:t>3</w:t>
        </w:r>
      </w:ins>
      <w:ins w:id="393"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394"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395" w:author="Meyer, Michael Frederick" w:date="2021-04-06T11:28:00Z">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ins>
      <w:ins w:id="396" w:author="Meyer, Michael Frederick" w:date="2021-04-06T11:29:00Z">
        <w:r w:rsidR="00CC0DDD">
          <w:rPr>
            <w:rFonts w:ascii="Times New Roman" w:eastAsia="Times New Roman" w:hAnsi="Times New Roman" w:cs="Times New Roman"/>
            <w:sz w:val="24"/>
            <w:szCs w:val="24"/>
          </w:rPr>
          <w:t xml:space="preserve">with an increasing IDW population (p = </w:t>
        </w:r>
      </w:ins>
      <w:ins w:id="397" w:author="Meyer, Michael Frederick" w:date="2021-04-09T11:54:00Z">
        <w:r w:rsidR="009B1EA1">
          <w:rPr>
            <w:rFonts w:ascii="Times New Roman" w:eastAsia="Times New Roman" w:hAnsi="Times New Roman" w:cs="Times New Roman"/>
            <w:sz w:val="24"/>
            <w:szCs w:val="24"/>
          </w:rPr>
          <w:t>0.01</w:t>
        </w:r>
      </w:ins>
      <w:ins w:id="398" w:author="Meyer, Michael Frederick" w:date="2021-04-06T11:29:00Z">
        <w:r w:rsidR="00CC0DDD">
          <w:rPr>
            <w:rFonts w:ascii="Times New Roman" w:eastAsia="Times New Roman" w:hAnsi="Times New Roman" w:cs="Times New Roman"/>
            <w:sz w:val="24"/>
            <w:szCs w:val="24"/>
          </w:rPr>
          <w:t>; Figure S</w:t>
        </w:r>
      </w:ins>
      <w:ins w:id="399" w:author="Meyer, Michael Frederick" w:date="2021-04-09T11:54:00Z">
        <w:r w:rsidR="009B1EA1">
          <w:rPr>
            <w:rFonts w:ascii="Times New Roman" w:eastAsia="Times New Roman" w:hAnsi="Times New Roman" w:cs="Times New Roman"/>
            <w:sz w:val="24"/>
            <w:szCs w:val="24"/>
          </w:rPr>
          <w:t>1</w:t>
        </w:r>
      </w:ins>
      <w:ins w:id="400" w:author="Meyer, Michael Frederick" w:date="2021-04-09T12:25:00Z">
        <w:r w:rsidR="00B23999">
          <w:rPr>
            <w:rFonts w:ascii="Times New Roman" w:eastAsia="Times New Roman" w:hAnsi="Times New Roman" w:cs="Times New Roman"/>
            <w:sz w:val="24"/>
            <w:szCs w:val="24"/>
          </w:rPr>
          <w:t>3</w:t>
        </w:r>
      </w:ins>
      <w:ins w:id="401"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402"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was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403" w:author="Meyer, Michael Frederick" w:date="2021-04-06T11:30:00Z">
        <w:r w:rsidR="00CC0DDD">
          <w:rPr>
            <w:rFonts w:ascii="Times New Roman" w:eastAsia="Times New Roman" w:hAnsi="Times New Roman" w:cs="Times New Roman"/>
            <w:sz w:val="24"/>
            <w:szCs w:val="24"/>
          </w:rPr>
          <w:t>; S</w:t>
        </w:r>
      </w:ins>
      <w:ins w:id="404"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405"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406" w:author="Meyer, Michael Frederick" w:date="2021-04-05T17:43:00Z">
        <w:r w:rsidR="002D3984">
          <w:rPr>
            <w:rFonts w:ascii="Times New Roman" w:eastAsia="Times New Roman" w:hAnsi="Times New Roman" w:cs="Times New Roman"/>
            <w:sz w:val="24"/>
            <w:szCs w:val="24"/>
          </w:rPr>
          <w:t>. P- and R</w:t>
        </w:r>
      </w:ins>
      <w:ins w:id="407"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4% margins in </w:t>
        </w:r>
      </w:ins>
      <w:ins w:id="408" w:author="Meyer, Michael Frederick" w:date="2021-04-06T11:30:00Z">
        <w:r w:rsidR="00CC0DDD">
          <w:rPr>
            <w:rFonts w:ascii="Times New Roman" w:eastAsia="Times New Roman" w:hAnsi="Times New Roman" w:cs="Times New Roman"/>
            <w:sz w:val="24"/>
            <w:szCs w:val="24"/>
          </w:rPr>
          <w:t>comparison</w:t>
        </w:r>
      </w:ins>
      <w:ins w:id="409" w:author="Meyer, Michael Frederick" w:date="2021-04-05T17:44:00Z">
        <w:r w:rsidR="002D3984">
          <w:rPr>
            <w:rFonts w:ascii="Times New Roman" w:eastAsia="Times New Roman" w:hAnsi="Times New Roman" w:cs="Times New Roman"/>
            <w:sz w:val="24"/>
            <w:szCs w:val="24"/>
          </w:rPr>
          <w:t xml:space="preserve"> to models produced with a ran</w:t>
        </w:r>
      </w:ins>
      <w:ins w:id="410" w:author="Meyer, Michael Frederick" w:date="2021-04-05T17:45:00Z">
        <w:r w:rsidR="002D3984">
          <w:rPr>
            <w:rFonts w:ascii="Times New Roman" w:eastAsia="Times New Roman" w:hAnsi="Times New Roman" w:cs="Times New Roman"/>
            <w:sz w:val="24"/>
            <w:szCs w:val="24"/>
          </w:rPr>
          <w:t xml:space="preserve">domized dataset (Figure </w:t>
        </w:r>
      </w:ins>
      <w:ins w:id="411" w:author="Meyer, Michael Frederick" w:date="2021-04-09T12:03:00Z">
        <w:r w:rsidR="00447FAC">
          <w:rPr>
            <w:rFonts w:ascii="Times New Roman" w:eastAsia="Times New Roman" w:hAnsi="Times New Roman" w:cs="Times New Roman"/>
            <w:sz w:val="24"/>
            <w:szCs w:val="24"/>
          </w:rPr>
          <w:t>S1</w:t>
        </w:r>
      </w:ins>
      <w:ins w:id="412" w:author="Meyer, Michael Frederick" w:date="2021-04-09T12:28:00Z">
        <w:r w:rsidR="00102EC9">
          <w:rPr>
            <w:rFonts w:ascii="Times New Roman" w:eastAsia="Times New Roman" w:hAnsi="Times New Roman" w:cs="Times New Roman"/>
            <w:sz w:val="24"/>
            <w:szCs w:val="24"/>
          </w:rPr>
          <w:t>1</w:t>
        </w:r>
      </w:ins>
      <w:ins w:id="413" w:author="Meyer, Michael Frederick" w:date="2021-04-09T12:25:00Z">
        <w:r w:rsidR="00B23999">
          <w:rPr>
            <w:rFonts w:ascii="Times New Roman" w:eastAsia="Times New Roman" w:hAnsi="Times New Roman" w:cs="Times New Roman"/>
            <w:sz w:val="24"/>
            <w:szCs w:val="24"/>
          </w:rPr>
          <w:t>-1</w:t>
        </w:r>
      </w:ins>
      <w:ins w:id="414" w:author="Meyer, Michael Frederick" w:date="2021-04-09T12:28:00Z">
        <w:r w:rsidR="00102EC9">
          <w:rPr>
            <w:rFonts w:ascii="Times New Roman" w:eastAsia="Times New Roman" w:hAnsi="Times New Roman" w:cs="Times New Roman"/>
            <w:sz w:val="24"/>
            <w:szCs w:val="24"/>
          </w:rPr>
          <w:t>2</w:t>
        </w:r>
      </w:ins>
      <w:ins w:id="415" w:author="Meyer, Michael Frederick" w:date="2021-04-09T12:03:00Z">
        <w:r w:rsidR="00447FAC">
          <w:rPr>
            <w:rFonts w:ascii="Times New Roman" w:eastAsia="Times New Roman" w:hAnsi="Times New Roman" w:cs="Times New Roman"/>
            <w:sz w:val="24"/>
            <w:szCs w:val="24"/>
          </w:rPr>
          <w:t>; S1</w:t>
        </w:r>
      </w:ins>
      <w:ins w:id="416" w:author="Meyer, Michael Frederick" w:date="2021-04-09T12:25:00Z">
        <w:r w:rsidR="00B23999">
          <w:rPr>
            <w:rFonts w:ascii="Times New Roman" w:eastAsia="Times New Roman" w:hAnsi="Times New Roman" w:cs="Times New Roman"/>
            <w:sz w:val="24"/>
            <w:szCs w:val="24"/>
          </w:rPr>
          <w:t>4</w:t>
        </w:r>
      </w:ins>
      <w:ins w:id="417" w:author="Meyer, Michael Frederick" w:date="2021-04-09T12:03:00Z">
        <w:r w:rsidR="00447FAC">
          <w:rPr>
            <w:rFonts w:ascii="Times New Roman" w:eastAsia="Times New Roman" w:hAnsi="Times New Roman" w:cs="Times New Roman"/>
            <w:sz w:val="24"/>
            <w:szCs w:val="24"/>
          </w:rPr>
          <w:t>-15</w:t>
        </w:r>
      </w:ins>
      <w:ins w:id="418" w:author="Meyer, Michael Frederick" w:date="2021-04-05T17:45:00Z">
        <w:r w:rsidR="002D3984">
          <w:rPr>
            <w:rFonts w:ascii="Times New Roman" w:eastAsia="Times New Roman" w:hAnsi="Times New Roman" w:cs="Times New Roman"/>
            <w:sz w:val="24"/>
            <w:szCs w:val="24"/>
          </w:rPr>
          <w:t xml:space="preserve">). Similarly, model estimates for both </w:t>
        </w:r>
        <w:r w:rsidR="002D3984" w:rsidRPr="002D3984">
          <w:rPr>
            <w:rFonts w:ascii="Times New Roman" w:eastAsia="Times New Roman" w:hAnsi="Times New Roman" w:cs="Times New Roman"/>
            <w:i/>
            <w:sz w:val="24"/>
            <w:szCs w:val="24"/>
            <w:rPrChange w:id="419"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420" w:author="Meyer, Michael Frederick" w:date="2021-04-05T17:46:00Z">
              <w:rPr>
                <w:rFonts w:ascii="Times New Roman" w:eastAsia="Times New Roman" w:hAnsi="Times New Roman" w:cs="Times New Roman"/>
                <w:sz w:val="24"/>
                <w:szCs w:val="24"/>
              </w:rPr>
            </w:rPrChange>
          </w:rPr>
          <w:t>verrcusos</w:t>
        </w:r>
        <w:proofErr w:type="spellEnd"/>
        <w:r w:rsidR="002D3984">
          <w:rPr>
            <w:rFonts w:ascii="Times New Roman" w:eastAsia="Times New Roman" w:hAnsi="Times New Roman" w:cs="Times New Roman"/>
            <w:sz w:val="24"/>
            <w:szCs w:val="24"/>
          </w:rPr>
          <w:t xml:space="preserve"> and </w:t>
        </w:r>
        <w:r w:rsidR="002D3984" w:rsidRPr="002D3984">
          <w:rPr>
            <w:rFonts w:ascii="Times New Roman" w:eastAsia="Times New Roman" w:hAnsi="Times New Roman" w:cs="Times New Roman"/>
            <w:i/>
            <w:sz w:val="24"/>
            <w:szCs w:val="24"/>
            <w:rPrChange w:id="421"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422" w:author="Meyer, Michael Frederick" w:date="2021-04-05T17:46:00Z">
              <w:rPr>
                <w:rFonts w:ascii="Times New Roman" w:eastAsia="Times New Roman" w:hAnsi="Times New Roman" w:cs="Times New Roman"/>
                <w:sz w:val="24"/>
                <w:szCs w:val="24"/>
              </w:rPr>
            </w:rPrChange>
          </w:rPr>
          <w:t>vittatus</w:t>
        </w:r>
        <w:proofErr w:type="spellEnd"/>
        <w:r w:rsidR="002D3984">
          <w:rPr>
            <w:rFonts w:ascii="Times New Roman" w:eastAsia="Times New Roman" w:hAnsi="Times New Roman" w:cs="Times New Roman"/>
            <w:sz w:val="24"/>
            <w:szCs w:val="24"/>
          </w:rPr>
          <w:t xml:space="preserve"> were more reflective of those observed from </w:t>
        </w:r>
      </w:ins>
      <w:ins w:id="423" w:author="Meyer, Michael Frederick" w:date="2021-04-05T17:46:00Z">
        <w:r w:rsidR="002D3984">
          <w:rPr>
            <w:rFonts w:ascii="Times New Roman" w:eastAsia="Times New Roman" w:hAnsi="Times New Roman" w:cs="Times New Roman"/>
            <w:sz w:val="24"/>
            <w:szCs w:val="24"/>
          </w:rPr>
          <w:t>randomized datasets</w:t>
        </w:r>
      </w:ins>
      <w:ins w:id="424" w:author="Meyer, Michael Frederick" w:date="2021-04-09T12:04:00Z">
        <w:r w:rsidR="00447FAC">
          <w:rPr>
            <w:rFonts w:ascii="Times New Roman" w:eastAsia="Times New Roman" w:hAnsi="Times New Roman" w:cs="Times New Roman"/>
            <w:sz w:val="24"/>
            <w:szCs w:val="24"/>
          </w:rPr>
          <w:t xml:space="preserve"> (Figure S1</w:t>
        </w:r>
      </w:ins>
      <w:ins w:id="425" w:author="Meyer, Michael Frederick" w:date="2021-04-09T12:28:00Z">
        <w:r w:rsidR="00102EC9">
          <w:rPr>
            <w:rFonts w:ascii="Times New Roman" w:eastAsia="Times New Roman" w:hAnsi="Times New Roman" w:cs="Times New Roman"/>
            <w:sz w:val="24"/>
            <w:szCs w:val="24"/>
          </w:rPr>
          <w:t>1</w:t>
        </w:r>
      </w:ins>
      <w:ins w:id="426" w:author="Meyer, Michael Frederick" w:date="2021-04-09T12:24:00Z">
        <w:r w:rsidR="00B23999">
          <w:rPr>
            <w:rFonts w:ascii="Times New Roman" w:eastAsia="Times New Roman" w:hAnsi="Times New Roman" w:cs="Times New Roman"/>
            <w:sz w:val="24"/>
            <w:szCs w:val="24"/>
          </w:rPr>
          <w:t>-1</w:t>
        </w:r>
      </w:ins>
      <w:ins w:id="427" w:author="Meyer, Michael Frederick" w:date="2021-04-09T12:28:00Z">
        <w:r w:rsidR="00102EC9">
          <w:rPr>
            <w:rFonts w:ascii="Times New Roman" w:eastAsia="Times New Roman" w:hAnsi="Times New Roman" w:cs="Times New Roman"/>
            <w:sz w:val="24"/>
            <w:szCs w:val="24"/>
          </w:rPr>
          <w:t>2</w:t>
        </w:r>
      </w:ins>
      <w:ins w:id="428" w:author="Meyer, Michael Frederick" w:date="2021-04-09T12:04:00Z">
        <w:r w:rsidR="00447FAC">
          <w:rPr>
            <w:rFonts w:ascii="Times New Roman" w:eastAsia="Times New Roman" w:hAnsi="Times New Roman" w:cs="Times New Roman"/>
            <w:sz w:val="24"/>
            <w:szCs w:val="24"/>
          </w:rPr>
          <w:t>; S1</w:t>
        </w:r>
      </w:ins>
      <w:ins w:id="429" w:author="Meyer, Michael Frederick" w:date="2021-04-09T12:24:00Z">
        <w:r w:rsidR="00B23999">
          <w:rPr>
            <w:rFonts w:ascii="Times New Roman" w:eastAsia="Times New Roman" w:hAnsi="Times New Roman" w:cs="Times New Roman"/>
            <w:sz w:val="24"/>
            <w:szCs w:val="24"/>
          </w:rPr>
          <w:t>4</w:t>
        </w:r>
      </w:ins>
      <w:ins w:id="430" w:author="Meyer, Michael Frederick" w:date="2021-04-09T12:04:00Z">
        <w:r w:rsidR="00447FAC">
          <w:rPr>
            <w:rFonts w:ascii="Times New Roman" w:eastAsia="Times New Roman" w:hAnsi="Times New Roman" w:cs="Times New Roman"/>
            <w:sz w:val="24"/>
            <w:szCs w:val="24"/>
          </w:rPr>
          <w:t>-15)</w:t>
        </w:r>
      </w:ins>
      <w:ins w:id="431"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E026A6D"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r w:rsidR="00D60710" w:rsidRPr="007418CF">
        <w:rPr>
          <w:rFonts w:ascii="Times New Roman" w:eastAsia="Times New Roman" w:hAnsi="Times New Roman" w:cs="Times New Roman"/>
          <w:sz w:val="24"/>
          <w:szCs w:val="24"/>
        </w:rPr>
        <w:lastRenderedPageBreak/>
        <w:t xml:space="preserve">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73E69868"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432"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432"/>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ins w:id="433"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0F8EFB23"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ins w:id="434"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435" w:author="Meyer, Michael Frederick" w:date="2021-04-07T15:30:00Z">
        <w:r w:rsidR="007467FD">
          <w:rPr>
            <w:rFonts w:ascii="Times New Roman" w:eastAsia="Times New Roman" w:hAnsi="Times New Roman" w:cs="Times New Roman"/>
            <w:sz w:val="24"/>
            <w:szCs w:val="24"/>
          </w:rPr>
          <w:t xml:space="preserve">While the potential does exist for both diatoms and filamentous taxa to increase in numerical abundance with increasing, </w:t>
        </w:r>
      </w:ins>
      <w:del w:id="436" w:author="Meyer, Michael Frederick" w:date="2021-04-07T15:30:00Z">
        <w:r w:rsidR="000307DE" w:rsidRPr="007418CF" w:rsidDel="007467FD">
          <w:rPr>
            <w:rFonts w:ascii="Times New Roman" w:eastAsia="Times New Roman" w:hAnsi="Times New Roman" w:cs="Times New Roman"/>
            <w:sz w:val="24"/>
            <w:szCs w:val="24"/>
          </w:rPr>
          <w:delText>O</w:delText>
        </w:r>
      </w:del>
      <w:ins w:id="437"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27B72C72" w:rsidR="00795293"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While 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advective, dispersive, and diffusive transport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lastRenderedPageBreak/>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74449A6A"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Periphyton fatty acid profiles from sites with higher sewage pollution had higher 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relative to 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4BC1029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w:t>
      </w:r>
      <w:r w:rsidRPr="007418CF">
        <w:rPr>
          <w:rFonts w:ascii="Times New Roman" w:eastAsia="Times New Roman" w:hAnsi="Times New Roman" w:cs="Times New Roman"/>
          <w:sz w:val="24"/>
          <w:szCs w:val="24"/>
        </w:rPr>
        <w:lastRenderedPageBreak/>
        <w:t xml:space="preserve">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w:t>
      </w:r>
      <w:r w:rsidR="000F2398" w:rsidRPr="007418CF">
        <w:rPr>
          <w:rFonts w:ascii="Times New Roman" w:eastAsia="Times New Roman" w:hAnsi="Times New Roman" w:cs="Times New Roman"/>
          <w:sz w:val="24"/>
          <w:szCs w:val="24"/>
          <w:highlight w:val="white"/>
        </w:rPr>
        <w:lastRenderedPageBreak/>
        <w:t xml:space="preserve">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78805353"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ins w:id="438" w:author="Meyer, Michael Frederick" w:date="2021-04-06T11:39:00Z">
        <w:r w:rsidR="00D862B9">
          <w:rPr>
            <w:rFonts w:ascii="Times New Roman" w:eastAsia="Times New Roman" w:hAnsi="Times New Roman" w:cs="Times New Roman"/>
            <w:sz w:val="24"/>
            <w:szCs w:val="24"/>
          </w:rPr>
          <w:t>; S</w:t>
        </w:r>
      </w:ins>
      <w:ins w:id="439"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ins w:id="440" w:author="Meyer, Michael Frederick" w:date="2021-04-06T11:42:00Z">
        <w:r w:rsidR="00AA5BB3">
          <w:rPr>
            <w:rFonts w:ascii="Times New Roman" w:eastAsia="Times New Roman" w:hAnsi="Times New Roman" w:cs="Times New Roman"/>
            <w:sz w:val="24"/>
            <w:szCs w:val="24"/>
          </w:rPr>
          <w:t xml:space="preserve">In particular, results from our mixing model suggest that diatoms constitute </w:t>
        </w:r>
      </w:ins>
      <w:ins w:id="441"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442" w:author="Meyer, Michael Frederick" w:date="2021-04-06T11:44:00Z">
        <w:r w:rsidR="00AA5BB3">
          <w:rPr>
            <w:rFonts w:ascii="Times New Roman" w:eastAsia="Times New Roman" w:hAnsi="Times New Roman" w:cs="Times New Roman"/>
            <w:sz w:val="24"/>
            <w:szCs w:val="24"/>
          </w:rPr>
          <w:t xml:space="preserve">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ins>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443"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444"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445" w:author="Meyer, Michael Frederick" w:date="2021-04-11T12:30:00Z">
        <w:r w:rsidR="003B079F">
          <w:rPr>
            <w:rFonts w:ascii="Times New Roman" w:eastAsia="Times New Roman" w:hAnsi="Times New Roman" w:cs="Times New Roman"/>
            <w:sz w:val="24"/>
            <w:szCs w:val="24"/>
          </w:rPr>
          <w:t>Similarly</w:t>
        </w:r>
      </w:ins>
      <w:ins w:id="446" w:author="Meyer, Michael Frederick" w:date="2021-04-11T12:28:00Z">
        <w:r w:rsidR="003B079F">
          <w:rPr>
            <w:rFonts w:ascii="Times New Roman" w:eastAsia="Times New Roman" w:hAnsi="Times New Roman" w:cs="Times New Roman"/>
            <w:sz w:val="24"/>
            <w:szCs w:val="24"/>
          </w:rPr>
          <w:t>, amphipods may become detri</w:t>
        </w:r>
      </w:ins>
      <w:ins w:id="447" w:author="Meyer, Michael Frederick" w:date="2021-04-11T12:29:00Z">
        <w:r w:rsidR="003B079F">
          <w:rPr>
            <w:rFonts w:ascii="Times New Roman" w:eastAsia="Times New Roman" w:hAnsi="Times New Roman" w:cs="Times New Roman"/>
            <w:sz w:val="24"/>
            <w:szCs w:val="24"/>
          </w:rPr>
          <w:t xml:space="preserve">tivorous when </w:t>
        </w:r>
        <w:r w:rsidR="003B079F">
          <w:rPr>
            <w:rFonts w:ascii="Times New Roman" w:eastAsia="Times New Roman" w:hAnsi="Times New Roman" w:cs="Times New Roman"/>
            <w:sz w:val="24"/>
            <w:szCs w:val="24"/>
          </w:rPr>
          <w:lastRenderedPageBreak/>
          <w:t>living diatoms become less abundant</w:t>
        </w:r>
      </w:ins>
      <w:ins w:id="448" w:author="Meyer, Michael Frederick" w:date="2021-04-11T12:31:00Z">
        <w:r w:rsidR="003B079F">
          <w:rPr>
            <w:rFonts w:ascii="Times New Roman" w:eastAsia="Times New Roman" w:hAnsi="Times New Roman" w:cs="Times New Roman"/>
            <w:sz w:val="24"/>
            <w:szCs w:val="24"/>
          </w:rPr>
          <w:t>. Because amphipods’ fatty acid signatures st</w:t>
        </w:r>
      </w:ins>
      <w:ins w:id="449" w:author="Meyer, Michael Frederick" w:date="2021-04-11T12:32:00Z">
        <w:r w:rsidR="003B079F">
          <w:rPr>
            <w:rFonts w:ascii="Times New Roman" w:eastAsia="Times New Roman" w:hAnsi="Times New Roman" w:cs="Times New Roman"/>
            <w:sz w:val="24"/>
            <w:szCs w:val="24"/>
          </w:rPr>
          <w:t>ill reflect a predominately diatom-associated diet</w:t>
        </w:r>
      </w:ins>
      <w:ins w:id="450" w:author="Meyer, Michael Frederick" w:date="2021-04-11T12:34:00Z">
        <w:r w:rsidR="003B079F">
          <w:rPr>
            <w:rFonts w:ascii="Times New Roman" w:eastAsia="Times New Roman" w:hAnsi="Times New Roman" w:cs="Times New Roman"/>
            <w:sz w:val="24"/>
            <w:szCs w:val="24"/>
          </w:rPr>
          <w:t xml:space="preserve"> </w:t>
        </w:r>
      </w:ins>
      <w:ins w:id="451" w:author="Meyer, Michael Frederick" w:date="2021-04-11T12:37:00Z">
        <w:r w:rsidR="006F7509">
          <w:rPr>
            <w:rFonts w:ascii="Times New Roman" w:eastAsia="Times New Roman" w:hAnsi="Times New Roman" w:cs="Times New Roman"/>
            <w:sz w:val="24"/>
            <w:szCs w:val="24"/>
          </w:rPr>
          <w:t xml:space="preserve">(Figure 7; S13) </w:t>
        </w:r>
      </w:ins>
      <w:ins w:id="452" w:author="Meyer, Michael Frederick" w:date="2021-04-11T12:34:00Z">
        <w:r w:rsidR="003B079F">
          <w:rPr>
            <w:rFonts w:ascii="Times New Roman" w:eastAsia="Times New Roman" w:hAnsi="Times New Roman" w:cs="Times New Roman"/>
            <w:sz w:val="24"/>
            <w:szCs w:val="24"/>
          </w:rPr>
          <w:t xml:space="preserve">and detrital fatty acid to reflect the composite fatty acids of the </w:t>
        </w:r>
        <w:r w:rsidR="006F7509">
          <w:rPr>
            <w:rFonts w:ascii="Times New Roman" w:eastAsia="Times New Roman" w:hAnsi="Times New Roman" w:cs="Times New Roman"/>
            <w:sz w:val="24"/>
            <w:szCs w:val="24"/>
          </w:rPr>
          <w:t>community</w:t>
        </w:r>
      </w:ins>
      <w:ins w:id="453"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454"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455" w:author="Meyer, Michael Frederick" w:date="2021-04-11T12:36:00Z">
        <w:r w:rsidR="006F7509" w:rsidRPr="006F7509">
          <w:rPr>
            <w:rFonts w:ascii="Times New Roman" w:hAnsi="Times New Roman" w:cs="Times New Roman"/>
            <w:sz w:val="24"/>
            <w:rPrChange w:id="456" w:author="Meyer, Michael Frederick" w:date="2021-04-11T12:36:00Z">
              <w:rPr/>
            </w:rPrChange>
          </w:rPr>
          <w:t>(</w:t>
        </w:r>
        <w:proofErr w:type="spellStart"/>
        <w:r w:rsidR="006F7509" w:rsidRPr="006F7509">
          <w:rPr>
            <w:rFonts w:ascii="Times New Roman" w:hAnsi="Times New Roman" w:cs="Times New Roman"/>
            <w:sz w:val="24"/>
            <w:rPrChange w:id="457" w:author="Meyer, Michael Frederick" w:date="2021-04-11T12:36:00Z">
              <w:rPr/>
            </w:rPrChange>
          </w:rPr>
          <w:t>Tenore</w:t>
        </w:r>
        <w:proofErr w:type="spellEnd"/>
        <w:r w:rsidR="006F7509" w:rsidRPr="006F7509">
          <w:rPr>
            <w:rFonts w:ascii="Times New Roman" w:hAnsi="Times New Roman" w:cs="Times New Roman"/>
            <w:sz w:val="24"/>
            <w:rPrChange w:id="458" w:author="Meyer, Michael Frederick" w:date="2021-04-11T12:36:00Z">
              <w:rPr/>
            </w:rPrChange>
          </w:rPr>
          <w:t xml:space="preserve"> et al. 1984; Wilson et al. 2001; </w:t>
        </w:r>
        <w:proofErr w:type="spellStart"/>
        <w:r w:rsidR="006F7509" w:rsidRPr="006F7509">
          <w:rPr>
            <w:rFonts w:ascii="Times New Roman" w:hAnsi="Times New Roman" w:cs="Times New Roman"/>
            <w:sz w:val="24"/>
            <w:rPrChange w:id="459" w:author="Meyer, Michael Frederick" w:date="2021-04-11T12:36:00Z">
              <w:rPr/>
            </w:rPrChange>
          </w:rPr>
          <w:t>Vonk</w:t>
        </w:r>
        <w:proofErr w:type="spellEnd"/>
        <w:r w:rsidR="006F7509" w:rsidRPr="006F7509">
          <w:rPr>
            <w:rFonts w:ascii="Times New Roman" w:hAnsi="Times New Roman" w:cs="Times New Roman"/>
            <w:sz w:val="24"/>
            <w:rPrChange w:id="460" w:author="Meyer, Michael Frederick" w:date="2021-04-11T12:36:00Z">
              <w:rPr/>
            </w:rPrChange>
          </w:rPr>
          <w:t xml:space="preserve"> et al. 2016)</w:t>
        </w:r>
      </w:ins>
      <w:ins w:id="461" w:author="Meyer, Michael Frederick" w:date="2021-04-11T12:35:00Z">
        <w:r w:rsidR="006F7509">
          <w:rPr>
            <w:rFonts w:ascii="Times New Roman" w:eastAsia="Times New Roman" w:hAnsi="Times New Roman" w:cs="Times New Roman"/>
            <w:sz w:val="24"/>
            <w:szCs w:val="24"/>
          </w:rPr>
          <w:fldChar w:fldCharType="end"/>
        </w:r>
      </w:ins>
      <w:ins w:id="462" w:author="Meyer, Michael Frederick" w:date="2021-04-11T12:32:00Z">
        <w:r w:rsidR="003B079F">
          <w:rPr>
            <w:rFonts w:ascii="Times New Roman" w:eastAsia="Times New Roman" w:hAnsi="Times New Roman" w:cs="Times New Roman"/>
            <w:sz w:val="24"/>
            <w:szCs w:val="24"/>
          </w:rPr>
          <w:t xml:space="preserve">, our results imply that even detritivorous amphipods </w:t>
        </w:r>
      </w:ins>
      <w:ins w:id="463" w:author="Meyer, Michael Frederick" w:date="2021-04-11T12:37:00Z">
        <w:r w:rsidR="006F7509">
          <w:rPr>
            <w:rFonts w:ascii="Times New Roman" w:eastAsia="Times New Roman" w:hAnsi="Times New Roman" w:cs="Times New Roman"/>
            <w:sz w:val="24"/>
            <w:szCs w:val="24"/>
          </w:rPr>
          <w:t xml:space="preserve">may </w:t>
        </w:r>
      </w:ins>
      <w:ins w:id="464" w:author="Meyer, Michael Frederick" w:date="2021-04-11T12:33:00Z">
        <w:r w:rsidR="003B079F">
          <w:rPr>
            <w:rFonts w:ascii="Times New Roman" w:eastAsia="Times New Roman" w:hAnsi="Times New Roman" w:cs="Times New Roman"/>
            <w:sz w:val="24"/>
            <w:szCs w:val="24"/>
          </w:rPr>
          <w:t>rely on decomposing</w:t>
        </w:r>
      </w:ins>
      <w:ins w:id="465" w:author="Meyer, Michael Frederick" w:date="2021-04-11T12:34:00Z">
        <w:r w:rsidR="003B079F">
          <w:rPr>
            <w:rFonts w:ascii="Times New Roman" w:eastAsia="Times New Roman" w:hAnsi="Times New Roman" w:cs="Times New Roman"/>
            <w:sz w:val="24"/>
            <w:szCs w:val="24"/>
          </w:rPr>
          <w:t xml:space="preserve"> </w:t>
        </w:r>
      </w:ins>
      <w:ins w:id="466" w:author="Meyer, Michael Frederick" w:date="2021-04-11T12:33:00Z">
        <w:r w:rsidR="003B079F">
          <w:rPr>
            <w:rFonts w:ascii="Times New Roman" w:eastAsia="Times New Roman" w:hAnsi="Times New Roman" w:cs="Times New Roman"/>
            <w:sz w:val="24"/>
            <w:szCs w:val="24"/>
          </w:rPr>
          <w:t>diatoms for maintaining consistent lipid nutrition a</w:t>
        </w:r>
      </w:ins>
      <w:ins w:id="467" w:author="Meyer, Michael Frederick" w:date="2021-04-11T12:36:00Z">
        <w:r w:rsidR="006F7509">
          <w:rPr>
            <w:rFonts w:ascii="Times New Roman" w:eastAsia="Times New Roman" w:hAnsi="Times New Roman" w:cs="Times New Roman"/>
            <w:sz w:val="24"/>
            <w:szCs w:val="24"/>
          </w:rPr>
          <w:t>long the disturbance gradient</w:t>
        </w:r>
      </w:ins>
      <w:ins w:id="468"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469" w:author="Meyer, Michael Frederick" w:date="2021-04-06T11:48:00Z">
        <w:r w:rsidR="00373909">
          <w:rPr>
            <w:rFonts w:ascii="Times New Roman" w:eastAsia="Times New Roman" w:hAnsi="Times New Roman" w:cs="Times New Roman"/>
            <w:sz w:val="24"/>
            <w:szCs w:val="24"/>
          </w:rPr>
          <w:t>Third, amphipods</w:t>
        </w:r>
      </w:ins>
      <w:ins w:id="470" w:author="Meyer, Michael Frederick" w:date="2021-04-11T12:40:00Z">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ins>
      <w:ins w:id="471" w:author="Meyer, Michael Frederick" w:date="2021-04-11T12:41:00Z">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472" w:author="Meyer, Michael Frederick" w:date="2021-04-11T12:41:00Z">
        <w:r w:rsidR="006F7509" w:rsidRPr="006F7509">
          <w:rPr>
            <w:rFonts w:ascii="Times New Roman" w:hAnsi="Times New Roman" w:cs="Times New Roman"/>
            <w:sz w:val="24"/>
            <w:rPrChange w:id="473" w:author="Meyer, Michael Frederick" w:date="2021-04-11T12:41:00Z">
              <w:rPr/>
            </w:rPrChange>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474" w:author="Meyer, Michael Frederick" w:date="2021-04-06T11:48:00Z">
        <w:r w:rsidR="00373909">
          <w:rPr>
            <w:rFonts w:ascii="Times New Roman" w:eastAsia="Times New Roman" w:hAnsi="Times New Roman" w:cs="Times New Roman"/>
            <w:sz w:val="24"/>
            <w:szCs w:val="24"/>
          </w:rPr>
          <w:t xml:space="preserve"> </w:t>
        </w:r>
      </w:ins>
      <w:ins w:id="475" w:author="Meyer, Michael Frederick" w:date="2021-04-11T12:38:00Z">
        <w:r w:rsidR="006F7509">
          <w:rPr>
            <w:rFonts w:ascii="Times New Roman" w:eastAsia="Times New Roman" w:hAnsi="Times New Roman" w:cs="Times New Roman"/>
            <w:sz w:val="24"/>
            <w:szCs w:val="24"/>
          </w:rPr>
          <w:t>may</w:t>
        </w:r>
      </w:ins>
      <w:ins w:id="476" w:author="Meyer, Michael Frederick" w:date="2021-04-06T11:48:00Z">
        <w:r w:rsidR="00373909">
          <w:rPr>
            <w:rFonts w:ascii="Times New Roman" w:eastAsia="Times New Roman" w:hAnsi="Times New Roman" w:cs="Times New Roman"/>
            <w:sz w:val="24"/>
            <w:szCs w:val="24"/>
          </w:rPr>
          <w:t xml:space="preserve"> migrate </w:t>
        </w:r>
      </w:ins>
      <w:ins w:id="477" w:author="Meyer, Michael Frederick" w:date="2021-04-06T11:49:00Z">
        <w:r w:rsidR="00373909">
          <w:rPr>
            <w:rFonts w:ascii="Times New Roman" w:eastAsia="Times New Roman" w:hAnsi="Times New Roman" w:cs="Times New Roman"/>
            <w:sz w:val="24"/>
            <w:szCs w:val="24"/>
          </w:rPr>
          <w:t>to</w:t>
        </w:r>
      </w:ins>
      <w:ins w:id="478" w:author="Meyer, Michael Frederick" w:date="2021-04-06T11:48:00Z">
        <w:r w:rsidR="00373909">
          <w:rPr>
            <w:rFonts w:ascii="Times New Roman" w:eastAsia="Times New Roman" w:hAnsi="Times New Roman" w:cs="Times New Roman"/>
            <w:sz w:val="24"/>
            <w:szCs w:val="24"/>
          </w:rPr>
          <w:t xml:space="preserve"> deep littoral zones</w:t>
        </w:r>
      </w:ins>
      <w:ins w:id="479" w:author="Meyer, Michael Frederick" w:date="2021-04-06T11:50:00Z">
        <w:r w:rsidR="00373909">
          <w:rPr>
            <w:rFonts w:ascii="Times New Roman" w:eastAsia="Times New Roman" w:hAnsi="Times New Roman" w:cs="Times New Roman"/>
            <w:sz w:val="24"/>
            <w:szCs w:val="24"/>
          </w:rPr>
          <w:t xml:space="preserve"> (e.g., 10-100 m)</w:t>
        </w:r>
      </w:ins>
      <w:ins w:id="480" w:author="Meyer, Michael Frederick" w:date="2021-04-06T11:48:00Z">
        <w:r w:rsidR="00373909">
          <w:rPr>
            <w:rFonts w:ascii="Times New Roman" w:eastAsia="Times New Roman" w:hAnsi="Times New Roman" w:cs="Times New Roman"/>
            <w:sz w:val="24"/>
            <w:szCs w:val="24"/>
          </w:rPr>
          <w:t xml:space="preserve">, where diatoms </w:t>
        </w:r>
      </w:ins>
      <w:ins w:id="481"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482" w:author="Meyer, Michael Frederick" w:date="2021-04-06T11:50:00Z">
        <w:r w:rsidR="00373909">
          <w:rPr>
            <w:rFonts w:ascii="Times New Roman" w:eastAsia="Times New Roman" w:hAnsi="Times New Roman" w:cs="Times New Roman"/>
            <w:sz w:val="24"/>
            <w:szCs w:val="24"/>
          </w:rPr>
          <w:fldChar w:fldCharType="begin"/>
        </w:r>
      </w:ins>
      <w:ins w:id="483"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484" w:author="Meyer, Michael Frederick" w:date="2021-04-06T11:51:00Z">
        <w:r w:rsidR="00373909" w:rsidRPr="00373909">
          <w:rPr>
            <w:rFonts w:ascii="Times New Roman" w:hAnsi="Times New Roman" w:cs="Times New Roman"/>
            <w:sz w:val="24"/>
            <w:rPrChange w:id="485" w:author="Meyer, Michael Frederick" w:date="2021-04-06T11:51:00Z">
              <w:rPr/>
            </w:rPrChange>
          </w:rPr>
          <w:t>(</w:t>
        </w:r>
        <w:r w:rsidR="00373909">
          <w:rPr>
            <w:rFonts w:ascii="Times New Roman" w:eastAsia="Times New Roman" w:hAnsi="Times New Roman" w:cs="Times New Roman"/>
            <w:sz w:val="24"/>
            <w:szCs w:val="24"/>
          </w:rPr>
          <w:t xml:space="preserve">e.g., &lt; 10 m; </w:t>
        </w:r>
        <w:r w:rsidR="00373909" w:rsidRPr="00373909">
          <w:rPr>
            <w:rFonts w:ascii="Times New Roman" w:hAnsi="Times New Roman" w:cs="Times New Roman"/>
            <w:sz w:val="24"/>
            <w:rPrChange w:id="486" w:author="Meyer, Michael Frederick" w:date="2021-04-06T11:51:00Z">
              <w:rPr/>
            </w:rPrChange>
          </w:rPr>
          <w:t>Takhteev and Didorenko 2015)</w:t>
        </w:r>
      </w:ins>
      <w:ins w:id="487" w:author="Meyer, Michael Frederick" w:date="2021-04-06T11:50:00Z">
        <w:r w:rsidR="00373909">
          <w:rPr>
            <w:rFonts w:ascii="Times New Roman" w:eastAsia="Times New Roman" w:hAnsi="Times New Roman" w:cs="Times New Roman"/>
            <w:sz w:val="24"/>
            <w:szCs w:val="24"/>
          </w:rPr>
          <w:fldChar w:fldCharType="end"/>
        </w:r>
      </w:ins>
      <w:ins w:id="488"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7FE8AA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w:t>
      </w:r>
      <w:r w:rsidR="00DA2137" w:rsidRPr="007418CF">
        <w:rPr>
          <w:rFonts w:ascii="Times New Roman" w:eastAsia="Times New Roman" w:hAnsi="Times New Roman" w:cs="Times New Roman"/>
          <w:sz w:val="24"/>
          <w:szCs w:val="24"/>
        </w:rPr>
        <w:lastRenderedPageBreak/>
        <w:t xml:space="preserve">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selectively grazing on diatoms or </w:t>
      </w:r>
      <w:r w:rsidR="00C10024" w:rsidRPr="007418CF">
        <w:rPr>
          <w:rFonts w:ascii="Times New Roman" w:eastAsia="Times New Roman" w:hAnsi="Times New Roman" w:cs="Times New Roman"/>
          <w:sz w:val="24"/>
          <w:szCs w:val="24"/>
        </w:rPr>
        <w:t xml:space="preserve">(2)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w:t>
      </w:r>
      <w:r w:rsidR="00C10024" w:rsidRPr="007418CF">
        <w:rPr>
          <w:rFonts w:ascii="Times New Roman" w:eastAsia="Times New Roman" w:hAnsi="Times New Roman" w:cs="Times New Roman"/>
          <w:sz w:val="24"/>
          <w:szCs w:val="24"/>
        </w:rPr>
        <w:lastRenderedPageBreak/>
        <w:t xml:space="preserve">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567A27BA" w14:textId="77777777" w:rsidR="006F7509" w:rsidRDefault="00A92B32" w:rsidP="006F7509">
      <w:pPr>
        <w:pStyle w:val="Bibliography"/>
        <w:pPrChange w:id="489" w:author="Meyer, Michael Frederick" w:date="2021-04-11T12:41:00Z">
          <w:pPr>
            <w:widowControl w:val="0"/>
            <w:autoSpaceDE w:val="0"/>
            <w:autoSpaceDN w:val="0"/>
            <w:adjustRightInd w:val="0"/>
            <w:spacing w:line="240" w:lineRule="auto"/>
          </w:pPr>
        </w:pPrChange>
      </w:pPr>
      <w:r w:rsidRPr="007418CF">
        <w:fldChar w:fldCharType="begin"/>
      </w:r>
      <w:r w:rsidR="00ED6B1A" w:rsidRPr="007418CF">
        <w:instrText xml:space="preserve"> ADDIN ZOTERO_BIBL {"uncited":[],"omitted":[],"custom":[]} CSL_BIBLIOGRAPHY </w:instrText>
      </w:r>
      <w:r w:rsidRPr="007418CF">
        <w:fldChar w:fldCharType="separate"/>
      </w:r>
      <w:r w:rsidR="006F7509">
        <w:t xml:space="preserve">Anderson, M. J. 2001. A new method for non-parametric multivariate analysis of variance. Austral Ecology </w:t>
      </w:r>
      <w:r w:rsidR="006F7509">
        <w:rPr>
          <w:b/>
          <w:bCs/>
        </w:rPr>
        <w:t>26</w:t>
      </w:r>
      <w:r w:rsidR="006F7509">
        <w:t>: 32–46. doi:10.1111/j.1442-9993.</w:t>
      </w:r>
      <w:proofErr w:type="gramStart"/>
      <w:r w:rsidR="006F7509">
        <w:t>2001.01070.pp</w:t>
      </w:r>
      <w:proofErr w:type="gramEnd"/>
      <w:r w:rsidR="006F7509">
        <w:t>.x</w:t>
      </w:r>
    </w:p>
    <w:p w14:paraId="2752FF63" w14:textId="77777777" w:rsidR="006F7509" w:rsidRDefault="006F7509" w:rsidP="006F7509">
      <w:pPr>
        <w:pStyle w:val="Bibliography"/>
        <w:pPrChange w:id="490" w:author="Meyer, Michael Frederick" w:date="2021-04-11T12:41:00Z">
          <w:pPr>
            <w:widowControl w:val="0"/>
            <w:autoSpaceDE w:val="0"/>
            <w:autoSpaceDN w:val="0"/>
            <w:adjustRightInd w:val="0"/>
            <w:spacing w:line="240" w:lineRule="auto"/>
          </w:pPr>
        </w:pPrChange>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361C3343" w14:textId="77777777" w:rsidR="006F7509" w:rsidRDefault="006F7509" w:rsidP="006F7509">
      <w:pPr>
        <w:pStyle w:val="Bibliography"/>
        <w:pPrChange w:id="491" w:author="Meyer, Michael Frederick" w:date="2021-04-11T12:41:00Z">
          <w:pPr>
            <w:widowControl w:val="0"/>
            <w:autoSpaceDE w:val="0"/>
            <w:autoSpaceDN w:val="0"/>
            <w:adjustRightInd w:val="0"/>
            <w:spacing w:line="240" w:lineRule="auto"/>
          </w:pPr>
        </w:pPrChange>
      </w:pPr>
      <w:r>
        <w:t xml:space="preserve">Anisimov, O., and S. </w:t>
      </w:r>
      <w:proofErr w:type="spellStart"/>
      <w:r>
        <w:t>Reneva</w:t>
      </w:r>
      <w:proofErr w:type="spellEnd"/>
      <w:r>
        <w:t xml:space="preserve">. 2006. Permafrost and Changing Climate: The Russian Perspective. </w:t>
      </w:r>
      <w:proofErr w:type="spellStart"/>
      <w:r>
        <w:t>Ambio</w:t>
      </w:r>
      <w:proofErr w:type="spellEnd"/>
      <w:r>
        <w:t xml:space="preserve"> </w:t>
      </w:r>
      <w:r>
        <w:rPr>
          <w:b/>
          <w:bCs/>
        </w:rPr>
        <w:t>35</w:t>
      </w:r>
      <w:r>
        <w:t>: 169–175.</w:t>
      </w:r>
    </w:p>
    <w:p w14:paraId="72E750F4" w14:textId="77777777" w:rsidR="006F7509" w:rsidRDefault="006F7509" w:rsidP="006F7509">
      <w:pPr>
        <w:pStyle w:val="Bibliography"/>
        <w:pPrChange w:id="492" w:author="Meyer, Michael Frederick" w:date="2021-04-11T12:41:00Z">
          <w:pPr>
            <w:widowControl w:val="0"/>
            <w:autoSpaceDE w:val="0"/>
            <w:autoSpaceDN w:val="0"/>
            <w:adjustRightInd w:val="0"/>
            <w:spacing w:line="240" w:lineRule="auto"/>
          </w:pPr>
        </w:pPrChange>
      </w:pPr>
      <w:r>
        <w:t xml:space="preserve">Atkins, K. S., S. H. Hackley, B. C. Allen, S. Watanabe, J. E. Reuter, and S. G. </w:t>
      </w:r>
      <w:proofErr w:type="spellStart"/>
      <w:r>
        <w:t>Schladow</w:t>
      </w:r>
      <w:proofErr w:type="spellEnd"/>
      <w:r>
        <w:t xml:space="preserve">. 2021. Variability in periphyton community and biomass over 37 years in Lake Tahoe (CA-NV). </w:t>
      </w:r>
      <w:proofErr w:type="spellStart"/>
      <w:r>
        <w:t>Hydrobiologia</w:t>
      </w:r>
      <w:proofErr w:type="spellEnd"/>
      <w:r>
        <w:t>. doi:10.1007/s10750-021-04533-w</w:t>
      </w:r>
    </w:p>
    <w:p w14:paraId="2F1982A6" w14:textId="77777777" w:rsidR="006F7509" w:rsidRDefault="006F7509" w:rsidP="006F7509">
      <w:pPr>
        <w:pStyle w:val="Bibliography"/>
        <w:pPrChange w:id="493" w:author="Meyer, Michael Frederick" w:date="2021-04-11T12:41:00Z">
          <w:pPr>
            <w:widowControl w:val="0"/>
            <w:autoSpaceDE w:val="0"/>
            <w:autoSpaceDN w:val="0"/>
            <w:adjustRightInd w:val="0"/>
            <w:spacing w:line="240" w:lineRule="auto"/>
          </w:pPr>
        </w:pPrChange>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00B5E443" w14:textId="77777777" w:rsidR="006F7509" w:rsidRDefault="006F7509" w:rsidP="006F7509">
      <w:pPr>
        <w:pStyle w:val="Bibliography"/>
        <w:pPrChange w:id="494" w:author="Meyer, Michael Frederick" w:date="2021-04-11T12:41:00Z">
          <w:pPr>
            <w:widowControl w:val="0"/>
            <w:autoSpaceDE w:val="0"/>
            <w:autoSpaceDN w:val="0"/>
            <w:adjustRightInd w:val="0"/>
            <w:spacing w:line="240" w:lineRule="auto"/>
          </w:pPr>
        </w:pPrChange>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5D029C87" w14:textId="77777777" w:rsidR="006F7509" w:rsidRDefault="006F7509" w:rsidP="006F7509">
      <w:pPr>
        <w:pStyle w:val="Bibliography"/>
        <w:pPrChange w:id="495" w:author="Meyer, Michael Frederick" w:date="2021-04-11T12:41:00Z">
          <w:pPr>
            <w:widowControl w:val="0"/>
            <w:autoSpaceDE w:val="0"/>
            <w:autoSpaceDN w:val="0"/>
            <w:adjustRightInd w:val="0"/>
            <w:spacing w:line="240" w:lineRule="auto"/>
          </w:pPr>
        </w:pPrChange>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483BDE1B" w14:textId="77777777" w:rsidR="006F7509" w:rsidRDefault="006F7509" w:rsidP="006F7509">
      <w:pPr>
        <w:pStyle w:val="Bibliography"/>
        <w:pPrChange w:id="496" w:author="Meyer, Michael Frederick" w:date="2021-04-11T12:41:00Z">
          <w:pPr>
            <w:widowControl w:val="0"/>
            <w:autoSpaceDE w:val="0"/>
            <w:autoSpaceDN w:val="0"/>
            <w:adjustRightInd w:val="0"/>
            <w:spacing w:line="240" w:lineRule="auto"/>
          </w:pPr>
        </w:pPrChange>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3BC488CD" w14:textId="77777777" w:rsidR="006F7509" w:rsidRDefault="006F7509" w:rsidP="006F7509">
      <w:pPr>
        <w:pStyle w:val="Bibliography"/>
        <w:pPrChange w:id="497" w:author="Meyer, Michael Frederick" w:date="2021-04-11T12:41:00Z">
          <w:pPr>
            <w:widowControl w:val="0"/>
            <w:autoSpaceDE w:val="0"/>
            <w:autoSpaceDN w:val="0"/>
            <w:adjustRightInd w:val="0"/>
            <w:spacing w:line="240" w:lineRule="auto"/>
          </w:pPr>
        </w:pPrChange>
      </w:pPr>
      <w:proofErr w:type="spellStart"/>
      <w:r>
        <w:lastRenderedPageBreak/>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p>
    <w:p w14:paraId="7DC0F5E3" w14:textId="77777777" w:rsidR="006F7509" w:rsidRDefault="006F7509" w:rsidP="006F7509">
      <w:pPr>
        <w:pStyle w:val="Bibliography"/>
        <w:pPrChange w:id="498" w:author="Meyer, Michael Frederick" w:date="2021-04-11T12:41:00Z">
          <w:pPr>
            <w:widowControl w:val="0"/>
            <w:autoSpaceDE w:val="0"/>
            <w:autoSpaceDN w:val="0"/>
            <w:adjustRightInd w:val="0"/>
            <w:spacing w:line="240" w:lineRule="auto"/>
          </w:pPr>
        </w:pPrChange>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6EA6085D" w14:textId="77777777" w:rsidR="006F7509" w:rsidRDefault="006F7509" w:rsidP="006F7509">
      <w:pPr>
        <w:pStyle w:val="Bibliography"/>
        <w:pPrChange w:id="499" w:author="Meyer, Michael Frederick" w:date="2021-04-11T12:41:00Z">
          <w:pPr>
            <w:widowControl w:val="0"/>
            <w:autoSpaceDE w:val="0"/>
            <w:autoSpaceDN w:val="0"/>
            <w:adjustRightInd w:val="0"/>
            <w:spacing w:line="240" w:lineRule="auto"/>
          </w:pPr>
        </w:pPrChange>
      </w:pPr>
      <w:r>
        <w:t xml:space="preserve">Carpenter, S. R., D. Ludwig, and W. A. Brock. 1999. Management of Eutrophication for Lakes Subject to Potentially Irreversible Change. Ecological Applications </w:t>
      </w:r>
      <w:r>
        <w:rPr>
          <w:b/>
          <w:bCs/>
        </w:rPr>
        <w:t>9</w:t>
      </w:r>
      <w:r>
        <w:t>: 751–771. doi:10.2307/2641327</w:t>
      </w:r>
    </w:p>
    <w:p w14:paraId="729BBE36" w14:textId="77777777" w:rsidR="006F7509" w:rsidRDefault="006F7509" w:rsidP="006F7509">
      <w:pPr>
        <w:pStyle w:val="Bibliography"/>
        <w:pPrChange w:id="500" w:author="Meyer, Michael Frederick" w:date="2021-04-11T12:41:00Z">
          <w:pPr>
            <w:widowControl w:val="0"/>
            <w:autoSpaceDE w:val="0"/>
            <w:autoSpaceDN w:val="0"/>
            <w:adjustRightInd w:val="0"/>
            <w:spacing w:line="240" w:lineRule="auto"/>
          </w:pPr>
        </w:pPrChange>
      </w:pPr>
      <w:r>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5BDD0325" w14:textId="77777777" w:rsidR="006F7509" w:rsidRDefault="006F7509" w:rsidP="006F7509">
      <w:pPr>
        <w:pStyle w:val="Bibliography"/>
        <w:pPrChange w:id="501" w:author="Meyer, Michael Frederick" w:date="2021-04-11T12:41:00Z">
          <w:pPr>
            <w:widowControl w:val="0"/>
            <w:autoSpaceDE w:val="0"/>
            <w:autoSpaceDN w:val="0"/>
            <w:adjustRightInd w:val="0"/>
            <w:spacing w:line="240" w:lineRule="auto"/>
          </w:pPr>
        </w:pPrChange>
      </w:pPr>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48CE8113" w14:textId="77777777" w:rsidR="006F7509" w:rsidRDefault="006F7509" w:rsidP="006F7509">
      <w:pPr>
        <w:pStyle w:val="Bibliography"/>
        <w:pPrChange w:id="502" w:author="Meyer, Michael Frederick" w:date="2021-04-11T12:41:00Z">
          <w:pPr>
            <w:widowControl w:val="0"/>
            <w:autoSpaceDE w:val="0"/>
            <w:autoSpaceDN w:val="0"/>
            <w:adjustRightInd w:val="0"/>
            <w:spacing w:line="240" w:lineRule="auto"/>
          </w:pPr>
        </w:pPrChange>
      </w:pPr>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p>
    <w:p w14:paraId="353A9F8D" w14:textId="77777777" w:rsidR="006F7509" w:rsidRDefault="006F7509" w:rsidP="006F7509">
      <w:pPr>
        <w:pStyle w:val="Bibliography"/>
        <w:pPrChange w:id="503" w:author="Meyer, Michael Frederick" w:date="2021-04-11T12:41:00Z">
          <w:pPr>
            <w:widowControl w:val="0"/>
            <w:autoSpaceDE w:val="0"/>
            <w:autoSpaceDN w:val="0"/>
            <w:adjustRightInd w:val="0"/>
            <w:spacing w:line="240" w:lineRule="auto"/>
          </w:pPr>
        </w:pPrChange>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2507C269" w14:textId="77777777" w:rsidR="006F7509" w:rsidRDefault="006F7509" w:rsidP="006F7509">
      <w:pPr>
        <w:pStyle w:val="Bibliography"/>
        <w:pPrChange w:id="504" w:author="Meyer, Michael Frederick" w:date="2021-04-11T12:41:00Z">
          <w:pPr>
            <w:widowControl w:val="0"/>
            <w:autoSpaceDE w:val="0"/>
            <w:autoSpaceDN w:val="0"/>
            <w:adjustRightInd w:val="0"/>
            <w:spacing w:line="240" w:lineRule="auto"/>
          </w:pPr>
        </w:pPrChange>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35B9F5FC" w14:textId="77777777" w:rsidR="006F7509" w:rsidRDefault="006F7509" w:rsidP="006F7509">
      <w:pPr>
        <w:pStyle w:val="Bibliography"/>
        <w:pPrChange w:id="505" w:author="Meyer, Michael Frederick" w:date="2021-04-11T12:41:00Z">
          <w:pPr>
            <w:widowControl w:val="0"/>
            <w:autoSpaceDE w:val="0"/>
            <w:autoSpaceDN w:val="0"/>
            <w:adjustRightInd w:val="0"/>
            <w:spacing w:line="240" w:lineRule="auto"/>
          </w:pPr>
        </w:pPrChange>
      </w:pPr>
      <w:proofErr w:type="spellStart"/>
      <w:r>
        <w:lastRenderedPageBreak/>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3A1E9518" w14:textId="77777777" w:rsidR="006F7509" w:rsidRDefault="006F7509" w:rsidP="006F7509">
      <w:pPr>
        <w:pStyle w:val="Bibliography"/>
        <w:pPrChange w:id="506" w:author="Meyer, Michael Frederick" w:date="2021-04-11T12:41:00Z">
          <w:pPr>
            <w:widowControl w:val="0"/>
            <w:autoSpaceDE w:val="0"/>
            <w:autoSpaceDN w:val="0"/>
            <w:adjustRightInd w:val="0"/>
            <w:spacing w:line="240" w:lineRule="auto"/>
          </w:pPr>
        </w:pPrChange>
      </w:pPr>
      <w:proofErr w:type="spellStart"/>
      <w:r>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p>
    <w:p w14:paraId="424A9DAC" w14:textId="77777777" w:rsidR="006F7509" w:rsidRDefault="006F7509" w:rsidP="006F7509">
      <w:pPr>
        <w:pStyle w:val="Bibliography"/>
        <w:pPrChange w:id="507" w:author="Meyer, Michael Frederick" w:date="2021-04-11T12:41:00Z">
          <w:pPr>
            <w:widowControl w:val="0"/>
            <w:autoSpaceDE w:val="0"/>
            <w:autoSpaceDN w:val="0"/>
            <w:adjustRightInd w:val="0"/>
            <w:spacing w:line="240" w:lineRule="auto"/>
          </w:pPr>
        </w:pPrChange>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438FB52A" w14:textId="77777777" w:rsidR="006F7509" w:rsidRDefault="006F7509" w:rsidP="006F7509">
      <w:pPr>
        <w:pStyle w:val="Bibliography"/>
        <w:pPrChange w:id="508" w:author="Meyer, Michael Frederick" w:date="2021-04-11T12:41:00Z">
          <w:pPr>
            <w:widowControl w:val="0"/>
            <w:autoSpaceDE w:val="0"/>
            <w:autoSpaceDN w:val="0"/>
            <w:adjustRightInd w:val="0"/>
            <w:spacing w:line="240" w:lineRule="auto"/>
          </w:pPr>
        </w:pPrChange>
      </w:pPr>
      <w:r>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7B25D263" w14:textId="77777777" w:rsidR="006F7509" w:rsidRDefault="006F7509" w:rsidP="006F7509">
      <w:pPr>
        <w:pStyle w:val="Bibliography"/>
        <w:pPrChange w:id="509" w:author="Meyer, Michael Frederick" w:date="2021-04-11T12:41:00Z">
          <w:pPr>
            <w:widowControl w:val="0"/>
            <w:autoSpaceDE w:val="0"/>
            <w:autoSpaceDN w:val="0"/>
            <w:adjustRightInd w:val="0"/>
            <w:spacing w:line="240" w:lineRule="auto"/>
          </w:pPr>
        </w:pPrChange>
      </w:pPr>
      <w:proofErr w:type="spellStart"/>
      <w:r>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750520C3" w14:textId="77777777" w:rsidR="006F7509" w:rsidRDefault="006F7509" w:rsidP="006F7509">
      <w:pPr>
        <w:pStyle w:val="Bibliography"/>
        <w:pPrChange w:id="510" w:author="Meyer, Michael Frederick" w:date="2021-04-11T12:41:00Z">
          <w:pPr>
            <w:widowControl w:val="0"/>
            <w:autoSpaceDE w:val="0"/>
            <w:autoSpaceDN w:val="0"/>
            <w:adjustRightInd w:val="0"/>
            <w:spacing w:line="240" w:lineRule="auto"/>
          </w:pPr>
        </w:pPrChange>
      </w:pPr>
      <w:proofErr w:type="spellStart"/>
      <w:r>
        <w:t>Dzieweczynski</w:t>
      </w:r>
      <w:proofErr w:type="spellEnd"/>
      <w:r>
        <w:t xml:space="preserve">, T. L., B. A. Campbell, and J. L. Kane. 2016. Dose-dependent fluoxetine effects on boldness in male Siamese fighting fish. Journal of Experimental Biology </w:t>
      </w:r>
      <w:r>
        <w:rPr>
          <w:b/>
          <w:bCs/>
        </w:rPr>
        <w:t>219</w:t>
      </w:r>
      <w:r>
        <w:t>: 797–804. doi:10.1242/jeb.132761</w:t>
      </w:r>
    </w:p>
    <w:p w14:paraId="60C6E255" w14:textId="77777777" w:rsidR="006F7509" w:rsidRDefault="006F7509" w:rsidP="006F7509">
      <w:pPr>
        <w:pStyle w:val="Bibliography"/>
        <w:pPrChange w:id="511" w:author="Meyer, Michael Frederick" w:date="2021-04-11T12:41:00Z">
          <w:pPr>
            <w:widowControl w:val="0"/>
            <w:autoSpaceDE w:val="0"/>
            <w:autoSpaceDN w:val="0"/>
            <w:adjustRightInd w:val="0"/>
            <w:spacing w:line="240" w:lineRule="auto"/>
          </w:pPr>
        </w:pPrChange>
      </w:pPr>
      <w:proofErr w:type="spellStart"/>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48E5BCB5" w14:textId="77777777" w:rsidR="006F7509" w:rsidRDefault="006F7509" w:rsidP="006F7509">
      <w:pPr>
        <w:pStyle w:val="Bibliography"/>
        <w:pPrChange w:id="512" w:author="Meyer, Michael Frederick" w:date="2021-04-11T12:41:00Z">
          <w:pPr>
            <w:widowControl w:val="0"/>
            <w:autoSpaceDE w:val="0"/>
            <w:autoSpaceDN w:val="0"/>
            <w:adjustRightInd w:val="0"/>
            <w:spacing w:line="240" w:lineRule="auto"/>
          </w:pPr>
        </w:pPrChange>
      </w:pPr>
      <w:r>
        <w:lastRenderedPageBreak/>
        <w:t xml:space="preserve">Eriksen, M., S. Mason, S. Wilson, C. Box, A. Zellers, W. Edwards, H. Farley, and S. Amato. 2013. Microplastic pollution in the surface waters of the Laurentian Great Lakes. Marine Pollution Bulletin </w:t>
      </w:r>
      <w:r>
        <w:rPr>
          <w:b/>
          <w:bCs/>
        </w:rPr>
        <w:t>77</w:t>
      </w:r>
      <w:r>
        <w:t xml:space="preserve">: 177–182. </w:t>
      </w:r>
      <w:proofErr w:type="gramStart"/>
      <w:r>
        <w:t>doi:10.1016/j.marpolbul</w:t>
      </w:r>
      <w:proofErr w:type="gramEnd"/>
      <w:r>
        <w:t>.2013.10.007</w:t>
      </w:r>
    </w:p>
    <w:p w14:paraId="30853FD3" w14:textId="77777777" w:rsidR="006F7509" w:rsidRDefault="006F7509" w:rsidP="006F7509">
      <w:pPr>
        <w:pStyle w:val="Bibliography"/>
        <w:pPrChange w:id="513" w:author="Meyer, Michael Frederick" w:date="2021-04-11T12:41:00Z">
          <w:pPr>
            <w:widowControl w:val="0"/>
            <w:autoSpaceDE w:val="0"/>
            <w:autoSpaceDN w:val="0"/>
            <w:adjustRightInd w:val="0"/>
            <w:spacing w:line="240" w:lineRule="auto"/>
          </w:pPr>
        </w:pPrChange>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02EE53DA" w14:textId="77777777" w:rsidR="006F7509" w:rsidRDefault="006F7509" w:rsidP="006F7509">
      <w:pPr>
        <w:pStyle w:val="Bibliography"/>
        <w:pPrChange w:id="514" w:author="Meyer, Michael Frederick" w:date="2021-04-11T12:41:00Z">
          <w:pPr>
            <w:widowControl w:val="0"/>
            <w:autoSpaceDE w:val="0"/>
            <w:autoSpaceDN w:val="0"/>
            <w:adjustRightInd w:val="0"/>
            <w:spacing w:line="240" w:lineRule="auto"/>
          </w:pPr>
        </w:pPrChange>
      </w:pPr>
      <w:r>
        <w:t xml:space="preserve">Fellows, I., </w:t>
      </w:r>
      <w:proofErr w:type="gramStart"/>
      <w:r>
        <w:t>and  using</w:t>
      </w:r>
      <w:proofErr w:type="gramEnd"/>
      <w:r>
        <w:t xml:space="preserve"> the Jm. library by J. P. </w:t>
      </w:r>
      <w:proofErr w:type="spellStart"/>
      <w:r>
        <w:t>Stotz</w:t>
      </w:r>
      <w:proofErr w:type="spellEnd"/>
      <w:r>
        <w:t xml:space="preserve">. 2019. OpenStreetMap: Access to Open Street Map Raster </w:t>
      </w:r>
      <w:proofErr w:type="gramStart"/>
      <w:r>
        <w:t>Images,.</w:t>
      </w:r>
      <w:proofErr w:type="gramEnd"/>
    </w:p>
    <w:p w14:paraId="0C138FA4" w14:textId="77777777" w:rsidR="006F7509" w:rsidRDefault="006F7509" w:rsidP="006F7509">
      <w:pPr>
        <w:pStyle w:val="Bibliography"/>
        <w:pPrChange w:id="515" w:author="Meyer, Michael Frederick" w:date="2021-04-11T12:41:00Z">
          <w:pPr>
            <w:widowControl w:val="0"/>
            <w:autoSpaceDE w:val="0"/>
            <w:autoSpaceDN w:val="0"/>
            <w:adjustRightInd w:val="0"/>
            <w:spacing w:line="240" w:lineRule="auto"/>
          </w:pPr>
        </w:pPrChange>
      </w:pPr>
      <w:proofErr w:type="spellStart"/>
      <w:r>
        <w:t>Firke</w:t>
      </w:r>
      <w:proofErr w:type="spellEnd"/>
      <w:r>
        <w:t xml:space="preserve">, S. 2020. janitor: Simple Tools for Examining and Cleaning Dirty </w:t>
      </w:r>
      <w:proofErr w:type="gramStart"/>
      <w:r>
        <w:t>Data,.</w:t>
      </w:r>
      <w:proofErr w:type="gramEnd"/>
    </w:p>
    <w:p w14:paraId="657A37F5" w14:textId="77777777" w:rsidR="006F7509" w:rsidRDefault="006F7509" w:rsidP="006F7509">
      <w:pPr>
        <w:pStyle w:val="Bibliography"/>
        <w:pPrChange w:id="516" w:author="Meyer, Michael Frederick" w:date="2021-04-11T12:41:00Z">
          <w:pPr>
            <w:widowControl w:val="0"/>
            <w:autoSpaceDE w:val="0"/>
            <w:autoSpaceDN w:val="0"/>
            <w:adjustRightInd w:val="0"/>
            <w:spacing w:line="240" w:lineRule="auto"/>
          </w:pPr>
        </w:pPrChange>
      </w:pPr>
      <w:r>
        <w:t xml:space="preserve">Fischer, E. K., L. </w:t>
      </w:r>
      <w:proofErr w:type="spellStart"/>
      <w:r>
        <w:t>Paglialonga</w:t>
      </w:r>
      <w:proofErr w:type="spellEnd"/>
      <w:r>
        <w:t xml:space="preserve">, E. Czech, and M. </w:t>
      </w:r>
      <w:proofErr w:type="spellStart"/>
      <w:r>
        <w:t>Tamminga</w:t>
      </w:r>
      <w:proofErr w:type="spellEnd"/>
      <w:r>
        <w:t xml:space="preserve">. 2016. Microplastic pollution in lakes and lake shoreline sediments – A case study on Lake </w:t>
      </w:r>
      <w:proofErr w:type="spellStart"/>
      <w:r>
        <w:t>Bolsena</w:t>
      </w:r>
      <w:proofErr w:type="spellEnd"/>
      <w:r>
        <w:t xml:space="preserve"> and Lake </w:t>
      </w:r>
      <w:proofErr w:type="spellStart"/>
      <w:r>
        <w:t>Chiusi</w:t>
      </w:r>
      <w:proofErr w:type="spellEnd"/>
      <w:r>
        <w:t xml:space="preserve"> (central Italy). Environmental Pollution </w:t>
      </w:r>
      <w:r>
        <w:rPr>
          <w:b/>
          <w:bCs/>
        </w:rPr>
        <w:t>213</w:t>
      </w:r>
      <w:r>
        <w:t xml:space="preserve">: 648–657. </w:t>
      </w:r>
      <w:proofErr w:type="gramStart"/>
      <w:r>
        <w:t>doi:10.1016/j.envpol</w:t>
      </w:r>
      <w:proofErr w:type="gramEnd"/>
      <w:r>
        <w:t>.2016.03.012</w:t>
      </w:r>
    </w:p>
    <w:p w14:paraId="1CC19760" w14:textId="77777777" w:rsidR="006F7509" w:rsidRDefault="006F7509" w:rsidP="006F7509">
      <w:pPr>
        <w:pStyle w:val="Bibliography"/>
        <w:pPrChange w:id="517" w:author="Meyer, Michael Frederick" w:date="2021-04-11T12:41:00Z">
          <w:pPr>
            <w:widowControl w:val="0"/>
            <w:autoSpaceDE w:val="0"/>
            <w:autoSpaceDN w:val="0"/>
            <w:adjustRightInd w:val="0"/>
            <w:spacing w:line="240" w:lineRule="auto"/>
          </w:pPr>
        </w:pPrChange>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water sources. SCIENCE OF THE TOTAL ENVIRONMENT </w:t>
      </w:r>
      <w:r>
        <w:rPr>
          <w:b/>
          <w:bCs/>
        </w:rPr>
        <w:t>402</w:t>
      </w:r>
      <w:r>
        <w:t xml:space="preserve">: 201–216. </w:t>
      </w:r>
      <w:proofErr w:type="gramStart"/>
      <w:r>
        <w:t>doi:10.1016/j.scitotenv</w:t>
      </w:r>
      <w:proofErr w:type="gramEnd"/>
      <w:r>
        <w:t>.2008.02.021</w:t>
      </w:r>
    </w:p>
    <w:p w14:paraId="49D8FF36" w14:textId="77777777" w:rsidR="006F7509" w:rsidRDefault="006F7509" w:rsidP="006F7509">
      <w:pPr>
        <w:pStyle w:val="Bibliography"/>
        <w:pPrChange w:id="518" w:author="Meyer, Michael Frederick" w:date="2021-04-11T12:41:00Z">
          <w:pPr>
            <w:widowControl w:val="0"/>
            <w:autoSpaceDE w:val="0"/>
            <w:autoSpaceDN w:val="0"/>
            <w:adjustRightInd w:val="0"/>
            <w:spacing w:line="240" w:lineRule="auto"/>
          </w:pPr>
        </w:pPrChange>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24C3A372" w14:textId="77777777" w:rsidR="006F7509" w:rsidRDefault="006F7509" w:rsidP="006F7509">
      <w:pPr>
        <w:pStyle w:val="Bibliography"/>
        <w:pPrChange w:id="519" w:author="Meyer, Michael Frederick" w:date="2021-04-11T12:41:00Z">
          <w:pPr>
            <w:widowControl w:val="0"/>
            <w:autoSpaceDE w:val="0"/>
            <w:autoSpaceDN w:val="0"/>
            <w:adjustRightInd w:val="0"/>
            <w:spacing w:line="240" w:lineRule="auto"/>
          </w:pPr>
        </w:pPrChange>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00620451" w14:textId="77777777" w:rsidR="006F7509" w:rsidRDefault="006F7509" w:rsidP="006F7509">
      <w:pPr>
        <w:pStyle w:val="Bibliography"/>
        <w:pPrChange w:id="520" w:author="Meyer, Michael Frederick" w:date="2021-04-11T12:41:00Z">
          <w:pPr>
            <w:widowControl w:val="0"/>
            <w:autoSpaceDE w:val="0"/>
            <w:autoSpaceDN w:val="0"/>
            <w:adjustRightInd w:val="0"/>
            <w:spacing w:line="240" w:lineRule="auto"/>
          </w:pPr>
        </w:pPrChange>
      </w:pPr>
      <w:r>
        <w:t xml:space="preserve">Galloway, J. N., F. J. </w:t>
      </w:r>
      <w:proofErr w:type="spellStart"/>
      <w:r>
        <w:t>Dentener</w:t>
      </w:r>
      <w:proofErr w:type="spellEnd"/>
      <w:r>
        <w:t xml:space="preserve">, D. G. Capone, and others. 2004. Nitrogen Cycles: Past, Present, and Future. Biogeochemistry </w:t>
      </w:r>
      <w:r>
        <w:rPr>
          <w:b/>
          <w:bCs/>
        </w:rPr>
        <w:t>70</w:t>
      </w:r>
      <w:r>
        <w:t>: 153–226. doi:10.1007/s10533-004-0370-0</w:t>
      </w:r>
    </w:p>
    <w:p w14:paraId="4B4C37DF" w14:textId="77777777" w:rsidR="006F7509" w:rsidRDefault="006F7509" w:rsidP="006F7509">
      <w:pPr>
        <w:pStyle w:val="Bibliography"/>
        <w:pPrChange w:id="521" w:author="Meyer, Michael Frederick" w:date="2021-04-11T12:41:00Z">
          <w:pPr>
            <w:widowControl w:val="0"/>
            <w:autoSpaceDE w:val="0"/>
            <w:autoSpaceDN w:val="0"/>
            <w:adjustRightInd w:val="0"/>
            <w:spacing w:line="240" w:lineRule="auto"/>
          </w:pPr>
        </w:pPrChange>
      </w:pPr>
      <w:r>
        <w:t xml:space="preserve">Garnier, S. 2018. </w:t>
      </w:r>
      <w:proofErr w:type="spellStart"/>
      <w:r>
        <w:t>viridis</w:t>
      </w:r>
      <w:proofErr w:type="spellEnd"/>
      <w:r>
        <w:t>: Default Color Maps from “</w:t>
      </w:r>
      <w:proofErr w:type="gramStart"/>
      <w:r>
        <w:t>matplotlib,.</w:t>
      </w:r>
      <w:proofErr w:type="gramEnd"/>
      <w:r>
        <w:t>”</w:t>
      </w:r>
    </w:p>
    <w:p w14:paraId="46083271" w14:textId="77777777" w:rsidR="006F7509" w:rsidRDefault="006F7509" w:rsidP="006F7509">
      <w:pPr>
        <w:pStyle w:val="Bibliography"/>
        <w:pPrChange w:id="522" w:author="Meyer, Michael Frederick" w:date="2021-04-11T12:41:00Z">
          <w:pPr>
            <w:widowControl w:val="0"/>
            <w:autoSpaceDE w:val="0"/>
            <w:autoSpaceDN w:val="0"/>
            <w:adjustRightInd w:val="0"/>
            <w:spacing w:line="240" w:lineRule="auto"/>
          </w:pPr>
        </w:pPrChange>
      </w:pPr>
      <w:r>
        <w:lastRenderedPageBreak/>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4383E567" w14:textId="77777777" w:rsidR="006F7509" w:rsidRDefault="006F7509" w:rsidP="006F7509">
      <w:pPr>
        <w:pStyle w:val="Bibliography"/>
        <w:pPrChange w:id="523" w:author="Meyer, Michael Frederick" w:date="2021-04-11T12:41:00Z">
          <w:pPr>
            <w:widowControl w:val="0"/>
            <w:autoSpaceDE w:val="0"/>
            <w:autoSpaceDN w:val="0"/>
            <w:adjustRightInd w:val="0"/>
            <w:spacing w:line="240" w:lineRule="auto"/>
          </w:pPr>
        </w:pPrChange>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36047DC8" w14:textId="77777777" w:rsidR="006F7509" w:rsidRDefault="006F7509" w:rsidP="006F7509">
      <w:pPr>
        <w:pStyle w:val="Bibliography"/>
        <w:pPrChange w:id="524" w:author="Meyer, Michael Frederick" w:date="2021-04-11T12:41:00Z">
          <w:pPr>
            <w:widowControl w:val="0"/>
            <w:autoSpaceDE w:val="0"/>
            <w:autoSpaceDN w:val="0"/>
            <w:adjustRightInd w:val="0"/>
            <w:spacing w:line="240" w:lineRule="auto"/>
          </w:pPr>
        </w:pPrChange>
      </w:pPr>
      <w:proofErr w:type="spellStart"/>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p>
    <w:p w14:paraId="655A2191" w14:textId="77777777" w:rsidR="006F7509" w:rsidRDefault="006F7509" w:rsidP="006F7509">
      <w:pPr>
        <w:pStyle w:val="Bibliography"/>
        <w:pPrChange w:id="525" w:author="Meyer, Michael Frederick" w:date="2021-04-11T12:41:00Z">
          <w:pPr>
            <w:widowControl w:val="0"/>
            <w:autoSpaceDE w:val="0"/>
            <w:autoSpaceDN w:val="0"/>
            <w:adjustRightInd w:val="0"/>
            <w:spacing w:line="240" w:lineRule="auto"/>
          </w:pPr>
        </w:pPrChange>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4DC6B58E" w14:textId="77777777" w:rsidR="006F7509" w:rsidRDefault="006F7509" w:rsidP="006F7509">
      <w:pPr>
        <w:pStyle w:val="Bibliography"/>
        <w:pPrChange w:id="526" w:author="Meyer, Michael Frederick" w:date="2021-04-11T12:41:00Z">
          <w:pPr>
            <w:widowControl w:val="0"/>
            <w:autoSpaceDE w:val="0"/>
            <w:autoSpaceDN w:val="0"/>
            <w:adjustRightInd w:val="0"/>
            <w:spacing w:line="240" w:lineRule="auto"/>
          </w:pPr>
        </w:pPrChange>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5B2FE86B" w14:textId="77777777" w:rsidR="006F7509" w:rsidRDefault="006F7509" w:rsidP="006F7509">
      <w:pPr>
        <w:pStyle w:val="Bibliography"/>
        <w:pPrChange w:id="527" w:author="Meyer, Michael Frederick" w:date="2021-04-11T12:41:00Z">
          <w:pPr>
            <w:widowControl w:val="0"/>
            <w:autoSpaceDE w:val="0"/>
            <w:autoSpaceDN w:val="0"/>
            <w:adjustRightInd w:val="0"/>
            <w:spacing w:line="240" w:lineRule="auto"/>
          </w:pPr>
        </w:pPrChange>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57F436EC" w14:textId="77777777" w:rsidR="006F7509" w:rsidRDefault="006F7509" w:rsidP="006F7509">
      <w:pPr>
        <w:pStyle w:val="Bibliography"/>
        <w:pPrChange w:id="528" w:author="Meyer, Michael Frederick" w:date="2021-04-11T12:41:00Z">
          <w:pPr>
            <w:widowControl w:val="0"/>
            <w:autoSpaceDE w:val="0"/>
            <w:autoSpaceDN w:val="0"/>
            <w:adjustRightInd w:val="0"/>
            <w:spacing w:line="240" w:lineRule="auto"/>
          </w:pPr>
        </w:pPrChange>
      </w:pPr>
      <w:proofErr w:type="spellStart"/>
      <w:r>
        <w:t>Hanvey</w:t>
      </w:r>
      <w:proofErr w:type="spellEnd"/>
      <w:r>
        <w:t xml:space="preserve">, J. S., P. J. Lewis, J. L. Lavers, N. D. Crosbie, K. </w:t>
      </w:r>
      <w:proofErr w:type="spellStart"/>
      <w:r>
        <w:t>Pozo</w:t>
      </w:r>
      <w:proofErr w:type="spellEnd"/>
      <w:r>
        <w:t xml:space="preserve">, and B. O. Clarke. 2017. A review of analytical techniques for quantifying microplastics in sediments. Anal. Methods </w:t>
      </w:r>
      <w:r>
        <w:rPr>
          <w:b/>
          <w:bCs/>
        </w:rPr>
        <w:t>9</w:t>
      </w:r>
      <w:r>
        <w:t>: 1369–1383. doi:10.1039/C6AY02707E</w:t>
      </w:r>
    </w:p>
    <w:p w14:paraId="4EEBE4B5" w14:textId="77777777" w:rsidR="006F7509" w:rsidRDefault="006F7509" w:rsidP="006F7509">
      <w:pPr>
        <w:pStyle w:val="Bibliography"/>
        <w:pPrChange w:id="529" w:author="Meyer, Michael Frederick" w:date="2021-04-11T12:41:00Z">
          <w:pPr>
            <w:widowControl w:val="0"/>
            <w:autoSpaceDE w:val="0"/>
            <w:autoSpaceDN w:val="0"/>
            <w:adjustRightInd w:val="0"/>
            <w:spacing w:line="240" w:lineRule="auto"/>
          </w:pPr>
        </w:pPrChange>
      </w:pPr>
      <w:r>
        <w:t xml:space="preserve">Hendrickson, E., E. C. Minor, and K. Schreiner. 2018. Microplastic Abundance and Composition in Western Lake Superior </w:t>
      </w:r>
      <w:proofErr w:type="gramStart"/>
      <w:r>
        <w:t>As</w:t>
      </w:r>
      <w:proofErr w:type="gramEnd"/>
      <w:r>
        <w:t xml:space="preserve"> Determined via Microscopy, </w:t>
      </w:r>
      <w:proofErr w:type="spellStart"/>
      <w:r>
        <w:t>Pyr</w:t>
      </w:r>
      <w:proofErr w:type="spellEnd"/>
      <w:r>
        <w:t xml:space="preserve">-GC/MS, and FTIR. Environ. Sci. Technol. </w:t>
      </w:r>
      <w:r>
        <w:rPr>
          <w:b/>
          <w:bCs/>
        </w:rPr>
        <w:t>52</w:t>
      </w:r>
      <w:r>
        <w:t xml:space="preserve">: 1787–1796. </w:t>
      </w:r>
      <w:proofErr w:type="gramStart"/>
      <w:r>
        <w:t>doi:10.1021/acs.est</w:t>
      </w:r>
      <w:proofErr w:type="gramEnd"/>
      <w:r>
        <w:t>.7b05829</w:t>
      </w:r>
    </w:p>
    <w:p w14:paraId="4AB1DFF3" w14:textId="77777777" w:rsidR="006F7509" w:rsidRDefault="006F7509" w:rsidP="006F7509">
      <w:pPr>
        <w:pStyle w:val="Bibliography"/>
        <w:pPrChange w:id="530" w:author="Meyer, Michael Frederick" w:date="2021-04-11T12:41:00Z">
          <w:pPr>
            <w:widowControl w:val="0"/>
            <w:autoSpaceDE w:val="0"/>
            <w:autoSpaceDN w:val="0"/>
            <w:adjustRightInd w:val="0"/>
            <w:spacing w:line="240" w:lineRule="auto"/>
          </w:pPr>
        </w:pPrChange>
      </w:pPr>
      <w:r>
        <w:t>Hester, J., and H. Wickham. 2019. fs: Cross-Platform File System Operations Based on “</w:t>
      </w:r>
      <w:proofErr w:type="spellStart"/>
      <w:proofErr w:type="gramStart"/>
      <w:r>
        <w:t>libuv</w:t>
      </w:r>
      <w:proofErr w:type="spellEnd"/>
      <w:r>
        <w:t>,.</w:t>
      </w:r>
      <w:proofErr w:type="gramEnd"/>
      <w:r>
        <w:t>”</w:t>
      </w:r>
    </w:p>
    <w:p w14:paraId="24E95235" w14:textId="77777777" w:rsidR="006F7509" w:rsidRDefault="006F7509" w:rsidP="006F7509">
      <w:pPr>
        <w:pStyle w:val="Bibliography"/>
        <w:pPrChange w:id="531" w:author="Meyer, Michael Frederick" w:date="2021-04-11T12:41:00Z">
          <w:pPr>
            <w:widowControl w:val="0"/>
            <w:autoSpaceDE w:val="0"/>
            <w:autoSpaceDN w:val="0"/>
            <w:adjustRightInd w:val="0"/>
            <w:spacing w:line="240" w:lineRule="auto"/>
          </w:pPr>
        </w:pPrChange>
      </w:pPr>
      <w:proofErr w:type="spellStart"/>
      <w:r>
        <w:lastRenderedPageBreak/>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p>
    <w:p w14:paraId="2603886F" w14:textId="77777777" w:rsidR="006F7509" w:rsidRDefault="006F7509" w:rsidP="006F7509">
      <w:pPr>
        <w:pStyle w:val="Bibliography"/>
        <w:pPrChange w:id="532" w:author="Meyer, Michael Frederick" w:date="2021-04-11T12:41:00Z">
          <w:pPr>
            <w:widowControl w:val="0"/>
            <w:autoSpaceDE w:val="0"/>
            <w:autoSpaceDN w:val="0"/>
            <w:adjustRightInd w:val="0"/>
            <w:spacing w:line="240" w:lineRule="auto"/>
          </w:pPr>
        </w:pPrChange>
      </w:pPr>
      <w:r>
        <w:t xml:space="preserve">Hollingsworth, R. G., J. W. Armstrong, and E. Campbell. 2002. Caffeine as a repellent for slugs and snails. Nature </w:t>
      </w:r>
      <w:r>
        <w:rPr>
          <w:b/>
          <w:bCs/>
        </w:rPr>
        <w:t>417</w:t>
      </w:r>
      <w:r>
        <w:t>: 915–916. doi:10.1038/417915a</w:t>
      </w:r>
    </w:p>
    <w:p w14:paraId="7095C13E" w14:textId="77777777" w:rsidR="006F7509" w:rsidRDefault="006F7509" w:rsidP="006F7509">
      <w:pPr>
        <w:pStyle w:val="Bibliography"/>
        <w:pPrChange w:id="533" w:author="Meyer, Michael Frederick" w:date="2021-04-11T12:41:00Z">
          <w:pPr>
            <w:widowControl w:val="0"/>
            <w:autoSpaceDE w:val="0"/>
            <w:autoSpaceDN w:val="0"/>
            <w:adjustRightInd w:val="0"/>
            <w:spacing w:line="240" w:lineRule="auto"/>
          </w:pPr>
        </w:pPrChange>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3C236D32" w14:textId="77777777" w:rsidR="006F7509" w:rsidRDefault="006F7509" w:rsidP="006F7509">
      <w:pPr>
        <w:pStyle w:val="Bibliography"/>
        <w:pPrChange w:id="534" w:author="Meyer, Michael Frederick" w:date="2021-04-11T12:41:00Z">
          <w:pPr>
            <w:widowControl w:val="0"/>
            <w:autoSpaceDE w:val="0"/>
            <w:autoSpaceDN w:val="0"/>
            <w:adjustRightInd w:val="0"/>
            <w:spacing w:line="240" w:lineRule="auto"/>
          </w:pPr>
        </w:pPrChange>
      </w:pPr>
      <w:r>
        <w:t xml:space="preserve">Iverson, S. J., C. Field, W. D. Bowen, and W. Blanchard. 2004. Quantitative Fatty Acid Signature Analysis: A New Method of Estimating Predator Diets. Ecological Monographs </w:t>
      </w:r>
      <w:r>
        <w:rPr>
          <w:b/>
          <w:bCs/>
        </w:rPr>
        <w:t>74</w:t>
      </w:r>
      <w:r>
        <w:t>: 211–235. doi:10.1890/02-4105</w:t>
      </w:r>
    </w:p>
    <w:p w14:paraId="3620F2CD" w14:textId="77777777" w:rsidR="006F7509" w:rsidRDefault="006F7509" w:rsidP="006F7509">
      <w:pPr>
        <w:pStyle w:val="Bibliography"/>
        <w:pPrChange w:id="535" w:author="Meyer, Michael Frederick" w:date="2021-04-11T12:41:00Z">
          <w:pPr>
            <w:widowControl w:val="0"/>
            <w:autoSpaceDE w:val="0"/>
            <w:autoSpaceDN w:val="0"/>
            <w:adjustRightInd w:val="0"/>
            <w:spacing w:line="240" w:lineRule="auto"/>
          </w:pPr>
        </w:pPrChange>
      </w:pPr>
      <w:proofErr w:type="spellStart"/>
      <w:r>
        <w:t>Izhboldina</w:t>
      </w:r>
      <w:proofErr w:type="spellEnd"/>
      <w:r>
        <w:t>, L. A. 2007. Guide and Key to Benthic and Periphyton Algae of Lake Baikal (</w:t>
      </w:r>
      <w:proofErr w:type="spellStart"/>
      <w:r>
        <w:t>meio</w:t>
      </w:r>
      <w:proofErr w:type="spellEnd"/>
      <w:r>
        <w:t xml:space="preserve">- and macrophytes) with Brief Notes on Their Ecology, </w:t>
      </w:r>
      <w:proofErr w:type="spellStart"/>
      <w:r>
        <w:t>Nauka</w:t>
      </w:r>
      <w:proofErr w:type="spellEnd"/>
      <w:r>
        <w:t>-Centre.</w:t>
      </w:r>
    </w:p>
    <w:p w14:paraId="290F81EF" w14:textId="77777777" w:rsidR="006F7509" w:rsidRDefault="006F7509" w:rsidP="006F7509">
      <w:pPr>
        <w:pStyle w:val="Bibliography"/>
        <w:pPrChange w:id="536" w:author="Meyer, Michael Frederick" w:date="2021-04-11T12:41:00Z">
          <w:pPr>
            <w:widowControl w:val="0"/>
            <w:autoSpaceDE w:val="0"/>
            <w:autoSpaceDN w:val="0"/>
            <w:adjustRightInd w:val="0"/>
            <w:spacing w:line="240" w:lineRule="auto"/>
          </w:pPr>
        </w:pPrChange>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52F87109" w14:textId="77777777" w:rsidR="006F7509" w:rsidRDefault="006F7509" w:rsidP="006F7509">
      <w:pPr>
        <w:pStyle w:val="Bibliography"/>
        <w:pPrChange w:id="537" w:author="Meyer, Michael Frederick" w:date="2021-04-11T12:41:00Z">
          <w:pPr>
            <w:widowControl w:val="0"/>
            <w:autoSpaceDE w:val="0"/>
            <w:autoSpaceDN w:val="0"/>
            <w:adjustRightInd w:val="0"/>
            <w:spacing w:line="240" w:lineRule="auto"/>
          </w:pPr>
        </w:pPrChange>
      </w:pPr>
      <w:r>
        <w:t xml:space="preserve">Jakob, L., K. P. </w:t>
      </w:r>
      <w:proofErr w:type="spellStart"/>
      <w:r>
        <w:t>Vereshchagina</w:t>
      </w:r>
      <w:proofErr w:type="spellEnd"/>
      <w:r>
        <w:t xml:space="preserve">, A. </w:t>
      </w:r>
      <w:proofErr w:type="spellStart"/>
      <w:r>
        <w:t>Tillmann</w:t>
      </w:r>
      <w:proofErr w:type="spellEnd"/>
      <w:r>
        <w:t xml:space="preserve">, and others. 2021. Thermal reaction norms of key metabolic enzymes reflect divergent physiological and behavioral adaptations of closely related amphipod species. Scientific Reports </w:t>
      </w:r>
      <w:r>
        <w:rPr>
          <w:b/>
          <w:bCs/>
        </w:rPr>
        <w:t>11</w:t>
      </w:r>
      <w:r>
        <w:t>: 4562. doi:10.1038/s41598-021-83748-2</w:t>
      </w:r>
    </w:p>
    <w:p w14:paraId="20153D7D" w14:textId="77777777" w:rsidR="006F7509" w:rsidRDefault="006F7509" w:rsidP="006F7509">
      <w:pPr>
        <w:pStyle w:val="Bibliography"/>
        <w:pPrChange w:id="538" w:author="Meyer, Michael Frederick" w:date="2021-04-11T12:41:00Z">
          <w:pPr>
            <w:widowControl w:val="0"/>
            <w:autoSpaceDE w:val="0"/>
            <w:autoSpaceDN w:val="0"/>
            <w:adjustRightInd w:val="0"/>
            <w:spacing w:line="240" w:lineRule="auto"/>
          </w:pPr>
        </w:pPrChange>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69E4A85E" w14:textId="77777777" w:rsidR="006F7509" w:rsidRDefault="006F7509" w:rsidP="006F7509">
      <w:pPr>
        <w:pStyle w:val="Bibliography"/>
        <w:pPrChange w:id="539" w:author="Meyer, Michael Frederick" w:date="2021-04-11T12:41:00Z">
          <w:pPr>
            <w:widowControl w:val="0"/>
            <w:autoSpaceDE w:val="0"/>
            <w:autoSpaceDN w:val="0"/>
            <w:adjustRightInd w:val="0"/>
            <w:spacing w:line="240" w:lineRule="auto"/>
          </w:pPr>
        </w:pPrChange>
      </w:pPr>
      <w:r>
        <w:t>Johnson, R. A., and D. V. Wichern. 2007. Applied Multivariate Statistical Analysis, 6th ed. Prentice Hall.</w:t>
      </w:r>
    </w:p>
    <w:p w14:paraId="041C14B0" w14:textId="77777777" w:rsidR="006F7509" w:rsidRDefault="006F7509" w:rsidP="006F7509">
      <w:pPr>
        <w:pStyle w:val="Bibliography"/>
        <w:pPrChange w:id="540" w:author="Meyer, Michael Frederick" w:date="2021-04-11T12:41:00Z">
          <w:pPr>
            <w:widowControl w:val="0"/>
            <w:autoSpaceDE w:val="0"/>
            <w:autoSpaceDN w:val="0"/>
            <w:adjustRightInd w:val="0"/>
            <w:spacing w:line="240" w:lineRule="auto"/>
          </w:pPr>
        </w:pPrChange>
      </w:pPr>
      <w:proofErr w:type="spellStart"/>
      <w:r>
        <w:lastRenderedPageBreak/>
        <w:t>Karnaukhov</w:t>
      </w:r>
      <w:proofErr w:type="spellEnd"/>
      <w:r>
        <w:t xml:space="preserve">, D., S. </w:t>
      </w:r>
      <w:proofErr w:type="spellStart"/>
      <w:r>
        <w:t>Biritskaya</w:t>
      </w:r>
      <w:proofErr w:type="spellEnd"/>
      <w:r>
        <w:t xml:space="preserve">, E. </w:t>
      </w:r>
      <w:proofErr w:type="spellStart"/>
      <w:r>
        <w:t>Dolinskaya</w:t>
      </w:r>
      <w:proofErr w:type="spellEnd"/>
      <w:r>
        <w:t xml:space="preserve">, M. </w:t>
      </w:r>
      <w:proofErr w:type="spellStart"/>
      <w:r>
        <w:t>Teplykh</w:t>
      </w:r>
      <w:proofErr w:type="spellEnd"/>
      <w:r>
        <w:t xml:space="preserve">, N. </w:t>
      </w:r>
      <w:proofErr w:type="spellStart"/>
      <w:r>
        <w:t>Silenko</w:t>
      </w:r>
      <w:proofErr w:type="spellEnd"/>
      <w:r>
        <w:t xml:space="preserve">, Y. </w:t>
      </w:r>
      <w:proofErr w:type="spellStart"/>
      <w:r>
        <w:t>Ermolaeva</w:t>
      </w:r>
      <w:proofErr w:type="spellEnd"/>
      <w:r>
        <w:t xml:space="preserve">, and E. </w:t>
      </w:r>
      <w:proofErr w:type="spellStart"/>
      <w:r>
        <w:t>Silow</w:t>
      </w:r>
      <w:proofErr w:type="spellEnd"/>
      <w:r>
        <w:t xml:space="preserve">. 2020. POLLUTION BY MACRO- AND MICROPLASTIC OF LARGE LACUSTRINE ECOSYSTEMS IN EASTERN ASIA. Pollution Research </w:t>
      </w:r>
      <w:r>
        <w:rPr>
          <w:b/>
          <w:bCs/>
        </w:rPr>
        <w:t>2</w:t>
      </w:r>
      <w:r>
        <w:t>: 353–355.</w:t>
      </w:r>
    </w:p>
    <w:p w14:paraId="4452650D" w14:textId="77777777" w:rsidR="006F7509" w:rsidRDefault="006F7509" w:rsidP="006F7509">
      <w:pPr>
        <w:pStyle w:val="Bibliography"/>
        <w:pPrChange w:id="541" w:author="Meyer, Michael Frederick" w:date="2021-04-11T12:41:00Z">
          <w:pPr>
            <w:widowControl w:val="0"/>
            <w:autoSpaceDE w:val="0"/>
            <w:autoSpaceDN w:val="0"/>
            <w:adjustRightInd w:val="0"/>
            <w:spacing w:line="240" w:lineRule="auto"/>
          </w:pPr>
        </w:pPrChange>
      </w:pPr>
      <w:proofErr w:type="spellStart"/>
      <w:r>
        <w:t>Karnjanapiboonwong</w:t>
      </w:r>
      <w:proofErr w:type="spellEnd"/>
      <w:r>
        <w:t xml:space="preserve">, A., A. N. Morse, J. D. Maul, and T. A. Anderson. 2010. Sorption of estrogens, triclosan, and caffeine in a sandy loam and a silt loam soil. Journal of Soils and Sediments </w:t>
      </w:r>
      <w:r>
        <w:rPr>
          <w:b/>
          <w:bCs/>
        </w:rPr>
        <w:t>10</w:t>
      </w:r>
      <w:r>
        <w:t>: 1300–1307. doi:10.1007/s11368-010-0223-5</w:t>
      </w:r>
    </w:p>
    <w:p w14:paraId="27FB77A5" w14:textId="77777777" w:rsidR="006F7509" w:rsidRDefault="006F7509" w:rsidP="006F7509">
      <w:pPr>
        <w:pStyle w:val="Bibliography"/>
        <w:pPrChange w:id="542" w:author="Meyer, Michael Frederick" w:date="2021-04-11T12:41:00Z">
          <w:pPr>
            <w:widowControl w:val="0"/>
            <w:autoSpaceDE w:val="0"/>
            <w:autoSpaceDN w:val="0"/>
            <w:adjustRightInd w:val="0"/>
            <w:spacing w:line="240" w:lineRule="auto"/>
          </w:pPr>
        </w:pPrChange>
      </w:pPr>
      <w:proofErr w:type="spellStart"/>
      <w:r>
        <w:t>Kassambara</w:t>
      </w:r>
      <w:proofErr w:type="spellEnd"/>
      <w:r>
        <w:t xml:space="preserve">, A. 2019. </w:t>
      </w:r>
      <w:proofErr w:type="spellStart"/>
      <w:r>
        <w:t>ggpubr</w:t>
      </w:r>
      <w:proofErr w:type="spellEnd"/>
      <w:r>
        <w:t xml:space="preserve">: “ggplot2” Based Publication Ready </w:t>
      </w:r>
      <w:proofErr w:type="gramStart"/>
      <w:r>
        <w:t>Plots,.</w:t>
      </w:r>
      <w:proofErr w:type="gramEnd"/>
    </w:p>
    <w:p w14:paraId="7529B933" w14:textId="77777777" w:rsidR="006F7509" w:rsidRDefault="006F7509" w:rsidP="006F7509">
      <w:pPr>
        <w:pStyle w:val="Bibliography"/>
        <w:pPrChange w:id="543" w:author="Meyer, Michael Frederick" w:date="2021-04-11T12:41:00Z">
          <w:pPr>
            <w:widowControl w:val="0"/>
            <w:autoSpaceDE w:val="0"/>
            <w:autoSpaceDN w:val="0"/>
            <w:adjustRightInd w:val="0"/>
            <w:spacing w:line="240" w:lineRule="auto"/>
          </w:pPr>
        </w:pPrChange>
      </w:pPr>
      <w:proofErr w:type="spellStart"/>
      <w:r>
        <w:t>Kassambara</w:t>
      </w:r>
      <w:proofErr w:type="spellEnd"/>
      <w:r>
        <w:t xml:space="preserve">, A., and F. </w:t>
      </w:r>
      <w:proofErr w:type="spellStart"/>
      <w:r>
        <w:t>Mundt</w:t>
      </w:r>
      <w:proofErr w:type="spellEnd"/>
      <w:r>
        <w:t xml:space="preserve">. 2019. </w:t>
      </w:r>
      <w:proofErr w:type="spellStart"/>
      <w:r>
        <w:t>factoextra</w:t>
      </w:r>
      <w:proofErr w:type="spellEnd"/>
      <w:r>
        <w:t xml:space="preserve">: Extract and Visualize the Results of Multivariate Data </w:t>
      </w:r>
      <w:proofErr w:type="gramStart"/>
      <w:r>
        <w:t>Analyses,.</w:t>
      </w:r>
      <w:proofErr w:type="gramEnd"/>
    </w:p>
    <w:p w14:paraId="5CB2C593" w14:textId="77777777" w:rsidR="006F7509" w:rsidRDefault="006F7509" w:rsidP="006F7509">
      <w:pPr>
        <w:pStyle w:val="Bibliography"/>
        <w:pPrChange w:id="544" w:author="Meyer, Michael Frederick" w:date="2021-04-11T12:41:00Z">
          <w:pPr>
            <w:widowControl w:val="0"/>
            <w:autoSpaceDE w:val="0"/>
            <w:autoSpaceDN w:val="0"/>
            <w:adjustRightInd w:val="0"/>
            <w:spacing w:line="240" w:lineRule="auto"/>
          </w:pPr>
        </w:pPrChange>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51526F8B" w14:textId="77777777" w:rsidR="006F7509" w:rsidRDefault="006F7509" w:rsidP="006F7509">
      <w:pPr>
        <w:pStyle w:val="Bibliography"/>
        <w:pPrChange w:id="545" w:author="Meyer, Michael Frederick" w:date="2021-04-11T12:41:00Z">
          <w:pPr>
            <w:widowControl w:val="0"/>
            <w:autoSpaceDE w:val="0"/>
            <w:autoSpaceDN w:val="0"/>
            <w:adjustRightInd w:val="0"/>
            <w:spacing w:line="240" w:lineRule="auto"/>
          </w:pPr>
        </w:pPrChange>
      </w:pPr>
      <w:proofErr w:type="spellStart"/>
      <w:r>
        <w:t>Kaygorodova</w:t>
      </w:r>
      <w:proofErr w:type="spellEnd"/>
      <w:r>
        <w:t xml:space="preserve">, I. 2012. An Illustrated Checklist of Leech Species from Lake Baikal (Eastern Siberia, Russia). Dataset Papers in Biology </w:t>
      </w:r>
      <w:r>
        <w:rPr>
          <w:b/>
          <w:bCs/>
        </w:rPr>
        <w:t>2013</w:t>
      </w:r>
      <w:r>
        <w:t>: e261521. doi:10.7167/2013/261521</w:t>
      </w:r>
    </w:p>
    <w:p w14:paraId="628E0AD9" w14:textId="77777777" w:rsidR="006F7509" w:rsidRDefault="006F7509" w:rsidP="006F7509">
      <w:pPr>
        <w:pStyle w:val="Bibliography"/>
        <w:pPrChange w:id="546" w:author="Meyer, Michael Frederick" w:date="2021-04-11T12:41:00Z">
          <w:pPr>
            <w:widowControl w:val="0"/>
            <w:autoSpaceDE w:val="0"/>
            <w:autoSpaceDN w:val="0"/>
            <w:adjustRightInd w:val="0"/>
            <w:spacing w:line="240" w:lineRule="auto"/>
          </w:pPr>
        </w:pPrChange>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7E43217C" w14:textId="77777777" w:rsidR="006F7509" w:rsidRDefault="006F7509" w:rsidP="006F7509">
      <w:pPr>
        <w:pStyle w:val="Bibliography"/>
        <w:pPrChange w:id="547" w:author="Meyer, Michael Frederick" w:date="2021-04-11T12:41:00Z">
          <w:pPr>
            <w:widowControl w:val="0"/>
            <w:autoSpaceDE w:val="0"/>
            <w:autoSpaceDN w:val="0"/>
            <w:adjustRightInd w:val="0"/>
            <w:spacing w:line="240" w:lineRule="auto"/>
          </w:pPr>
        </w:pPrChange>
      </w:pPr>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p>
    <w:p w14:paraId="70689F82" w14:textId="77777777" w:rsidR="006F7509" w:rsidRDefault="006F7509" w:rsidP="006F7509">
      <w:pPr>
        <w:pStyle w:val="Bibliography"/>
        <w:pPrChange w:id="548" w:author="Meyer, Michael Frederick" w:date="2021-04-11T12:41:00Z">
          <w:pPr>
            <w:widowControl w:val="0"/>
            <w:autoSpaceDE w:val="0"/>
            <w:autoSpaceDN w:val="0"/>
            <w:adjustRightInd w:val="0"/>
            <w:spacing w:line="240" w:lineRule="auto"/>
          </w:pPr>
        </w:pPrChange>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78BC3C07" w14:textId="77777777" w:rsidR="006F7509" w:rsidRDefault="006F7509" w:rsidP="006F7509">
      <w:pPr>
        <w:pStyle w:val="Bibliography"/>
        <w:pPrChange w:id="549" w:author="Meyer, Michael Frederick" w:date="2021-04-11T12:41:00Z">
          <w:pPr>
            <w:widowControl w:val="0"/>
            <w:autoSpaceDE w:val="0"/>
            <w:autoSpaceDN w:val="0"/>
            <w:adjustRightInd w:val="0"/>
            <w:spacing w:line="240" w:lineRule="auto"/>
          </w:pPr>
        </w:pPrChange>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6857D7D8" w14:textId="77777777" w:rsidR="006F7509" w:rsidRDefault="006F7509" w:rsidP="006F7509">
      <w:pPr>
        <w:pStyle w:val="Bibliography"/>
        <w:pPrChange w:id="550" w:author="Meyer, Michael Frederick" w:date="2021-04-11T12:41:00Z">
          <w:pPr>
            <w:widowControl w:val="0"/>
            <w:autoSpaceDE w:val="0"/>
            <w:autoSpaceDN w:val="0"/>
            <w:adjustRightInd w:val="0"/>
            <w:spacing w:line="240" w:lineRule="auto"/>
          </w:pPr>
        </w:pPrChange>
      </w:pPr>
      <w:proofErr w:type="spellStart"/>
      <w:r>
        <w:t>Kozhov</w:t>
      </w:r>
      <w:proofErr w:type="spellEnd"/>
      <w:r>
        <w:t>, M. M. 1963. Lake Baikal and its Life, Springer Science &amp; Business Media.</w:t>
      </w:r>
    </w:p>
    <w:p w14:paraId="0D006AB0" w14:textId="77777777" w:rsidR="006F7509" w:rsidRDefault="006F7509" w:rsidP="006F7509">
      <w:pPr>
        <w:pStyle w:val="Bibliography"/>
        <w:pPrChange w:id="551" w:author="Meyer, Michael Frederick" w:date="2021-04-11T12:41:00Z">
          <w:pPr>
            <w:widowControl w:val="0"/>
            <w:autoSpaceDE w:val="0"/>
            <w:autoSpaceDN w:val="0"/>
            <w:adjustRightInd w:val="0"/>
            <w:spacing w:line="240" w:lineRule="auto"/>
          </w:pPr>
        </w:pPrChange>
      </w:pPr>
      <w:proofErr w:type="spellStart"/>
      <w:r>
        <w:lastRenderedPageBreak/>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6409A705" w14:textId="77777777" w:rsidR="006F7509" w:rsidRDefault="006F7509" w:rsidP="006F7509">
      <w:pPr>
        <w:pStyle w:val="Bibliography"/>
        <w:pPrChange w:id="552" w:author="Meyer, Michael Frederick" w:date="2021-04-11T12:41:00Z">
          <w:pPr>
            <w:widowControl w:val="0"/>
            <w:autoSpaceDE w:val="0"/>
            <w:autoSpaceDN w:val="0"/>
            <w:adjustRightInd w:val="0"/>
            <w:spacing w:line="240" w:lineRule="auto"/>
          </w:pPr>
        </w:pPrChange>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615956C9" w14:textId="77777777" w:rsidR="006F7509" w:rsidRDefault="006F7509" w:rsidP="006F7509">
      <w:pPr>
        <w:pStyle w:val="Bibliography"/>
        <w:pPrChange w:id="553" w:author="Meyer, Michael Frederick" w:date="2021-04-11T12:41:00Z">
          <w:pPr>
            <w:widowControl w:val="0"/>
            <w:autoSpaceDE w:val="0"/>
            <w:autoSpaceDN w:val="0"/>
            <w:adjustRightInd w:val="0"/>
            <w:spacing w:line="240" w:lineRule="auto"/>
          </w:pPr>
        </w:pPrChange>
      </w:pPr>
      <w:proofErr w:type="spellStart"/>
      <w:r>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p>
    <w:p w14:paraId="3B635368" w14:textId="77777777" w:rsidR="006F7509" w:rsidRDefault="006F7509" w:rsidP="006F7509">
      <w:pPr>
        <w:pStyle w:val="Bibliography"/>
        <w:pPrChange w:id="554" w:author="Meyer, Michael Frederick" w:date="2021-04-11T12:41:00Z">
          <w:pPr>
            <w:widowControl w:val="0"/>
            <w:autoSpaceDE w:val="0"/>
            <w:autoSpaceDN w:val="0"/>
            <w:adjustRightInd w:val="0"/>
            <w:spacing w:line="240" w:lineRule="auto"/>
          </w:pPr>
        </w:pPrChange>
      </w:pPr>
      <w:r>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6C839651" w14:textId="77777777" w:rsidR="006F7509" w:rsidRDefault="006F7509" w:rsidP="006F7509">
      <w:pPr>
        <w:pStyle w:val="Bibliography"/>
        <w:pPrChange w:id="555" w:author="Meyer, Michael Frederick" w:date="2021-04-11T12:41:00Z">
          <w:pPr>
            <w:widowControl w:val="0"/>
            <w:autoSpaceDE w:val="0"/>
            <w:autoSpaceDN w:val="0"/>
            <w:adjustRightInd w:val="0"/>
            <w:spacing w:line="240" w:lineRule="auto"/>
          </w:pPr>
        </w:pPrChange>
      </w:pPr>
      <w:r>
        <w:t>Legendre, P., and L. Legendre. 2012. Numerical Ecology, 3rd ed. Elsevier.</w:t>
      </w:r>
    </w:p>
    <w:p w14:paraId="0F2AA3F4" w14:textId="77777777" w:rsidR="006F7509" w:rsidRDefault="006F7509" w:rsidP="006F7509">
      <w:pPr>
        <w:pStyle w:val="Bibliography"/>
        <w:pPrChange w:id="556" w:author="Meyer, Michael Frederick" w:date="2021-04-11T12:41:00Z">
          <w:pPr>
            <w:widowControl w:val="0"/>
            <w:autoSpaceDE w:val="0"/>
            <w:autoSpaceDN w:val="0"/>
            <w:adjustRightInd w:val="0"/>
            <w:spacing w:line="240" w:lineRule="auto"/>
          </w:pPr>
        </w:pPrChange>
      </w:pPr>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71E08B4C" w14:textId="77777777" w:rsidR="006F7509" w:rsidRDefault="006F7509" w:rsidP="006F7509">
      <w:pPr>
        <w:pStyle w:val="Bibliography"/>
        <w:pPrChange w:id="557" w:author="Meyer, Michael Frederick" w:date="2021-04-11T12:41:00Z">
          <w:pPr>
            <w:widowControl w:val="0"/>
            <w:autoSpaceDE w:val="0"/>
            <w:autoSpaceDN w:val="0"/>
            <w:adjustRightInd w:val="0"/>
            <w:spacing w:line="240" w:lineRule="auto"/>
          </w:pPr>
        </w:pPrChange>
      </w:pPr>
      <w:r>
        <w:t xml:space="preserve">Lorenzen, C. J. 1967. Determination of Chlorophyll and </w:t>
      </w:r>
      <w:proofErr w:type="spellStart"/>
      <w:r>
        <w:t>Pheo</w:t>
      </w:r>
      <w:proofErr w:type="spellEnd"/>
      <w:r>
        <w:t xml:space="preserve">-Pigments: Spectrophotometric Equations1. Limnology and Oceanography </w:t>
      </w:r>
      <w:r>
        <w:rPr>
          <w:b/>
          <w:bCs/>
        </w:rPr>
        <w:t>12</w:t>
      </w:r>
      <w:r>
        <w:t xml:space="preserve">: 343–346. </w:t>
      </w:r>
      <w:proofErr w:type="spellStart"/>
      <w:proofErr w:type="gramStart"/>
      <w:r>
        <w:t>doi:https</w:t>
      </w:r>
      <w:proofErr w:type="spellEnd"/>
      <w:r>
        <w:t>://doi.org/10.4319/lo.1967.12.2.0343</w:t>
      </w:r>
      <w:proofErr w:type="gramEnd"/>
    </w:p>
    <w:p w14:paraId="4E4CE3A3" w14:textId="77777777" w:rsidR="006F7509" w:rsidRDefault="006F7509" w:rsidP="006F7509">
      <w:pPr>
        <w:pStyle w:val="Bibliography"/>
        <w:pPrChange w:id="558" w:author="Meyer, Michael Frederick" w:date="2021-04-11T12:41:00Z">
          <w:pPr>
            <w:widowControl w:val="0"/>
            <w:autoSpaceDE w:val="0"/>
            <w:autoSpaceDN w:val="0"/>
            <w:adjustRightInd w:val="0"/>
            <w:spacing w:line="240" w:lineRule="auto"/>
          </w:pPr>
        </w:pPrChange>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76C5B5F5" w14:textId="77777777" w:rsidR="006F7509" w:rsidRDefault="006F7509" w:rsidP="006F7509">
      <w:pPr>
        <w:pStyle w:val="Bibliography"/>
        <w:pPrChange w:id="559" w:author="Meyer, Michael Frederick" w:date="2021-04-11T12:41:00Z">
          <w:pPr>
            <w:widowControl w:val="0"/>
            <w:autoSpaceDE w:val="0"/>
            <w:autoSpaceDN w:val="0"/>
            <w:adjustRightInd w:val="0"/>
            <w:spacing w:line="240" w:lineRule="auto"/>
          </w:pPr>
        </w:pPrChange>
      </w:pPr>
      <w:proofErr w:type="spellStart"/>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cluster: Cluster Analysis Basics and </w:t>
      </w:r>
      <w:proofErr w:type="gramStart"/>
      <w:r>
        <w:t>Extensions,.</w:t>
      </w:r>
      <w:proofErr w:type="gramEnd"/>
    </w:p>
    <w:p w14:paraId="19E27EBA" w14:textId="77777777" w:rsidR="006F7509" w:rsidRDefault="006F7509" w:rsidP="006F7509">
      <w:pPr>
        <w:pStyle w:val="Bibliography"/>
        <w:pPrChange w:id="560" w:author="Meyer, Michael Frederick" w:date="2021-04-11T12:41:00Z">
          <w:pPr>
            <w:widowControl w:val="0"/>
            <w:autoSpaceDE w:val="0"/>
            <w:autoSpaceDN w:val="0"/>
            <w:adjustRightInd w:val="0"/>
            <w:spacing w:line="240" w:lineRule="auto"/>
          </w:pPr>
        </w:pPrChange>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21246FD4" w14:textId="77777777" w:rsidR="006F7509" w:rsidRDefault="006F7509" w:rsidP="006F7509">
      <w:pPr>
        <w:pStyle w:val="Bibliography"/>
        <w:pPrChange w:id="561" w:author="Meyer, Michael Frederick" w:date="2021-04-11T12:41:00Z">
          <w:pPr>
            <w:widowControl w:val="0"/>
            <w:autoSpaceDE w:val="0"/>
            <w:autoSpaceDN w:val="0"/>
            <w:adjustRightInd w:val="0"/>
            <w:spacing w:line="240" w:lineRule="auto"/>
          </w:pPr>
        </w:pPrChange>
      </w:pPr>
      <w:r>
        <w:lastRenderedPageBreak/>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0DE2CBB8" w14:textId="77777777" w:rsidR="006F7509" w:rsidRDefault="006F7509" w:rsidP="006F7509">
      <w:pPr>
        <w:pStyle w:val="Bibliography"/>
        <w:pPrChange w:id="562" w:author="Meyer, Michael Frederick" w:date="2021-04-11T12:41:00Z">
          <w:pPr>
            <w:widowControl w:val="0"/>
            <w:autoSpaceDE w:val="0"/>
            <w:autoSpaceDN w:val="0"/>
            <w:adjustRightInd w:val="0"/>
            <w:spacing w:line="240" w:lineRule="auto"/>
          </w:pPr>
        </w:pPrChange>
      </w:pPr>
      <w:r>
        <w:t xml:space="preserve">Meyer, M. F., T. </w:t>
      </w:r>
      <w:proofErr w:type="spellStart"/>
      <w:r>
        <w:t>Ozersky</w:t>
      </w:r>
      <w:proofErr w:type="spellEnd"/>
      <w:r>
        <w:t>, K. H. Woo, and others. 2020. A unified dataset of co-located sewage pollution, periphyton, and benthic macroinvertebrate community and food web structure from Lake Baikal (Siberia</w:t>
      </w:r>
      <w:proofErr w:type="gramStart"/>
      <w:r>
        <w:t>).doi</w:t>
      </w:r>
      <w:proofErr w:type="gramEnd"/>
      <w:r>
        <w:t>:10.6073/PASTA/76F43144015EC795679BAC508EFA044B</w:t>
      </w:r>
    </w:p>
    <w:p w14:paraId="50AE120E" w14:textId="77777777" w:rsidR="006F7509" w:rsidRDefault="006F7509" w:rsidP="006F7509">
      <w:pPr>
        <w:pStyle w:val="Bibliography"/>
        <w:pPrChange w:id="563" w:author="Meyer, Michael Frederick" w:date="2021-04-11T12:41:00Z">
          <w:pPr>
            <w:widowControl w:val="0"/>
            <w:autoSpaceDE w:val="0"/>
            <w:autoSpaceDN w:val="0"/>
            <w:adjustRightInd w:val="0"/>
            <w:spacing w:line="240" w:lineRule="auto"/>
          </w:pPr>
        </w:pPrChange>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40F7967A" w14:textId="77777777" w:rsidR="006F7509" w:rsidRDefault="006F7509" w:rsidP="006F7509">
      <w:pPr>
        <w:pStyle w:val="Bibliography"/>
        <w:pPrChange w:id="564" w:author="Meyer, Michael Frederick" w:date="2021-04-11T12:41:00Z">
          <w:pPr>
            <w:widowControl w:val="0"/>
            <w:autoSpaceDE w:val="0"/>
            <w:autoSpaceDN w:val="0"/>
            <w:adjustRightInd w:val="0"/>
            <w:spacing w:line="240" w:lineRule="auto"/>
          </w:pPr>
        </w:pPrChange>
      </w:pPr>
      <w:r>
        <w:t xml:space="preserve">Meyer, M., T. </w:t>
      </w:r>
      <w:proofErr w:type="spellStart"/>
      <w:r>
        <w:t>Ozersky</w:t>
      </w:r>
      <w:proofErr w:type="spellEnd"/>
      <w:r>
        <w:t>, K. Woo, A. W. E. Galloway, M. R. Brousil, and S. Hampton. 2015. Baikal Food Webs.doi:10.17605/OSF.IO/9TA8Z</w:t>
      </w:r>
    </w:p>
    <w:p w14:paraId="755495AB" w14:textId="77777777" w:rsidR="006F7509" w:rsidRDefault="006F7509" w:rsidP="006F7509">
      <w:pPr>
        <w:pStyle w:val="Bibliography"/>
        <w:pPrChange w:id="565" w:author="Meyer, Michael Frederick" w:date="2021-04-11T12:41:00Z">
          <w:pPr>
            <w:widowControl w:val="0"/>
            <w:autoSpaceDE w:val="0"/>
            <w:autoSpaceDN w:val="0"/>
            <w:adjustRightInd w:val="0"/>
            <w:spacing w:line="240" w:lineRule="auto"/>
          </w:pPr>
        </w:pPrChange>
      </w:pPr>
      <w:r>
        <w:t xml:space="preserve">Monteith, D. T., J. L. Stoddard, C. D. Evans, and others. 2007. Dissolved organic carbon trends resulting from changes in atmospheric deposition chemistry. Nature </w:t>
      </w:r>
      <w:r>
        <w:rPr>
          <w:b/>
          <w:bCs/>
        </w:rPr>
        <w:t>450</w:t>
      </w:r>
      <w:r>
        <w:t>: 537–540. doi:10.1038/nature06316</w:t>
      </w:r>
    </w:p>
    <w:p w14:paraId="48FEA8AC" w14:textId="77777777" w:rsidR="006F7509" w:rsidRDefault="006F7509" w:rsidP="006F7509">
      <w:pPr>
        <w:pStyle w:val="Bibliography"/>
        <w:pPrChange w:id="566" w:author="Meyer, Michael Frederick" w:date="2021-04-11T12:41:00Z">
          <w:pPr>
            <w:widowControl w:val="0"/>
            <w:autoSpaceDE w:val="0"/>
            <w:autoSpaceDN w:val="0"/>
            <w:adjustRightInd w:val="0"/>
            <w:spacing w:line="240" w:lineRule="auto"/>
          </w:pPr>
        </w:pPrChange>
      </w:pPr>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6C99A985" w14:textId="77777777" w:rsidR="006F7509" w:rsidRDefault="006F7509" w:rsidP="006F7509">
      <w:pPr>
        <w:pStyle w:val="Bibliography"/>
        <w:pPrChange w:id="567" w:author="Meyer, Michael Frederick" w:date="2021-04-11T12:41:00Z">
          <w:pPr>
            <w:widowControl w:val="0"/>
            <w:autoSpaceDE w:val="0"/>
            <w:autoSpaceDN w:val="0"/>
            <w:adjustRightInd w:val="0"/>
            <w:spacing w:line="240" w:lineRule="auto"/>
          </w:pPr>
        </w:pPrChange>
      </w:pPr>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5E0947C1" w14:textId="77777777" w:rsidR="006F7509" w:rsidRDefault="006F7509" w:rsidP="006F7509">
      <w:pPr>
        <w:pStyle w:val="Bibliography"/>
        <w:pPrChange w:id="568" w:author="Meyer, Michael Frederick" w:date="2021-04-11T12:41:00Z">
          <w:pPr>
            <w:widowControl w:val="0"/>
            <w:autoSpaceDE w:val="0"/>
            <w:autoSpaceDN w:val="0"/>
            <w:adjustRightInd w:val="0"/>
            <w:spacing w:line="240" w:lineRule="auto"/>
          </w:pPr>
        </w:pPrChange>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25129B72" w14:textId="77777777" w:rsidR="006F7509" w:rsidRDefault="006F7509" w:rsidP="006F7509">
      <w:pPr>
        <w:pStyle w:val="Bibliography"/>
        <w:pPrChange w:id="569" w:author="Meyer, Michael Frederick" w:date="2021-04-11T12:41:00Z">
          <w:pPr>
            <w:widowControl w:val="0"/>
            <w:autoSpaceDE w:val="0"/>
            <w:autoSpaceDN w:val="0"/>
            <w:adjustRightInd w:val="0"/>
            <w:spacing w:line="240" w:lineRule="auto"/>
          </w:pPr>
        </w:pPrChange>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w:t>
      </w:r>
      <w:r>
        <w:lastRenderedPageBreak/>
        <w:t xml:space="preserve">and nutrient enrichment experiments. Limnology and Oceanography </w:t>
      </w:r>
      <w:r>
        <w:rPr>
          <w:b/>
          <w:bCs/>
        </w:rPr>
        <w:t>62</w:t>
      </w:r>
      <w:r>
        <w:t>: 1383–1392. doi:10.1002/lno.10505</w:t>
      </w:r>
    </w:p>
    <w:p w14:paraId="55E22035" w14:textId="77777777" w:rsidR="006F7509" w:rsidRDefault="006F7509" w:rsidP="006F7509">
      <w:pPr>
        <w:pStyle w:val="Bibliography"/>
        <w:pPrChange w:id="570" w:author="Meyer, Michael Frederick" w:date="2021-04-11T12:41:00Z">
          <w:pPr>
            <w:widowControl w:val="0"/>
            <w:autoSpaceDE w:val="0"/>
            <w:autoSpaceDN w:val="0"/>
            <w:adjustRightInd w:val="0"/>
            <w:spacing w:line="240" w:lineRule="auto"/>
          </w:pPr>
        </w:pPrChange>
      </w:pPr>
      <w:r>
        <w:t xml:space="preserve">Oksanen, J., F. G. Blanchet, M. Friendly, and others. 2019. vegan: Community Ecology </w:t>
      </w:r>
      <w:proofErr w:type="gramStart"/>
      <w:r>
        <w:t>Package,.</w:t>
      </w:r>
      <w:proofErr w:type="gramEnd"/>
    </w:p>
    <w:p w14:paraId="5EFA6925" w14:textId="77777777" w:rsidR="006F7509" w:rsidRDefault="006F7509" w:rsidP="006F7509">
      <w:pPr>
        <w:pStyle w:val="Bibliography"/>
        <w:pPrChange w:id="571" w:author="Meyer, Michael Frederick" w:date="2021-04-11T12:41:00Z">
          <w:pPr>
            <w:widowControl w:val="0"/>
            <w:autoSpaceDE w:val="0"/>
            <w:autoSpaceDN w:val="0"/>
            <w:adjustRightInd w:val="0"/>
            <w:spacing w:line="240" w:lineRule="auto"/>
          </w:pPr>
        </w:pPrChange>
      </w:pPr>
      <w:proofErr w:type="spellStart"/>
      <w:r>
        <w:t>Oleksy</w:t>
      </w:r>
      <w:proofErr w:type="spellEnd"/>
      <w:r>
        <w:t xml:space="preserve">, I. A., J. S. Baron, and W. S. Beck. 2020. Nutrients and warming alter mountain lake benthic algal structure and function. Freshwater Science </w:t>
      </w:r>
      <w:r>
        <w:rPr>
          <w:b/>
          <w:bCs/>
        </w:rPr>
        <w:t>40</w:t>
      </w:r>
      <w:r>
        <w:t>: 88–102. doi:10.1086/713068</w:t>
      </w:r>
    </w:p>
    <w:p w14:paraId="47A08CC1" w14:textId="77777777" w:rsidR="006F7509" w:rsidRDefault="006F7509" w:rsidP="006F7509">
      <w:pPr>
        <w:pStyle w:val="Bibliography"/>
        <w:pPrChange w:id="572" w:author="Meyer, Michael Frederick" w:date="2021-04-11T12:41:00Z">
          <w:pPr>
            <w:widowControl w:val="0"/>
            <w:autoSpaceDE w:val="0"/>
            <w:autoSpaceDN w:val="0"/>
            <w:adjustRightInd w:val="0"/>
            <w:spacing w:line="240" w:lineRule="auto"/>
          </w:pPr>
        </w:pPrChange>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7544998F" w14:textId="77777777" w:rsidR="006F7509" w:rsidRDefault="006F7509" w:rsidP="006F7509">
      <w:pPr>
        <w:pStyle w:val="Bibliography"/>
        <w:pPrChange w:id="573" w:author="Meyer, Michael Frederick" w:date="2021-04-11T12:41:00Z">
          <w:pPr>
            <w:widowControl w:val="0"/>
            <w:autoSpaceDE w:val="0"/>
            <w:autoSpaceDN w:val="0"/>
            <w:adjustRightInd w:val="0"/>
            <w:spacing w:line="240" w:lineRule="auto"/>
          </w:pPr>
        </w:pPrChange>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63C3EDCC" w14:textId="77777777" w:rsidR="006F7509" w:rsidRDefault="006F7509" w:rsidP="006F7509">
      <w:pPr>
        <w:pStyle w:val="Bibliography"/>
        <w:pPrChange w:id="574" w:author="Meyer, Michael Frederick" w:date="2021-04-11T12:41:00Z">
          <w:pPr>
            <w:widowControl w:val="0"/>
            <w:autoSpaceDE w:val="0"/>
            <w:autoSpaceDN w:val="0"/>
            <w:adjustRightInd w:val="0"/>
            <w:spacing w:line="240" w:lineRule="auto"/>
          </w:pPr>
        </w:pPrChange>
      </w:pPr>
      <w:r>
        <w:t>Parsons, T. R., and J. D. H. Strickland. 1963. Discussion of spectrophotometric determination of marine-plant pigments, with revised equations for ascertaining chlorophylls and carotenoids. Journal of Marine Research.</w:t>
      </w:r>
    </w:p>
    <w:p w14:paraId="6E8685D8" w14:textId="77777777" w:rsidR="006F7509" w:rsidRDefault="006F7509" w:rsidP="006F7509">
      <w:pPr>
        <w:pStyle w:val="Bibliography"/>
        <w:pPrChange w:id="575" w:author="Meyer, Michael Frederick" w:date="2021-04-11T12:41:00Z">
          <w:pPr>
            <w:widowControl w:val="0"/>
            <w:autoSpaceDE w:val="0"/>
            <w:autoSpaceDN w:val="0"/>
            <w:adjustRightInd w:val="0"/>
            <w:spacing w:line="240" w:lineRule="auto"/>
          </w:pPr>
        </w:pPrChange>
      </w:pPr>
      <w:proofErr w:type="spellStart"/>
      <w:r>
        <w:t>Pebesma</w:t>
      </w:r>
      <w:proofErr w:type="spellEnd"/>
      <w:r>
        <w:t xml:space="preserve">, E. 2018. Simple Features for R: Standardized Support for Spatial Vector Data. The R Journal </w:t>
      </w:r>
      <w:r>
        <w:rPr>
          <w:b/>
          <w:bCs/>
        </w:rPr>
        <w:t>10</w:t>
      </w:r>
      <w:r>
        <w:t>: 439–446. doi:10.32614/RJ-2018-009</w:t>
      </w:r>
    </w:p>
    <w:p w14:paraId="39C9AE66" w14:textId="77777777" w:rsidR="006F7509" w:rsidRDefault="006F7509" w:rsidP="006F7509">
      <w:pPr>
        <w:pStyle w:val="Bibliography"/>
        <w:pPrChange w:id="576" w:author="Meyer, Michael Frederick" w:date="2021-04-11T12:41:00Z">
          <w:pPr>
            <w:widowControl w:val="0"/>
            <w:autoSpaceDE w:val="0"/>
            <w:autoSpaceDN w:val="0"/>
            <w:adjustRightInd w:val="0"/>
            <w:spacing w:line="240" w:lineRule="auto"/>
          </w:pPr>
        </w:pPrChange>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p>
    <w:p w14:paraId="09344D82" w14:textId="77777777" w:rsidR="006F7509" w:rsidRDefault="006F7509" w:rsidP="006F7509">
      <w:pPr>
        <w:pStyle w:val="Bibliography"/>
        <w:pPrChange w:id="577" w:author="Meyer, Michael Frederick" w:date="2021-04-11T12:41:00Z">
          <w:pPr>
            <w:widowControl w:val="0"/>
            <w:autoSpaceDE w:val="0"/>
            <w:autoSpaceDN w:val="0"/>
            <w:adjustRightInd w:val="0"/>
            <w:spacing w:line="240" w:lineRule="auto"/>
          </w:pPr>
        </w:pPrChange>
      </w:pPr>
      <w:r>
        <w:lastRenderedPageBreak/>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368E2E86" w14:textId="77777777" w:rsidR="006F7509" w:rsidRDefault="006F7509" w:rsidP="006F7509">
      <w:pPr>
        <w:pStyle w:val="Bibliography"/>
        <w:pPrChange w:id="578" w:author="Meyer, Michael Frederick" w:date="2021-04-11T12:41:00Z">
          <w:pPr>
            <w:widowControl w:val="0"/>
            <w:autoSpaceDE w:val="0"/>
            <w:autoSpaceDN w:val="0"/>
            <w:adjustRightInd w:val="0"/>
            <w:spacing w:line="240" w:lineRule="auto"/>
          </w:pPr>
        </w:pPrChange>
      </w:pPr>
      <w:r>
        <w:t xml:space="preserve">R Core Team. 2019. R: A Language and Environment for Statistical </w:t>
      </w:r>
      <w:proofErr w:type="gramStart"/>
      <w:r>
        <w:t>Computing,.</w:t>
      </w:r>
      <w:proofErr w:type="gramEnd"/>
    </w:p>
    <w:p w14:paraId="079B8A4C" w14:textId="77777777" w:rsidR="006F7509" w:rsidRDefault="006F7509" w:rsidP="006F7509">
      <w:pPr>
        <w:pStyle w:val="Bibliography"/>
        <w:pPrChange w:id="579" w:author="Meyer, Michael Frederick" w:date="2021-04-11T12:41:00Z">
          <w:pPr>
            <w:widowControl w:val="0"/>
            <w:autoSpaceDE w:val="0"/>
            <w:autoSpaceDN w:val="0"/>
            <w:adjustRightInd w:val="0"/>
            <w:spacing w:line="240" w:lineRule="auto"/>
          </w:pPr>
        </w:pPrChange>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75154140" w14:textId="77777777" w:rsidR="006F7509" w:rsidRDefault="006F7509" w:rsidP="006F7509">
      <w:pPr>
        <w:pStyle w:val="Bibliography"/>
        <w:pPrChange w:id="580" w:author="Meyer, Michael Frederick" w:date="2021-04-11T12:41:00Z">
          <w:pPr>
            <w:widowControl w:val="0"/>
            <w:autoSpaceDE w:val="0"/>
            <w:autoSpaceDN w:val="0"/>
            <w:adjustRightInd w:val="0"/>
            <w:spacing w:line="240" w:lineRule="auto"/>
          </w:pPr>
        </w:pPrChange>
      </w:pPr>
      <w:r>
        <w:t xml:space="preserve">Richmond, E. K., E. J. </w:t>
      </w:r>
      <w:proofErr w:type="spellStart"/>
      <w:r>
        <w:t>Rosi</w:t>
      </w:r>
      <w:proofErr w:type="spellEnd"/>
      <w:r>
        <w:t xml:space="preserve">,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4B752491" w14:textId="77777777" w:rsidR="006F7509" w:rsidRDefault="006F7509" w:rsidP="006F7509">
      <w:pPr>
        <w:pStyle w:val="Bibliography"/>
        <w:pPrChange w:id="581" w:author="Meyer, Michael Frederick" w:date="2021-04-11T12:41:00Z">
          <w:pPr>
            <w:widowControl w:val="0"/>
            <w:autoSpaceDE w:val="0"/>
            <w:autoSpaceDN w:val="0"/>
            <w:adjustRightInd w:val="0"/>
            <w:spacing w:line="240" w:lineRule="auto"/>
          </w:pPr>
        </w:pPrChange>
      </w:pPr>
      <w:r>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p>
    <w:p w14:paraId="6808B34D" w14:textId="77777777" w:rsidR="006F7509" w:rsidRDefault="006F7509" w:rsidP="006F7509">
      <w:pPr>
        <w:pStyle w:val="Bibliography"/>
        <w:pPrChange w:id="582" w:author="Meyer, Michael Frederick" w:date="2021-04-11T12:41:00Z">
          <w:pPr>
            <w:widowControl w:val="0"/>
            <w:autoSpaceDE w:val="0"/>
            <w:autoSpaceDN w:val="0"/>
            <w:adjustRightInd w:val="0"/>
            <w:spacing w:line="240" w:lineRule="auto"/>
          </w:pPr>
        </w:pPrChange>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30D38F01" w14:textId="77777777" w:rsidR="006F7509" w:rsidRDefault="006F7509" w:rsidP="006F7509">
      <w:pPr>
        <w:pStyle w:val="Bibliography"/>
        <w:pPrChange w:id="583" w:author="Meyer, Michael Frederick" w:date="2021-04-11T12:41:00Z">
          <w:pPr>
            <w:widowControl w:val="0"/>
            <w:autoSpaceDE w:val="0"/>
            <w:autoSpaceDN w:val="0"/>
            <w:adjustRightInd w:val="0"/>
            <w:spacing w:line="240" w:lineRule="auto"/>
          </w:pPr>
        </w:pPrChange>
      </w:pPr>
      <w:r>
        <w:t xml:space="preserve">Robinson, D., and A. Hayes. 2019. broom: Convert Statistical Analysis Objects into Tidy </w:t>
      </w:r>
      <w:proofErr w:type="gramStart"/>
      <w:r>
        <w:t>Tibbles,.</w:t>
      </w:r>
      <w:proofErr w:type="gramEnd"/>
    </w:p>
    <w:p w14:paraId="3F21E0C5" w14:textId="77777777" w:rsidR="006F7509" w:rsidRDefault="006F7509" w:rsidP="006F7509">
      <w:pPr>
        <w:pStyle w:val="Bibliography"/>
        <w:pPrChange w:id="584" w:author="Meyer, Michael Frederick" w:date="2021-04-11T12:41:00Z">
          <w:pPr>
            <w:widowControl w:val="0"/>
            <w:autoSpaceDE w:val="0"/>
            <w:autoSpaceDN w:val="0"/>
            <w:adjustRightInd w:val="0"/>
            <w:spacing w:line="240" w:lineRule="auto"/>
          </w:pPr>
        </w:pPrChange>
      </w:pPr>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p>
    <w:p w14:paraId="11B8C361" w14:textId="77777777" w:rsidR="006F7509" w:rsidRDefault="006F7509" w:rsidP="006F7509">
      <w:pPr>
        <w:pStyle w:val="Bibliography"/>
        <w:pPrChange w:id="585" w:author="Meyer, Michael Frederick" w:date="2021-04-11T12:41:00Z">
          <w:pPr>
            <w:widowControl w:val="0"/>
            <w:autoSpaceDE w:val="0"/>
            <w:autoSpaceDN w:val="0"/>
            <w:adjustRightInd w:val="0"/>
            <w:spacing w:line="240" w:lineRule="auto"/>
          </w:pPr>
        </w:pPrChange>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782C2399" w14:textId="77777777" w:rsidR="006F7509" w:rsidRDefault="006F7509" w:rsidP="006F7509">
      <w:pPr>
        <w:pStyle w:val="Bibliography"/>
        <w:pPrChange w:id="586" w:author="Meyer, Michael Frederick" w:date="2021-04-11T12:41:00Z">
          <w:pPr>
            <w:widowControl w:val="0"/>
            <w:autoSpaceDE w:val="0"/>
            <w:autoSpaceDN w:val="0"/>
            <w:adjustRightInd w:val="0"/>
            <w:spacing w:line="240" w:lineRule="auto"/>
          </w:pPr>
        </w:pPrChange>
      </w:pPr>
      <w:r>
        <w:lastRenderedPageBreak/>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505E89BC" w14:textId="77777777" w:rsidR="006F7509" w:rsidRDefault="006F7509" w:rsidP="006F7509">
      <w:pPr>
        <w:pStyle w:val="Bibliography"/>
        <w:pPrChange w:id="587" w:author="Meyer, Michael Frederick" w:date="2021-04-11T12:41:00Z">
          <w:pPr>
            <w:widowControl w:val="0"/>
            <w:autoSpaceDE w:val="0"/>
            <w:autoSpaceDN w:val="0"/>
            <w:adjustRightInd w:val="0"/>
            <w:spacing w:line="240" w:lineRule="auto"/>
          </w:pPr>
        </w:pPrChange>
      </w:pPr>
      <w:proofErr w:type="spellStart"/>
      <w:r>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5D6D387" w14:textId="77777777" w:rsidR="006F7509" w:rsidRDefault="006F7509" w:rsidP="006F7509">
      <w:pPr>
        <w:pStyle w:val="Bibliography"/>
        <w:pPrChange w:id="588" w:author="Meyer, Michael Frederick" w:date="2021-04-11T12:41:00Z">
          <w:pPr>
            <w:widowControl w:val="0"/>
            <w:autoSpaceDE w:val="0"/>
            <w:autoSpaceDN w:val="0"/>
            <w:adjustRightInd w:val="0"/>
            <w:spacing w:line="240" w:lineRule="auto"/>
          </w:pPr>
        </w:pPrChange>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2D7DC0E7" w14:textId="77777777" w:rsidR="006F7509" w:rsidRDefault="006F7509" w:rsidP="006F7509">
      <w:pPr>
        <w:pStyle w:val="Bibliography"/>
        <w:pPrChange w:id="589" w:author="Meyer, Michael Frederick" w:date="2021-04-11T12:41:00Z">
          <w:pPr>
            <w:widowControl w:val="0"/>
            <w:autoSpaceDE w:val="0"/>
            <w:autoSpaceDN w:val="0"/>
            <w:adjustRightInd w:val="0"/>
            <w:spacing w:line="240" w:lineRule="auto"/>
          </w:pPr>
        </w:pPrChange>
      </w:pPr>
      <w:r>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4C5E361C" w14:textId="77777777" w:rsidR="006F7509" w:rsidRDefault="006F7509" w:rsidP="006F7509">
      <w:pPr>
        <w:pStyle w:val="Bibliography"/>
        <w:pPrChange w:id="590" w:author="Meyer, Michael Frederick" w:date="2021-04-11T12:41:00Z">
          <w:pPr>
            <w:widowControl w:val="0"/>
            <w:autoSpaceDE w:val="0"/>
            <w:autoSpaceDN w:val="0"/>
            <w:adjustRightInd w:val="0"/>
            <w:spacing w:line="240" w:lineRule="auto"/>
          </w:pPr>
        </w:pPrChange>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554EA1FE" w14:textId="77777777" w:rsidR="006F7509" w:rsidRDefault="006F7509" w:rsidP="006F7509">
      <w:pPr>
        <w:pStyle w:val="Bibliography"/>
        <w:pPrChange w:id="591" w:author="Meyer, Michael Frederick" w:date="2021-04-11T12:41:00Z">
          <w:pPr>
            <w:widowControl w:val="0"/>
            <w:autoSpaceDE w:val="0"/>
            <w:autoSpaceDN w:val="0"/>
            <w:adjustRightInd w:val="0"/>
            <w:spacing w:line="240" w:lineRule="auto"/>
          </w:pPr>
        </w:pPrChange>
      </w:pPr>
      <w:r>
        <w:t xml:space="preserve">Schram, J. B., M. O. </w:t>
      </w:r>
      <w:proofErr w:type="spellStart"/>
      <w:r>
        <w:t>Amsler</w:t>
      </w:r>
      <w:proofErr w:type="spellEnd"/>
      <w:r>
        <w:t xml:space="preserve">, A. W. E. Galloway, C. D. </w:t>
      </w:r>
      <w:proofErr w:type="spellStart"/>
      <w:r>
        <w:t>Amsler</w:t>
      </w:r>
      <w:proofErr w:type="spellEnd"/>
      <w:r>
        <w:t xml:space="preserve">, and J. B. McClintock. 2019. Fatty acid trophic transfer of Antarctic algae to a sympatric amphipod consumer. Antarctic Science </w:t>
      </w:r>
      <w:r>
        <w:rPr>
          <w:b/>
          <w:bCs/>
        </w:rPr>
        <w:t>31</w:t>
      </w:r>
      <w:r>
        <w:t>: 315–316. doi:10.1017/S0954102019000397</w:t>
      </w:r>
    </w:p>
    <w:p w14:paraId="44A97499" w14:textId="77777777" w:rsidR="006F7509" w:rsidRDefault="006F7509" w:rsidP="006F7509">
      <w:pPr>
        <w:pStyle w:val="Bibliography"/>
        <w:pPrChange w:id="592" w:author="Meyer, Michael Frederick" w:date="2021-04-11T12:41:00Z">
          <w:pPr>
            <w:widowControl w:val="0"/>
            <w:autoSpaceDE w:val="0"/>
            <w:autoSpaceDN w:val="0"/>
            <w:adjustRightInd w:val="0"/>
            <w:spacing w:line="240" w:lineRule="auto"/>
          </w:pPr>
        </w:pPrChange>
      </w:pPr>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p>
    <w:p w14:paraId="33EAFDEE" w14:textId="77777777" w:rsidR="006F7509" w:rsidRDefault="006F7509" w:rsidP="006F7509">
      <w:pPr>
        <w:pStyle w:val="Bibliography"/>
        <w:pPrChange w:id="593" w:author="Meyer, Michael Frederick" w:date="2021-04-11T12:41:00Z">
          <w:pPr>
            <w:widowControl w:val="0"/>
            <w:autoSpaceDE w:val="0"/>
            <w:autoSpaceDN w:val="0"/>
            <w:adjustRightInd w:val="0"/>
            <w:spacing w:line="240" w:lineRule="auto"/>
          </w:pPr>
        </w:pPrChange>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591C5FF6" w14:textId="77777777" w:rsidR="006F7509" w:rsidRDefault="006F7509" w:rsidP="006F7509">
      <w:pPr>
        <w:pStyle w:val="Bibliography"/>
        <w:pPrChange w:id="594" w:author="Meyer, Michael Frederick" w:date="2021-04-11T12:41:00Z">
          <w:pPr>
            <w:widowControl w:val="0"/>
            <w:autoSpaceDE w:val="0"/>
            <w:autoSpaceDN w:val="0"/>
            <w:adjustRightInd w:val="0"/>
            <w:spacing w:line="240" w:lineRule="auto"/>
          </w:pPr>
        </w:pPrChange>
      </w:pPr>
      <w:proofErr w:type="spellStart"/>
      <w:r>
        <w:lastRenderedPageBreak/>
        <w:t>Sitnikova</w:t>
      </w:r>
      <w:proofErr w:type="spellEnd"/>
      <w:r>
        <w:t xml:space="preserve">, T. </w:t>
      </w:r>
      <w:proofErr w:type="spellStart"/>
      <w:r>
        <w:t>Ya</w:t>
      </w:r>
      <w:proofErr w:type="spellEnd"/>
      <w:r>
        <w:t xml:space="preserve">. 2012. </w:t>
      </w:r>
      <w:proofErr w:type="spellStart"/>
      <w:r>
        <w:t>Определитель</w:t>
      </w:r>
      <w:proofErr w:type="spellEnd"/>
      <w:r>
        <w:t xml:space="preserve"> </w:t>
      </w:r>
      <w:proofErr w:type="spellStart"/>
      <w:r>
        <w:t>брюхоногих</w:t>
      </w:r>
      <w:proofErr w:type="spellEnd"/>
      <w:r>
        <w:t xml:space="preserve"> </w:t>
      </w:r>
      <w:proofErr w:type="spellStart"/>
      <w:r>
        <w:t>моллюсков</w:t>
      </w:r>
      <w:proofErr w:type="spellEnd"/>
      <w:r>
        <w:t xml:space="preserve"> </w:t>
      </w:r>
      <w:proofErr w:type="spellStart"/>
      <w:r>
        <w:t>бухты</w:t>
      </w:r>
      <w:proofErr w:type="spellEnd"/>
      <w:r>
        <w:t xml:space="preserve"> </w:t>
      </w:r>
      <w:proofErr w:type="spellStart"/>
      <w:r>
        <w:t>Большие</w:t>
      </w:r>
      <w:proofErr w:type="spellEnd"/>
      <w:r>
        <w:t xml:space="preserve"> </w:t>
      </w:r>
      <w:proofErr w:type="spellStart"/>
      <w:r>
        <w:t>Коты</w:t>
      </w:r>
      <w:proofErr w:type="spellEnd"/>
      <w:r>
        <w:t xml:space="preserve"> (</w:t>
      </w:r>
      <w:proofErr w:type="spellStart"/>
      <w:r>
        <w:t>юго-западное</w:t>
      </w:r>
      <w:proofErr w:type="spellEnd"/>
      <w:r>
        <w:t xml:space="preserve"> </w:t>
      </w:r>
      <w:proofErr w:type="spellStart"/>
      <w:r>
        <w:t>побережье</w:t>
      </w:r>
      <w:proofErr w:type="spellEnd"/>
      <w:r>
        <w:t xml:space="preserve"> </w:t>
      </w:r>
      <w:proofErr w:type="spellStart"/>
      <w:r>
        <w:t>озера</w:t>
      </w:r>
      <w:proofErr w:type="spellEnd"/>
      <w:r>
        <w:t xml:space="preserve"> </w:t>
      </w:r>
      <w:proofErr w:type="spellStart"/>
      <w:r>
        <w:t>Байкал</w:t>
      </w:r>
      <w:proofErr w:type="spellEnd"/>
      <w:r>
        <w:t xml:space="preserve">) [Key of the Gastropod </w:t>
      </w:r>
      <w:proofErr w:type="spellStart"/>
      <w:r>
        <w:t>Molluscs</w:t>
      </w:r>
      <w:proofErr w:type="spellEnd"/>
      <w:r>
        <w:t xml:space="preserve"> in the Bay of Bolshie </w:t>
      </w:r>
      <w:proofErr w:type="spellStart"/>
      <w:r>
        <w:t>Koty</w:t>
      </w:r>
      <w:proofErr w:type="spellEnd"/>
      <w:r>
        <w:t xml:space="preserve"> (South-West shoreline of Lake Baikal)], Irkutsk State University.</w:t>
      </w:r>
    </w:p>
    <w:p w14:paraId="309A4BAA" w14:textId="77777777" w:rsidR="006F7509" w:rsidRDefault="006F7509" w:rsidP="006F7509">
      <w:pPr>
        <w:pStyle w:val="Bibliography"/>
        <w:pPrChange w:id="595" w:author="Meyer, Michael Frederick" w:date="2021-04-11T12:41:00Z">
          <w:pPr>
            <w:widowControl w:val="0"/>
            <w:autoSpaceDE w:val="0"/>
            <w:autoSpaceDN w:val="0"/>
            <w:adjustRightInd w:val="0"/>
            <w:spacing w:line="240" w:lineRule="auto"/>
          </w:pPr>
        </w:pPrChange>
      </w:pPr>
      <w:proofErr w:type="spellStart"/>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p>
    <w:p w14:paraId="2A5596CB" w14:textId="77777777" w:rsidR="006F7509" w:rsidRDefault="006F7509" w:rsidP="006F7509">
      <w:pPr>
        <w:pStyle w:val="Bibliography"/>
        <w:pPrChange w:id="596" w:author="Meyer, Michael Frederick" w:date="2021-04-11T12:41:00Z">
          <w:pPr>
            <w:widowControl w:val="0"/>
            <w:autoSpaceDE w:val="0"/>
            <w:autoSpaceDN w:val="0"/>
            <w:adjustRightInd w:val="0"/>
            <w:spacing w:line="240" w:lineRule="auto"/>
          </w:pPr>
        </w:pPrChange>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3086C203" w14:textId="77777777" w:rsidR="006F7509" w:rsidRDefault="006F7509" w:rsidP="006F7509">
      <w:pPr>
        <w:pStyle w:val="Bibliography"/>
        <w:pPrChange w:id="597" w:author="Meyer, Michael Frederick" w:date="2021-04-11T12:41:00Z">
          <w:pPr>
            <w:widowControl w:val="0"/>
            <w:autoSpaceDE w:val="0"/>
            <w:autoSpaceDN w:val="0"/>
            <w:adjustRightInd w:val="0"/>
            <w:spacing w:line="240" w:lineRule="auto"/>
          </w:pPr>
        </w:pPrChange>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3CCDC5E1" w14:textId="77777777" w:rsidR="006F7509" w:rsidRDefault="006F7509" w:rsidP="006F7509">
      <w:pPr>
        <w:pStyle w:val="Bibliography"/>
        <w:pPrChange w:id="598" w:author="Meyer, Michael Frederick" w:date="2021-04-11T12:41:00Z">
          <w:pPr>
            <w:widowControl w:val="0"/>
            <w:autoSpaceDE w:val="0"/>
            <w:autoSpaceDN w:val="0"/>
            <w:adjustRightInd w:val="0"/>
            <w:spacing w:line="240" w:lineRule="auto"/>
          </w:pPr>
        </w:pPrChange>
      </w:pPr>
      <w:r>
        <w:t xml:space="preserve">Steinmetz, Z., C. </w:t>
      </w:r>
      <w:proofErr w:type="spellStart"/>
      <w:r>
        <w:t>Wollmann</w:t>
      </w:r>
      <w:proofErr w:type="spellEnd"/>
      <w:r>
        <w:t xml:space="preserve">, M. Schaefer, and others. 2016. Plastic mulching in agriculture. Trading short-term agronomic benefits for long-term soil degradation? Science of The Total Environment </w:t>
      </w:r>
      <w:r>
        <w:rPr>
          <w:b/>
          <w:bCs/>
        </w:rPr>
        <w:t>550</w:t>
      </w:r>
      <w:r>
        <w:t xml:space="preserve">: 690–705. </w:t>
      </w:r>
      <w:proofErr w:type="gramStart"/>
      <w:r>
        <w:t>doi:10.1016/j.scitotenv</w:t>
      </w:r>
      <w:proofErr w:type="gramEnd"/>
      <w:r>
        <w:t>.2016.01.153</w:t>
      </w:r>
    </w:p>
    <w:p w14:paraId="3D2D2BF2" w14:textId="77777777" w:rsidR="006F7509" w:rsidRDefault="006F7509" w:rsidP="006F7509">
      <w:pPr>
        <w:pStyle w:val="Bibliography"/>
        <w:pPrChange w:id="599" w:author="Meyer, Michael Frederick" w:date="2021-04-11T12:41:00Z">
          <w:pPr>
            <w:widowControl w:val="0"/>
            <w:autoSpaceDE w:val="0"/>
            <w:autoSpaceDN w:val="0"/>
            <w:adjustRightInd w:val="0"/>
            <w:spacing w:line="240" w:lineRule="auto"/>
          </w:pPr>
        </w:pPrChange>
      </w:pPr>
      <w:r>
        <w:t xml:space="preserve">Stock, B. C., A. L. Jackson, E. J. Ward, A. C. Parnell, D. L. Phillips, and B. X. Semmens. 2018a. Analyzing mixing systems using a new generation of Bayesian tracer mixing models. </w:t>
      </w:r>
      <w:proofErr w:type="spellStart"/>
      <w:r>
        <w:t>PeerJ</w:t>
      </w:r>
      <w:proofErr w:type="spellEnd"/>
      <w:r>
        <w:t xml:space="preserve"> </w:t>
      </w:r>
      <w:r>
        <w:rPr>
          <w:b/>
          <w:bCs/>
        </w:rPr>
        <w:t>6</w:t>
      </w:r>
      <w:r>
        <w:t>: e5096. doi:10.7717/peerj.5096</w:t>
      </w:r>
    </w:p>
    <w:p w14:paraId="08FBA947" w14:textId="77777777" w:rsidR="006F7509" w:rsidRDefault="006F7509" w:rsidP="006F7509">
      <w:pPr>
        <w:pStyle w:val="Bibliography"/>
        <w:pPrChange w:id="600" w:author="Meyer, Michael Frederick" w:date="2021-04-11T12:41:00Z">
          <w:pPr>
            <w:widowControl w:val="0"/>
            <w:autoSpaceDE w:val="0"/>
            <w:autoSpaceDN w:val="0"/>
            <w:adjustRightInd w:val="0"/>
            <w:spacing w:line="240" w:lineRule="auto"/>
          </w:pPr>
        </w:pPrChange>
      </w:pPr>
      <w:r>
        <w:t xml:space="preserve">Stock, B., A. Jackson, E. Ward, and J. </w:t>
      </w:r>
      <w:proofErr w:type="spellStart"/>
      <w:r>
        <w:t>Venkiteswaran</w:t>
      </w:r>
      <w:proofErr w:type="spellEnd"/>
      <w:r>
        <w:t xml:space="preserve">. 2018b. </w:t>
      </w:r>
      <w:proofErr w:type="spellStart"/>
      <w:r>
        <w:t>brianstock</w:t>
      </w:r>
      <w:proofErr w:type="spellEnd"/>
      <w:r>
        <w:t>/</w:t>
      </w:r>
      <w:proofErr w:type="spellStart"/>
      <w:r>
        <w:t>MixSIAR</w:t>
      </w:r>
      <w:proofErr w:type="spellEnd"/>
      <w:r>
        <w:t xml:space="preserve"> 3.1.9, </w:t>
      </w:r>
      <w:proofErr w:type="spellStart"/>
      <w:r>
        <w:t>Zenodo</w:t>
      </w:r>
      <w:proofErr w:type="spellEnd"/>
      <w:r>
        <w:t>.</w:t>
      </w:r>
    </w:p>
    <w:p w14:paraId="3999AB69" w14:textId="77777777" w:rsidR="006F7509" w:rsidRDefault="006F7509" w:rsidP="006F7509">
      <w:pPr>
        <w:pStyle w:val="Bibliography"/>
        <w:pPrChange w:id="601" w:author="Meyer, Michael Frederick" w:date="2021-04-11T12:41:00Z">
          <w:pPr>
            <w:widowControl w:val="0"/>
            <w:autoSpaceDE w:val="0"/>
            <w:autoSpaceDN w:val="0"/>
            <w:adjustRightInd w:val="0"/>
            <w:spacing w:line="240" w:lineRule="auto"/>
          </w:pPr>
        </w:pPrChange>
      </w:pPr>
      <w:r>
        <w:t xml:space="preserve">Stoddard, J. L., J. Van Sickle, A. T. Herlihy, J. </w:t>
      </w:r>
      <w:proofErr w:type="spellStart"/>
      <w:r>
        <w:t>Brahney</w:t>
      </w:r>
      <w:proofErr w:type="spellEnd"/>
      <w:r>
        <w:t xml:space="preserve">, S. Paulsen, D. V. Peck, R. Mitchell, and A. I. Pollard. 2016. Continental-Scale Increase in Lake and Stream Phosphorus: Are Oligotrophic Systems Disappearing in the United States? Environ. Sci. Technol. </w:t>
      </w:r>
      <w:r>
        <w:rPr>
          <w:b/>
          <w:bCs/>
        </w:rPr>
        <w:t>50</w:t>
      </w:r>
      <w:r>
        <w:t xml:space="preserve">: 3409–3415. </w:t>
      </w:r>
      <w:proofErr w:type="gramStart"/>
      <w:r>
        <w:t>doi:10.1021/acs.est</w:t>
      </w:r>
      <w:proofErr w:type="gramEnd"/>
      <w:r>
        <w:t>.5b05950</w:t>
      </w:r>
    </w:p>
    <w:p w14:paraId="5751B1D6" w14:textId="77777777" w:rsidR="006F7509" w:rsidRDefault="006F7509" w:rsidP="006F7509">
      <w:pPr>
        <w:pStyle w:val="Bibliography"/>
        <w:pPrChange w:id="602" w:author="Meyer, Michael Frederick" w:date="2021-04-11T12:41:00Z">
          <w:pPr>
            <w:widowControl w:val="0"/>
            <w:autoSpaceDE w:val="0"/>
            <w:autoSpaceDN w:val="0"/>
            <w:adjustRightInd w:val="0"/>
            <w:spacing w:line="240" w:lineRule="auto"/>
          </w:pPr>
        </w:pPrChange>
      </w:pPr>
      <w:r>
        <w:t xml:space="preserve">Sumner, M. D. 2019. </w:t>
      </w:r>
      <w:proofErr w:type="spellStart"/>
      <w:r>
        <w:t>spdplyr</w:t>
      </w:r>
      <w:proofErr w:type="spellEnd"/>
      <w:r>
        <w:t xml:space="preserve">: Data Manipulation Verbs for the Spatial </w:t>
      </w:r>
      <w:proofErr w:type="gramStart"/>
      <w:r>
        <w:t>Classes,.</w:t>
      </w:r>
      <w:proofErr w:type="gramEnd"/>
    </w:p>
    <w:p w14:paraId="74203EA6" w14:textId="77777777" w:rsidR="006F7509" w:rsidRDefault="006F7509" w:rsidP="006F7509">
      <w:pPr>
        <w:pStyle w:val="Bibliography"/>
        <w:pPrChange w:id="603" w:author="Meyer, Michael Frederick" w:date="2021-04-11T12:41:00Z">
          <w:pPr>
            <w:widowControl w:val="0"/>
            <w:autoSpaceDE w:val="0"/>
            <w:autoSpaceDN w:val="0"/>
            <w:adjustRightInd w:val="0"/>
            <w:spacing w:line="240" w:lineRule="auto"/>
          </w:pPr>
        </w:pPrChange>
      </w:pPr>
      <w:r>
        <w:t xml:space="preserve">Suzuki, R., Y. Terada, and H. </w:t>
      </w:r>
      <w:proofErr w:type="spellStart"/>
      <w:r>
        <w:t>Shimodaira</w:t>
      </w:r>
      <w:proofErr w:type="spellEnd"/>
      <w:r>
        <w:t xml:space="preserve">. 2019. </w:t>
      </w:r>
      <w:proofErr w:type="spellStart"/>
      <w:r>
        <w:t>pvclust</w:t>
      </w:r>
      <w:proofErr w:type="spellEnd"/>
      <w:r>
        <w:t xml:space="preserve">: Hierarchical Clustering with P-Values via Multiscale Bootstrap </w:t>
      </w:r>
      <w:proofErr w:type="gramStart"/>
      <w:r>
        <w:t>Resampling,.</w:t>
      </w:r>
      <w:proofErr w:type="gramEnd"/>
    </w:p>
    <w:p w14:paraId="14105354" w14:textId="77777777" w:rsidR="006F7509" w:rsidRDefault="006F7509" w:rsidP="006F7509">
      <w:pPr>
        <w:pStyle w:val="Bibliography"/>
        <w:pPrChange w:id="604" w:author="Meyer, Michael Frederick" w:date="2021-04-11T12:41:00Z">
          <w:pPr>
            <w:widowControl w:val="0"/>
            <w:autoSpaceDE w:val="0"/>
            <w:autoSpaceDN w:val="0"/>
            <w:adjustRightInd w:val="0"/>
            <w:spacing w:line="240" w:lineRule="auto"/>
          </w:pPr>
        </w:pPrChange>
      </w:pPr>
      <w:proofErr w:type="spellStart"/>
      <w:r>
        <w:lastRenderedPageBreak/>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51597C14" w14:textId="77777777" w:rsidR="006F7509" w:rsidRDefault="006F7509" w:rsidP="006F7509">
      <w:pPr>
        <w:pStyle w:val="Bibliography"/>
        <w:pPrChange w:id="605" w:author="Meyer, Michael Frederick" w:date="2021-04-11T12:41:00Z">
          <w:pPr>
            <w:widowControl w:val="0"/>
            <w:autoSpaceDE w:val="0"/>
            <w:autoSpaceDN w:val="0"/>
            <w:adjustRightInd w:val="0"/>
            <w:spacing w:line="240" w:lineRule="auto"/>
          </w:pPr>
        </w:pPrChange>
      </w:pPr>
      <w:r>
        <w:t xml:space="preserve">Swann, G. E. A., V. N. </w:t>
      </w:r>
      <w:proofErr w:type="spellStart"/>
      <w:r>
        <w:t>Panizzo</w:t>
      </w:r>
      <w:proofErr w:type="spellEnd"/>
      <w:r>
        <w:t xml:space="preserve">, S. </w:t>
      </w:r>
      <w:proofErr w:type="spellStart"/>
      <w:r>
        <w:t>Piccolroaz</w:t>
      </w:r>
      <w:proofErr w:type="spellEnd"/>
      <w:r>
        <w:t xml:space="preserve">, and others. 2020. Changing nutrient cycling in Lake Baikal, the world’s oldest lake. PNAS </w:t>
      </w:r>
      <w:r>
        <w:rPr>
          <w:b/>
          <w:bCs/>
        </w:rPr>
        <w:t>117</w:t>
      </w:r>
      <w:r>
        <w:t>: 27211–27217. doi:10.1073/pnas.2013181117</w:t>
      </w:r>
    </w:p>
    <w:p w14:paraId="70F9FECD" w14:textId="77777777" w:rsidR="006F7509" w:rsidRDefault="006F7509" w:rsidP="006F7509">
      <w:pPr>
        <w:pStyle w:val="Bibliography"/>
        <w:pPrChange w:id="606" w:author="Meyer, Michael Frederick" w:date="2021-04-11T12:41:00Z">
          <w:pPr>
            <w:widowControl w:val="0"/>
            <w:autoSpaceDE w:val="0"/>
            <w:autoSpaceDN w:val="0"/>
            <w:adjustRightInd w:val="0"/>
            <w:spacing w:line="240" w:lineRule="auto"/>
          </w:pPr>
        </w:pPrChange>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41B1021F" w14:textId="77777777" w:rsidR="006F7509" w:rsidRDefault="006F7509" w:rsidP="006F7509">
      <w:pPr>
        <w:pStyle w:val="Bibliography"/>
        <w:pPrChange w:id="607" w:author="Meyer, Michael Frederick" w:date="2021-04-11T12:41:00Z">
          <w:pPr>
            <w:widowControl w:val="0"/>
            <w:autoSpaceDE w:val="0"/>
            <w:autoSpaceDN w:val="0"/>
            <w:adjustRightInd w:val="0"/>
            <w:spacing w:line="240" w:lineRule="auto"/>
          </w:pPr>
        </w:pPrChange>
      </w:pPr>
      <w:proofErr w:type="spellStart"/>
      <w:r>
        <w:t>Takhteev</w:t>
      </w:r>
      <w:proofErr w:type="spellEnd"/>
      <w:r>
        <w:t xml:space="preserve">, V. V., and D. I. </w:t>
      </w:r>
      <w:proofErr w:type="spellStart"/>
      <w:r>
        <w:t>Didorenko</w:t>
      </w:r>
      <w:proofErr w:type="spellEnd"/>
      <w:r>
        <w:t xml:space="preserve">. 2015. Fauna and ecology of amphipods of Lake Baikal: A Training manual, V.B. </w:t>
      </w:r>
      <w:proofErr w:type="spellStart"/>
      <w:r>
        <w:t>Sochava</w:t>
      </w:r>
      <w:proofErr w:type="spellEnd"/>
      <w:r>
        <w:t xml:space="preserve"> Institute of Geography SB RAS.</w:t>
      </w:r>
    </w:p>
    <w:p w14:paraId="3EAB3EA5" w14:textId="77777777" w:rsidR="006F7509" w:rsidRDefault="006F7509" w:rsidP="006F7509">
      <w:pPr>
        <w:pStyle w:val="Bibliography"/>
        <w:pPrChange w:id="608" w:author="Meyer, Michael Frederick" w:date="2021-04-11T12:41:00Z">
          <w:pPr>
            <w:widowControl w:val="0"/>
            <w:autoSpaceDE w:val="0"/>
            <w:autoSpaceDN w:val="0"/>
            <w:adjustRightInd w:val="0"/>
            <w:spacing w:line="240" w:lineRule="auto"/>
          </w:pPr>
        </w:pPrChange>
      </w:pPr>
      <w:proofErr w:type="spellStart"/>
      <w:r>
        <w:t>Tenore</w:t>
      </w:r>
      <w:proofErr w:type="spellEnd"/>
      <w:r>
        <w:t xml:space="preserve">, K. R., R. B. Hanson, J. McClain, A. E. </w:t>
      </w:r>
      <w:proofErr w:type="spellStart"/>
      <w:r>
        <w:t>Maccubbin</w:t>
      </w:r>
      <w:proofErr w:type="spellEnd"/>
      <w:r>
        <w:t xml:space="preserve">, and R. E. Hodson. 1984. Changes in Composition and Nutritional Value to a Benthic Deposit Feeder of Decomposing Detritus Pools. BULLETIN OF MARINE SCIENCE </w:t>
      </w:r>
      <w:r>
        <w:rPr>
          <w:b/>
          <w:bCs/>
        </w:rPr>
        <w:t>35</w:t>
      </w:r>
      <w:r>
        <w:t>: 13.</w:t>
      </w:r>
    </w:p>
    <w:p w14:paraId="4A8F228C" w14:textId="77777777" w:rsidR="006F7509" w:rsidRDefault="006F7509" w:rsidP="006F7509">
      <w:pPr>
        <w:pStyle w:val="Bibliography"/>
        <w:pPrChange w:id="609" w:author="Meyer, Michael Frederick" w:date="2021-04-11T12:41:00Z">
          <w:pPr>
            <w:widowControl w:val="0"/>
            <w:autoSpaceDE w:val="0"/>
            <w:autoSpaceDN w:val="0"/>
            <w:adjustRightInd w:val="0"/>
            <w:spacing w:line="240" w:lineRule="auto"/>
          </w:pPr>
        </w:pPrChange>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702D3032" w14:textId="77777777" w:rsidR="006F7509" w:rsidRDefault="006F7509" w:rsidP="006F7509">
      <w:pPr>
        <w:pStyle w:val="Bibliography"/>
        <w:pPrChange w:id="610" w:author="Meyer, Michael Frederick" w:date="2021-04-11T12:41:00Z">
          <w:pPr>
            <w:widowControl w:val="0"/>
            <w:autoSpaceDE w:val="0"/>
            <w:autoSpaceDN w:val="0"/>
            <w:adjustRightInd w:val="0"/>
            <w:spacing w:line="240" w:lineRule="auto"/>
          </w:pPr>
        </w:pPrChange>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109ED81E" w14:textId="77777777" w:rsidR="006F7509" w:rsidRDefault="006F7509" w:rsidP="006F7509">
      <w:pPr>
        <w:pStyle w:val="Bibliography"/>
        <w:pPrChange w:id="611" w:author="Meyer, Michael Frederick" w:date="2021-04-11T12:41:00Z">
          <w:pPr>
            <w:widowControl w:val="0"/>
            <w:autoSpaceDE w:val="0"/>
            <w:autoSpaceDN w:val="0"/>
            <w:adjustRightInd w:val="0"/>
            <w:spacing w:line="240" w:lineRule="auto"/>
          </w:pPr>
        </w:pPrChange>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38D5A461" w14:textId="77777777" w:rsidR="006F7509" w:rsidRDefault="006F7509" w:rsidP="006F7509">
      <w:pPr>
        <w:pStyle w:val="Bibliography"/>
        <w:pPrChange w:id="612" w:author="Meyer, Michael Frederick" w:date="2021-04-11T12:41:00Z">
          <w:pPr>
            <w:widowControl w:val="0"/>
            <w:autoSpaceDE w:val="0"/>
            <w:autoSpaceDN w:val="0"/>
            <w:adjustRightInd w:val="0"/>
            <w:spacing w:line="240" w:lineRule="auto"/>
          </w:pPr>
        </w:pPrChange>
      </w:pPr>
      <w:proofErr w:type="spellStart"/>
      <w:r>
        <w:lastRenderedPageBreak/>
        <w:t>Tornqvist</w:t>
      </w:r>
      <w:proofErr w:type="spellEnd"/>
      <w:r>
        <w:t xml:space="preserve">, R., J. </w:t>
      </w:r>
      <w:proofErr w:type="spellStart"/>
      <w:r>
        <w:t>Jarsjo</w:t>
      </w:r>
      <w:proofErr w:type="spellEnd"/>
      <w:r>
        <w:t xml:space="preserve">, J. </w:t>
      </w:r>
      <w:proofErr w:type="spellStart"/>
      <w:r>
        <w:t>Pietron</w:t>
      </w:r>
      <w:proofErr w:type="spellEnd"/>
      <w:r>
        <w:t xml:space="preserve">, A. Bring, P. </w:t>
      </w:r>
      <w:proofErr w:type="spellStart"/>
      <w:r>
        <w:t>Rogberg</w:t>
      </w:r>
      <w:proofErr w:type="spellEnd"/>
      <w:r>
        <w:t xml:space="preserve">, S. M. </w:t>
      </w:r>
      <w:proofErr w:type="spellStart"/>
      <w:r>
        <w:t>Asokan</w:t>
      </w:r>
      <w:proofErr w:type="spellEnd"/>
      <w:r>
        <w:t xml:space="preserve">, and G. </w:t>
      </w:r>
      <w:proofErr w:type="spellStart"/>
      <w:r>
        <w:t>Destouni</w:t>
      </w:r>
      <w:proofErr w:type="spellEnd"/>
      <w:r>
        <w:t xml:space="preserve">. 2014. Evolution of the hydro-climate system in the Lake Baikal basin. Journal of Hydrology </w:t>
      </w:r>
      <w:r>
        <w:rPr>
          <w:b/>
          <w:bCs/>
        </w:rPr>
        <w:t>519</w:t>
      </w:r>
      <w:r>
        <w:t xml:space="preserve">: 1953–1962. </w:t>
      </w:r>
      <w:proofErr w:type="gramStart"/>
      <w:r>
        <w:t>doi:10.1016/j.jhydrol</w:t>
      </w:r>
      <w:proofErr w:type="gramEnd"/>
      <w:r>
        <w:t>.2014.09.074</w:t>
      </w:r>
    </w:p>
    <w:p w14:paraId="771000E4" w14:textId="77777777" w:rsidR="006F7509" w:rsidRDefault="006F7509" w:rsidP="006F7509">
      <w:pPr>
        <w:pStyle w:val="Bibliography"/>
        <w:pPrChange w:id="613" w:author="Meyer, Michael Frederick" w:date="2021-04-11T12:41:00Z">
          <w:pPr>
            <w:widowControl w:val="0"/>
            <w:autoSpaceDE w:val="0"/>
            <w:autoSpaceDN w:val="0"/>
            <w:adjustRightInd w:val="0"/>
            <w:spacing w:line="240" w:lineRule="auto"/>
          </w:pPr>
        </w:pPrChange>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3BFF1AFF" w14:textId="77777777" w:rsidR="006F7509" w:rsidRDefault="006F7509" w:rsidP="006F7509">
      <w:pPr>
        <w:pStyle w:val="Bibliography"/>
        <w:pPrChange w:id="614" w:author="Meyer, Michael Frederick" w:date="2021-04-11T12:41:00Z">
          <w:pPr>
            <w:widowControl w:val="0"/>
            <w:autoSpaceDE w:val="0"/>
            <w:autoSpaceDN w:val="0"/>
            <w:adjustRightInd w:val="0"/>
            <w:spacing w:line="240" w:lineRule="auto"/>
          </w:pPr>
        </w:pPrChange>
      </w:pPr>
      <w:proofErr w:type="spellStart"/>
      <w:r>
        <w:t>Valuyskiy</w:t>
      </w:r>
      <w:proofErr w:type="spellEnd"/>
      <w:r>
        <w:t xml:space="preserve">, M. Y., S. I. </w:t>
      </w:r>
      <w:proofErr w:type="spellStart"/>
      <w:r>
        <w:t>Melnitsky</w:t>
      </w:r>
      <w:proofErr w:type="spellEnd"/>
      <w:r>
        <w:t xml:space="preserve">, and V. D. Ivanov. 2020. Structure and Evolution of the Antennal Sensory Surface in Endemic Caddisfly Tribes </w:t>
      </w:r>
      <w:proofErr w:type="spellStart"/>
      <w:r>
        <w:t>Baicalinini</w:t>
      </w:r>
      <w:proofErr w:type="spellEnd"/>
      <w:r>
        <w:t xml:space="preserve"> and </w:t>
      </w:r>
      <w:proofErr w:type="spellStart"/>
      <w:r>
        <w:t>Thamastini</w:t>
      </w:r>
      <w:proofErr w:type="spellEnd"/>
      <w:r>
        <w:t xml:space="preserve"> (</w:t>
      </w:r>
      <w:proofErr w:type="spellStart"/>
      <w:r>
        <w:t>Trichoptera</w:t>
      </w:r>
      <w:proofErr w:type="spellEnd"/>
      <w:r>
        <w:t xml:space="preserve">: </w:t>
      </w:r>
      <w:proofErr w:type="spellStart"/>
      <w:r>
        <w:t>Apataniidae</w:t>
      </w:r>
      <w:proofErr w:type="spellEnd"/>
      <w:r>
        <w:t xml:space="preserve">) from Lake Baikal. J </w:t>
      </w:r>
      <w:proofErr w:type="spellStart"/>
      <w:r>
        <w:t>Evol</w:t>
      </w:r>
      <w:proofErr w:type="spellEnd"/>
      <w:r>
        <w:t xml:space="preserve"> </w:t>
      </w:r>
      <w:proofErr w:type="spellStart"/>
      <w:r>
        <w:t>Biochem</w:t>
      </w:r>
      <w:proofErr w:type="spellEnd"/>
      <w:r>
        <w:t xml:space="preserve"> Phys </w:t>
      </w:r>
      <w:r>
        <w:rPr>
          <w:b/>
          <w:bCs/>
        </w:rPr>
        <w:t>56</w:t>
      </w:r>
      <w:r>
        <w:t>: 318–332. doi:10.1134/S0022093020040031</w:t>
      </w:r>
    </w:p>
    <w:p w14:paraId="44BB7F54" w14:textId="77777777" w:rsidR="006F7509" w:rsidRDefault="006F7509" w:rsidP="006F7509">
      <w:pPr>
        <w:pStyle w:val="Bibliography"/>
        <w:pPrChange w:id="615" w:author="Meyer, Michael Frederick" w:date="2021-04-11T12:41:00Z">
          <w:pPr>
            <w:widowControl w:val="0"/>
            <w:autoSpaceDE w:val="0"/>
            <w:autoSpaceDN w:val="0"/>
            <w:adjustRightInd w:val="0"/>
            <w:spacing w:line="240" w:lineRule="auto"/>
          </w:pPr>
        </w:pPrChange>
      </w:pPr>
      <w:proofErr w:type="spellStart"/>
      <w:r>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p>
    <w:p w14:paraId="6810996C" w14:textId="77777777" w:rsidR="006F7509" w:rsidRDefault="006F7509" w:rsidP="006F7509">
      <w:pPr>
        <w:pStyle w:val="Bibliography"/>
        <w:pPrChange w:id="616" w:author="Meyer, Michael Frederick" w:date="2021-04-11T12:41:00Z">
          <w:pPr>
            <w:widowControl w:val="0"/>
            <w:autoSpaceDE w:val="0"/>
            <w:autoSpaceDN w:val="0"/>
            <w:adjustRightInd w:val="0"/>
            <w:spacing w:line="240" w:lineRule="auto"/>
          </w:pPr>
        </w:pPrChange>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5FDAB141" w14:textId="77777777" w:rsidR="006F7509" w:rsidRDefault="006F7509" w:rsidP="006F7509">
      <w:pPr>
        <w:pStyle w:val="Bibliography"/>
        <w:pPrChange w:id="617" w:author="Meyer, Michael Frederick" w:date="2021-04-11T12:41:00Z">
          <w:pPr>
            <w:widowControl w:val="0"/>
            <w:autoSpaceDE w:val="0"/>
            <w:autoSpaceDN w:val="0"/>
            <w:adjustRightInd w:val="0"/>
            <w:spacing w:line="240" w:lineRule="auto"/>
          </w:pPr>
        </w:pPrChange>
      </w:pPr>
      <w:proofErr w:type="spellStart"/>
      <w:r>
        <w:t>Vonk</w:t>
      </w:r>
      <w:proofErr w:type="spellEnd"/>
      <w:r>
        <w:t xml:space="preserve">, J. A., B. F. van </w:t>
      </w:r>
      <w:proofErr w:type="spellStart"/>
      <w:r>
        <w:t>Kuijk</w:t>
      </w:r>
      <w:proofErr w:type="spellEnd"/>
      <w:r>
        <w:t xml:space="preserve">, M. van </w:t>
      </w:r>
      <w:proofErr w:type="spellStart"/>
      <w:r>
        <w:t>Beusekom</w:t>
      </w:r>
      <w:proofErr w:type="spellEnd"/>
      <w:r>
        <w:t xml:space="preserve">, E. R. Hunting, and M. H. S. </w:t>
      </w:r>
      <w:proofErr w:type="spellStart"/>
      <w:r>
        <w:t>Kraak</w:t>
      </w:r>
      <w:proofErr w:type="spellEnd"/>
      <w:r>
        <w:t xml:space="preserve">. 2016. The significance of linoleic acid in food sources for detritivorous benthic invertebrates. Scientific Reports </w:t>
      </w:r>
      <w:r>
        <w:rPr>
          <w:b/>
          <w:bCs/>
        </w:rPr>
        <w:t>6</w:t>
      </w:r>
      <w:r>
        <w:t>: 35785. doi:10.1038/srep35785</w:t>
      </w:r>
    </w:p>
    <w:p w14:paraId="63CEEF77" w14:textId="77777777" w:rsidR="006F7509" w:rsidRDefault="006F7509" w:rsidP="006F7509">
      <w:pPr>
        <w:pStyle w:val="Bibliography"/>
        <w:pPrChange w:id="618" w:author="Meyer, Michael Frederick" w:date="2021-04-11T12:41:00Z">
          <w:pPr>
            <w:widowControl w:val="0"/>
            <w:autoSpaceDE w:val="0"/>
            <w:autoSpaceDN w:val="0"/>
            <w:adjustRightInd w:val="0"/>
            <w:spacing w:line="240" w:lineRule="auto"/>
          </w:pPr>
        </w:pPrChange>
      </w:pPr>
      <w:r>
        <w:t xml:space="preserve">de Vries, J. 1972. Soil Filtration of Wastewater Effluent and the Mechanism of Pore Clogging. Journal (Water Pollution Control Federation) </w:t>
      </w:r>
      <w:r>
        <w:rPr>
          <w:b/>
          <w:bCs/>
        </w:rPr>
        <w:t>44</w:t>
      </w:r>
      <w:r>
        <w:t>: 565–573.</w:t>
      </w:r>
    </w:p>
    <w:p w14:paraId="14C594CE" w14:textId="77777777" w:rsidR="006F7509" w:rsidRDefault="006F7509" w:rsidP="006F7509">
      <w:pPr>
        <w:pStyle w:val="Bibliography"/>
        <w:pPrChange w:id="619" w:author="Meyer, Michael Frederick" w:date="2021-04-11T12:41:00Z">
          <w:pPr>
            <w:widowControl w:val="0"/>
            <w:autoSpaceDE w:val="0"/>
            <w:autoSpaceDN w:val="0"/>
            <w:adjustRightInd w:val="0"/>
            <w:spacing w:line="240" w:lineRule="auto"/>
          </w:pPr>
        </w:pPrChange>
      </w:pPr>
      <w:r>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7AEA5DE0" w14:textId="77777777" w:rsidR="006F7509" w:rsidRDefault="006F7509" w:rsidP="006F7509">
      <w:pPr>
        <w:pStyle w:val="Bibliography"/>
        <w:pPrChange w:id="620" w:author="Meyer, Michael Frederick" w:date="2021-04-11T12:41:00Z">
          <w:pPr>
            <w:widowControl w:val="0"/>
            <w:autoSpaceDE w:val="0"/>
            <w:autoSpaceDN w:val="0"/>
            <w:adjustRightInd w:val="0"/>
            <w:spacing w:line="240" w:lineRule="auto"/>
          </w:pPr>
        </w:pPrChange>
      </w:pPr>
      <w:r>
        <w:lastRenderedPageBreak/>
        <w:t xml:space="preserve">Wayland, M., and K. A. Hobson. 2001. Stable carbon, nitrogen, and sulfur isotope ratios in riparian food webs on rivers receiving sewage and pulp-mill effluents. Can. J. Zool. </w:t>
      </w:r>
      <w:r>
        <w:rPr>
          <w:b/>
          <w:bCs/>
        </w:rPr>
        <w:t>79</w:t>
      </w:r>
      <w:r>
        <w:t>: 5–15. doi:10.1139/z00-169</w:t>
      </w:r>
    </w:p>
    <w:p w14:paraId="0C205FAD" w14:textId="77777777" w:rsidR="006F7509" w:rsidRDefault="006F7509" w:rsidP="006F7509">
      <w:pPr>
        <w:pStyle w:val="Bibliography"/>
        <w:pPrChange w:id="621" w:author="Meyer, Michael Frederick" w:date="2021-04-11T12:41:00Z">
          <w:pPr>
            <w:widowControl w:val="0"/>
            <w:autoSpaceDE w:val="0"/>
            <w:autoSpaceDN w:val="0"/>
            <w:adjustRightInd w:val="0"/>
            <w:spacing w:line="240" w:lineRule="auto"/>
          </w:pPr>
        </w:pPrChange>
      </w:pPr>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p>
    <w:p w14:paraId="510328B8" w14:textId="77777777" w:rsidR="006F7509" w:rsidRDefault="006F7509" w:rsidP="006F7509">
      <w:pPr>
        <w:pStyle w:val="Bibliography"/>
        <w:pPrChange w:id="622" w:author="Meyer, Michael Frederick" w:date="2021-04-11T12:41:00Z">
          <w:pPr>
            <w:widowControl w:val="0"/>
            <w:autoSpaceDE w:val="0"/>
            <w:autoSpaceDN w:val="0"/>
            <w:adjustRightInd w:val="0"/>
            <w:spacing w:line="240" w:lineRule="auto"/>
          </w:pPr>
        </w:pPrChange>
      </w:pPr>
      <w:r>
        <w:t xml:space="preserve">Wilke, C. O. 2019. </w:t>
      </w:r>
      <w:proofErr w:type="spellStart"/>
      <w:r>
        <w:t>cowplot</w:t>
      </w:r>
      <w:proofErr w:type="spellEnd"/>
      <w:r>
        <w:t>: Streamlined Plot Theme and Plot Annotations for “ggplot</w:t>
      </w:r>
      <w:proofErr w:type="gramStart"/>
      <w:r>
        <w:t>2,.</w:t>
      </w:r>
      <w:proofErr w:type="gramEnd"/>
      <w:r>
        <w:t>”</w:t>
      </w:r>
    </w:p>
    <w:p w14:paraId="013DEF84" w14:textId="77777777" w:rsidR="006F7509" w:rsidRDefault="006F7509" w:rsidP="006F7509">
      <w:pPr>
        <w:pStyle w:val="Bibliography"/>
        <w:pPrChange w:id="623" w:author="Meyer, Michael Frederick" w:date="2021-04-11T12:41:00Z">
          <w:pPr>
            <w:widowControl w:val="0"/>
            <w:autoSpaceDE w:val="0"/>
            <w:autoSpaceDN w:val="0"/>
            <w:adjustRightInd w:val="0"/>
            <w:spacing w:line="240" w:lineRule="auto"/>
          </w:pPr>
        </w:pPrChange>
      </w:pPr>
      <w:r>
        <w:t xml:space="preserve">Wilke, C. O. 2020. </w:t>
      </w:r>
      <w:proofErr w:type="spellStart"/>
      <w:r>
        <w:t>ggtext</w:t>
      </w:r>
      <w:proofErr w:type="spellEnd"/>
      <w:r>
        <w:t>: Improved Text Rendering Support for “ggplot</w:t>
      </w:r>
      <w:proofErr w:type="gramStart"/>
      <w:r>
        <w:t>2,.</w:t>
      </w:r>
      <w:proofErr w:type="gramEnd"/>
      <w:r>
        <w:t>”</w:t>
      </w:r>
    </w:p>
    <w:p w14:paraId="401A582B" w14:textId="77777777" w:rsidR="006F7509" w:rsidRDefault="006F7509" w:rsidP="006F7509">
      <w:pPr>
        <w:pStyle w:val="Bibliography"/>
        <w:pPrChange w:id="624" w:author="Meyer, Michael Frederick" w:date="2021-04-11T12:41:00Z">
          <w:pPr>
            <w:widowControl w:val="0"/>
            <w:autoSpaceDE w:val="0"/>
            <w:autoSpaceDN w:val="0"/>
            <w:adjustRightInd w:val="0"/>
            <w:spacing w:line="240" w:lineRule="auto"/>
          </w:pPr>
        </w:pPrChange>
      </w:pPr>
      <w:r>
        <w:t xml:space="preserve">Wilson, S., K. Burns, and S. Codi. 2001. Sources of dietary lipids in the coral reef blenny </w:t>
      </w:r>
      <w:proofErr w:type="spellStart"/>
      <w:r>
        <w:t>Salarias</w:t>
      </w:r>
      <w:proofErr w:type="spellEnd"/>
      <w:r>
        <w:t xml:space="preserve"> </w:t>
      </w:r>
      <w:proofErr w:type="spellStart"/>
      <w:r>
        <w:t>patzneri</w:t>
      </w:r>
      <w:proofErr w:type="spellEnd"/>
      <w:r>
        <w:t xml:space="preserve">. Mar. Ecol. Prog. Ser. </w:t>
      </w:r>
      <w:r>
        <w:rPr>
          <w:b/>
          <w:bCs/>
        </w:rPr>
        <w:t>222</w:t>
      </w:r>
      <w:r>
        <w:t>: 291–296. doi:10.3354/meps222291</w:t>
      </w:r>
    </w:p>
    <w:p w14:paraId="4DB552D2" w14:textId="77777777" w:rsidR="006F7509" w:rsidRDefault="006F7509" w:rsidP="006F7509">
      <w:pPr>
        <w:pStyle w:val="Bibliography"/>
        <w:pPrChange w:id="625" w:author="Meyer, Michael Frederick" w:date="2021-04-11T12:41:00Z">
          <w:pPr>
            <w:widowControl w:val="0"/>
            <w:autoSpaceDE w:val="0"/>
            <w:autoSpaceDN w:val="0"/>
            <w:adjustRightInd w:val="0"/>
            <w:spacing w:line="240" w:lineRule="auto"/>
          </w:pPr>
        </w:pPrChange>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4037287E" w14:textId="77777777" w:rsidR="006F7509" w:rsidRDefault="006F7509" w:rsidP="006F7509">
      <w:pPr>
        <w:pStyle w:val="Bibliography"/>
        <w:pPrChange w:id="626" w:author="Meyer, Michael Frederick" w:date="2021-04-11T12:41:00Z">
          <w:pPr>
            <w:widowControl w:val="0"/>
            <w:autoSpaceDE w:val="0"/>
            <w:autoSpaceDN w:val="0"/>
            <w:adjustRightInd w:val="0"/>
            <w:spacing w:line="240" w:lineRule="auto"/>
          </w:pPr>
        </w:pPrChange>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1F193A53" w14:textId="77777777" w:rsidR="006F7509" w:rsidRDefault="006F7509" w:rsidP="006F7509">
      <w:pPr>
        <w:pStyle w:val="Bibliography"/>
        <w:pPrChange w:id="627" w:author="Meyer, Michael Frederick" w:date="2021-04-11T12:41:00Z">
          <w:pPr>
            <w:widowControl w:val="0"/>
            <w:autoSpaceDE w:val="0"/>
            <w:autoSpaceDN w:val="0"/>
            <w:adjustRightInd w:val="0"/>
            <w:spacing w:line="240" w:lineRule="auto"/>
          </w:pPr>
        </w:pPrChange>
      </w:pPr>
      <w:r>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p>
    <w:p w14:paraId="25DF3FBF" w14:textId="77777777" w:rsidR="006F7509" w:rsidRDefault="006F7509" w:rsidP="006F7509">
      <w:pPr>
        <w:pStyle w:val="Bibliography"/>
        <w:pPrChange w:id="628" w:author="Meyer, Michael Frederick" w:date="2021-04-11T12:41:00Z">
          <w:pPr>
            <w:widowControl w:val="0"/>
            <w:autoSpaceDE w:val="0"/>
            <w:autoSpaceDN w:val="0"/>
            <w:adjustRightInd w:val="0"/>
            <w:spacing w:line="240" w:lineRule="auto"/>
          </w:pPr>
        </w:pPrChange>
      </w:pPr>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009D41B5" w14:textId="77777777" w:rsidR="006F7509" w:rsidRDefault="006F7509" w:rsidP="006F7509">
      <w:pPr>
        <w:pStyle w:val="Bibliography"/>
        <w:pPrChange w:id="629" w:author="Meyer, Michael Frederick" w:date="2021-04-11T12:41:00Z">
          <w:pPr>
            <w:widowControl w:val="0"/>
            <w:autoSpaceDE w:val="0"/>
            <w:autoSpaceDN w:val="0"/>
            <w:adjustRightInd w:val="0"/>
            <w:spacing w:line="240" w:lineRule="auto"/>
          </w:pPr>
        </w:pPrChange>
      </w:pPr>
      <w:r>
        <w:t xml:space="preserve">Yoshii, K. 1999. Stable isotope analyses of benthic organisms in Lake Baikal. </w:t>
      </w:r>
      <w:proofErr w:type="spellStart"/>
      <w:r>
        <w:t>Hydrobiologia</w:t>
      </w:r>
      <w:proofErr w:type="spellEnd"/>
      <w:r>
        <w:t xml:space="preserve"> </w:t>
      </w:r>
      <w:r>
        <w:rPr>
          <w:b/>
          <w:bCs/>
        </w:rPr>
        <w:t>411</w:t>
      </w:r>
      <w:r>
        <w:t>: 145–159.</w:t>
      </w:r>
    </w:p>
    <w:p w14:paraId="2BEE5C86" w14:textId="77777777" w:rsidR="006F7509" w:rsidRDefault="006F7509" w:rsidP="006F7509">
      <w:pPr>
        <w:pStyle w:val="Bibliography"/>
        <w:pPrChange w:id="630" w:author="Meyer, Michael Frederick" w:date="2021-04-11T12:41:00Z">
          <w:pPr>
            <w:widowControl w:val="0"/>
            <w:autoSpaceDE w:val="0"/>
            <w:autoSpaceDN w:val="0"/>
            <w:adjustRightInd w:val="0"/>
            <w:spacing w:line="240" w:lineRule="auto"/>
          </w:pPr>
        </w:pPrChange>
      </w:pPr>
      <w:r>
        <w:t>2016a. Methods for determination of nitrogen-containing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азотсодержащих</w:t>
      </w:r>
      <w:proofErr w:type="spellEnd"/>
      <w:r>
        <w:t xml:space="preserve"> </w:t>
      </w:r>
      <w:proofErr w:type="spellStart"/>
      <w:r>
        <w:t>веществ</w:t>
      </w:r>
      <w:proofErr w:type="spellEnd"/>
      <w:r>
        <w:t xml:space="preserve"> (с </w:t>
      </w:r>
      <w:proofErr w:type="spellStart"/>
      <w:r>
        <w:t>Поправками</w:t>
      </w:r>
      <w:proofErr w:type="spellEnd"/>
      <w:r>
        <w:t>)).</w:t>
      </w:r>
    </w:p>
    <w:p w14:paraId="72605B1E" w14:textId="77777777" w:rsidR="006F7509" w:rsidRDefault="006F7509" w:rsidP="006F7509">
      <w:pPr>
        <w:pStyle w:val="Bibliography"/>
        <w:pPrChange w:id="631" w:author="Meyer, Michael Frederick" w:date="2021-04-11T12:41:00Z">
          <w:pPr>
            <w:widowControl w:val="0"/>
            <w:autoSpaceDE w:val="0"/>
            <w:autoSpaceDN w:val="0"/>
            <w:adjustRightInd w:val="0"/>
            <w:spacing w:line="240" w:lineRule="auto"/>
          </w:pPr>
        </w:pPrChange>
      </w:pPr>
      <w:r>
        <w:lastRenderedPageBreak/>
        <w:t>2016b.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p>
    <w:p w14:paraId="75947C74" w14:textId="77777777" w:rsidR="006F7509" w:rsidRDefault="006F7509" w:rsidP="006F7509">
      <w:pPr>
        <w:pStyle w:val="Bibliography"/>
        <w:pPrChange w:id="632" w:author="Meyer, Michael Frederick" w:date="2021-04-11T12:41:00Z">
          <w:pPr>
            <w:widowControl w:val="0"/>
            <w:autoSpaceDE w:val="0"/>
            <w:autoSpaceDN w:val="0"/>
            <w:adjustRightInd w:val="0"/>
            <w:spacing w:line="240" w:lineRule="auto"/>
          </w:pPr>
        </w:pPrChange>
      </w:pPr>
      <w:r>
        <w:t xml:space="preserve">2017.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633"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3">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7C8AF593" w:rsidR="00715D55" w:rsidRPr="007418CF" w:rsidRDefault="00B46B3E"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FC011C" wp14:editId="622C4B6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ble_isotopes_bi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46598CDC" w:rsidR="00715D55" w:rsidRPr="007418CF" w:rsidRDefault="004675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7DA3CB" wp14:editId="71782D4F">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_ppcp_mixsiar_resul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ED95655" w14:textId="59089751"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634"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635"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636"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792276B6" w:rsidR="003C783D" w:rsidRDefault="00C77997">
      <w:pPr>
        <w:rPr>
          <w:ins w:id="637" w:author="Meyer, Michael Frederick" w:date="2021-04-06T15:06:00Z"/>
          <w:rFonts w:ascii="Times New Roman" w:eastAsia="Times New Roman" w:hAnsi="Times New Roman" w:cs="Times New Roman"/>
          <w:sz w:val="24"/>
          <w:szCs w:val="24"/>
        </w:rPr>
      </w:pPr>
      <w:ins w:id="638" w:author="Meyer, Michael Frederick" w:date="2021-04-06T15:11:00Z">
        <w:r>
          <w:rPr>
            <w:rFonts w:ascii="Times New Roman" w:eastAsia="Times New Roman" w:hAnsi="Times New Roman" w:cs="Times New Roman"/>
            <w:sz w:val="24"/>
            <w:szCs w:val="24"/>
          </w:rPr>
          <w:t>Figure S</w:t>
        </w:r>
      </w:ins>
      <w:ins w:id="639" w:author="Meyer, Michael Frederick" w:date="2021-04-09T12:07:00Z">
        <w:r w:rsidR="00191D76">
          <w:rPr>
            <w:rFonts w:ascii="Times New Roman" w:eastAsia="Times New Roman" w:hAnsi="Times New Roman" w:cs="Times New Roman"/>
            <w:sz w:val="24"/>
            <w:szCs w:val="24"/>
          </w:rPr>
          <w:t>1</w:t>
        </w:r>
      </w:ins>
      <w:ins w:id="640" w:author="Meyer, Michael Frederick" w:date="2021-04-06T15:11:00Z">
        <w:r>
          <w:rPr>
            <w:rFonts w:ascii="Times New Roman" w:eastAsia="Times New Roman" w:hAnsi="Times New Roman" w:cs="Times New Roman"/>
            <w:sz w:val="24"/>
            <w:szCs w:val="24"/>
          </w:rPr>
          <w:t>: Abundance of taxonomic group across sampling transect. Sites are ordered left-to-right by incre</w:t>
        </w:r>
      </w:ins>
      <w:ins w:id="641" w:author="Meyer, Michael Frederick" w:date="2021-04-06T15:12:00Z">
        <w:r>
          <w:rPr>
            <w:rFonts w:ascii="Times New Roman" w:eastAsia="Times New Roman" w:hAnsi="Times New Roman" w:cs="Times New Roman"/>
            <w:sz w:val="24"/>
            <w:szCs w:val="24"/>
          </w:rPr>
          <w:t>asing</w:t>
        </w:r>
      </w:ins>
      <w:ins w:id="642" w:author="Meyer, Michael Frederick" w:date="2021-04-06T15:14:00Z">
        <w:r>
          <w:rPr>
            <w:rFonts w:ascii="Times New Roman" w:eastAsia="Times New Roman" w:hAnsi="Times New Roman" w:cs="Times New Roman"/>
            <w:sz w:val="24"/>
            <w:szCs w:val="24"/>
          </w:rPr>
          <w:t xml:space="preserve"> inverse distance weighted population. Colored-bars represent the number of in</w:t>
        </w:r>
      </w:ins>
      <w:ins w:id="643"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644" w:author="Meyer, Michael Frederick" w:date="2021-04-06T15:16:00Z">
        <w:r>
          <w:rPr>
            <w:rFonts w:ascii="Times New Roman" w:eastAsia="Times New Roman" w:hAnsi="Times New Roman" w:cs="Times New Roman"/>
            <w:sz w:val="24"/>
            <w:szCs w:val="24"/>
          </w:rPr>
          <w:t xml:space="preserve">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ins>
      <w:ins w:id="645" w:author="Meyer, Michael Frederick" w:date="2021-04-06T15:17:00Z">
        <w:r>
          <w:rPr>
            <w:rFonts w:ascii="Times New Roman" w:eastAsia="Times New Roman" w:hAnsi="Times New Roman" w:cs="Times New Roman"/>
            <w:sz w:val="24"/>
            <w:szCs w:val="24"/>
          </w:rPr>
          <w:t xml:space="preserve">ies; ‘Magenta’ = Flatworms; ‘Dark Pink’ = Leeches). </w:t>
        </w:r>
      </w:ins>
      <w:ins w:id="646" w:author="Meyer, Michael Frederick" w:date="2021-04-06T15:12:00Z">
        <w:r>
          <w:rPr>
            <w:rFonts w:ascii="Times New Roman" w:eastAsia="Times New Roman" w:hAnsi="Times New Roman" w:cs="Times New Roman"/>
            <w:sz w:val="24"/>
            <w:szCs w:val="24"/>
          </w:rPr>
          <w:t xml:space="preserve"> </w:t>
        </w:r>
      </w:ins>
      <w:ins w:id="647"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648" w:author="Meyer, Michael Frederick" w:date="2021-04-09T12:07:00Z">
        <w:r w:rsidR="00191D76">
          <w:rPr>
            <w:rFonts w:ascii="Times New Roman" w:hAnsi="Times New Roman" w:cs="Times New Roman"/>
            <w:sz w:val="24"/>
            <w:szCs w:val="24"/>
          </w:rPr>
          <w:t>2</w:t>
        </w:r>
      </w:ins>
      <w:del w:id="649"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650" w:author="Meyer, Michael Frederick" w:date="2021-04-09T12:07:00Z">
        <w:r w:rsidR="00191D76">
          <w:rPr>
            <w:rFonts w:ascii="Times New Roman" w:hAnsi="Times New Roman" w:cs="Times New Roman"/>
            <w:sz w:val="24"/>
            <w:szCs w:val="24"/>
          </w:rPr>
          <w:t>3</w:t>
        </w:r>
      </w:ins>
      <w:del w:id="651"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652" w:author="Meyer, Michael Frederick" w:date="2021-04-09T12:08:00Z">
        <w:r w:rsidRPr="007418CF" w:rsidDel="00191D76">
          <w:rPr>
            <w:rFonts w:ascii="Times New Roman" w:hAnsi="Times New Roman" w:cs="Times New Roman"/>
            <w:sz w:val="24"/>
            <w:szCs w:val="24"/>
          </w:rPr>
          <w:delText>3</w:delText>
        </w:r>
      </w:del>
      <w:ins w:id="653"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00D5CB7" wp14:editId="3BAA9D31">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654" w:author="Meyer, Michael Frederick" w:date="2021-04-09T12:09:00Z">
        <w:r>
          <w:rPr>
            <w:rFonts w:ascii="Times New Roman" w:eastAsia="Times New Roman" w:hAnsi="Times New Roman" w:cs="Times New Roman"/>
            <w:sz w:val="24"/>
            <w:szCs w:val="24"/>
          </w:rPr>
          <w:t>5</w:t>
        </w:r>
      </w:ins>
      <w:del w:id="655"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proofErr w:type="gram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proofErr w:type="gram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1B5D29EF" wp14:editId="601E741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656" w:author="Meyer, Michael Frederick" w:date="2021-04-09T12:09:00Z">
        <w:r>
          <w:rPr>
            <w:rFonts w:ascii="Times New Roman" w:eastAsia="Times New Roman" w:hAnsi="Times New Roman" w:cs="Times New Roman"/>
            <w:sz w:val="24"/>
            <w:szCs w:val="24"/>
          </w:rPr>
          <w:t>6</w:t>
        </w:r>
      </w:ins>
      <w:del w:id="657"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w:t>
      </w:r>
      <w:r w:rsidRPr="007418CF">
        <w:rPr>
          <w:rFonts w:ascii="Times New Roman" w:eastAsia="Times New Roman" w:hAnsi="Times New Roman" w:cs="Times New Roman"/>
          <w:sz w:val="24"/>
          <w:szCs w:val="24"/>
        </w:rPr>
        <w:lastRenderedPageBreak/>
        <w:t>than intraspecific variation, implying that fatty acid signatures were largely species-specific and not environmentally driven.</w:t>
      </w:r>
    </w:p>
    <w:p w14:paraId="1CA46CDA" w14:textId="731320DF" w:rsidR="00191D76" w:rsidDel="00776746" w:rsidRDefault="00191D76" w:rsidP="00776746">
      <w:pPr>
        <w:spacing w:line="480" w:lineRule="auto"/>
        <w:rPr>
          <w:del w:id="658" w:author="Meyer, Michael Frederick" w:date="2021-04-09T12:55:00Z"/>
          <w:rFonts w:ascii="Times New Roman" w:eastAsia="Times New Roman" w:hAnsi="Times New Roman" w:cs="Times New Roman"/>
          <w:sz w:val="24"/>
          <w:szCs w:val="24"/>
        </w:rPr>
        <w:pPrChange w:id="659" w:author="Meyer, Michael Frederick" w:date="2021-04-09T12:56:00Z">
          <w:pPr/>
        </w:pPrChange>
      </w:pPr>
    </w:p>
    <w:p w14:paraId="3336F0B6" w14:textId="77777777" w:rsidR="00191D76" w:rsidRPr="007418CF" w:rsidRDefault="00191D76" w:rsidP="00776746">
      <w:pPr>
        <w:rPr>
          <w:rFonts w:ascii="Times New Roman" w:eastAsia="Times New Roman" w:hAnsi="Times New Roman" w:cs="Times New Roman"/>
          <w:sz w:val="24"/>
          <w:szCs w:val="24"/>
        </w:rPr>
        <w:pPrChange w:id="660" w:author="Meyer, Michael Frederick" w:date="2021-04-09T12:55:00Z">
          <w:pPr>
            <w:spacing w:line="480" w:lineRule="auto"/>
          </w:pPr>
        </w:pPrChange>
      </w:pPr>
      <w:r w:rsidRPr="007418CF">
        <w:rPr>
          <w:rFonts w:ascii="Times New Roman" w:eastAsia="Times New Roman" w:hAnsi="Times New Roman" w:cs="Times New Roman"/>
          <w:noProof/>
          <w:sz w:val="24"/>
          <w:szCs w:val="24"/>
        </w:rPr>
        <w:drawing>
          <wp:inline distT="0" distB="0" distL="0" distR="0" wp14:anchorId="5BBFEB66" wp14:editId="6CB69885">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661" w:author="Meyer, Michael Frederick" w:date="2021-04-09T12:10:00Z">
        <w:r>
          <w:rPr>
            <w:rFonts w:ascii="Times New Roman" w:eastAsia="Times New Roman" w:hAnsi="Times New Roman" w:cs="Times New Roman"/>
            <w:sz w:val="24"/>
            <w:szCs w:val="24"/>
          </w:rPr>
          <w:t>7</w:t>
        </w:r>
      </w:ins>
      <w:del w:id="662"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2126B9B0" w:rsidR="00776746" w:rsidRDefault="00191D76"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noProof/>
          <w:sz w:val="24"/>
          <w:szCs w:val="24"/>
          <w:lang w:val="en-US"/>
        </w:rPr>
        <w:lastRenderedPageBreak/>
        <w:drawing>
          <wp:inline distT="0" distB="0" distL="0" distR="0" wp14:anchorId="340618CF" wp14:editId="68F285A7">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r w:rsidRPr="007418CF">
        <w:rPr>
          <w:rFonts w:ascii="Times New Roman" w:eastAsia="Times New Roman" w:hAnsi="Times New Roman" w:cs="Times New Roman"/>
          <w:sz w:val="24"/>
          <w:szCs w:val="24"/>
        </w:rPr>
        <w:t>Figure S</w:t>
      </w:r>
      <w:ins w:id="663" w:author="Meyer, Michael Frederick" w:date="2021-04-09T12:10:00Z">
        <w:r>
          <w:rPr>
            <w:rFonts w:ascii="Times New Roman" w:eastAsia="Times New Roman" w:hAnsi="Times New Roman" w:cs="Times New Roman"/>
            <w:sz w:val="24"/>
            <w:szCs w:val="24"/>
          </w:rPr>
          <w:t>8</w:t>
        </w:r>
      </w:ins>
      <w:del w:id="664" w:author="Meyer, Michael Frederick" w:date="2021-04-09T12:10:00Z">
        <w:r w:rsidRPr="007418CF" w:rsidDel="00191D76">
          <w:rPr>
            <w:rFonts w:ascii="Times New Roman" w:eastAsia="Times New Roman" w:hAnsi="Times New Roman" w:cs="Times New Roman"/>
            <w:sz w:val="24"/>
            <w:szCs w:val="24"/>
          </w:rPr>
          <w:delText>6</w:delText>
        </w:r>
      </w:del>
      <w:r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665" w:author="Meyer, Michael Frederick" w:date="2021-04-09T13:16:00Z">
        <w:r w:rsidR="007356AB">
          <w:rPr>
            <w:rFonts w:ascii="Times New Roman" w:eastAsia="Times New Roman" w:hAnsi="Times New Roman" w:cs="Times New Roman"/>
            <w:sz w:val="24"/>
            <w:szCs w:val="24"/>
          </w:rPr>
          <w:t>7</w:t>
        </w:r>
      </w:ins>
      <w:del w:id="666" w:author="Meyer, Michael Frederick" w:date="2021-04-09T13:16:00Z">
        <w:r w:rsidRPr="007418CF" w:rsidDel="007356AB">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667" w:author="Meyer, Michael Frederick" w:date="2021-04-09T13:17:00Z"/>
          <w:rFonts w:ascii="Times New Roman" w:eastAsia="Times New Roman" w:hAnsi="Times New Roman" w:cs="Times New Roman"/>
          <w:sz w:val="24"/>
          <w:szCs w:val="24"/>
        </w:rPr>
      </w:pPr>
      <w:ins w:id="668"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7AC6E306" w:rsidR="007356AB" w:rsidRPr="005675B5" w:rsidRDefault="007356AB" w:rsidP="00776746">
      <w:pPr>
        <w:spacing w:line="480" w:lineRule="auto"/>
        <w:rPr>
          <w:rFonts w:ascii="Times New Roman" w:eastAsia="Times New Roman" w:hAnsi="Times New Roman" w:cs="Times New Roman"/>
          <w:sz w:val="24"/>
          <w:szCs w:val="24"/>
          <w:rPrChange w:id="669" w:author="Meyer, Michael Frederick" w:date="2021-04-10T15:53:00Z">
            <w:rPr>
              <w:rFonts w:ascii="Times New Roman" w:eastAsia="Times New Roman" w:hAnsi="Times New Roman" w:cs="Times New Roman"/>
              <w:sz w:val="24"/>
              <w:szCs w:val="24"/>
            </w:rPr>
          </w:rPrChange>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670" w:author="Meyer, Michael Frederick" w:date="2021-04-09T13:17:00Z">
        <w:r>
          <w:rPr>
            <w:rFonts w:ascii="Times New Roman" w:eastAsia="Times New Roman" w:hAnsi="Times New Roman" w:cs="Times New Roman"/>
            <w:sz w:val="24"/>
            <w:szCs w:val="24"/>
          </w:rPr>
          <w:t>Figure S9:</w:t>
        </w:r>
      </w:ins>
      <w:ins w:id="671"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672" w:author="Meyer, Michael Frederick" w:date="2021-04-10T15:18:00Z">
        <w:r w:rsidR="00050E4A">
          <w:rPr>
            <w:rFonts w:ascii="Times New Roman" w:hAnsi="Times New Roman" w:cs="Times New Roman"/>
            <w:noProof/>
            <w:sz w:val="24"/>
            <w:szCs w:val="24"/>
          </w:rPr>
          <w:t>sewage indicator values</w:t>
        </w:r>
      </w:ins>
      <w:ins w:id="673" w:author="Meyer, Michael Frederick" w:date="2021-04-09T13:18:00Z">
        <w:r>
          <w:rPr>
            <w:rFonts w:ascii="Times New Roman" w:hAnsi="Times New Roman" w:cs="Times New Roman"/>
            <w:noProof/>
            <w:sz w:val="24"/>
            <w:szCs w:val="24"/>
          </w:rPr>
          <w:t xml:space="preserve"> in response to </w:t>
        </w:r>
      </w:ins>
      <w:ins w:id="674" w:author="Meyer, Michael Frederick" w:date="2021-04-10T15:18:00Z">
        <w:r w:rsidR="00050E4A">
          <w:rPr>
            <w:rFonts w:ascii="Times New Roman" w:hAnsi="Times New Roman" w:cs="Times New Roman"/>
            <w:noProof/>
            <w:sz w:val="24"/>
            <w:szCs w:val="24"/>
          </w:rPr>
          <w:t>IDW popualtion</w:t>
        </w:r>
      </w:ins>
      <w:ins w:id="675" w:author="Meyer, Michael Frederick" w:date="2021-04-09T13:18:00Z">
        <w:r>
          <w:rPr>
            <w:rFonts w:ascii="Times New Roman" w:hAnsi="Times New Roman" w:cs="Times New Roman"/>
            <w:noProof/>
            <w:sz w:val="24"/>
            <w:szCs w:val="24"/>
          </w:rPr>
          <w:t>.</w:t>
        </w:r>
      </w:ins>
      <w:ins w:id="676" w:author="Meyer, Michael Frederick" w:date="2021-04-09T13:19:00Z">
        <w:r>
          <w:rPr>
            <w:rFonts w:ascii="Times New Roman" w:hAnsi="Times New Roman" w:cs="Times New Roman"/>
            <w:noProof/>
            <w:sz w:val="24"/>
            <w:szCs w:val="24"/>
          </w:rPr>
          <w:t xml:space="preserve"> </w:t>
        </w:r>
      </w:ins>
      <w:ins w:id="677" w:author="Meyer, Michael Frederick" w:date="2021-04-10T15:18:00Z">
        <w:r w:rsidR="00050E4A">
          <w:rPr>
            <w:rFonts w:ascii="Times New Roman" w:hAnsi="Times New Roman" w:cs="Times New Roman"/>
            <w:noProof/>
            <w:sz w:val="24"/>
            <w:szCs w:val="24"/>
          </w:rPr>
          <w:t xml:space="preserve">Models were generated from 5,000 data </w:t>
        </w:r>
      </w:ins>
      <w:ins w:id="678" w:author="Meyer, Michael Frederick" w:date="2021-04-10T15:19:00Z">
        <w:r w:rsidR="00050E4A">
          <w:rPr>
            <w:rFonts w:ascii="Times New Roman" w:hAnsi="Times New Roman" w:cs="Times New Roman"/>
            <w:noProof/>
            <w:sz w:val="24"/>
            <w:szCs w:val="24"/>
          </w:rPr>
          <w:t xml:space="preserve">permutations. </w:t>
        </w:r>
      </w:ins>
      <w:ins w:id="679" w:author="Meyer, Michael Frederick" w:date="2021-04-10T15:10:00Z">
        <w:r w:rsidR="00050E4A">
          <w:rPr>
            <w:rFonts w:ascii="Times New Roman" w:hAnsi="Times New Roman" w:cs="Times New Roman"/>
            <w:noProof/>
            <w:sz w:val="24"/>
            <w:szCs w:val="24"/>
          </w:rPr>
          <w:t xml:space="preserve">Histograms </w:t>
        </w:r>
      </w:ins>
      <w:ins w:id="680"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681"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682"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683"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684" w:author="Meyer, Michael Frederick" w:date="2021-04-10T15:28:00Z">
        <w:r w:rsidR="00B209E8">
          <w:rPr>
            <w:rFonts w:ascii="Times New Roman" w:hAnsi="Times New Roman" w:cs="Times New Roman"/>
            <w:noProof/>
            <w:sz w:val="24"/>
            <w:szCs w:val="24"/>
          </w:rPr>
          <w:t xml:space="preserve"> </w:t>
        </w:r>
      </w:ins>
      <w:ins w:id="685" w:author="Meyer, Michael Frederick" w:date="2021-04-10T15:31:00Z">
        <w:r w:rsidR="00080876">
          <w:rPr>
            <w:rFonts w:ascii="Times New Roman" w:hAnsi="Times New Roman" w:cs="Times New Roman"/>
            <w:noProof/>
            <w:sz w:val="24"/>
            <w:szCs w:val="24"/>
          </w:rPr>
          <w:t xml:space="preserve">In the case when a model fit </w:t>
        </w:r>
      </w:ins>
      <w:ins w:id="686" w:author="Meyer, Michael Frederick" w:date="2021-04-10T15:32:00Z">
        <w:r w:rsidR="00080876">
          <w:rPr>
            <w:rFonts w:ascii="Times New Roman" w:hAnsi="Times New Roman" w:cs="Times New Roman"/>
            <w:noProof/>
            <w:sz w:val="24"/>
            <w:szCs w:val="24"/>
          </w:rPr>
          <w:t xml:space="preserve">is non-random, </w:t>
        </w:r>
      </w:ins>
      <w:ins w:id="687" w:author="Meyer, Michael Frederick" w:date="2021-04-10T15:47:00Z">
        <w:r w:rsidR="00B00C35">
          <w:rPr>
            <w:rFonts w:ascii="Times New Roman" w:hAnsi="Times New Roman" w:cs="Times New Roman"/>
            <w:noProof/>
            <w:sz w:val="24"/>
            <w:szCs w:val="24"/>
          </w:rPr>
          <w:t xml:space="preserve">the dashed green line should be in the lower </w:t>
        </w:r>
      </w:ins>
      <w:ins w:id="688" w:author="Meyer, Michael Frederick" w:date="2021-04-10T15:48:00Z">
        <w:r w:rsidR="00B00C35">
          <w:rPr>
            <w:rFonts w:ascii="Times New Roman" w:hAnsi="Times New Roman" w:cs="Times New Roman"/>
            <w:noProof/>
            <w:sz w:val="24"/>
            <w:szCs w:val="24"/>
          </w:rPr>
          <w:t>5% tail end for p-v</w:t>
        </w:r>
      </w:ins>
      <w:ins w:id="689" w:author="Meyer, Michael Frederick" w:date="2021-04-10T15:52:00Z">
        <w:r w:rsidR="005675B5">
          <w:rPr>
            <w:rFonts w:ascii="Times New Roman" w:hAnsi="Times New Roman" w:cs="Times New Roman"/>
            <w:noProof/>
            <w:sz w:val="24"/>
            <w:szCs w:val="24"/>
          </w:rPr>
          <w:t xml:space="preserve">alues and in the upper </w:t>
        </w:r>
      </w:ins>
      <w:ins w:id="690"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691" w:author="Meyer, Michael Frederick" w:date="2021-04-09T12:20:00Z">
        <w:r>
          <w:rPr>
            <w:rFonts w:ascii="Times New Roman" w:eastAsia="Times New Roman" w:hAnsi="Times New Roman" w:cs="Times New Roman"/>
            <w:sz w:val="24"/>
            <w:szCs w:val="24"/>
          </w:rPr>
          <w:t>10</w:t>
        </w:r>
      </w:ins>
      <w:del w:id="692"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693" w:author="Meyer, Michael Frederick" w:date="2021-04-06T14:37:00Z"/>
          <w:rFonts w:ascii="Times New Roman" w:eastAsia="Times New Roman" w:hAnsi="Times New Roman" w:cs="Times New Roman"/>
          <w:sz w:val="24"/>
          <w:szCs w:val="24"/>
        </w:rPr>
      </w:pPr>
      <w:ins w:id="694"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695" w:author="Meyer, Michael Frederick" w:date="2021-04-06T14:37:00Z"/>
          <w:rFonts w:ascii="Times New Roman" w:hAnsi="Times New Roman" w:cs="Times New Roman"/>
          <w:noProof/>
          <w:sz w:val="24"/>
          <w:szCs w:val="24"/>
        </w:rPr>
      </w:pPr>
      <w:ins w:id="696" w:author="Meyer, Michael Frederick" w:date="2021-04-06T14:37:00Z">
        <w:r>
          <w:rPr>
            <w:rFonts w:ascii="Times New Roman" w:hAnsi="Times New Roman" w:cs="Times New Roman"/>
            <w:noProof/>
            <w:sz w:val="24"/>
            <w:szCs w:val="24"/>
          </w:rPr>
          <w:t>Figure S</w:t>
        </w:r>
      </w:ins>
      <w:ins w:id="697" w:author="Meyer, Michael Frederick" w:date="2021-04-09T12:12:00Z">
        <w:r w:rsidR="00191D76">
          <w:rPr>
            <w:rFonts w:ascii="Times New Roman" w:hAnsi="Times New Roman" w:cs="Times New Roman"/>
            <w:noProof/>
            <w:sz w:val="24"/>
            <w:szCs w:val="24"/>
          </w:rPr>
          <w:t>1</w:t>
        </w:r>
      </w:ins>
      <w:ins w:id="698" w:author="Meyer, Michael Frederick" w:date="2021-04-09T12:21:00Z">
        <w:r w:rsidR="00F838AB">
          <w:rPr>
            <w:rFonts w:ascii="Times New Roman" w:hAnsi="Times New Roman" w:cs="Times New Roman"/>
            <w:noProof/>
            <w:sz w:val="24"/>
            <w:szCs w:val="24"/>
          </w:rPr>
          <w:t>1</w:t>
        </w:r>
      </w:ins>
      <w:ins w:id="699" w:author="Meyer, Michael Frederick" w:date="2021-04-06T14:37:00Z">
        <w:r>
          <w:rPr>
            <w:rFonts w:ascii="Times New Roman" w:hAnsi="Times New Roman" w:cs="Times New Roman"/>
            <w:noProof/>
            <w:sz w:val="24"/>
            <w:szCs w:val="24"/>
          </w:rPr>
          <w:t>: D</w:t>
        </w:r>
      </w:ins>
      <w:ins w:id="700"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701"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702"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703" w:author="Meyer, Michael Frederick" w:date="2021-04-06T14:39:00Z"/>
          <w:rFonts w:ascii="Times New Roman" w:hAnsi="Times New Roman" w:cs="Times New Roman"/>
          <w:sz w:val="24"/>
          <w:szCs w:val="24"/>
        </w:rPr>
      </w:pPr>
      <w:ins w:id="704"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rsidP="005675B5">
      <w:pPr>
        <w:spacing w:line="480" w:lineRule="auto"/>
        <w:rPr>
          <w:rFonts w:ascii="Times New Roman" w:hAnsi="Times New Roman" w:cs="Times New Roman"/>
          <w:noProof/>
          <w:sz w:val="24"/>
          <w:szCs w:val="24"/>
        </w:rPr>
        <w:pPrChange w:id="705" w:author="Meyer, Michael Frederick" w:date="2021-04-10T16:12:00Z">
          <w:pPr/>
        </w:pPrChange>
      </w:pPr>
      <w:ins w:id="706" w:author="Meyer, Michael Frederick" w:date="2021-04-06T14:39:00Z">
        <w:r>
          <w:rPr>
            <w:rFonts w:ascii="Times New Roman" w:hAnsi="Times New Roman" w:cs="Times New Roman"/>
            <w:noProof/>
            <w:sz w:val="24"/>
            <w:szCs w:val="24"/>
          </w:rPr>
          <w:t>Figure S</w:t>
        </w:r>
      </w:ins>
      <w:ins w:id="707" w:author="Meyer, Michael Frederick" w:date="2021-04-09T12:14:00Z">
        <w:r w:rsidR="00F838AB">
          <w:rPr>
            <w:rFonts w:ascii="Times New Roman" w:hAnsi="Times New Roman" w:cs="Times New Roman"/>
            <w:noProof/>
            <w:sz w:val="24"/>
            <w:szCs w:val="24"/>
          </w:rPr>
          <w:t>1</w:t>
        </w:r>
      </w:ins>
      <w:ins w:id="708" w:author="Meyer, Michael Frederick" w:date="2021-04-09T12:23:00Z">
        <w:r w:rsidR="00383728">
          <w:rPr>
            <w:rFonts w:ascii="Times New Roman" w:hAnsi="Times New Roman" w:cs="Times New Roman"/>
            <w:noProof/>
            <w:sz w:val="24"/>
            <w:szCs w:val="24"/>
          </w:rPr>
          <w:t>2</w:t>
        </w:r>
      </w:ins>
      <w:ins w:id="709"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710" w:author="Meyer, Michael Frederick" w:date="2021-04-06T14:40:00Z">
        <w:r>
          <w:rPr>
            <w:rFonts w:ascii="Times New Roman" w:hAnsi="Times New Roman" w:cs="Times New Roman"/>
            <w:noProof/>
            <w:sz w:val="24"/>
            <w:szCs w:val="24"/>
          </w:rPr>
          <w:t xml:space="preserve">essential </w:t>
        </w:r>
      </w:ins>
      <w:ins w:id="711"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712"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2E464895" w:rsidR="00F838AB" w:rsidRDefault="00F838AB">
      <w:pPr>
        <w:rPr>
          <w:rFonts w:ascii="Times New Roman" w:hAnsi="Times New Roman" w:cs="Times New Roman"/>
          <w:noProof/>
          <w:sz w:val="24"/>
          <w:szCs w:val="24"/>
        </w:rPr>
      </w:pPr>
      <w:ins w:id="713" w:author="Meyer, Michael Frederick" w:date="2021-04-09T12:14:00Z">
        <w:r>
          <w:rPr>
            <w:rFonts w:ascii="Times New Roman" w:hAnsi="Times New Roman" w:cs="Times New Roman"/>
            <w:noProof/>
            <w:sz w:val="24"/>
            <w:szCs w:val="24"/>
          </w:rPr>
          <w:t>Figure S1</w:t>
        </w:r>
      </w:ins>
      <w:ins w:id="714" w:author="Meyer, Michael Frederick" w:date="2021-04-09T12:23:00Z">
        <w:r w:rsidR="00383728">
          <w:rPr>
            <w:rFonts w:ascii="Times New Roman" w:hAnsi="Times New Roman" w:cs="Times New Roman"/>
            <w:noProof/>
            <w:sz w:val="24"/>
            <w:szCs w:val="24"/>
          </w:rPr>
          <w:t>3</w:t>
        </w:r>
      </w:ins>
      <w:ins w:id="715" w:author="Meyer, Michael Frederick" w:date="2021-04-09T12:14:00Z">
        <w:r>
          <w:rPr>
            <w:rFonts w:ascii="Times New Roman" w:hAnsi="Times New Roman" w:cs="Times New Roman"/>
            <w:noProof/>
            <w:sz w:val="24"/>
            <w:szCs w:val="24"/>
          </w:rPr>
          <w:t>:</w:t>
        </w:r>
      </w:ins>
      <w:r>
        <w:rPr>
          <w:rFonts w:ascii="Times New Roman" w:hAnsi="Times New Roman" w:cs="Times New Roman"/>
          <w:noProof/>
          <w:sz w:val="24"/>
          <w:szCs w:val="24"/>
        </w:rPr>
        <w:br w:type="page"/>
      </w:r>
    </w:p>
    <w:p w14:paraId="4246EC07" w14:textId="77777777" w:rsidR="0020247E" w:rsidRDefault="0020247E">
      <w:pPr>
        <w:rPr>
          <w:ins w:id="716"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717" w:author="Meyer, Michael Frederick" w:date="2021-04-06T14:40:00Z"/>
          <w:rFonts w:ascii="Times New Roman" w:hAnsi="Times New Roman" w:cs="Times New Roman"/>
          <w:sz w:val="24"/>
          <w:szCs w:val="24"/>
        </w:rPr>
      </w:pPr>
      <w:ins w:id="718"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719" w:author="Meyer, Michael Frederick" w:date="2021-04-10T16:12:00Z"/>
          <w:rFonts w:ascii="Times New Roman" w:hAnsi="Times New Roman" w:cs="Times New Roman"/>
          <w:noProof/>
          <w:sz w:val="24"/>
          <w:szCs w:val="24"/>
        </w:rPr>
      </w:pPr>
      <w:ins w:id="720" w:author="Meyer, Michael Frederick" w:date="2021-04-06T14:40:00Z">
        <w:r>
          <w:rPr>
            <w:rFonts w:ascii="Times New Roman" w:hAnsi="Times New Roman" w:cs="Times New Roman"/>
            <w:noProof/>
            <w:sz w:val="24"/>
            <w:szCs w:val="24"/>
          </w:rPr>
          <w:t>Figure S</w:t>
        </w:r>
      </w:ins>
      <w:ins w:id="721" w:author="Meyer, Michael Frederick" w:date="2021-04-09T12:14:00Z">
        <w:r w:rsidR="00F838AB">
          <w:rPr>
            <w:rFonts w:ascii="Times New Roman" w:hAnsi="Times New Roman" w:cs="Times New Roman"/>
            <w:noProof/>
            <w:sz w:val="24"/>
            <w:szCs w:val="24"/>
          </w:rPr>
          <w:t>1</w:t>
        </w:r>
      </w:ins>
      <w:ins w:id="722" w:author="Meyer, Michael Frederick" w:date="2021-04-09T12:23:00Z">
        <w:r w:rsidR="00383728">
          <w:rPr>
            <w:rFonts w:ascii="Times New Roman" w:hAnsi="Times New Roman" w:cs="Times New Roman"/>
            <w:noProof/>
            <w:sz w:val="24"/>
            <w:szCs w:val="24"/>
          </w:rPr>
          <w:t>4</w:t>
        </w:r>
      </w:ins>
      <w:ins w:id="723"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724"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725" w:author="Meyer, Michael Frederick" w:date="2021-04-06T14:40:00Z"/>
          <w:rFonts w:ascii="Times New Roman" w:hAnsi="Times New Roman" w:cs="Times New Roman"/>
          <w:noProof/>
          <w:sz w:val="24"/>
          <w:szCs w:val="24"/>
        </w:rPr>
      </w:pPr>
      <w:ins w:id="726"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191C85" w:rsidRDefault="0020247E" w:rsidP="00F31B90">
      <w:pPr>
        <w:spacing w:line="480" w:lineRule="auto"/>
        <w:rPr>
          <w:rFonts w:ascii="Times New Roman" w:hAnsi="Times New Roman" w:cs="Times New Roman"/>
          <w:noProof/>
          <w:sz w:val="24"/>
          <w:szCs w:val="24"/>
          <w:rPrChange w:id="727" w:author="Meyer, Michael Frederick" w:date="2021-04-10T16:13:00Z">
            <w:rPr>
              <w:rFonts w:ascii="Times New Roman" w:eastAsia="Times New Roman" w:hAnsi="Times New Roman" w:cs="Times New Roman"/>
              <w:sz w:val="24"/>
              <w:szCs w:val="24"/>
            </w:rPr>
          </w:rPrChange>
        </w:rPr>
      </w:pPr>
      <w:ins w:id="728" w:author="Meyer, Michael Frederick" w:date="2021-04-06T14:41:00Z">
        <w:r>
          <w:rPr>
            <w:rFonts w:ascii="Times New Roman" w:hAnsi="Times New Roman" w:cs="Times New Roman"/>
            <w:noProof/>
            <w:sz w:val="24"/>
            <w:szCs w:val="24"/>
          </w:rPr>
          <w:t>Figure S</w:t>
        </w:r>
      </w:ins>
      <w:ins w:id="729" w:author="Meyer, Michael Frederick" w:date="2021-04-09T12:14:00Z">
        <w:r w:rsidR="00F838AB">
          <w:rPr>
            <w:rFonts w:ascii="Times New Roman" w:hAnsi="Times New Roman" w:cs="Times New Roman"/>
            <w:noProof/>
            <w:sz w:val="24"/>
            <w:szCs w:val="24"/>
          </w:rPr>
          <w:t>1</w:t>
        </w:r>
      </w:ins>
      <w:ins w:id="730" w:author="Meyer, Michael Frederick" w:date="2021-04-09T12:23:00Z">
        <w:r w:rsidR="00383728">
          <w:rPr>
            <w:rFonts w:ascii="Times New Roman" w:hAnsi="Times New Roman" w:cs="Times New Roman"/>
            <w:noProof/>
            <w:sz w:val="24"/>
            <w:szCs w:val="24"/>
          </w:rPr>
          <w:t>5</w:t>
        </w:r>
      </w:ins>
      <w:ins w:id="731"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732"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Meyer, Michael Frederick" w:date="2021-04-08T11:24:00Z" w:initials="MMF">
    <w:p w14:paraId="491287DD" w14:textId="77777777" w:rsidR="006F7509" w:rsidRDefault="006F7509">
      <w:pPr>
        <w:pStyle w:val="CommentText"/>
      </w:pPr>
      <w:r>
        <w:rPr>
          <w:rStyle w:val="CommentReference"/>
        </w:rPr>
        <w:annotationRef/>
      </w:r>
      <w:r>
        <w:t>I think that we may need a citation for this, but I am not sure what that citation would be….</w:t>
      </w:r>
    </w:p>
    <w:p w14:paraId="567B9BE9" w14:textId="77777777" w:rsidR="006F7509" w:rsidRDefault="006F7509">
      <w:pPr>
        <w:pStyle w:val="CommentText"/>
      </w:pPr>
    </w:p>
    <w:p w14:paraId="6E346EAD" w14:textId="72D1B540" w:rsidR="006F7509" w:rsidRDefault="006F7509">
      <w:pPr>
        <w:pStyle w:val="CommentText"/>
      </w:pPr>
      <w:r>
        <w:t xml:space="preserve">For biological succession, that could be </w:t>
      </w:r>
      <w:proofErr w:type="spellStart"/>
      <w:r>
        <w:t>Kozhova</w:t>
      </w:r>
      <w:proofErr w:type="spellEnd"/>
      <w:r>
        <w:t xml:space="preserve"> &amp; </w:t>
      </w:r>
      <w:proofErr w:type="spellStart"/>
      <w:r>
        <w:t>Izmesteva</w:t>
      </w:r>
      <w:proofErr w:type="spellEnd"/>
      <w:r>
        <w:t>, but not sure about the tourist season…</w:t>
      </w:r>
    </w:p>
  </w:comment>
  <w:comment w:id="238" w:author="Meyer, Michael Frederick" w:date="2021-04-09T11:30:00Z" w:initials="MMF">
    <w:p w14:paraId="395B9E43" w14:textId="37EAB9B2" w:rsidR="006F7509" w:rsidRDefault="006F7509">
      <w:pPr>
        <w:pStyle w:val="CommentText"/>
      </w:pPr>
      <w:r>
        <w:rPr>
          <w:rStyle w:val="CommentReference"/>
        </w:rPr>
        <w:annotationRef/>
      </w:r>
      <w:r>
        <w:t>I *think* this makes sense to someone who may not be familiar with these techniques, but I am not 100%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346EAD" w15:done="0"/>
  <w15:commentEx w15:paraId="395B9E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346EAD" w16cid:durableId="24196676"/>
  <w16cid:commentId w16cid:paraId="395B9E43" w16cid:durableId="241AB9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17B86B" w14:textId="77777777" w:rsidR="0090095C" w:rsidRDefault="0090095C" w:rsidP="00150A0F">
      <w:pPr>
        <w:spacing w:line="240" w:lineRule="auto"/>
      </w:pPr>
      <w:r>
        <w:separator/>
      </w:r>
    </w:p>
  </w:endnote>
  <w:endnote w:type="continuationSeparator" w:id="0">
    <w:p w14:paraId="13FDDF97" w14:textId="77777777" w:rsidR="0090095C" w:rsidRDefault="0090095C"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8CF36D" w14:textId="77777777" w:rsidR="0090095C" w:rsidRDefault="0090095C" w:rsidP="00150A0F">
      <w:pPr>
        <w:spacing w:line="240" w:lineRule="auto"/>
      </w:pPr>
      <w:r>
        <w:separator/>
      </w:r>
    </w:p>
  </w:footnote>
  <w:footnote w:type="continuationSeparator" w:id="0">
    <w:p w14:paraId="561EF1B1" w14:textId="77777777" w:rsidR="0090095C" w:rsidRDefault="0090095C"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 w:vendorID="64" w:dllVersion="4096" w:nlCheck="1" w:checkStyle="0"/>
  <w:activeWritingStyle w:appName="MSWord" w:lang="en-US"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371D"/>
    <w:rsid w:val="00025661"/>
    <w:rsid w:val="000307DE"/>
    <w:rsid w:val="00030898"/>
    <w:rsid w:val="000318B7"/>
    <w:rsid w:val="00032809"/>
    <w:rsid w:val="00032E3C"/>
    <w:rsid w:val="00034CE9"/>
    <w:rsid w:val="00036CEC"/>
    <w:rsid w:val="00050999"/>
    <w:rsid w:val="00050E4A"/>
    <w:rsid w:val="00051082"/>
    <w:rsid w:val="0005323E"/>
    <w:rsid w:val="0005526C"/>
    <w:rsid w:val="00057DED"/>
    <w:rsid w:val="00060EB5"/>
    <w:rsid w:val="0006186A"/>
    <w:rsid w:val="00061DAD"/>
    <w:rsid w:val="000745DA"/>
    <w:rsid w:val="0007568B"/>
    <w:rsid w:val="00080393"/>
    <w:rsid w:val="000803B9"/>
    <w:rsid w:val="00080876"/>
    <w:rsid w:val="0008134F"/>
    <w:rsid w:val="00081E8F"/>
    <w:rsid w:val="000826F2"/>
    <w:rsid w:val="0008669E"/>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1CF"/>
    <w:rsid w:val="000C5619"/>
    <w:rsid w:val="000D00B7"/>
    <w:rsid w:val="000D0804"/>
    <w:rsid w:val="000D4AC4"/>
    <w:rsid w:val="000D5888"/>
    <w:rsid w:val="000D6577"/>
    <w:rsid w:val="000E056C"/>
    <w:rsid w:val="000E346D"/>
    <w:rsid w:val="000E5A9F"/>
    <w:rsid w:val="000E7380"/>
    <w:rsid w:val="000E7D02"/>
    <w:rsid w:val="000F0453"/>
    <w:rsid w:val="000F223A"/>
    <w:rsid w:val="000F2398"/>
    <w:rsid w:val="000F601A"/>
    <w:rsid w:val="000F7A09"/>
    <w:rsid w:val="00102EC9"/>
    <w:rsid w:val="00102EE6"/>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E1F"/>
    <w:rsid w:val="001F3894"/>
    <w:rsid w:val="001F6B90"/>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6D0A"/>
    <w:rsid w:val="002F100F"/>
    <w:rsid w:val="002F14D8"/>
    <w:rsid w:val="002F1C07"/>
    <w:rsid w:val="002F2379"/>
    <w:rsid w:val="003015C9"/>
    <w:rsid w:val="00312AA7"/>
    <w:rsid w:val="003143FA"/>
    <w:rsid w:val="00324922"/>
    <w:rsid w:val="00324C64"/>
    <w:rsid w:val="0032523D"/>
    <w:rsid w:val="00326EC3"/>
    <w:rsid w:val="003334F2"/>
    <w:rsid w:val="00337791"/>
    <w:rsid w:val="00345D03"/>
    <w:rsid w:val="00355375"/>
    <w:rsid w:val="003561CD"/>
    <w:rsid w:val="00357863"/>
    <w:rsid w:val="00357C12"/>
    <w:rsid w:val="00360477"/>
    <w:rsid w:val="00361037"/>
    <w:rsid w:val="00362BC4"/>
    <w:rsid w:val="00363613"/>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3D2A"/>
    <w:rsid w:val="005D6C73"/>
    <w:rsid w:val="005E16D0"/>
    <w:rsid w:val="005E3F1F"/>
    <w:rsid w:val="005E5679"/>
    <w:rsid w:val="005F0ECE"/>
    <w:rsid w:val="005F4343"/>
    <w:rsid w:val="005F5595"/>
    <w:rsid w:val="005F5BE9"/>
    <w:rsid w:val="005F618B"/>
    <w:rsid w:val="005F6342"/>
    <w:rsid w:val="005F6DEA"/>
    <w:rsid w:val="005F7195"/>
    <w:rsid w:val="005F7A18"/>
    <w:rsid w:val="00602B1E"/>
    <w:rsid w:val="0060447C"/>
    <w:rsid w:val="00611F95"/>
    <w:rsid w:val="006256FC"/>
    <w:rsid w:val="00626543"/>
    <w:rsid w:val="006265CB"/>
    <w:rsid w:val="006267B0"/>
    <w:rsid w:val="00627DF1"/>
    <w:rsid w:val="006300F4"/>
    <w:rsid w:val="0063125B"/>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5885"/>
    <w:rsid w:val="006979AD"/>
    <w:rsid w:val="006A547B"/>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67FD"/>
    <w:rsid w:val="00746AD3"/>
    <w:rsid w:val="007546C9"/>
    <w:rsid w:val="00754A6A"/>
    <w:rsid w:val="00762C08"/>
    <w:rsid w:val="0076311A"/>
    <w:rsid w:val="00763233"/>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1A4F"/>
    <w:rsid w:val="008328C9"/>
    <w:rsid w:val="00833288"/>
    <w:rsid w:val="00833C11"/>
    <w:rsid w:val="008363E4"/>
    <w:rsid w:val="00846C91"/>
    <w:rsid w:val="00854325"/>
    <w:rsid w:val="008601A5"/>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40FF"/>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095C"/>
    <w:rsid w:val="00902608"/>
    <w:rsid w:val="00904CD3"/>
    <w:rsid w:val="00905270"/>
    <w:rsid w:val="00911372"/>
    <w:rsid w:val="00911DEA"/>
    <w:rsid w:val="00912D64"/>
    <w:rsid w:val="0091395E"/>
    <w:rsid w:val="0091481E"/>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0CC4"/>
    <w:rsid w:val="009A2585"/>
    <w:rsid w:val="009A6AFC"/>
    <w:rsid w:val="009A7491"/>
    <w:rsid w:val="009B13E0"/>
    <w:rsid w:val="009B1EA1"/>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7098"/>
    <w:rsid w:val="00B417BC"/>
    <w:rsid w:val="00B41CA5"/>
    <w:rsid w:val="00B420AF"/>
    <w:rsid w:val="00B46B3E"/>
    <w:rsid w:val="00B52BEB"/>
    <w:rsid w:val="00B5487A"/>
    <w:rsid w:val="00B55E36"/>
    <w:rsid w:val="00B63560"/>
    <w:rsid w:val="00B66C34"/>
    <w:rsid w:val="00B70844"/>
    <w:rsid w:val="00B72507"/>
    <w:rsid w:val="00B7339C"/>
    <w:rsid w:val="00B77BC2"/>
    <w:rsid w:val="00B77D60"/>
    <w:rsid w:val="00B803E2"/>
    <w:rsid w:val="00B806EB"/>
    <w:rsid w:val="00B861B7"/>
    <w:rsid w:val="00B87DF2"/>
    <w:rsid w:val="00B9280F"/>
    <w:rsid w:val="00B97CFE"/>
    <w:rsid w:val="00BB4C1B"/>
    <w:rsid w:val="00BB5F55"/>
    <w:rsid w:val="00BB6989"/>
    <w:rsid w:val="00BC170B"/>
    <w:rsid w:val="00BC1A91"/>
    <w:rsid w:val="00BC24F4"/>
    <w:rsid w:val="00BC3BE8"/>
    <w:rsid w:val="00BD0B70"/>
    <w:rsid w:val="00BD3210"/>
    <w:rsid w:val="00BD35BE"/>
    <w:rsid w:val="00BD3693"/>
    <w:rsid w:val="00BD46C3"/>
    <w:rsid w:val="00BD7996"/>
    <w:rsid w:val="00BE06D7"/>
    <w:rsid w:val="00BE124F"/>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674E6"/>
    <w:rsid w:val="00C70351"/>
    <w:rsid w:val="00C72655"/>
    <w:rsid w:val="00C739BD"/>
    <w:rsid w:val="00C74DF4"/>
    <w:rsid w:val="00C77997"/>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F86"/>
    <w:rsid w:val="00D20ACE"/>
    <w:rsid w:val="00D22D4D"/>
    <w:rsid w:val="00D2401B"/>
    <w:rsid w:val="00D2684E"/>
    <w:rsid w:val="00D271DE"/>
    <w:rsid w:val="00D34404"/>
    <w:rsid w:val="00D34921"/>
    <w:rsid w:val="00D37BB9"/>
    <w:rsid w:val="00D401B9"/>
    <w:rsid w:val="00D42161"/>
    <w:rsid w:val="00D438C7"/>
    <w:rsid w:val="00D52D89"/>
    <w:rsid w:val="00D53E5C"/>
    <w:rsid w:val="00D55324"/>
    <w:rsid w:val="00D60212"/>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016E"/>
    <w:rsid w:val="00FC3707"/>
    <w:rsid w:val="00FC5D9D"/>
    <w:rsid w:val="00FC63EC"/>
    <w:rsid w:val="00FC6784"/>
    <w:rsid w:val="00FC7BD4"/>
    <w:rsid w:val="00FD08A5"/>
    <w:rsid w:val="00FD2D7A"/>
    <w:rsid w:val="00FD39D2"/>
    <w:rsid w:val="00FD7FBD"/>
    <w:rsid w:val="00FE2936"/>
    <w:rsid w:val="00FE35CB"/>
    <w:rsid w:val="00FE5C0E"/>
    <w:rsid w:val="00FE671D"/>
    <w:rsid w:val="00FF0921"/>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F68A2434-840E-4561-A7F5-ED068B4BF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DBCED-E7CE-49AD-B588-54E9A90CD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8168</TotalTime>
  <Pages>94</Pages>
  <Words>72481</Words>
  <Characters>413148</Characters>
  <Application>Microsoft Office Word</Application>
  <DocSecurity>0</DocSecurity>
  <Lines>3442</Lines>
  <Paragraphs>969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484660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31</cp:revision>
  <cp:lastPrinted>2021-04-11T19:52:00Z</cp:lastPrinted>
  <dcterms:created xsi:type="dcterms:W3CDTF">2021-03-10T23:14:00Z</dcterms:created>
  <dcterms:modified xsi:type="dcterms:W3CDTF">2021-04-12T19:11:00Z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id="D6SClGap"/&gt;&lt;style id="http://www.zotero.org/styles/limnology-and-oceanography" hasBibliography="1" bibliographyStyleHasBeenSet="1"/&gt;&lt;prefs&gt;&lt;pref name="fieldType" value="Field"/&gt;&lt;/prefs&gt;&lt;/data&gt;</vt:lpwstr>
  </property>
</Properties>
</file>